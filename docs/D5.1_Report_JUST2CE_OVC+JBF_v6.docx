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AE3476" w14:textId="49F9D86F" w:rsidR="00A7650B" w:rsidRPr="00102440" w:rsidRDefault="0000633E" w:rsidP="00800FE6">
      <w:pPr>
        <w:pStyle w:val="Title"/>
        <w:ind w:left="-566"/>
        <w:rPr>
          <w:rFonts w:ascii="Arial" w:hAnsi="Arial" w:cs="Arial"/>
          <w:color w:val="1A1A1A"/>
          <w:sz w:val="50"/>
          <w:szCs w:val="50"/>
          <w:lang w:val="en-GB"/>
        </w:rPr>
      </w:pPr>
      <w:ins w:id="1" w:author="José Ramos Torres Fevereiro" w:date="2023-08-31T23:24:00Z">
        <w:del w:id="2" w:author="Oriol Valles Codina" w:date="2023-08-31T23:21:00Z">
          <w:r w:rsidDel="006E2C6B">
            <w:rPr>
              <w:rFonts w:ascii="Arial" w:hAnsi="Arial" w:cs="Arial"/>
              <w:color w:val="1A1A1A"/>
              <w:sz w:val="50"/>
              <w:szCs w:val="50"/>
              <w:lang w:val="en-GB"/>
            </w:rPr>
            <w:delText>e</w:delText>
          </w:r>
        </w:del>
      </w:ins>
      <w:r w:rsidR="00CF7EC4" w:rsidRPr="00102440">
        <w:rPr>
          <w:rFonts w:ascii="Arial" w:hAnsi="Arial" w:cs="Arial"/>
          <w:color w:val="1A1A1A"/>
          <w:sz w:val="50"/>
          <w:szCs w:val="50"/>
          <w:lang w:val="en-GB"/>
        </w:rPr>
        <w:t>S</w:t>
      </w:r>
      <w:r w:rsidR="00800FE6" w:rsidRPr="00102440">
        <w:rPr>
          <w:rFonts w:ascii="Arial" w:hAnsi="Arial" w:cs="Arial"/>
          <w:color w:val="1A1A1A"/>
          <w:sz w:val="50"/>
          <w:szCs w:val="50"/>
          <w:lang w:val="en-GB"/>
        </w:rPr>
        <w:t>FC MODELS FOR MACROECONOMIC ASSESSMENT OF THE TRANSITION TOWARDS A CIRCULAR ECONOMY</w:t>
      </w:r>
      <w:r w:rsidR="003A30AE" w:rsidRPr="00102440">
        <w:rPr>
          <w:sz w:val="50"/>
          <w:szCs w:val="50"/>
          <w:lang w:val="en-GB"/>
        </w:rPr>
        <w:br w:type="page"/>
      </w:r>
    </w:p>
    <w:p w14:paraId="4DAE3477" w14:textId="2B6EAE3D" w:rsidR="00A7650B" w:rsidRPr="00102440" w:rsidRDefault="00D41F73">
      <w:pPr>
        <w:pStyle w:val="Heading1"/>
        <w:rPr>
          <w:lang w:val="en-GB"/>
        </w:rPr>
      </w:pPr>
      <w:bookmarkStart w:id="3" w:name="_ureao7rob5np" w:colFirst="0" w:colLast="0"/>
      <w:bookmarkStart w:id="4" w:name="_Toc144421970"/>
      <w:bookmarkEnd w:id="3"/>
      <w:r w:rsidRPr="00102440">
        <w:rPr>
          <w:lang w:val="en-GB"/>
        </w:rPr>
        <w:lastRenderedPageBreak/>
        <w:t>D</w:t>
      </w:r>
      <w:r w:rsidR="004B1904" w:rsidRPr="00102440">
        <w:rPr>
          <w:lang w:val="en-GB"/>
        </w:rPr>
        <w:t>5</w:t>
      </w:r>
      <w:r w:rsidRPr="00102440">
        <w:rPr>
          <w:lang w:val="en-GB"/>
        </w:rPr>
        <w:t>.</w:t>
      </w:r>
      <w:r w:rsidR="004B1904" w:rsidRPr="00102440">
        <w:rPr>
          <w:lang w:val="en-GB"/>
        </w:rPr>
        <w:t>1</w:t>
      </w:r>
      <w:r w:rsidR="003A30AE" w:rsidRPr="00102440">
        <w:rPr>
          <w:lang w:val="en-GB"/>
        </w:rPr>
        <w:t xml:space="preserve"> – </w:t>
      </w:r>
      <w:r w:rsidR="004B1904" w:rsidRPr="00102440">
        <w:rPr>
          <w:lang w:val="en-GB"/>
        </w:rPr>
        <w:t>SFC Models for Macroeconomic Assessment of the Transition towards a Circular Economy</w:t>
      </w:r>
      <w:bookmarkEnd w:id="4"/>
      <w:r w:rsidRPr="00102440">
        <w:rPr>
          <w:lang w:val="en-GB"/>
        </w:rPr>
        <w:t xml:space="preserve"> </w:t>
      </w:r>
    </w:p>
    <w:tbl>
      <w:tblPr>
        <w:tblStyle w:val="a"/>
        <w:tblW w:w="900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9000"/>
      </w:tblGrid>
      <w:tr w:rsidR="00A7650B" w:rsidRPr="00102440" w14:paraId="4DAE3479" w14:textId="77777777">
        <w:trPr>
          <w:trHeight w:val="419"/>
        </w:trPr>
        <w:tc>
          <w:tcPr>
            <w:tcW w:w="9000" w:type="dxa"/>
            <w:tcBorders>
              <w:top w:val="nil"/>
              <w:left w:val="nil"/>
              <w:bottom w:val="single" w:sz="6" w:space="0" w:color="6DB97A"/>
              <w:right w:val="nil"/>
            </w:tcBorders>
            <w:tcMar>
              <w:top w:w="60" w:type="dxa"/>
              <w:left w:w="60" w:type="dxa"/>
              <w:bottom w:w="60" w:type="dxa"/>
              <w:right w:w="60" w:type="dxa"/>
            </w:tcMar>
          </w:tcPr>
          <w:p w14:paraId="4DAE3478" w14:textId="77777777" w:rsidR="00A7650B" w:rsidRPr="00102440" w:rsidRDefault="003A30AE">
            <w:pPr>
              <w:spacing w:before="0" w:after="0" w:line="240" w:lineRule="auto"/>
              <w:rPr>
                <w:lang w:val="en-GB"/>
              </w:rPr>
            </w:pPr>
            <w:r w:rsidRPr="00102440">
              <w:rPr>
                <w:b/>
                <w:lang w:val="en-GB"/>
              </w:rPr>
              <w:t xml:space="preserve">Grant Agreement nº: </w:t>
            </w:r>
            <w:r w:rsidRPr="00102440">
              <w:rPr>
                <w:lang w:val="en-GB"/>
              </w:rPr>
              <w:t>101003491</w:t>
            </w:r>
          </w:p>
        </w:tc>
      </w:tr>
      <w:tr w:rsidR="00A7650B" w:rsidRPr="00102440" w14:paraId="4DAE347B" w14:textId="77777777">
        <w:trPr>
          <w:trHeight w:val="419"/>
        </w:trPr>
        <w:tc>
          <w:tcPr>
            <w:tcW w:w="9000" w:type="dxa"/>
            <w:tcBorders>
              <w:top w:val="single" w:sz="6" w:space="0" w:color="6DB97A"/>
              <w:left w:val="nil"/>
              <w:bottom w:val="single" w:sz="6" w:space="0" w:color="6DB97A"/>
              <w:right w:val="nil"/>
            </w:tcBorders>
            <w:tcMar>
              <w:top w:w="60" w:type="dxa"/>
              <w:left w:w="60" w:type="dxa"/>
              <w:bottom w:w="60" w:type="dxa"/>
              <w:right w:w="60" w:type="dxa"/>
            </w:tcMar>
          </w:tcPr>
          <w:p w14:paraId="4DAE347A" w14:textId="77777777" w:rsidR="00A7650B" w:rsidRPr="00102440" w:rsidRDefault="003A30AE">
            <w:pPr>
              <w:spacing w:before="0" w:after="0" w:line="240" w:lineRule="auto"/>
              <w:rPr>
                <w:lang w:val="en-GB"/>
              </w:rPr>
            </w:pPr>
            <w:r w:rsidRPr="00102440">
              <w:rPr>
                <w:b/>
                <w:lang w:val="en-GB"/>
              </w:rPr>
              <w:t xml:space="preserve">Project acronym: </w:t>
            </w:r>
            <w:r w:rsidRPr="00102440">
              <w:rPr>
                <w:lang w:val="en-GB"/>
              </w:rPr>
              <w:t>JUST2CE</w:t>
            </w:r>
          </w:p>
        </w:tc>
      </w:tr>
      <w:tr w:rsidR="00A7650B" w:rsidRPr="00102440" w14:paraId="4DAE347D" w14:textId="77777777">
        <w:trPr>
          <w:trHeight w:val="419"/>
        </w:trPr>
        <w:tc>
          <w:tcPr>
            <w:tcW w:w="9000" w:type="dxa"/>
            <w:tcBorders>
              <w:top w:val="single" w:sz="6" w:space="0" w:color="6DB97A"/>
              <w:left w:val="nil"/>
              <w:bottom w:val="single" w:sz="6" w:space="0" w:color="6DB97A"/>
              <w:right w:val="nil"/>
            </w:tcBorders>
            <w:tcMar>
              <w:top w:w="60" w:type="dxa"/>
              <w:left w:w="60" w:type="dxa"/>
              <w:bottom w:w="60" w:type="dxa"/>
              <w:right w:w="60" w:type="dxa"/>
            </w:tcMar>
          </w:tcPr>
          <w:p w14:paraId="4DAE347C" w14:textId="77777777" w:rsidR="00A7650B" w:rsidRPr="00102440" w:rsidRDefault="003A30AE">
            <w:pPr>
              <w:spacing w:before="0" w:after="0" w:line="240" w:lineRule="auto"/>
              <w:rPr>
                <w:lang w:val="en-GB"/>
              </w:rPr>
            </w:pPr>
            <w:r w:rsidRPr="00102440">
              <w:rPr>
                <w:b/>
                <w:lang w:val="en-GB"/>
              </w:rPr>
              <w:t>Project title:</w:t>
            </w:r>
            <w:r w:rsidRPr="00102440">
              <w:rPr>
                <w:lang w:val="en-GB"/>
              </w:rPr>
              <w:t xml:space="preserve"> A JUST TRANSITION TO THE CIRCULAR ECONOMY</w:t>
            </w:r>
            <w:r w:rsidRPr="00102440">
              <w:rPr>
                <w:lang w:val="en-GB"/>
              </w:rPr>
              <w:tab/>
            </w:r>
          </w:p>
        </w:tc>
      </w:tr>
      <w:tr w:rsidR="00A7650B" w:rsidRPr="00102440" w14:paraId="4DAE347F" w14:textId="77777777">
        <w:trPr>
          <w:trHeight w:val="693"/>
        </w:trPr>
        <w:tc>
          <w:tcPr>
            <w:tcW w:w="9000" w:type="dxa"/>
            <w:tcBorders>
              <w:top w:val="single" w:sz="6" w:space="0" w:color="6DB97A"/>
              <w:left w:val="nil"/>
              <w:bottom w:val="single" w:sz="6" w:space="0" w:color="6DB97A"/>
              <w:right w:val="nil"/>
            </w:tcBorders>
            <w:tcMar>
              <w:top w:w="60" w:type="dxa"/>
              <w:left w:w="60" w:type="dxa"/>
              <w:bottom w:w="60" w:type="dxa"/>
              <w:right w:w="60" w:type="dxa"/>
            </w:tcMar>
          </w:tcPr>
          <w:p w14:paraId="4DAE347E" w14:textId="77777777" w:rsidR="00A7650B" w:rsidRPr="00102440" w:rsidRDefault="003A30AE">
            <w:pPr>
              <w:spacing w:before="0" w:after="0" w:line="240" w:lineRule="auto"/>
              <w:rPr>
                <w:b/>
                <w:lang w:val="en-GB"/>
              </w:rPr>
            </w:pPr>
            <w:r w:rsidRPr="00102440">
              <w:rPr>
                <w:b/>
                <w:lang w:val="en-GB"/>
              </w:rPr>
              <w:t>Topic:</w:t>
            </w:r>
            <w:r w:rsidRPr="00102440">
              <w:rPr>
                <w:lang w:val="en-GB"/>
              </w:rPr>
              <w:t xml:space="preserve"> Understanding the transition to a circular economy and its implications on the environment, economy and society</w:t>
            </w:r>
          </w:p>
        </w:tc>
      </w:tr>
      <w:tr w:rsidR="00A7650B" w:rsidRPr="00102440" w14:paraId="4DAE3481" w14:textId="77777777">
        <w:trPr>
          <w:trHeight w:val="419"/>
        </w:trPr>
        <w:tc>
          <w:tcPr>
            <w:tcW w:w="9000" w:type="dxa"/>
            <w:tcBorders>
              <w:top w:val="single" w:sz="6" w:space="0" w:color="6DB97A"/>
              <w:left w:val="nil"/>
              <w:bottom w:val="single" w:sz="6" w:space="0" w:color="6DB97A"/>
              <w:right w:val="nil"/>
            </w:tcBorders>
            <w:tcMar>
              <w:top w:w="60" w:type="dxa"/>
              <w:left w:w="60" w:type="dxa"/>
              <w:bottom w:w="60" w:type="dxa"/>
              <w:right w:w="60" w:type="dxa"/>
            </w:tcMar>
          </w:tcPr>
          <w:p w14:paraId="4DAE3480" w14:textId="77777777" w:rsidR="00A7650B" w:rsidRPr="00102440" w:rsidRDefault="003A30AE">
            <w:pPr>
              <w:spacing w:before="0" w:after="0" w:line="240" w:lineRule="auto"/>
              <w:rPr>
                <w:b/>
                <w:lang w:val="en-GB"/>
              </w:rPr>
            </w:pPr>
            <w:r w:rsidRPr="00102440">
              <w:rPr>
                <w:b/>
                <w:lang w:val="en-GB"/>
              </w:rPr>
              <w:t>Project Duration:</w:t>
            </w:r>
            <w:r w:rsidRPr="00102440">
              <w:rPr>
                <w:lang w:val="en-GB"/>
              </w:rPr>
              <w:t xml:space="preserve"> 2021/09/01 – 2024/08/31</w:t>
            </w:r>
          </w:p>
        </w:tc>
      </w:tr>
      <w:tr w:rsidR="00A7650B" w:rsidRPr="006E2C6B" w14:paraId="4DAE3483" w14:textId="77777777">
        <w:trPr>
          <w:trHeight w:val="419"/>
        </w:trPr>
        <w:tc>
          <w:tcPr>
            <w:tcW w:w="9000" w:type="dxa"/>
            <w:tcBorders>
              <w:top w:val="single" w:sz="6" w:space="0" w:color="6DB97A"/>
              <w:left w:val="nil"/>
              <w:bottom w:val="single" w:sz="6" w:space="0" w:color="6DB97A"/>
              <w:right w:val="nil"/>
            </w:tcBorders>
            <w:tcMar>
              <w:top w:w="60" w:type="dxa"/>
              <w:left w:w="60" w:type="dxa"/>
              <w:bottom w:w="60" w:type="dxa"/>
              <w:right w:w="60" w:type="dxa"/>
            </w:tcMar>
          </w:tcPr>
          <w:p w14:paraId="4DAE3482" w14:textId="77777777" w:rsidR="00A7650B" w:rsidRPr="00102440" w:rsidRDefault="003A30AE">
            <w:pPr>
              <w:spacing w:before="0" w:after="0" w:line="240" w:lineRule="auto"/>
              <w:rPr>
                <w:b/>
                <w:lang w:val="es-ES"/>
                <w:rPrChange w:id="5" w:author="Oriol Valles Codina" w:date="2023-08-31T14:08:00Z">
                  <w:rPr>
                    <w:b/>
                    <w:lang w:val="en-GB"/>
                  </w:rPr>
                </w:rPrChange>
              </w:rPr>
            </w:pPr>
            <w:r w:rsidRPr="00102440">
              <w:rPr>
                <w:b/>
                <w:lang w:val="es-ES"/>
                <w:rPrChange w:id="6" w:author="Oriol Valles Codina" w:date="2023-08-31T14:08:00Z">
                  <w:rPr>
                    <w:b/>
                    <w:lang w:val="en-GB"/>
                  </w:rPr>
                </w:rPrChange>
              </w:rPr>
              <w:t xml:space="preserve">Coordinator: </w:t>
            </w:r>
            <w:r w:rsidRPr="00102440">
              <w:rPr>
                <w:lang w:val="es-ES"/>
                <w:rPrChange w:id="7" w:author="Oriol Valles Codina" w:date="2023-08-31T14:08:00Z">
                  <w:rPr>
                    <w:lang w:val="en-GB"/>
                  </w:rPr>
                </w:rPrChange>
              </w:rPr>
              <w:t>Universitat Autònoma de Barcelona (UAB)</w:t>
            </w:r>
          </w:p>
        </w:tc>
      </w:tr>
      <w:tr w:rsidR="00A7650B" w:rsidRPr="006E2C6B" w14:paraId="4DAE3493" w14:textId="77777777">
        <w:trPr>
          <w:trHeight w:val="5111"/>
        </w:trPr>
        <w:tc>
          <w:tcPr>
            <w:tcW w:w="9000" w:type="dxa"/>
            <w:tcBorders>
              <w:top w:val="single" w:sz="6" w:space="0" w:color="6DB97A"/>
              <w:left w:val="nil"/>
              <w:bottom w:val="single" w:sz="6" w:space="0" w:color="6DB97A"/>
              <w:right w:val="nil"/>
            </w:tcBorders>
            <w:tcMar>
              <w:top w:w="60" w:type="dxa"/>
              <w:left w:w="60" w:type="dxa"/>
              <w:bottom w:w="60" w:type="dxa"/>
              <w:right w:w="60" w:type="dxa"/>
            </w:tcMar>
          </w:tcPr>
          <w:p w14:paraId="4DAE3484" w14:textId="77777777" w:rsidR="00A7650B" w:rsidRPr="00102440" w:rsidRDefault="003A30AE">
            <w:pPr>
              <w:rPr>
                <w:b/>
                <w:lang w:val="en-GB"/>
              </w:rPr>
            </w:pPr>
            <w:r w:rsidRPr="00102440">
              <w:rPr>
                <w:b/>
                <w:lang w:val="en-GB"/>
              </w:rPr>
              <w:t xml:space="preserve">Associated Beneficiaries:  </w:t>
            </w:r>
          </w:p>
          <w:p w14:paraId="4DAE3485" w14:textId="77777777" w:rsidR="00A7650B" w:rsidRPr="00102440" w:rsidRDefault="003A30AE" w:rsidP="007A6B86">
            <w:pPr>
              <w:numPr>
                <w:ilvl w:val="0"/>
                <w:numId w:val="1"/>
              </w:numPr>
              <w:spacing w:after="0" w:line="360" w:lineRule="auto"/>
              <w:ind w:left="425"/>
              <w:rPr>
                <w:lang w:val="en-GB"/>
              </w:rPr>
            </w:pPr>
            <w:r w:rsidRPr="00102440">
              <w:rPr>
                <w:lang w:val="en-GB"/>
              </w:rPr>
              <w:t>UNIVERSITAT AUTÒNOMA DE BARCELONA</w:t>
            </w:r>
          </w:p>
          <w:p w14:paraId="4DAE3486" w14:textId="77777777" w:rsidR="00A7650B" w:rsidRPr="00102440" w:rsidRDefault="003A30AE" w:rsidP="007A6B86">
            <w:pPr>
              <w:numPr>
                <w:ilvl w:val="0"/>
                <w:numId w:val="1"/>
              </w:numPr>
              <w:spacing w:before="0" w:after="0" w:line="360" w:lineRule="auto"/>
              <w:ind w:left="425"/>
              <w:rPr>
                <w:lang w:val="en-GB"/>
              </w:rPr>
            </w:pPr>
            <w:r w:rsidRPr="00102440">
              <w:rPr>
                <w:lang w:val="en-GB"/>
              </w:rPr>
              <w:t>UNIVERSIDAD DE VIGO</w:t>
            </w:r>
          </w:p>
          <w:p w14:paraId="4DAE3487" w14:textId="77777777" w:rsidR="00A7650B" w:rsidRPr="00102440" w:rsidRDefault="003A30AE" w:rsidP="007A6B86">
            <w:pPr>
              <w:numPr>
                <w:ilvl w:val="0"/>
                <w:numId w:val="1"/>
              </w:numPr>
              <w:spacing w:before="0" w:after="0" w:line="360" w:lineRule="auto"/>
              <w:ind w:left="425"/>
              <w:rPr>
                <w:lang w:val="en-GB"/>
              </w:rPr>
            </w:pPr>
            <w:r w:rsidRPr="00102440">
              <w:rPr>
                <w:lang w:val="en-GB"/>
              </w:rPr>
              <w:t>THE UNIVERSITY OF SHEFFIELD</w:t>
            </w:r>
          </w:p>
          <w:p w14:paraId="4DAE3488" w14:textId="77777777" w:rsidR="00A7650B" w:rsidRPr="00102440" w:rsidRDefault="003A30AE" w:rsidP="007A6B86">
            <w:pPr>
              <w:numPr>
                <w:ilvl w:val="0"/>
                <w:numId w:val="1"/>
              </w:numPr>
              <w:spacing w:before="0" w:after="0" w:line="360" w:lineRule="auto"/>
              <w:ind w:left="425"/>
              <w:rPr>
                <w:lang w:val="it-IT"/>
                <w:rPrChange w:id="8" w:author="Oriol Valles Codina" w:date="2023-08-31T14:08:00Z">
                  <w:rPr>
                    <w:lang w:val="en-GB"/>
                  </w:rPr>
                </w:rPrChange>
              </w:rPr>
            </w:pPr>
            <w:r w:rsidRPr="00102440">
              <w:rPr>
                <w:lang w:val="it-IT"/>
                <w:rPrChange w:id="9" w:author="Oriol Valles Codina" w:date="2023-08-31T14:08:00Z">
                  <w:rPr>
                    <w:lang w:val="en-GB"/>
                  </w:rPr>
                </w:rPrChange>
              </w:rPr>
              <w:t>UNIVERSITA DEGLI STUDI DI NAPOLI PARTHENOPE</w:t>
            </w:r>
          </w:p>
          <w:p w14:paraId="4DAE3489" w14:textId="77777777" w:rsidR="00A7650B" w:rsidRPr="00102440" w:rsidRDefault="003A30AE" w:rsidP="007A6B86">
            <w:pPr>
              <w:numPr>
                <w:ilvl w:val="0"/>
                <w:numId w:val="1"/>
              </w:numPr>
              <w:spacing w:before="0" w:after="0" w:line="360" w:lineRule="auto"/>
              <w:ind w:left="425"/>
              <w:rPr>
                <w:lang w:val="en-GB"/>
              </w:rPr>
            </w:pPr>
            <w:r w:rsidRPr="00102440">
              <w:rPr>
                <w:lang w:val="en-GB"/>
              </w:rPr>
              <w:t>CENTRO DE ESTUDOS SOCIAIS</w:t>
            </w:r>
          </w:p>
          <w:p w14:paraId="4DAE348A" w14:textId="77777777" w:rsidR="00A7650B" w:rsidRPr="00102440" w:rsidRDefault="003A30AE" w:rsidP="007A6B86">
            <w:pPr>
              <w:numPr>
                <w:ilvl w:val="0"/>
                <w:numId w:val="1"/>
              </w:numPr>
              <w:spacing w:before="0" w:after="0" w:line="360" w:lineRule="auto"/>
              <w:ind w:left="425"/>
              <w:rPr>
                <w:lang w:val="en-GB"/>
              </w:rPr>
            </w:pPr>
            <w:r w:rsidRPr="00102440">
              <w:rPr>
                <w:lang w:val="en-GB"/>
              </w:rPr>
              <w:t>UNIVERSITY OF LEEDS</w:t>
            </w:r>
          </w:p>
          <w:p w14:paraId="4DAE348B" w14:textId="77777777" w:rsidR="00A7650B" w:rsidRPr="00102440" w:rsidRDefault="003A30AE" w:rsidP="007A6B86">
            <w:pPr>
              <w:numPr>
                <w:ilvl w:val="0"/>
                <w:numId w:val="1"/>
              </w:numPr>
              <w:spacing w:before="0" w:after="0" w:line="360" w:lineRule="auto"/>
              <w:ind w:left="425"/>
              <w:rPr>
                <w:lang w:val="en-GB"/>
              </w:rPr>
            </w:pPr>
            <w:r w:rsidRPr="00102440">
              <w:rPr>
                <w:lang w:val="en-GB"/>
              </w:rPr>
              <w:t>UNIVERSITY OF CAPE TOWN</w:t>
            </w:r>
          </w:p>
          <w:p w14:paraId="4DAE348C" w14:textId="77777777" w:rsidR="00A7650B" w:rsidRPr="00102440" w:rsidRDefault="003A30AE" w:rsidP="007A6B86">
            <w:pPr>
              <w:numPr>
                <w:ilvl w:val="0"/>
                <w:numId w:val="1"/>
              </w:numPr>
              <w:spacing w:before="0" w:after="0" w:line="360" w:lineRule="auto"/>
              <w:ind w:left="425"/>
              <w:rPr>
                <w:lang w:val="es-ES"/>
                <w:rPrChange w:id="10" w:author="Oriol Valles Codina" w:date="2023-08-31T14:08:00Z">
                  <w:rPr>
                    <w:lang w:val="en-GB"/>
                  </w:rPr>
                </w:rPrChange>
              </w:rPr>
            </w:pPr>
            <w:r w:rsidRPr="00102440">
              <w:rPr>
                <w:lang w:val="es-ES"/>
                <w:rPrChange w:id="11" w:author="Oriol Valles Codina" w:date="2023-08-31T14:08:00Z">
                  <w:rPr>
                    <w:lang w:val="en-GB"/>
                  </w:rPr>
                </w:rPrChange>
              </w:rPr>
              <w:t>KENTRO EREVNON NOTIOANATOLIKIS EVROPIS ASTIKI MI KERDOSKOPIKI ETAIREIA</w:t>
            </w:r>
          </w:p>
          <w:p w14:paraId="4DAE348D" w14:textId="77777777" w:rsidR="00A7650B" w:rsidRPr="00102440" w:rsidRDefault="003A30AE" w:rsidP="007A6B86">
            <w:pPr>
              <w:numPr>
                <w:ilvl w:val="0"/>
                <w:numId w:val="1"/>
              </w:numPr>
              <w:spacing w:before="0" w:after="0" w:line="360" w:lineRule="auto"/>
              <w:ind w:left="425"/>
              <w:rPr>
                <w:lang w:val="en-GB"/>
              </w:rPr>
            </w:pPr>
            <w:r w:rsidRPr="00102440">
              <w:rPr>
                <w:lang w:val="en-GB"/>
              </w:rPr>
              <w:t>AGENCIA DE RESIDUS DE CATALUNYA</w:t>
            </w:r>
          </w:p>
          <w:p w14:paraId="4DAE348E" w14:textId="77777777" w:rsidR="00A7650B" w:rsidRPr="00102440" w:rsidRDefault="003A30AE" w:rsidP="007A6B86">
            <w:pPr>
              <w:numPr>
                <w:ilvl w:val="0"/>
                <w:numId w:val="1"/>
              </w:numPr>
              <w:spacing w:before="0" w:after="0" w:line="360" w:lineRule="auto"/>
              <w:ind w:left="425"/>
              <w:rPr>
                <w:lang w:val="en-GB"/>
              </w:rPr>
            </w:pPr>
            <w:r w:rsidRPr="00102440">
              <w:rPr>
                <w:lang w:val="en-GB"/>
              </w:rPr>
              <w:t>MEKELLE UNIVERSITY</w:t>
            </w:r>
          </w:p>
          <w:p w14:paraId="4DAE348F" w14:textId="77777777" w:rsidR="00A7650B" w:rsidRPr="00102440" w:rsidRDefault="003A30AE" w:rsidP="007A6B86">
            <w:pPr>
              <w:numPr>
                <w:ilvl w:val="0"/>
                <w:numId w:val="1"/>
              </w:numPr>
              <w:spacing w:before="0" w:after="0" w:line="360" w:lineRule="auto"/>
              <w:ind w:left="425"/>
              <w:rPr>
                <w:lang w:val="en-GB"/>
              </w:rPr>
            </w:pPr>
            <w:r w:rsidRPr="00102440">
              <w:rPr>
                <w:lang w:val="en-GB"/>
              </w:rPr>
              <w:t>KUMASI HIVE</w:t>
            </w:r>
          </w:p>
          <w:p w14:paraId="4DAE3490" w14:textId="77777777" w:rsidR="00A7650B" w:rsidRPr="00102440" w:rsidRDefault="003A30AE" w:rsidP="007A6B86">
            <w:pPr>
              <w:numPr>
                <w:ilvl w:val="0"/>
                <w:numId w:val="1"/>
              </w:numPr>
              <w:spacing w:before="0" w:after="0" w:line="360" w:lineRule="auto"/>
              <w:ind w:left="425"/>
              <w:rPr>
                <w:lang w:val="en-GB"/>
              </w:rPr>
            </w:pPr>
            <w:r w:rsidRPr="00102440">
              <w:rPr>
                <w:lang w:val="en-GB"/>
              </w:rPr>
              <w:t>SCIENTIFIC AND INDUSTRIAL RESEARCH AND DEVELOPMENT CENTRE</w:t>
            </w:r>
          </w:p>
          <w:p w14:paraId="4DAE3491" w14:textId="77777777" w:rsidR="00A7650B" w:rsidRPr="00102440" w:rsidRDefault="003A30AE" w:rsidP="007A6B86">
            <w:pPr>
              <w:numPr>
                <w:ilvl w:val="0"/>
                <w:numId w:val="1"/>
              </w:numPr>
              <w:spacing w:before="0" w:after="0" w:line="360" w:lineRule="auto"/>
              <w:ind w:left="425"/>
              <w:rPr>
                <w:lang w:val="en-GB"/>
              </w:rPr>
            </w:pPr>
            <w:r w:rsidRPr="00102440">
              <w:rPr>
                <w:lang w:val="en-GB"/>
              </w:rPr>
              <w:t>AFRICAN CIRCULAR ECONOMY NETWORK</w:t>
            </w:r>
          </w:p>
          <w:p w14:paraId="4DAE3492" w14:textId="77777777" w:rsidR="00A7650B" w:rsidRPr="00102440" w:rsidRDefault="003A30AE" w:rsidP="007A6B86">
            <w:pPr>
              <w:numPr>
                <w:ilvl w:val="0"/>
                <w:numId w:val="1"/>
              </w:numPr>
              <w:spacing w:before="0" w:line="360" w:lineRule="auto"/>
              <w:ind w:left="425"/>
              <w:rPr>
                <w:lang w:val="es-ES"/>
                <w:rPrChange w:id="12" w:author="Oriol Valles Codina" w:date="2023-08-31T14:08:00Z">
                  <w:rPr>
                    <w:lang w:val="en-GB"/>
                  </w:rPr>
                </w:rPrChange>
              </w:rPr>
            </w:pPr>
            <w:r w:rsidRPr="00102440">
              <w:rPr>
                <w:lang w:val="es-ES"/>
                <w:rPrChange w:id="13" w:author="Oriol Valles Codina" w:date="2023-08-31T14:08:00Z">
                  <w:rPr>
                    <w:lang w:val="en-GB"/>
                  </w:rPr>
                </w:rPrChange>
              </w:rPr>
              <w:t>ENERGY@WORK SOCIETA' COOPERATIVA A R.L.</w:t>
            </w:r>
          </w:p>
        </w:tc>
      </w:tr>
    </w:tbl>
    <w:p w14:paraId="4DAE3494" w14:textId="77777777" w:rsidR="00A7650B" w:rsidRPr="00102440" w:rsidRDefault="003A30AE">
      <w:pPr>
        <w:spacing w:line="360" w:lineRule="auto"/>
        <w:rPr>
          <w:lang w:val="es-ES"/>
          <w:rPrChange w:id="14" w:author="Oriol Valles Codina" w:date="2023-08-31T14:08:00Z">
            <w:rPr>
              <w:lang w:val="en-GB"/>
            </w:rPr>
          </w:rPrChange>
        </w:rPr>
      </w:pPr>
      <w:r w:rsidRPr="00102440">
        <w:rPr>
          <w:noProof/>
          <w:lang w:val="en-GB" w:eastAsia="en-GB"/>
        </w:rPr>
        <w:drawing>
          <wp:anchor distT="114300" distB="114300" distL="114300" distR="114300" simplePos="0" relativeHeight="251658240" behindDoc="1" locked="0" layoutInCell="1" hidden="0" allowOverlap="1" wp14:anchorId="4DAE351D" wp14:editId="4DAE351E">
            <wp:simplePos x="0" y="0"/>
            <wp:positionH relativeFrom="column">
              <wp:posOffset>1</wp:posOffset>
            </wp:positionH>
            <wp:positionV relativeFrom="paragraph">
              <wp:posOffset>214030</wp:posOffset>
            </wp:positionV>
            <wp:extent cx="2690813" cy="489884"/>
            <wp:effectExtent l="0" t="0" r="0" b="0"/>
            <wp:wrapNone/>
            <wp:docPr id="1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1"/>
                    <a:srcRect/>
                    <a:stretch>
                      <a:fillRect/>
                    </a:stretch>
                  </pic:blipFill>
                  <pic:spPr>
                    <a:xfrm>
                      <a:off x="0" y="0"/>
                      <a:ext cx="2690813" cy="489884"/>
                    </a:xfrm>
                    <a:prstGeom prst="rect">
                      <a:avLst/>
                    </a:prstGeom>
                    <a:ln/>
                  </pic:spPr>
                </pic:pic>
              </a:graphicData>
            </a:graphic>
          </wp:anchor>
        </w:drawing>
      </w:r>
    </w:p>
    <w:p w14:paraId="4DAE3495" w14:textId="77777777" w:rsidR="00A7650B" w:rsidRPr="00102440" w:rsidRDefault="003A30AE">
      <w:pPr>
        <w:rPr>
          <w:lang w:val="es-ES"/>
          <w:rPrChange w:id="15" w:author="Oriol Valles Codina" w:date="2023-08-31T14:08:00Z">
            <w:rPr>
              <w:lang w:val="en-GB"/>
            </w:rPr>
          </w:rPrChange>
        </w:rPr>
      </w:pPr>
      <w:r w:rsidRPr="00102440">
        <w:rPr>
          <w:lang w:val="es-ES"/>
          <w:rPrChange w:id="16" w:author="Oriol Valles Codina" w:date="2023-08-31T14:08:00Z">
            <w:rPr>
              <w:lang w:val="en-GB"/>
            </w:rPr>
          </w:rPrChange>
        </w:rPr>
        <w:br w:type="page"/>
      </w:r>
    </w:p>
    <w:p w14:paraId="4DAE3496" w14:textId="77777777" w:rsidR="00A7650B" w:rsidRPr="00102440" w:rsidRDefault="003A30AE">
      <w:pPr>
        <w:pStyle w:val="Heading2"/>
        <w:rPr>
          <w:lang w:val="en-GB"/>
        </w:rPr>
      </w:pPr>
      <w:bookmarkStart w:id="17" w:name="_3qofd73djlus" w:colFirst="0" w:colLast="0"/>
      <w:bookmarkStart w:id="18" w:name="_Toc144421971"/>
      <w:bookmarkEnd w:id="17"/>
      <w:r w:rsidRPr="00102440">
        <w:rPr>
          <w:lang w:val="en-GB"/>
        </w:rPr>
        <w:lastRenderedPageBreak/>
        <w:t>PROJECT No. 101003491</w:t>
      </w:r>
      <w:bookmarkEnd w:id="18"/>
    </w:p>
    <w:p w14:paraId="4DAE3497" w14:textId="77777777" w:rsidR="00A7650B" w:rsidRPr="00102440" w:rsidRDefault="003A30AE">
      <w:pPr>
        <w:rPr>
          <w:lang w:val="en-GB"/>
        </w:rPr>
      </w:pPr>
      <w:r w:rsidRPr="00102440">
        <w:rPr>
          <w:lang w:val="en-GB"/>
        </w:rPr>
        <w:t xml:space="preserve">Just2ce will assess the current state of transition towards the circular economy in relevant economic sectors and analyse possible transition scenarios, as well as their outcomes and impacts. It will identify the key factors that can stimulate or hinder this transition. Natural resources are extracted and transformed into products, which are eventually discarded. As many natural resources are finite, it is important to keep materials in circulation for as long as possible. This makes the transition to circular economy more vital than ever but is a responsible, inclusive, and socially just transition to a circular economy possible or even desirable? What technical, political, and social factors can enable or hamper such transformation? The EU-funded JUST2CE project will answer these questions. It will explore the economic, societal, gender and policy implications of the circular economy paradigm. The project’s findings will shed light on how to ensure democratic and participatory mechanisms when designing and managing such technology.    </w:t>
      </w:r>
    </w:p>
    <w:p w14:paraId="4DAE3498" w14:textId="77777777" w:rsidR="00A7650B" w:rsidRPr="00102440" w:rsidRDefault="00A7650B">
      <w:pPr>
        <w:pStyle w:val="Heading4"/>
        <w:rPr>
          <w:lang w:val="en-GB"/>
        </w:rPr>
      </w:pPr>
      <w:bookmarkStart w:id="19" w:name="_1s0n3qtl8bi6" w:colFirst="0" w:colLast="0"/>
      <w:bookmarkEnd w:id="19"/>
    </w:p>
    <w:p w14:paraId="4DAE3499" w14:textId="77777777" w:rsidR="00A7650B" w:rsidRPr="00102440" w:rsidRDefault="003A30AE">
      <w:pPr>
        <w:pStyle w:val="Heading4"/>
        <w:rPr>
          <w:lang w:val="en-GB"/>
        </w:rPr>
      </w:pPr>
      <w:bookmarkStart w:id="20" w:name="_ugl1635b6w3p" w:colFirst="0" w:colLast="0"/>
      <w:bookmarkEnd w:id="20"/>
      <w:r w:rsidRPr="00102440">
        <w:rPr>
          <w:lang w:val="en-GB"/>
        </w:rPr>
        <w:t>History Chart</w:t>
      </w:r>
    </w:p>
    <w:tbl>
      <w:tblPr>
        <w:tblStyle w:val="a0"/>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380"/>
        <w:gridCol w:w="2340"/>
        <w:gridCol w:w="5640"/>
      </w:tblGrid>
      <w:tr w:rsidR="00A7650B" w:rsidRPr="00102440" w14:paraId="4DAE349D" w14:textId="77777777">
        <w:trPr>
          <w:trHeight w:val="285"/>
        </w:trPr>
        <w:tc>
          <w:tcPr>
            <w:tcW w:w="1380" w:type="dxa"/>
            <w:tcBorders>
              <w:top w:val="nil"/>
              <w:left w:val="nil"/>
              <w:bottom w:val="nil"/>
              <w:right w:val="nil"/>
            </w:tcBorders>
            <w:shd w:val="clear" w:color="auto" w:fill="6DB97A"/>
            <w:tcMar>
              <w:top w:w="60" w:type="dxa"/>
              <w:left w:w="60" w:type="dxa"/>
              <w:bottom w:w="60" w:type="dxa"/>
              <w:right w:w="60" w:type="dxa"/>
            </w:tcMar>
          </w:tcPr>
          <w:p w14:paraId="4DAE349A" w14:textId="77777777" w:rsidR="00A7650B" w:rsidRPr="00102440" w:rsidRDefault="003A30AE">
            <w:pPr>
              <w:spacing w:before="0" w:after="0" w:line="240" w:lineRule="auto"/>
              <w:rPr>
                <w:b/>
                <w:lang w:val="en-GB"/>
              </w:rPr>
            </w:pPr>
            <w:r w:rsidRPr="00102440">
              <w:rPr>
                <w:b/>
                <w:lang w:val="en-GB"/>
              </w:rPr>
              <w:t>Version</w:t>
            </w:r>
          </w:p>
        </w:tc>
        <w:tc>
          <w:tcPr>
            <w:tcW w:w="2340" w:type="dxa"/>
            <w:tcBorders>
              <w:top w:val="nil"/>
              <w:left w:val="nil"/>
              <w:bottom w:val="nil"/>
              <w:right w:val="nil"/>
            </w:tcBorders>
            <w:shd w:val="clear" w:color="auto" w:fill="6DB97A"/>
            <w:tcMar>
              <w:top w:w="60" w:type="dxa"/>
              <w:left w:w="60" w:type="dxa"/>
              <w:bottom w:w="60" w:type="dxa"/>
              <w:right w:w="60" w:type="dxa"/>
            </w:tcMar>
          </w:tcPr>
          <w:p w14:paraId="4DAE349B" w14:textId="77777777" w:rsidR="00A7650B" w:rsidRPr="00102440" w:rsidRDefault="003A30AE">
            <w:pPr>
              <w:spacing w:before="0" w:after="0" w:line="240" w:lineRule="auto"/>
              <w:rPr>
                <w:b/>
                <w:lang w:val="en-GB"/>
              </w:rPr>
            </w:pPr>
            <w:r w:rsidRPr="00102440">
              <w:rPr>
                <w:b/>
                <w:lang w:val="en-GB"/>
              </w:rPr>
              <w:t>Date</w:t>
            </w:r>
          </w:p>
        </w:tc>
        <w:tc>
          <w:tcPr>
            <w:tcW w:w="5640" w:type="dxa"/>
            <w:tcBorders>
              <w:top w:val="nil"/>
              <w:left w:val="nil"/>
              <w:bottom w:val="nil"/>
              <w:right w:val="nil"/>
            </w:tcBorders>
            <w:shd w:val="clear" w:color="auto" w:fill="6DB97A"/>
            <w:tcMar>
              <w:top w:w="60" w:type="dxa"/>
              <w:left w:w="60" w:type="dxa"/>
              <w:bottom w:w="60" w:type="dxa"/>
              <w:right w:w="60" w:type="dxa"/>
            </w:tcMar>
          </w:tcPr>
          <w:p w14:paraId="4DAE349C" w14:textId="77777777" w:rsidR="00A7650B" w:rsidRPr="00102440" w:rsidRDefault="003A30AE">
            <w:pPr>
              <w:spacing w:before="0" w:after="0" w:line="240" w:lineRule="auto"/>
              <w:rPr>
                <w:b/>
                <w:lang w:val="en-GB"/>
              </w:rPr>
            </w:pPr>
            <w:r w:rsidRPr="00102440">
              <w:rPr>
                <w:b/>
                <w:lang w:val="en-GB"/>
              </w:rPr>
              <w:t>Implemented by</w:t>
            </w:r>
          </w:p>
        </w:tc>
      </w:tr>
      <w:tr w:rsidR="00A7650B" w:rsidRPr="00102440" w14:paraId="4DAE34A1" w14:textId="77777777">
        <w:trPr>
          <w:trHeight w:val="345"/>
        </w:trPr>
        <w:tc>
          <w:tcPr>
            <w:tcW w:w="1380" w:type="dxa"/>
            <w:tcBorders>
              <w:top w:val="nil"/>
              <w:left w:val="nil"/>
              <w:bottom w:val="single" w:sz="6" w:space="0" w:color="6DB97A"/>
              <w:right w:val="nil"/>
            </w:tcBorders>
            <w:tcMar>
              <w:top w:w="60" w:type="dxa"/>
              <w:left w:w="60" w:type="dxa"/>
              <w:bottom w:w="60" w:type="dxa"/>
              <w:right w:w="60" w:type="dxa"/>
            </w:tcMar>
          </w:tcPr>
          <w:p w14:paraId="4DAE349E" w14:textId="77777777" w:rsidR="00A7650B" w:rsidRPr="00102440" w:rsidRDefault="003A30AE">
            <w:pPr>
              <w:spacing w:before="0" w:after="0" w:line="240" w:lineRule="auto"/>
              <w:rPr>
                <w:b/>
                <w:color w:val="6DB97A"/>
                <w:lang w:val="en-GB"/>
              </w:rPr>
            </w:pPr>
            <w:r w:rsidRPr="00102440">
              <w:rPr>
                <w:b/>
                <w:color w:val="6DB97A"/>
                <w:lang w:val="en-GB"/>
              </w:rPr>
              <w:t>V2.0</w:t>
            </w:r>
          </w:p>
        </w:tc>
        <w:tc>
          <w:tcPr>
            <w:tcW w:w="2340" w:type="dxa"/>
            <w:tcBorders>
              <w:top w:val="nil"/>
              <w:left w:val="nil"/>
              <w:bottom w:val="single" w:sz="6" w:space="0" w:color="6DB97A"/>
              <w:right w:val="nil"/>
            </w:tcBorders>
            <w:tcMar>
              <w:top w:w="60" w:type="dxa"/>
              <w:left w:w="60" w:type="dxa"/>
              <w:bottom w:w="60" w:type="dxa"/>
              <w:right w:w="60" w:type="dxa"/>
            </w:tcMar>
          </w:tcPr>
          <w:p w14:paraId="4DAE349F" w14:textId="77777777" w:rsidR="00A7650B" w:rsidRPr="00102440" w:rsidRDefault="00A7650B">
            <w:pPr>
              <w:spacing w:before="0" w:after="0" w:line="240" w:lineRule="auto"/>
              <w:rPr>
                <w:lang w:val="en-GB"/>
              </w:rPr>
            </w:pPr>
          </w:p>
        </w:tc>
        <w:tc>
          <w:tcPr>
            <w:tcW w:w="5640" w:type="dxa"/>
            <w:tcBorders>
              <w:top w:val="nil"/>
              <w:left w:val="nil"/>
              <w:bottom w:val="single" w:sz="6" w:space="0" w:color="6DB97A"/>
              <w:right w:val="nil"/>
            </w:tcBorders>
            <w:tcMar>
              <w:top w:w="60" w:type="dxa"/>
              <w:left w:w="60" w:type="dxa"/>
              <w:bottom w:w="60" w:type="dxa"/>
              <w:right w:w="60" w:type="dxa"/>
            </w:tcMar>
          </w:tcPr>
          <w:p w14:paraId="4DAE34A0" w14:textId="77777777" w:rsidR="00A7650B" w:rsidRPr="00102440" w:rsidRDefault="00A7650B">
            <w:pPr>
              <w:spacing w:before="0" w:after="0" w:line="240" w:lineRule="auto"/>
              <w:rPr>
                <w:lang w:val="en-GB"/>
              </w:rPr>
            </w:pPr>
          </w:p>
        </w:tc>
      </w:tr>
      <w:tr w:rsidR="00A7650B" w:rsidRPr="00102440" w14:paraId="4DAE34A5" w14:textId="77777777">
        <w:trPr>
          <w:trHeight w:val="345"/>
        </w:trPr>
        <w:tc>
          <w:tcPr>
            <w:tcW w:w="1380" w:type="dxa"/>
            <w:tcBorders>
              <w:top w:val="single" w:sz="6" w:space="0" w:color="6DB97A"/>
              <w:left w:val="nil"/>
              <w:bottom w:val="single" w:sz="6" w:space="0" w:color="6DB97A"/>
              <w:right w:val="nil"/>
            </w:tcBorders>
            <w:tcMar>
              <w:top w:w="60" w:type="dxa"/>
              <w:left w:w="60" w:type="dxa"/>
              <w:bottom w:w="60" w:type="dxa"/>
              <w:right w:w="60" w:type="dxa"/>
            </w:tcMar>
          </w:tcPr>
          <w:p w14:paraId="4DAE34A2" w14:textId="77777777" w:rsidR="00A7650B" w:rsidRPr="00102440" w:rsidRDefault="003A30AE">
            <w:pPr>
              <w:spacing w:before="0" w:after="0" w:line="240" w:lineRule="auto"/>
              <w:rPr>
                <w:b/>
                <w:color w:val="6DB97A"/>
                <w:lang w:val="en-GB"/>
              </w:rPr>
            </w:pPr>
            <w:r w:rsidRPr="00102440">
              <w:rPr>
                <w:b/>
                <w:color w:val="6DB97A"/>
                <w:lang w:val="en-GB"/>
              </w:rPr>
              <w:t>V1.1</w:t>
            </w:r>
          </w:p>
        </w:tc>
        <w:tc>
          <w:tcPr>
            <w:tcW w:w="2340" w:type="dxa"/>
            <w:tcBorders>
              <w:top w:val="single" w:sz="6" w:space="0" w:color="6DB97A"/>
              <w:left w:val="nil"/>
              <w:bottom w:val="single" w:sz="6" w:space="0" w:color="6DB97A"/>
              <w:right w:val="nil"/>
            </w:tcBorders>
            <w:tcMar>
              <w:top w:w="60" w:type="dxa"/>
              <w:left w:w="60" w:type="dxa"/>
              <w:bottom w:w="60" w:type="dxa"/>
              <w:right w:w="60" w:type="dxa"/>
            </w:tcMar>
          </w:tcPr>
          <w:p w14:paraId="4DAE34A3" w14:textId="77777777" w:rsidR="00A7650B" w:rsidRPr="00102440" w:rsidRDefault="00A7650B">
            <w:pPr>
              <w:spacing w:before="0" w:after="0" w:line="240" w:lineRule="auto"/>
              <w:rPr>
                <w:lang w:val="en-GB"/>
              </w:rPr>
            </w:pPr>
          </w:p>
        </w:tc>
        <w:tc>
          <w:tcPr>
            <w:tcW w:w="5640" w:type="dxa"/>
            <w:tcBorders>
              <w:top w:val="single" w:sz="6" w:space="0" w:color="6DB97A"/>
              <w:left w:val="nil"/>
              <w:bottom w:val="single" w:sz="6" w:space="0" w:color="6DB97A"/>
              <w:right w:val="nil"/>
            </w:tcBorders>
            <w:tcMar>
              <w:top w:w="60" w:type="dxa"/>
              <w:left w:w="60" w:type="dxa"/>
              <w:bottom w:w="60" w:type="dxa"/>
              <w:right w:w="60" w:type="dxa"/>
            </w:tcMar>
          </w:tcPr>
          <w:p w14:paraId="4DAE34A4" w14:textId="77777777" w:rsidR="00A7650B" w:rsidRPr="00102440" w:rsidRDefault="00A7650B">
            <w:pPr>
              <w:spacing w:before="0" w:after="0" w:line="240" w:lineRule="auto"/>
              <w:rPr>
                <w:lang w:val="en-GB"/>
              </w:rPr>
            </w:pPr>
          </w:p>
        </w:tc>
      </w:tr>
      <w:tr w:rsidR="00A7650B" w:rsidRPr="00102440" w14:paraId="4DAE34A9" w14:textId="77777777">
        <w:trPr>
          <w:trHeight w:val="300"/>
        </w:trPr>
        <w:tc>
          <w:tcPr>
            <w:tcW w:w="1380" w:type="dxa"/>
            <w:tcBorders>
              <w:top w:val="single" w:sz="6" w:space="0" w:color="6DB97A"/>
              <w:left w:val="nil"/>
              <w:bottom w:val="single" w:sz="6" w:space="0" w:color="6DB97A"/>
              <w:right w:val="nil"/>
            </w:tcBorders>
            <w:tcMar>
              <w:top w:w="60" w:type="dxa"/>
              <w:left w:w="60" w:type="dxa"/>
              <w:bottom w:w="60" w:type="dxa"/>
              <w:right w:w="60" w:type="dxa"/>
            </w:tcMar>
          </w:tcPr>
          <w:p w14:paraId="4DAE34A6" w14:textId="77777777" w:rsidR="00A7650B" w:rsidRPr="00102440" w:rsidRDefault="003A30AE">
            <w:pPr>
              <w:spacing w:before="0" w:after="0" w:line="240" w:lineRule="auto"/>
              <w:rPr>
                <w:b/>
                <w:color w:val="6DB97A"/>
                <w:lang w:val="en-GB"/>
              </w:rPr>
            </w:pPr>
            <w:r w:rsidRPr="00102440">
              <w:rPr>
                <w:b/>
                <w:color w:val="6DB97A"/>
                <w:lang w:val="en-GB"/>
              </w:rPr>
              <w:t>V1.0</w:t>
            </w:r>
          </w:p>
        </w:tc>
        <w:tc>
          <w:tcPr>
            <w:tcW w:w="2340" w:type="dxa"/>
            <w:tcBorders>
              <w:top w:val="single" w:sz="6" w:space="0" w:color="6DB97A"/>
              <w:left w:val="nil"/>
              <w:bottom w:val="single" w:sz="6" w:space="0" w:color="6DB97A"/>
              <w:right w:val="nil"/>
            </w:tcBorders>
            <w:tcMar>
              <w:top w:w="60" w:type="dxa"/>
              <w:left w:w="60" w:type="dxa"/>
              <w:bottom w:w="60" w:type="dxa"/>
              <w:right w:w="60" w:type="dxa"/>
            </w:tcMar>
          </w:tcPr>
          <w:p w14:paraId="4DAE34A7" w14:textId="262ECA74" w:rsidR="00A7650B" w:rsidRPr="00102440" w:rsidRDefault="002E2755" w:rsidP="00A503A0">
            <w:pPr>
              <w:spacing w:before="0" w:after="0" w:line="240" w:lineRule="auto"/>
              <w:rPr>
                <w:lang w:val="en-GB"/>
              </w:rPr>
            </w:pPr>
            <w:r w:rsidRPr="00102440">
              <w:rPr>
                <w:lang w:val="en-GB"/>
              </w:rPr>
              <w:t>1</w:t>
            </w:r>
            <w:r w:rsidR="00A503A0" w:rsidRPr="00102440">
              <w:rPr>
                <w:lang w:val="en-GB"/>
              </w:rPr>
              <w:t>1</w:t>
            </w:r>
            <w:r w:rsidR="008143C0" w:rsidRPr="00102440">
              <w:rPr>
                <w:lang w:val="en-GB"/>
              </w:rPr>
              <w:t>/08/2023</w:t>
            </w:r>
          </w:p>
        </w:tc>
        <w:tc>
          <w:tcPr>
            <w:tcW w:w="5640" w:type="dxa"/>
            <w:tcBorders>
              <w:top w:val="single" w:sz="6" w:space="0" w:color="6DB97A"/>
              <w:left w:val="nil"/>
              <w:bottom w:val="single" w:sz="6" w:space="0" w:color="6DB97A"/>
              <w:right w:val="nil"/>
            </w:tcBorders>
            <w:tcMar>
              <w:top w:w="60" w:type="dxa"/>
              <w:left w:w="60" w:type="dxa"/>
              <w:bottom w:w="60" w:type="dxa"/>
              <w:right w:w="60" w:type="dxa"/>
            </w:tcMar>
          </w:tcPr>
          <w:p w14:paraId="4DAE34A8" w14:textId="039E711A" w:rsidR="00A7650B" w:rsidRPr="00102440" w:rsidRDefault="008143C0">
            <w:pPr>
              <w:spacing w:before="0" w:after="0" w:line="240" w:lineRule="auto"/>
              <w:rPr>
                <w:lang w:val="en-GB"/>
              </w:rPr>
            </w:pPr>
            <w:r w:rsidRPr="00102440">
              <w:rPr>
                <w:lang w:val="en-GB"/>
              </w:rPr>
              <w:t>Marco Veronese Passarella</w:t>
            </w:r>
          </w:p>
        </w:tc>
      </w:tr>
    </w:tbl>
    <w:p w14:paraId="4DAE34AA" w14:textId="77777777" w:rsidR="00A7650B" w:rsidRPr="00102440" w:rsidRDefault="00A7650B">
      <w:pPr>
        <w:rPr>
          <w:b/>
          <w:lang w:val="en-GB"/>
        </w:rPr>
      </w:pPr>
    </w:p>
    <w:p w14:paraId="4DAE34AB" w14:textId="77777777" w:rsidR="00A7650B" w:rsidRPr="00102440" w:rsidRDefault="003A30AE">
      <w:pPr>
        <w:pStyle w:val="Heading4"/>
        <w:rPr>
          <w:lang w:val="en-GB"/>
        </w:rPr>
      </w:pPr>
      <w:bookmarkStart w:id="21" w:name="_l9t2f4286oqk" w:colFirst="0" w:colLast="0"/>
      <w:bookmarkEnd w:id="21"/>
      <w:r w:rsidRPr="00102440">
        <w:rPr>
          <w:lang w:val="en-GB"/>
        </w:rPr>
        <w:t>Disclaimer</w:t>
      </w:r>
      <w:r w:rsidRPr="00102440">
        <w:rPr>
          <w:noProof/>
          <w:lang w:val="en-GB" w:eastAsia="en-GB"/>
        </w:rPr>
        <w:drawing>
          <wp:anchor distT="114300" distB="114300" distL="114300" distR="114300" simplePos="0" relativeHeight="251659264" behindDoc="0" locked="0" layoutInCell="1" hidden="0" allowOverlap="1" wp14:anchorId="4DAE351F" wp14:editId="4DAE3520">
            <wp:simplePos x="0" y="0"/>
            <wp:positionH relativeFrom="column">
              <wp:posOffset>19051</wp:posOffset>
            </wp:positionH>
            <wp:positionV relativeFrom="paragraph">
              <wp:posOffset>338867</wp:posOffset>
            </wp:positionV>
            <wp:extent cx="995363" cy="664077"/>
            <wp:effectExtent l="0" t="0" r="0" b="0"/>
            <wp:wrapSquare wrapText="bothSides" distT="114300" distB="114300" distL="114300" distR="114300"/>
            <wp:docPr id="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2"/>
                    <a:srcRect/>
                    <a:stretch>
                      <a:fillRect/>
                    </a:stretch>
                  </pic:blipFill>
                  <pic:spPr>
                    <a:xfrm>
                      <a:off x="0" y="0"/>
                      <a:ext cx="995363" cy="664077"/>
                    </a:xfrm>
                    <a:prstGeom prst="rect">
                      <a:avLst/>
                    </a:prstGeom>
                    <a:ln/>
                  </pic:spPr>
                </pic:pic>
              </a:graphicData>
            </a:graphic>
          </wp:anchor>
        </w:drawing>
      </w:r>
    </w:p>
    <w:p w14:paraId="4DAE34AC" w14:textId="77777777" w:rsidR="00A7650B" w:rsidRPr="00102440" w:rsidRDefault="003A30AE" w:rsidP="00D41F73">
      <w:pPr>
        <w:rPr>
          <w:i/>
          <w:lang w:val="en-GB"/>
        </w:rPr>
      </w:pPr>
      <w:r w:rsidRPr="00102440">
        <w:rPr>
          <w:i/>
          <w:lang w:val="en-GB"/>
        </w:rPr>
        <w:t>No part of this document may be reproduced and/or published by print, photoprint, microfilm or any other means without the previous written consent of the JUST2CE consortium. The content of this deliverable does not reflect the official opinion of the European Union. Responsibility for the information and views expressed herein lies entirely with the author(s).</w:t>
      </w:r>
      <w:bookmarkStart w:id="22" w:name="_gt3w5ironlqq" w:colFirst="0" w:colLast="0"/>
      <w:bookmarkStart w:id="23" w:name="_3ri924620mo" w:colFirst="0" w:colLast="0"/>
      <w:bookmarkEnd w:id="22"/>
      <w:bookmarkEnd w:id="23"/>
      <w:r w:rsidRPr="00102440">
        <w:rPr>
          <w:lang w:val="en-GB"/>
        </w:rPr>
        <w:br w:type="page"/>
      </w:r>
    </w:p>
    <w:p w14:paraId="4DAE34AD" w14:textId="282FCDC8" w:rsidR="00A7650B" w:rsidRPr="00102440" w:rsidRDefault="003A30AE">
      <w:pPr>
        <w:pStyle w:val="Heading5"/>
        <w:jc w:val="right"/>
        <w:rPr>
          <w:color w:val="6DB97A"/>
          <w:lang w:val="en-GB"/>
        </w:rPr>
      </w:pPr>
      <w:bookmarkStart w:id="24" w:name="_6umkcogu1tq6" w:colFirst="0" w:colLast="0"/>
      <w:bookmarkEnd w:id="24"/>
      <w:r w:rsidRPr="00102440">
        <w:rPr>
          <w:color w:val="6DB97A"/>
          <w:lang w:val="en-GB"/>
        </w:rPr>
        <w:lastRenderedPageBreak/>
        <w:t>Version: 1.</w:t>
      </w:r>
      <w:r w:rsidR="008143C0" w:rsidRPr="00102440">
        <w:rPr>
          <w:color w:val="6DB97A"/>
          <w:lang w:val="en-GB"/>
        </w:rPr>
        <w:t>0</w:t>
      </w:r>
    </w:p>
    <w:p w14:paraId="4DAE34AE" w14:textId="77777777" w:rsidR="00A7650B" w:rsidRPr="00102440" w:rsidRDefault="003A30AE">
      <w:pPr>
        <w:pStyle w:val="Heading1"/>
        <w:rPr>
          <w:lang w:val="en-GB"/>
        </w:rPr>
      </w:pPr>
      <w:bookmarkStart w:id="25" w:name="_tsmchc2jyj97" w:colFirst="0" w:colLast="0"/>
      <w:bookmarkStart w:id="26" w:name="_Toc144421972"/>
      <w:bookmarkEnd w:id="25"/>
      <w:r w:rsidRPr="00102440">
        <w:rPr>
          <w:lang w:val="en-GB"/>
        </w:rPr>
        <w:t>Executive Summary</w:t>
      </w:r>
      <w:bookmarkEnd w:id="26"/>
    </w:p>
    <w:p w14:paraId="4DAE34B6" w14:textId="657CF87D" w:rsidR="00A7650B" w:rsidRPr="00102440" w:rsidRDefault="00037F88" w:rsidP="001F6C56">
      <w:pPr>
        <w:jc w:val="both"/>
        <w:rPr>
          <w:lang w:val="en-GB"/>
        </w:rPr>
      </w:pPr>
      <w:ins w:id="27" w:author="Oriol Valles Codina" w:date="2023-08-30T11:51:00Z">
        <w:r w:rsidRPr="00953026">
          <w:rPr>
            <w:lang w:val="en-GB"/>
          </w:rPr>
          <w:t>In the face of the looming climate crisis, t</w:t>
        </w:r>
      </w:ins>
      <w:del w:id="28" w:author="Oriol Valles Codina" w:date="2023-08-30T11:51:00Z">
        <w:r w:rsidR="008143C0" w:rsidRPr="00102440" w:rsidDel="00037F88">
          <w:rPr>
            <w:lang w:val="en-GB"/>
          </w:rPr>
          <w:delText>T</w:delText>
        </w:r>
      </w:del>
      <w:r w:rsidR="008143C0" w:rsidRPr="00102440">
        <w:rPr>
          <w:lang w:val="en-GB"/>
        </w:rPr>
        <w:t xml:space="preserve">he Circular Economy (CE) paradigm has gained significant traction </w:t>
      </w:r>
      <w:del w:id="29" w:author="Oriol Valles Codina" w:date="2023-08-31T11:48:00Z">
        <w:r w:rsidR="008143C0" w:rsidRPr="00102440" w:rsidDel="002E0AFF">
          <w:rPr>
            <w:lang w:val="en-GB"/>
          </w:rPr>
          <w:delText>in</w:delText>
        </w:r>
      </w:del>
      <w:ins w:id="30" w:author="Oriol Valles Codina" w:date="2023-08-31T11:48:00Z">
        <w:r w:rsidR="002E0AFF" w:rsidRPr="00102440">
          <w:rPr>
            <w:lang w:val="en-GB"/>
          </w:rPr>
          <w:t xml:space="preserve">among </w:t>
        </w:r>
      </w:ins>
      <w:del w:id="31" w:author="Oriol Valles Codina" w:date="2023-08-30T12:02:00Z">
        <w:r w:rsidR="008143C0" w:rsidRPr="00102440" w:rsidDel="00F62FDF">
          <w:rPr>
            <w:lang w:val="en-GB"/>
          </w:rPr>
          <w:delText xml:space="preserve"> both </w:delText>
        </w:r>
      </w:del>
      <w:r w:rsidR="008143C0" w:rsidRPr="00102440">
        <w:rPr>
          <w:lang w:val="en-GB"/>
        </w:rPr>
        <w:t>academic</w:t>
      </w:r>
      <w:ins w:id="32" w:author="Oriol Valles Codina" w:date="2023-08-30T12:02:00Z">
        <w:r w:rsidR="00F62FDF" w:rsidRPr="00102440">
          <w:rPr>
            <w:lang w:val="en-GB"/>
          </w:rPr>
          <w:t>, policy-making</w:t>
        </w:r>
      </w:ins>
      <w:ins w:id="33" w:author="Oriol Valles Codina" w:date="2023-08-30T12:03:00Z">
        <w:r w:rsidR="00F62FDF" w:rsidRPr="00102440">
          <w:rPr>
            <w:lang w:val="en-GB"/>
          </w:rPr>
          <w:t>,</w:t>
        </w:r>
      </w:ins>
      <w:r w:rsidR="008143C0" w:rsidRPr="00102440">
        <w:rPr>
          <w:lang w:val="en-GB"/>
        </w:rPr>
        <w:t xml:space="preserve"> and industrial circles over the past decade. </w:t>
      </w:r>
      <w:ins w:id="34" w:author="Oriol Valles Codina" w:date="2023-08-30T11:51:00Z">
        <w:r w:rsidRPr="00102440">
          <w:rPr>
            <w:lang w:val="en-GB"/>
          </w:rPr>
          <w:t xml:space="preserve">However, </w:t>
        </w:r>
      </w:ins>
      <w:ins w:id="35" w:author="Oriol Valles Codina" w:date="2023-08-30T12:13:00Z">
        <w:r w:rsidR="00CD7F7B" w:rsidRPr="00102440">
          <w:rPr>
            <w:lang w:val="en-GB"/>
          </w:rPr>
          <w:t xml:space="preserve">few studies address </w:t>
        </w:r>
      </w:ins>
      <w:ins w:id="36" w:author="Oriol Valles Codina" w:date="2023-08-30T11:51:00Z">
        <w:r w:rsidRPr="00102440">
          <w:rPr>
            <w:lang w:val="en-GB"/>
          </w:rPr>
          <w:t>the</w:t>
        </w:r>
      </w:ins>
      <w:ins w:id="37" w:author="Oriol Valles Codina" w:date="2023-08-30T11:52:00Z">
        <w:r w:rsidRPr="00102440">
          <w:rPr>
            <w:lang w:val="en-GB"/>
          </w:rPr>
          <w:t xml:space="preserve"> economic viability of a transition to a circular </w:t>
        </w:r>
      </w:ins>
      <w:ins w:id="38" w:author="Oriol Valles Codina" w:date="2023-08-30T12:13:00Z">
        <w:r w:rsidR="00CD7F7B" w:rsidRPr="00102440">
          <w:rPr>
            <w:lang w:val="en-GB"/>
          </w:rPr>
          <w:t>economy</w:t>
        </w:r>
      </w:ins>
      <w:ins w:id="39" w:author="Oriol Valles Codina" w:date="2023-08-30T11:52:00Z">
        <w:r w:rsidRPr="00102440">
          <w:rPr>
            <w:lang w:val="en-GB"/>
          </w:rPr>
          <w:t>, let alone</w:t>
        </w:r>
      </w:ins>
      <w:ins w:id="40" w:author="Oriol Valles Codina" w:date="2023-08-30T11:53:00Z">
        <w:r w:rsidRPr="00102440">
          <w:rPr>
            <w:lang w:val="en-GB"/>
          </w:rPr>
          <w:t xml:space="preserve"> the fairness of its social outcomes</w:t>
        </w:r>
      </w:ins>
      <w:ins w:id="41" w:author="Oriol Valles Codina" w:date="2023-08-30T11:56:00Z">
        <w:r w:rsidR="00136AB6" w:rsidRPr="00102440">
          <w:rPr>
            <w:lang w:val="en-GB"/>
          </w:rPr>
          <w:t xml:space="preserve"> </w:t>
        </w:r>
      </w:ins>
      <w:ins w:id="42" w:author="Oriol Valles Codina" w:date="2023-08-30T12:14:00Z">
        <w:r w:rsidR="00CD7F7B" w:rsidRPr="00102440">
          <w:rPr>
            <w:lang w:val="en-GB"/>
          </w:rPr>
          <w:t>in the form of</w:t>
        </w:r>
      </w:ins>
      <w:ins w:id="43" w:author="Oriol Valles Codina" w:date="2023-08-30T11:56:00Z">
        <w:r w:rsidR="00136AB6" w:rsidRPr="00102440">
          <w:rPr>
            <w:lang w:val="en-GB"/>
          </w:rPr>
          <w:t xml:space="preserve"> social and regiona</w:t>
        </w:r>
      </w:ins>
      <w:ins w:id="44" w:author="Oriol Valles Codina" w:date="2023-08-30T11:57:00Z">
        <w:r w:rsidR="00136AB6" w:rsidRPr="00102440">
          <w:rPr>
            <w:lang w:val="en-GB"/>
          </w:rPr>
          <w:t xml:space="preserve">l </w:t>
        </w:r>
      </w:ins>
      <w:ins w:id="45" w:author="Oriol Valles Codina" w:date="2023-08-30T11:56:00Z">
        <w:r w:rsidR="00136AB6" w:rsidRPr="00102440">
          <w:rPr>
            <w:lang w:val="en-GB"/>
          </w:rPr>
          <w:t xml:space="preserve">inequalities in </w:t>
        </w:r>
      </w:ins>
      <w:ins w:id="46" w:author="Oriol Valles Codina" w:date="2023-08-30T12:14:00Z">
        <w:r w:rsidR="00CD7F7B" w:rsidRPr="00102440">
          <w:rPr>
            <w:lang w:val="en-GB"/>
          </w:rPr>
          <w:t xml:space="preserve">terms of </w:t>
        </w:r>
      </w:ins>
      <w:ins w:id="47" w:author="Oriol Valles Codina" w:date="2023-08-30T11:57:00Z">
        <w:r w:rsidR="00136AB6" w:rsidRPr="00102440">
          <w:rPr>
            <w:lang w:val="en-GB"/>
          </w:rPr>
          <w:t>class</w:t>
        </w:r>
      </w:ins>
      <w:ins w:id="48" w:author="Oriol Valles Codina" w:date="2023-08-30T11:56:00Z">
        <w:r w:rsidR="00136AB6" w:rsidRPr="00102440">
          <w:rPr>
            <w:lang w:val="en-GB"/>
          </w:rPr>
          <w:t>, gender,</w:t>
        </w:r>
      </w:ins>
      <w:ins w:id="49" w:author="Oriol Valles Codina" w:date="2023-08-30T11:57:00Z">
        <w:r w:rsidR="00136AB6" w:rsidRPr="00102440">
          <w:rPr>
            <w:lang w:val="en-GB"/>
          </w:rPr>
          <w:t xml:space="preserve"> and race</w:t>
        </w:r>
      </w:ins>
      <w:ins w:id="50" w:author="Oriol Valles Codina" w:date="2023-08-30T11:53:00Z">
        <w:r w:rsidRPr="00102440">
          <w:rPr>
            <w:lang w:val="en-GB"/>
          </w:rPr>
          <w:t>.</w:t>
        </w:r>
      </w:ins>
      <w:ins w:id="51" w:author="Oriol Valles Codina" w:date="2023-08-30T11:52:00Z">
        <w:r w:rsidRPr="00102440">
          <w:rPr>
            <w:lang w:val="en-GB"/>
          </w:rPr>
          <w:t xml:space="preserve"> </w:t>
        </w:r>
      </w:ins>
      <w:r w:rsidR="008143C0" w:rsidRPr="00102440">
        <w:rPr>
          <w:lang w:val="en-GB"/>
        </w:rPr>
        <w:t xml:space="preserve">While there is an intuitive association between transitioning to a CE and achieving a more sustainable society, there has been limited scrutiny regarding </w:t>
      </w:r>
      <w:del w:id="52" w:author="Oriol Valles Codina" w:date="2023-08-31T11:55:00Z">
        <w:r w:rsidR="008143C0" w:rsidRPr="00102440" w:rsidDel="002E0AFF">
          <w:rPr>
            <w:lang w:val="en-GB"/>
          </w:rPr>
          <w:delText xml:space="preserve">its </w:delText>
        </w:r>
      </w:del>
      <w:ins w:id="53" w:author="Oriol Valles Codina" w:date="2023-08-31T11:55:00Z">
        <w:r w:rsidR="002E0AFF" w:rsidRPr="00102440">
          <w:rPr>
            <w:lang w:val="en-GB"/>
          </w:rPr>
          <w:t xml:space="preserve">the </w:t>
        </w:r>
      </w:ins>
      <w:r w:rsidR="008143C0" w:rsidRPr="00102440">
        <w:rPr>
          <w:lang w:val="en-GB"/>
        </w:rPr>
        <w:t>economic viability</w:t>
      </w:r>
      <w:ins w:id="54" w:author="Oriol Valles Codina" w:date="2023-08-31T11:55:00Z">
        <w:r w:rsidR="002E0AFF" w:rsidRPr="00102440">
          <w:rPr>
            <w:lang w:val="en-GB"/>
          </w:rPr>
          <w:t xml:space="preserve"> of this process</w:t>
        </w:r>
      </w:ins>
      <w:r w:rsidR="008143C0" w:rsidRPr="00102440">
        <w:rPr>
          <w:lang w:val="en-GB"/>
        </w:rPr>
        <w:t xml:space="preserve">. </w:t>
      </w:r>
      <w:ins w:id="55" w:author="Oriol Valles Codina" w:date="2023-08-30T11:53:00Z">
        <w:r w:rsidRPr="00102440">
          <w:rPr>
            <w:lang w:val="en-GB"/>
          </w:rPr>
          <w:t xml:space="preserve">In order to </w:t>
        </w:r>
      </w:ins>
      <w:del w:id="56" w:author="Oriol Valles Codina" w:date="2023-08-30T11:53:00Z">
        <w:r w:rsidR="008143C0" w:rsidRPr="00102440" w:rsidDel="00037F88">
          <w:rPr>
            <w:lang w:val="en-GB"/>
          </w:rPr>
          <w:delText xml:space="preserve">To </w:delText>
        </w:r>
      </w:del>
      <w:r w:rsidR="008143C0" w:rsidRPr="00102440">
        <w:rPr>
          <w:lang w:val="en-GB"/>
        </w:rPr>
        <w:t xml:space="preserve">address this, </w:t>
      </w:r>
      <w:ins w:id="57" w:author="Oriol Valles Codina" w:date="2023-08-31T11:56:00Z">
        <w:r w:rsidR="002E0AFF" w:rsidRPr="00102440">
          <w:rPr>
            <w:lang w:val="en-GB"/>
          </w:rPr>
          <w:t xml:space="preserve">specific </w:t>
        </w:r>
      </w:ins>
      <w:r w:rsidR="008143C0" w:rsidRPr="00102440">
        <w:rPr>
          <w:lang w:val="en-GB"/>
        </w:rPr>
        <w:t xml:space="preserve">macroeconomic tools are needed to assess the </w:t>
      </w:r>
      <w:ins w:id="58" w:author="Oriol Valles Codina" w:date="2023-08-30T11:53:00Z">
        <w:r w:rsidRPr="00102440">
          <w:rPr>
            <w:lang w:val="en-GB"/>
          </w:rPr>
          <w:t xml:space="preserve">joint </w:t>
        </w:r>
      </w:ins>
      <w:r w:rsidR="008143C0" w:rsidRPr="00102440">
        <w:rPr>
          <w:lang w:val="en-GB"/>
        </w:rPr>
        <w:t xml:space="preserve">impacts of CE </w:t>
      </w:r>
      <w:del w:id="59" w:author="Oriol Valles Codina" w:date="2023-08-30T11:53:00Z">
        <w:r w:rsidR="008143C0" w:rsidRPr="00102440" w:rsidDel="00037F88">
          <w:rPr>
            <w:lang w:val="en-GB"/>
          </w:rPr>
          <w:delText xml:space="preserve">policies </w:delText>
        </w:r>
      </w:del>
      <w:ins w:id="60" w:author="Oriol Valles Codina" w:date="2023-08-30T11:53:00Z">
        <w:r w:rsidRPr="00102440">
          <w:rPr>
            <w:lang w:val="en-GB"/>
          </w:rPr>
          <w:t xml:space="preserve">interventions </w:t>
        </w:r>
      </w:ins>
      <w:r w:rsidR="008143C0" w:rsidRPr="00102440">
        <w:rPr>
          <w:lang w:val="en-GB"/>
        </w:rPr>
        <w:t xml:space="preserve">on society, the economy, and the ecosystem. The </w:t>
      </w:r>
      <w:ins w:id="61" w:author="Oriol Valles Codina" w:date="2023-08-31T11:56:00Z">
        <w:r w:rsidR="002E0AFF" w:rsidRPr="00102440">
          <w:rPr>
            <w:lang w:val="en-GB"/>
          </w:rPr>
          <w:t xml:space="preserve">broad </w:t>
        </w:r>
      </w:ins>
      <w:r w:rsidR="008143C0" w:rsidRPr="00102440">
        <w:rPr>
          <w:lang w:val="en-GB"/>
        </w:rPr>
        <w:t xml:space="preserve">field of ecological macroeconomics can meet this need through various promising modelling approaches. This </w:t>
      </w:r>
      <w:del w:id="62" w:author="Oriol Valles Codina" w:date="2023-08-31T11:53:00Z">
        <w:r w:rsidR="008143C0" w:rsidRPr="00102440" w:rsidDel="002E0AFF">
          <w:rPr>
            <w:lang w:val="en-GB"/>
          </w:rPr>
          <w:delText>chapter</w:delText>
        </w:r>
      </w:del>
      <w:ins w:id="63" w:author="Oriol Valles Codina" w:date="2023-08-31T11:53:00Z">
        <w:r w:rsidR="002E0AFF" w:rsidRPr="00102440">
          <w:rPr>
            <w:lang w:val="en-GB"/>
          </w:rPr>
          <w:t>deliverable</w:t>
        </w:r>
      </w:ins>
      <w:r w:rsidR="008143C0" w:rsidRPr="00102440">
        <w:rPr>
          <w:lang w:val="en-GB"/>
        </w:rPr>
        <w:t xml:space="preserve"> has two main objectives. Firstly, it provides a brief overview of </w:t>
      </w:r>
      <w:del w:id="64" w:author="Oriol Valles Codina" w:date="2023-08-30T11:54:00Z">
        <w:r w:rsidR="008143C0" w:rsidRPr="00102440" w:rsidDel="00037F88">
          <w:rPr>
            <w:lang w:val="en-GB"/>
          </w:rPr>
          <w:delText xml:space="preserve">macroeconomic modelling </w:delText>
        </w:r>
      </w:del>
      <w:r w:rsidR="008143C0" w:rsidRPr="00102440">
        <w:rPr>
          <w:lang w:val="en-GB"/>
        </w:rPr>
        <w:t xml:space="preserve">developments </w:t>
      </w:r>
      <w:ins w:id="65" w:author="Oriol Valles Codina" w:date="2023-08-30T11:54:00Z">
        <w:r w:rsidRPr="00102440">
          <w:rPr>
            <w:lang w:val="en-GB"/>
          </w:rPr>
          <w:t xml:space="preserve">in macroeconomic modelling </w:t>
        </w:r>
      </w:ins>
      <w:del w:id="66" w:author="Oriol Valles Codina" w:date="2023-08-30T11:54:00Z">
        <w:r w:rsidR="008143C0" w:rsidRPr="00102440" w:rsidDel="00037F88">
          <w:rPr>
            <w:lang w:val="en-GB"/>
          </w:rPr>
          <w:delText xml:space="preserve">that address </w:delText>
        </w:r>
      </w:del>
      <w:ins w:id="67" w:author="Oriol Valles Codina" w:date="2023-08-30T11:54:00Z">
        <w:r w:rsidRPr="00102440">
          <w:rPr>
            <w:lang w:val="en-GB"/>
          </w:rPr>
          <w:t xml:space="preserve">addressing </w:t>
        </w:r>
      </w:ins>
      <w:r w:rsidR="008143C0" w:rsidRPr="00102440">
        <w:rPr>
          <w:lang w:val="en-GB"/>
        </w:rPr>
        <w:t xml:space="preserve">CE </w:t>
      </w:r>
      <w:del w:id="68" w:author="Oriol Valles Codina" w:date="2023-08-30T11:54:00Z">
        <w:r w:rsidR="008143C0" w:rsidRPr="00102440" w:rsidDel="00037F88">
          <w:rPr>
            <w:lang w:val="en-GB"/>
          </w:rPr>
          <w:delText>issues</w:delText>
        </w:r>
      </w:del>
      <w:ins w:id="69" w:author="Oriol Valles Codina" w:date="2023-08-30T11:54:00Z">
        <w:r w:rsidRPr="00102440">
          <w:rPr>
            <w:lang w:val="en-GB"/>
          </w:rPr>
          <w:t>topics</w:t>
        </w:r>
      </w:ins>
      <w:r w:rsidR="008143C0" w:rsidRPr="00102440">
        <w:rPr>
          <w:lang w:val="en-GB"/>
        </w:rPr>
        <w:t xml:space="preserve">, with a focus on the most widely used approaches and tools. Secondly, the </w:t>
      </w:r>
      <w:del w:id="70" w:author="Oriol Valles Codina" w:date="2023-08-31T11:53:00Z">
        <w:r w:rsidR="008143C0" w:rsidRPr="00102440" w:rsidDel="002E0AFF">
          <w:rPr>
            <w:lang w:val="en-GB"/>
          </w:rPr>
          <w:delText>chapter</w:delText>
        </w:r>
      </w:del>
      <w:ins w:id="71" w:author="Oriol Valles Codina" w:date="2023-08-31T11:53:00Z">
        <w:r w:rsidR="002E0AFF" w:rsidRPr="00102440">
          <w:rPr>
            <w:lang w:val="en-GB"/>
          </w:rPr>
          <w:t>deliverable</w:t>
        </w:r>
      </w:ins>
      <w:r w:rsidR="008143C0" w:rsidRPr="00102440">
        <w:rPr>
          <w:lang w:val="en-GB"/>
        </w:rPr>
        <w:t xml:space="preserve"> argues that combining input-output (IO) analysis with stock-flow consistent (SFC) modelling is one of the most promising methods for simulating, assessing, and comparing CE strategies</w:t>
      </w:r>
      <w:ins w:id="72" w:author="Oriol Valles Codina" w:date="2023-08-30T11:58:00Z">
        <w:r w:rsidR="00136AB6" w:rsidRPr="00102440">
          <w:rPr>
            <w:lang w:val="en-GB"/>
          </w:rPr>
          <w:t xml:space="preserve"> and their social outcomes</w:t>
        </w:r>
      </w:ins>
      <w:ins w:id="73" w:author="Oriol Valles Codina" w:date="2023-08-30T11:57:00Z">
        <w:r w:rsidR="00136AB6" w:rsidRPr="00102440">
          <w:rPr>
            <w:lang w:val="en-GB"/>
          </w:rPr>
          <w:t xml:space="preserve"> due to its </w:t>
        </w:r>
      </w:ins>
      <w:ins w:id="74" w:author="Oriol Valles Codina" w:date="2023-08-30T12:17:00Z">
        <w:r w:rsidR="006C76D0" w:rsidRPr="00102440">
          <w:rPr>
            <w:lang w:val="en-GB"/>
          </w:rPr>
          <w:t xml:space="preserve">formal </w:t>
        </w:r>
      </w:ins>
      <w:ins w:id="75" w:author="Oriol Valles Codina" w:date="2023-08-30T11:57:00Z">
        <w:r w:rsidR="00136AB6" w:rsidRPr="00102440">
          <w:rPr>
            <w:lang w:val="en-GB"/>
          </w:rPr>
          <w:t xml:space="preserve">treatment of system dynamics, institutional structure, </w:t>
        </w:r>
      </w:ins>
      <w:ins w:id="76" w:author="Oriol Valles Codina" w:date="2023-08-30T11:58:00Z">
        <w:r w:rsidR="00136AB6" w:rsidRPr="00102440">
          <w:rPr>
            <w:lang w:val="en-GB"/>
          </w:rPr>
          <w:t>and income distribution</w:t>
        </w:r>
      </w:ins>
      <w:r w:rsidR="008143C0" w:rsidRPr="00102440">
        <w:rPr>
          <w:lang w:val="en-GB"/>
        </w:rPr>
        <w:t xml:space="preserve">. To support this argument, the main features of a simplified IO-SFC model for a </w:t>
      </w:r>
      <w:del w:id="77" w:author="Oriol Valles Codina" w:date="2023-08-30T11:55:00Z">
        <w:r w:rsidR="008143C0" w:rsidRPr="00102440" w:rsidDel="00037F88">
          <w:rPr>
            <w:lang w:val="en-GB"/>
          </w:rPr>
          <w:delText xml:space="preserve">capitalist </w:delText>
        </w:r>
      </w:del>
      <w:ins w:id="78" w:author="Oriol Valles Codina" w:date="2023-08-30T11:55:00Z">
        <w:r w:rsidRPr="00102440">
          <w:rPr>
            <w:lang w:val="en-GB"/>
          </w:rPr>
          <w:t xml:space="preserve">competitive </w:t>
        </w:r>
      </w:ins>
      <w:r w:rsidR="008143C0" w:rsidRPr="00102440">
        <w:rPr>
          <w:lang w:val="en-GB"/>
        </w:rPr>
        <w:t>economy are presented and discussed. In this model, money is endogenously created, production is demand-driven, and the macro-economy is divided into industries that produce goods and services while generating waste and CO</w:t>
      </w:r>
      <w:r w:rsidR="008143C0" w:rsidRPr="00102440">
        <w:rPr>
          <w:vertAlign w:val="subscript"/>
          <w:lang w:val="en-GB"/>
        </w:rPr>
        <w:t>2</w:t>
      </w:r>
      <w:r w:rsidR="008143C0" w:rsidRPr="00102440">
        <w:rPr>
          <w:lang w:val="en-GB"/>
        </w:rPr>
        <w:t xml:space="preserve"> emission</w:t>
      </w:r>
      <w:r w:rsidR="008143C0" w:rsidRPr="00102440">
        <w:rPr>
          <w:lang w:val="en-GB"/>
          <w:rPrChange w:id="79" w:author="Oriol Valles Codina" w:date="2023-08-31T14:08:00Z">
            <w:rPr>
              <w:highlight w:val="yellow"/>
              <w:lang w:val="en-GB"/>
            </w:rPr>
          </w:rPrChange>
        </w:rPr>
        <w:t>s</w:t>
      </w:r>
      <w:r w:rsidR="006F42C8" w:rsidRPr="00102440">
        <w:rPr>
          <w:lang w:val="en-GB"/>
          <w:rPrChange w:id="80" w:author="Oriol Valles Codina" w:date="2023-08-31T14:08:00Z">
            <w:rPr>
              <w:highlight w:val="yellow"/>
              <w:lang w:val="en-GB"/>
            </w:rPr>
          </w:rPrChange>
        </w:rPr>
        <w:t xml:space="preserve"> and depleting natural resources</w:t>
      </w:r>
      <w:r w:rsidR="008143C0" w:rsidRPr="00102440">
        <w:rPr>
          <w:lang w:val="en-GB"/>
          <w:rPrChange w:id="81" w:author="Oriol Valles Codina" w:date="2023-08-31T14:08:00Z">
            <w:rPr>
              <w:highlight w:val="yellow"/>
              <w:lang w:val="en-GB"/>
            </w:rPr>
          </w:rPrChange>
        </w:rPr>
        <w:t xml:space="preserve">. </w:t>
      </w:r>
      <w:r w:rsidR="006F42C8" w:rsidRPr="00102440">
        <w:rPr>
          <w:lang w:val="en-GB"/>
          <w:rPrChange w:id="82" w:author="Oriol Valles Codina" w:date="2023-08-31T14:08:00Z">
            <w:rPr>
              <w:highlight w:val="yellow"/>
              <w:lang w:val="en-GB"/>
            </w:rPr>
          </w:rPrChange>
        </w:rPr>
        <w:t>Our</w:t>
      </w:r>
      <w:r w:rsidR="008143C0" w:rsidRPr="00102440">
        <w:rPr>
          <w:lang w:val="en-GB"/>
          <w:rPrChange w:id="83" w:author="Oriol Valles Codina" w:date="2023-08-31T14:08:00Z">
            <w:rPr>
              <w:highlight w:val="yellow"/>
              <w:lang w:val="en-GB"/>
            </w:rPr>
          </w:rPrChange>
        </w:rPr>
        <w:t xml:space="preserve"> </w:t>
      </w:r>
      <w:r w:rsidR="006F42C8" w:rsidRPr="00102440">
        <w:rPr>
          <w:lang w:val="en-GB"/>
          <w:rPrChange w:id="84" w:author="Oriol Valles Codina" w:date="2023-08-31T14:08:00Z">
            <w:rPr>
              <w:highlight w:val="yellow"/>
              <w:lang w:val="en-GB"/>
            </w:rPr>
          </w:rPrChange>
        </w:rPr>
        <w:t>preliminary experiments</w:t>
      </w:r>
      <w:r w:rsidR="008143C0" w:rsidRPr="00102440">
        <w:rPr>
          <w:lang w:val="en-GB"/>
          <w:rPrChange w:id="85" w:author="Oriol Valles Codina" w:date="2023-08-31T14:08:00Z">
            <w:rPr>
              <w:highlight w:val="yellow"/>
              <w:lang w:val="en-GB"/>
            </w:rPr>
          </w:rPrChange>
        </w:rPr>
        <w:t xml:space="preserve"> </w:t>
      </w:r>
      <w:r w:rsidR="006F42C8" w:rsidRPr="00102440">
        <w:rPr>
          <w:lang w:val="en-GB"/>
          <w:rPrChange w:id="86" w:author="Oriol Valles Codina" w:date="2023-08-31T14:08:00Z">
            <w:rPr>
              <w:highlight w:val="yellow"/>
              <w:lang w:val="en-GB"/>
            </w:rPr>
          </w:rPrChange>
        </w:rPr>
        <w:t>suggest</w:t>
      </w:r>
      <w:r w:rsidR="008143C0" w:rsidRPr="00102440">
        <w:rPr>
          <w:lang w:val="en-GB"/>
        </w:rPr>
        <w:t xml:space="preserve"> that restructuring production and consumption patterns to adopt CE-driven practices </w:t>
      </w:r>
      <w:del w:id="87" w:author="Oriol Valles Codina" w:date="2023-08-31T23:25:00Z">
        <w:r w:rsidR="006F42C8" w:rsidRPr="00102440" w:rsidDel="006E2C6B">
          <w:rPr>
            <w:lang w:val="en-GB"/>
            <w:rPrChange w:id="88" w:author="Oriol Valles Codina" w:date="2023-08-31T14:08:00Z">
              <w:rPr>
                <w:highlight w:val="yellow"/>
                <w:lang w:val="en-GB"/>
              </w:rPr>
            </w:rPrChange>
          </w:rPr>
          <w:delText xml:space="preserve">could </w:delText>
        </w:r>
      </w:del>
      <w:ins w:id="89" w:author="Oriol Valles Codina" w:date="2023-08-31T23:25:00Z">
        <w:r w:rsidR="006E2C6B">
          <w:rPr>
            <w:lang w:val="en-GB"/>
          </w:rPr>
          <w:t>may</w:t>
        </w:r>
        <w:r w:rsidR="006E2C6B" w:rsidRPr="00102440">
          <w:rPr>
            <w:lang w:val="en-GB"/>
            <w:rPrChange w:id="90" w:author="Oriol Valles Codina" w:date="2023-08-31T14:08:00Z">
              <w:rPr>
                <w:highlight w:val="yellow"/>
                <w:lang w:val="en-GB"/>
              </w:rPr>
            </w:rPrChange>
          </w:rPr>
          <w:t xml:space="preserve"> </w:t>
        </w:r>
      </w:ins>
      <w:r w:rsidR="006F42C8" w:rsidRPr="00102440">
        <w:rPr>
          <w:lang w:val="en-GB"/>
          <w:rPrChange w:id="91" w:author="Oriol Valles Codina" w:date="2023-08-31T14:08:00Z">
            <w:rPr>
              <w:highlight w:val="yellow"/>
              <w:lang w:val="en-GB"/>
            </w:rPr>
          </w:rPrChange>
        </w:rPr>
        <w:t>be</w:t>
      </w:r>
      <w:r w:rsidR="008143C0" w:rsidRPr="00102440">
        <w:rPr>
          <w:lang w:val="en-GB"/>
        </w:rPr>
        <w:t xml:space="preserve"> insufficient to ensure a </w:t>
      </w:r>
      <w:ins w:id="92" w:author="Oriol Valles Codina" w:date="2023-08-30T11:58:00Z">
        <w:r w:rsidR="00136AB6" w:rsidRPr="00102440">
          <w:rPr>
            <w:lang w:val="en-GB"/>
          </w:rPr>
          <w:t xml:space="preserve">socially just </w:t>
        </w:r>
      </w:ins>
      <w:r w:rsidR="008143C0" w:rsidRPr="00102440">
        <w:rPr>
          <w:lang w:val="en-GB"/>
        </w:rPr>
        <w:t>transition to a more sustainable economy</w:t>
      </w:r>
      <w:del w:id="93" w:author="Oriol Valles Codina" w:date="2023-08-31T23:25:00Z">
        <w:r w:rsidR="008143C0" w:rsidRPr="00102440" w:rsidDel="006E2C6B">
          <w:rPr>
            <w:lang w:val="en-GB"/>
          </w:rPr>
          <w:delText>,</w:delText>
        </w:r>
      </w:del>
      <w:r w:rsidR="008143C0" w:rsidRPr="00102440">
        <w:rPr>
          <w:lang w:val="en-GB"/>
        </w:rPr>
        <w:t xml:space="preserve"> as long as production decisions remain driven by private interests.</w:t>
      </w:r>
      <w:r w:rsidR="003A30AE" w:rsidRPr="00102440">
        <w:rPr>
          <w:lang w:val="en-GB"/>
        </w:rPr>
        <w:br w:type="page"/>
      </w:r>
    </w:p>
    <w:p w14:paraId="4DAE34B7" w14:textId="77777777" w:rsidR="00A7650B" w:rsidRPr="00102440" w:rsidRDefault="003A30AE">
      <w:pPr>
        <w:pStyle w:val="Heading1"/>
        <w:rPr>
          <w:lang w:val="en-GB"/>
        </w:rPr>
      </w:pPr>
      <w:bookmarkStart w:id="94" w:name="_xr1pxob1lg2" w:colFirst="0" w:colLast="0"/>
      <w:bookmarkStart w:id="95" w:name="_Toc144421973"/>
      <w:bookmarkEnd w:id="94"/>
      <w:r w:rsidRPr="00102440">
        <w:rPr>
          <w:lang w:val="en-GB"/>
        </w:rPr>
        <w:lastRenderedPageBreak/>
        <w:t>Table of Contents</w:t>
      </w:r>
      <w:bookmarkEnd w:id="95"/>
    </w:p>
    <w:bookmarkStart w:id="96" w:name="_55vf0r9q9k4g" w:colFirst="0" w:colLast="0"/>
    <w:bookmarkStart w:id="97" w:name="_fn9c9u2sniw2" w:colFirst="0" w:colLast="0"/>
    <w:bookmarkEnd w:id="96"/>
    <w:bookmarkEnd w:id="97"/>
    <w:p w14:paraId="6979B7B5" w14:textId="16628295" w:rsidR="000D0350" w:rsidRDefault="00711FF5" w:rsidP="000D0350">
      <w:pPr>
        <w:pStyle w:val="TOC1"/>
        <w:rPr>
          <w:rFonts w:asciiTheme="minorHAnsi" w:eastAsiaTheme="minorEastAsia" w:hAnsiTheme="minorHAnsi" w:cstheme="minorBidi"/>
          <w:noProof/>
          <w:color w:val="auto"/>
          <w:sz w:val="24"/>
          <w:szCs w:val="24"/>
        </w:rPr>
      </w:pPr>
      <w:r w:rsidRPr="00102440">
        <w:rPr>
          <w:lang w:val="en-GB"/>
        </w:rPr>
        <w:fldChar w:fldCharType="begin"/>
      </w:r>
      <w:r w:rsidRPr="00102440">
        <w:rPr>
          <w:lang w:val="en-GB"/>
        </w:rPr>
        <w:instrText xml:space="preserve"> TOC \o "1-3" \h \z \t "Title_3_JUST2CE,3" </w:instrText>
      </w:r>
      <w:r w:rsidRPr="00102440">
        <w:rPr>
          <w:lang w:val="en-GB"/>
        </w:rPr>
        <w:fldChar w:fldCharType="separate"/>
      </w:r>
      <w:hyperlink w:anchor="_Toc144421970" w:history="1">
        <w:r w:rsidR="000D0350" w:rsidRPr="001F1422">
          <w:rPr>
            <w:rStyle w:val="Hyperlink"/>
            <w:noProof/>
            <w:lang w:val="en-GB"/>
          </w:rPr>
          <w:t>D5.1 – SFC Models for Macroeconomic Assessment of the Transition towards a Circular Economy</w:t>
        </w:r>
        <w:r w:rsidR="000D0350">
          <w:rPr>
            <w:noProof/>
            <w:webHidden/>
          </w:rPr>
          <w:tab/>
        </w:r>
        <w:r w:rsidR="000D0350">
          <w:rPr>
            <w:noProof/>
            <w:webHidden/>
          </w:rPr>
          <w:fldChar w:fldCharType="begin"/>
        </w:r>
        <w:r w:rsidR="000D0350">
          <w:rPr>
            <w:noProof/>
            <w:webHidden/>
          </w:rPr>
          <w:instrText xml:space="preserve"> PAGEREF _Toc144421970 \h </w:instrText>
        </w:r>
        <w:r w:rsidR="000D0350">
          <w:rPr>
            <w:noProof/>
            <w:webHidden/>
          </w:rPr>
        </w:r>
        <w:r w:rsidR="000D0350">
          <w:rPr>
            <w:noProof/>
            <w:webHidden/>
          </w:rPr>
          <w:fldChar w:fldCharType="separate"/>
        </w:r>
        <w:r w:rsidR="000D0350">
          <w:rPr>
            <w:noProof/>
            <w:webHidden/>
          </w:rPr>
          <w:t>2</w:t>
        </w:r>
        <w:r w:rsidR="000D0350">
          <w:rPr>
            <w:noProof/>
            <w:webHidden/>
          </w:rPr>
          <w:fldChar w:fldCharType="end"/>
        </w:r>
      </w:hyperlink>
    </w:p>
    <w:p w14:paraId="7D899987" w14:textId="5924E702" w:rsidR="000D0350" w:rsidRDefault="000D0350">
      <w:pPr>
        <w:pStyle w:val="TOC2"/>
        <w:rPr>
          <w:rFonts w:asciiTheme="minorHAnsi" w:eastAsiaTheme="minorEastAsia" w:hAnsiTheme="minorHAnsi" w:cstheme="minorBidi"/>
          <w:noProof/>
          <w:color w:val="auto"/>
          <w:sz w:val="24"/>
          <w:szCs w:val="24"/>
        </w:rPr>
      </w:pPr>
      <w:hyperlink w:anchor="_Toc144421971" w:history="1">
        <w:r w:rsidRPr="001F1422">
          <w:rPr>
            <w:rStyle w:val="Hyperlink"/>
            <w:noProof/>
            <w:lang w:val="en-GB"/>
          </w:rPr>
          <w:t>PROJECT No. 101003491</w:t>
        </w:r>
        <w:r>
          <w:rPr>
            <w:noProof/>
            <w:webHidden/>
          </w:rPr>
          <w:tab/>
        </w:r>
        <w:r>
          <w:rPr>
            <w:noProof/>
            <w:webHidden/>
          </w:rPr>
          <w:fldChar w:fldCharType="begin"/>
        </w:r>
        <w:r>
          <w:rPr>
            <w:noProof/>
            <w:webHidden/>
          </w:rPr>
          <w:instrText xml:space="preserve"> PAGEREF _Toc144421971 \h </w:instrText>
        </w:r>
        <w:r>
          <w:rPr>
            <w:noProof/>
            <w:webHidden/>
          </w:rPr>
        </w:r>
        <w:r>
          <w:rPr>
            <w:noProof/>
            <w:webHidden/>
          </w:rPr>
          <w:fldChar w:fldCharType="separate"/>
        </w:r>
        <w:r>
          <w:rPr>
            <w:noProof/>
            <w:webHidden/>
          </w:rPr>
          <w:t>3</w:t>
        </w:r>
        <w:r>
          <w:rPr>
            <w:noProof/>
            <w:webHidden/>
          </w:rPr>
          <w:fldChar w:fldCharType="end"/>
        </w:r>
      </w:hyperlink>
    </w:p>
    <w:p w14:paraId="22D3DD23" w14:textId="47AEAD08" w:rsidR="000D0350" w:rsidRDefault="000D0350" w:rsidP="000D0350">
      <w:pPr>
        <w:pStyle w:val="TOC1"/>
        <w:rPr>
          <w:rFonts w:asciiTheme="minorHAnsi" w:eastAsiaTheme="minorEastAsia" w:hAnsiTheme="minorHAnsi" w:cstheme="minorBidi"/>
          <w:noProof/>
          <w:color w:val="auto"/>
          <w:sz w:val="24"/>
          <w:szCs w:val="24"/>
        </w:rPr>
      </w:pPr>
      <w:hyperlink w:anchor="_Toc144421972" w:history="1">
        <w:r w:rsidRPr="001F1422">
          <w:rPr>
            <w:rStyle w:val="Hyperlink"/>
            <w:noProof/>
            <w:lang w:val="en-GB"/>
          </w:rPr>
          <w:t>Executive Summary</w:t>
        </w:r>
        <w:r>
          <w:rPr>
            <w:noProof/>
            <w:webHidden/>
          </w:rPr>
          <w:tab/>
        </w:r>
        <w:r>
          <w:rPr>
            <w:noProof/>
            <w:webHidden/>
          </w:rPr>
          <w:fldChar w:fldCharType="begin"/>
        </w:r>
        <w:r>
          <w:rPr>
            <w:noProof/>
            <w:webHidden/>
          </w:rPr>
          <w:instrText xml:space="preserve"> PAGEREF _Toc144421972 \h </w:instrText>
        </w:r>
        <w:r>
          <w:rPr>
            <w:noProof/>
            <w:webHidden/>
          </w:rPr>
        </w:r>
        <w:r>
          <w:rPr>
            <w:noProof/>
            <w:webHidden/>
          </w:rPr>
          <w:fldChar w:fldCharType="separate"/>
        </w:r>
        <w:r>
          <w:rPr>
            <w:noProof/>
            <w:webHidden/>
          </w:rPr>
          <w:t>4</w:t>
        </w:r>
        <w:r>
          <w:rPr>
            <w:noProof/>
            <w:webHidden/>
          </w:rPr>
          <w:fldChar w:fldCharType="end"/>
        </w:r>
      </w:hyperlink>
    </w:p>
    <w:p w14:paraId="34D73C64" w14:textId="4C0C3B3E" w:rsidR="000D0350" w:rsidRDefault="000D0350" w:rsidP="000D0350">
      <w:pPr>
        <w:pStyle w:val="TOC1"/>
        <w:rPr>
          <w:rFonts w:asciiTheme="minorHAnsi" w:eastAsiaTheme="minorEastAsia" w:hAnsiTheme="minorHAnsi" w:cstheme="minorBidi"/>
          <w:noProof/>
          <w:color w:val="auto"/>
          <w:sz w:val="24"/>
          <w:szCs w:val="24"/>
        </w:rPr>
      </w:pPr>
      <w:hyperlink w:anchor="_Toc144421973" w:history="1">
        <w:r w:rsidRPr="001F1422">
          <w:rPr>
            <w:rStyle w:val="Hyperlink"/>
            <w:noProof/>
            <w:lang w:val="en-GB"/>
          </w:rPr>
          <w:t>Table of Contents</w:t>
        </w:r>
        <w:r>
          <w:rPr>
            <w:noProof/>
            <w:webHidden/>
          </w:rPr>
          <w:tab/>
        </w:r>
        <w:r>
          <w:rPr>
            <w:noProof/>
            <w:webHidden/>
          </w:rPr>
          <w:fldChar w:fldCharType="begin"/>
        </w:r>
        <w:r>
          <w:rPr>
            <w:noProof/>
            <w:webHidden/>
          </w:rPr>
          <w:instrText xml:space="preserve"> PAGEREF _Toc144421973 \h </w:instrText>
        </w:r>
        <w:r>
          <w:rPr>
            <w:noProof/>
            <w:webHidden/>
          </w:rPr>
        </w:r>
        <w:r>
          <w:rPr>
            <w:noProof/>
            <w:webHidden/>
          </w:rPr>
          <w:fldChar w:fldCharType="separate"/>
        </w:r>
        <w:r>
          <w:rPr>
            <w:noProof/>
            <w:webHidden/>
          </w:rPr>
          <w:t>5</w:t>
        </w:r>
        <w:r>
          <w:rPr>
            <w:noProof/>
            <w:webHidden/>
          </w:rPr>
          <w:fldChar w:fldCharType="end"/>
        </w:r>
      </w:hyperlink>
    </w:p>
    <w:p w14:paraId="40349667" w14:textId="05EF214D" w:rsidR="000D0350" w:rsidRDefault="000D0350" w:rsidP="000D0350">
      <w:pPr>
        <w:pStyle w:val="TOC1"/>
        <w:rPr>
          <w:rFonts w:asciiTheme="minorHAnsi" w:eastAsiaTheme="minorEastAsia" w:hAnsiTheme="minorHAnsi" w:cstheme="minorBidi"/>
          <w:noProof/>
          <w:color w:val="auto"/>
          <w:sz w:val="24"/>
          <w:szCs w:val="24"/>
        </w:rPr>
      </w:pPr>
      <w:hyperlink w:anchor="_Toc144421974" w:history="1">
        <w:r w:rsidRPr="001F1422">
          <w:rPr>
            <w:rStyle w:val="Hyperlink"/>
            <w:noProof/>
            <w:lang w:val="en-GB"/>
          </w:rPr>
          <w:t>List of abbreviations</w:t>
        </w:r>
        <w:r>
          <w:rPr>
            <w:noProof/>
            <w:webHidden/>
          </w:rPr>
          <w:tab/>
        </w:r>
        <w:r>
          <w:rPr>
            <w:noProof/>
            <w:webHidden/>
          </w:rPr>
          <w:fldChar w:fldCharType="begin"/>
        </w:r>
        <w:r>
          <w:rPr>
            <w:noProof/>
            <w:webHidden/>
          </w:rPr>
          <w:instrText xml:space="preserve"> PAGEREF _Toc144421974 \h </w:instrText>
        </w:r>
        <w:r>
          <w:rPr>
            <w:noProof/>
            <w:webHidden/>
          </w:rPr>
        </w:r>
        <w:r>
          <w:rPr>
            <w:noProof/>
            <w:webHidden/>
          </w:rPr>
          <w:fldChar w:fldCharType="separate"/>
        </w:r>
        <w:r>
          <w:rPr>
            <w:noProof/>
            <w:webHidden/>
          </w:rPr>
          <w:t>6</w:t>
        </w:r>
        <w:r>
          <w:rPr>
            <w:noProof/>
            <w:webHidden/>
          </w:rPr>
          <w:fldChar w:fldCharType="end"/>
        </w:r>
      </w:hyperlink>
    </w:p>
    <w:p w14:paraId="3C7AD199" w14:textId="6EAE68BD" w:rsidR="000D0350" w:rsidRDefault="000D0350" w:rsidP="000D0350">
      <w:pPr>
        <w:pStyle w:val="TOC1"/>
        <w:rPr>
          <w:rFonts w:asciiTheme="minorHAnsi" w:eastAsiaTheme="minorEastAsia" w:hAnsiTheme="minorHAnsi" w:cstheme="minorBidi"/>
          <w:noProof/>
          <w:color w:val="auto"/>
          <w:sz w:val="24"/>
          <w:szCs w:val="24"/>
        </w:rPr>
      </w:pPr>
      <w:hyperlink w:anchor="_Toc144421975" w:history="1">
        <w:r w:rsidRPr="001F1422">
          <w:rPr>
            <w:rStyle w:val="Hyperlink"/>
            <w:noProof/>
          </w:rPr>
          <w:t>[1] Introduction</w:t>
        </w:r>
        <w:r>
          <w:rPr>
            <w:noProof/>
            <w:webHidden/>
          </w:rPr>
          <w:tab/>
        </w:r>
        <w:r>
          <w:rPr>
            <w:noProof/>
            <w:webHidden/>
          </w:rPr>
          <w:fldChar w:fldCharType="begin"/>
        </w:r>
        <w:r>
          <w:rPr>
            <w:noProof/>
            <w:webHidden/>
          </w:rPr>
          <w:instrText xml:space="preserve"> PAGEREF _Toc144421975 \h </w:instrText>
        </w:r>
        <w:r>
          <w:rPr>
            <w:noProof/>
            <w:webHidden/>
          </w:rPr>
        </w:r>
        <w:r>
          <w:rPr>
            <w:noProof/>
            <w:webHidden/>
          </w:rPr>
          <w:fldChar w:fldCharType="separate"/>
        </w:r>
        <w:r>
          <w:rPr>
            <w:noProof/>
            <w:webHidden/>
          </w:rPr>
          <w:t>8</w:t>
        </w:r>
        <w:r>
          <w:rPr>
            <w:noProof/>
            <w:webHidden/>
          </w:rPr>
          <w:fldChar w:fldCharType="end"/>
        </w:r>
      </w:hyperlink>
    </w:p>
    <w:p w14:paraId="4EC7AECD" w14:textId="244C855B" w:rsidR="000D0350" w:rsidRDefault="000D0350" w:rsidP="000D0350">
      <w:pPr>
        <w:pStyle w:val="TOC1"/>
        <w:rPr>
          <w:rFonts w:asciiTheme="minorHAnsi" w:eastAsiaTheme="minorEastAsia" w:hAnsiTheme="minorHAnsi" w:cstheme="minorBidi"/>
          <w:noProof/>
          <w:color w:val="auto"/>
          <w:sz w:val="24"/>
          <w:szCs w:val="24"/>
        </w:rPr>
      </w:pPr>
      <w:hyperlink w:anchor="_Toc144421976" w:history="1">
        <w:r w:rsidRPr="001F1422">
          <w:rPr>
            <w:rStyle w:val="Hyperlink"/>
            <w:noProof/>
          </w:rPr>
          <w:t>[2] Overview of the Literature</w:t>
        </w:r>
        <w:r>
          <w:rPr>
            <w:noProof/>
            <w:webHidden/>
          </w:rPr>
          <w:tab/>
        </w:r>
        <w:r>
          <w:rPr>
            <w:noProof/>
            <w:webHidden/>
          </w:rPr>
          <w:fldChar w:fldCharType="begin"/>
        </w:r>
        <w:r>
          <w:rPr>
            <w:noProof/>
            <w:webHidden/>
          </w:rPr>
          <w:instrText xml:space="preserve"> PAGEREF _Toc144421976 \h </w:instrText>
        </w:r>
        <w:r>
          <w:rPr>
            <w:noProof/>
            <w:webHidden/>
          </w:rPr>
        </w:r>
        <w:r>
          <w:rPr>
            <w:noProof/>
            <w:webHidden/>
          </w:rPr>
          <w:fldChar w:fldCharType="separate"/>
        </w:r>
        <w:r>
          <w:rPr>
            <w:noProof/>
            <w:webHidden/>
          </w:rPr>
          <w:t>8</w:t>
        </w:r>
        <w:r>
          <w:rPr>
            <w:noProof/>
            <w:webHidden/>
          </w:rPr>
          <w:fldChar w:fldCharType="end"/>
        </w:r>
      </w:hyperlink>
    </w:p>
    <w:p w14:paraId="5D89CE9B" w14:textId="53568A89" w:rsidR="000D0350" w:rsidRDefault="000D0350" w:rsidP="000D0350">
      <w:pPr>
        <w:pStyle w:val="TOC1"/>
        <w:rPr>
          <w:rFonts w:asciiTheme="minorHAnsi" w:eastAsiaTheme="minorEastAsia" w:hAnsiTheme="minorHAnsi" w:cstheme="minorBidi"/>
          <w:noProof/>
          <w:color w:val="auto"/>
          <w:sz w:val="24"/>
          <w:szCs w:val="24"/>
        </w:rPr>
      </w:pPr>
      <w:hyperlink w:anchor="_Toc144421977" w:history="1">
        <w:r w:rsidRPr="001F1422">
          <w:rPr>
            <w:rStyle w:val="Hyperlink"/>
            <w:noProof/>
          </w:rPr>
          <w:t>[3] IO Models for CE Analysis: the State of the Art</w:t>
        </w:r>
        <w:r>
          <w:rPr>
            <w:noProof/>
            <w:webHidden/>
          </w:rPr>
          <w:tab/>
        </w:r>
        <w:r>
          <w:rPr>
            <w:noProof/>
            <w:webHidden/>
          </w:rPr>
          <w:fldChar w:fldCharType="begin"/>
        </w:r>
        <w:r>
          <w:rPr>
            <w:noProof/>
            <w:webHidden/>
          </w:rPr>
          <w:instrText xml:space="preserve"> PAGEREF _Toc144421977 \h </w:instrText>
        </w:r>
        <w:r>
          <w:rPr>
            <w:noProof/>
            <w:webHidden/>
          </w:rPr>
        </w:r>
        <w:r>
          <w:rPr>
            <w:noProof/>
            <w:webHidden/>
          </w:rPr>
          <w:fldChar w:fldCharType="separate"/>
        </w:r>
        <w:r>
          <w:rPr>
            <w:noProof/>
            <w:webHidden/>
          </w:rPr>
          <w:t>10</w:t>
        </w:r>
        <w:r>
          <w:rPr>
            <w:noProof/>
            <w:webHidden/>
          </w:rPr>
          <w:fldChar w:fldCharType="end"/>
        </w:r>
      </w:hyperlink>
    </w:p>
    <w:p w14:paraId="0AC7EBE0" w14:textId="32DEAA71" w:rsidR="000D0350" w:rsidRDefault="000D0350">
      <w:pPr>
        <w:pStyle w:val="TOC2"/>
        <w:rPr>
          <w:rFonts w:asciiTheme="minorHAnsi" w:eastAsiaTheme="minorEastAsia" w:hAnsiTheme="minorHAnsi" w:cstheme="minorBidi"/>
          <w:noProof/>
          <w:color w:val="auto"/>
          <w:sz w:val="24"/>
          <w:szCs w:val="24"/>
        </w:rPr>
      </w:pPr>
      <w:hyperlink w:anchor="_Toc144421978" w:history="1">
        <w:r w:rsidRPr="001F1422">
          <w:rPr>
            <w:rStyle w:val="Hyperlink"/>
            <w:noProof/>
            <w:lang w:val="en-GB"/>
          </w:rPr>
          <w:t>[3.1] Type I Input-Output Models</w:t>
        </w:r>
        <w:r>
          <w:rPr>
            <w:noProof/>
            <w:webHidden/>
          </w:rPr>
          <w:tab/>
        </w:r>
        <w:r>
          <w:rPr>
            <w:noProof/>
            <w:webHidden/>
          </w:rPr>
          <w:fldChar w:fldCharType="begin"/>
        </w:r>
        <w:r>
          <w:rPr>
            <w:noProof/>
            <w:webHidden/>
          </w:rPr>
          <w:instrText xml:space="preserve"> PAGEREF _Toc144421978 \h </w:instrText>
        </w:r>
        <w:r>
          <w:rPr>
            <w:noProof/>
            <w:webHidden/>
          </w:rPr>
        </w:r>
        <w:r>
          <w:rPr>
            <w:noProof/>
            <w:webHidden/>
          </w:rPr>
          <w:fldChar w:fldCharType="separate"/>
        </w:r>
        <w:r>
          <w:rPr>
            <w:noProof/>
            <w:webHidden/>
          </w:rPr>
          <w:t>11</w:t>
        </w:r>
        <w:r>
          <w:rPr>
            <w:noProof/>
            <w:webHidden/>
          </w:rPr>
          <w:fldChar w:fldCharType="end"/>
        </w:r>
      </w:hyperlink>
    </w:p>
    <w:p w14:paraId="32B0A281" w14:textId="318C3CFF" w:rsidR="000D0350" w:rsidRDefault="000D0350">
      <w:pPr>
        <w:pStyle w:val="TOC2"/>
        <w:rPr>
          <w:rFonts w:asciiTheme="minorHAnsi" w:eastAsiaTheme="minorEastAsia" w:hAnsiTheme="minorHAnsi" w:cstheme="minorBidi"/>
          <w:noProof/>
          <w:color w:val="auto"/>
          <w:sz w:val="24"/>
          <w:szCs w:val="24"/>
        </w:rPr>
      </w:pPr>
      <w:hyperlink w:anchor="_Toc144421979" w:history="1">
        <w:r w:rsidRPr="001F1422">
          <w:rPr>
            <w:rStyle w:val="Hyperlink"/>
            <w:noProof/>
            <w:lang w:val="en-GB"/>
          </w:rPr>
          <w:t>[3.2] Type II Input-Output Models</w:t>
        </w:r>
        <w:r>
          <w:rPr>
            <w:noProof/>
            <w:webHidden/>
          </w:rPr>
          <w:tab/>
        </w:r>
        <w:r>
          <w:rPr>
            <w:noProof/>
            <w:webHidden/>
          </w:rPr>
          <w:fldChar w:fldCharType="begin"/>
        </w:r>
        <w:r>
          <w:rPr>
            <w:noProof/>
            <w:webHidden/>
          </w:rPr>
          <w:instrText xml:space="preserve"> PAGEREF _Toc144421979 \h </w:instrText>
        </w:r>
        <w:r>
          <w:rPr>
            <w:noProof/>
            <w:webHidden/>
          </w:rPr>
        </w:r>
        <w:r>
          <w:rPr>
            <w:noProof/>
            <w:webHidden/>
          </w:rPr>
          <w:fldChar w:fldCharType="separate"/>
        </w:r>
        <w:r>
          <w:rPr>
            <w:noProof/>
            <w:webHidden/>
          </w:rPr>
          <w:t>12</w:t>
        </w:r>
        <w:r>
          <w:rPr>
            <w:noProof/>
            <w:webHidden/>
          </w:rPr>
          <w:fldChar w:fldCharType="end"/>
        </w:r>
      </w:hyperlink>
    </w:p>
    <w:p w14:paraId="3D56F632" w14:textId="19BC7CAF" w:rsidR="000D0350" w:rsidRDefault="000D0350">
      <w:pPr>
        <w:pStyle w:val="TOC2"/>
        <w:rPr>
          <w:rFonts w:asciiTheme="minorHAnsi" w:eastAsiaTheme="minorEastAsia" w:hAnsiTheme="minorHAnsi" w:cstheme="minorBidi"/>
          <w:noProof/>
          <w:color w:val="auto"/>
          <w:sz w:val="24"/>
          <w:szCs w:val="24"/>
        </w:rPr>
      </w:pPr>
      <w:hyperlink w:anchor="_Toc144421980" w:history="1">
        <w:r w:rsidRPr="001F1422">
          <w:rPr>
            <w:rStyle w:val="Hyperlink"/>
            <w:noProof/>
            <w:lang w:val="en-GB"/>
          </w:rPr>
          <w:t>[3.3] Type III Input-Output Models</w:t>
        </w:r>
        <w:r>
          <w:rPr>
            <w:noProof/>
            <w:webHidden/>
          </w:rPr>
          <w:tab/>
        </w:r>
        <w:r>
          <w:rPr>
            <w:noProof/>
            <w:webHidden/>
          </w:rPr>
          <w:fldChar w:fldCharType="begin"/>
        </w:r>
        <w:r>
          <w:rPr>
            <w:noProof/>
            <w:webHidden/>
          </w:rPr>
          <w:instrText xml:space="preserve"> PAGEREF _Toc144421980 \h </w:instrText>
        </w:r>
        <w:r>
          <w:rPr>
            <w:noProof/>
            <w:webHidden/>
          </w:rPr>
        </w:r>
        <w:r>
          <w:rPr>
            <w:noProof/>
            <w:webHidden/>
          </w:rPr>
          <w:fldChar w:fldCharType="separate"/>
        </w:r>
        <w:r>
          <w:rPr>
            <w:noProof/>
            <w:webHidden/>
          </w:rPr>
          <w:t>13</w:t>
        </w:r>
        <w:r>
          <w:rPr>
            <w:noProof/>
            <w:webHidden/>
          </w:rPr>
          <w:fldChar w:fldCharType="end"/>
        </w:r>
      </w:hyperlink>
    </w:p>
    <w:p w14:paraId="4C2FB301" w14:textId="4002CA0F" w:rsidR="000D0350" w:rsidRDefault="000D0350" w:rsidP="000D0350">
      <w:pPr>
        <w:pStyle w:val="TOC1"/>
        <w:rPr>
          <w:rFonts w:asciiTheme="minorHAnsi" w:eastAsiaTheme="minorEastAsia" w:hAnsiTheme="minorHAnsi" w:cstheme="minorBidi"/>
          <w:noProof/>
          <w:color w:val="auto"/>
          <w:sz w:val="24"/>
          <w:szCs w:val="24"/>
        </w:rPr>
      </w:pPr>
      <w:hyperlink w:anchor="_Toc144421981" w:history="1">
        <w:r w:rsidRPr="001F1422">
          <w:rPr>
            <w:rStyle w:val="Hyperlink"/>
            <w:noProof/>
          </w:rPr>
          <w:t>[4] SFC Models for CE Analysis: Bridging the Gap</w:t>
        </w:r>
        <w:r>
          <w:rPr>
            <w:noProof/>
            <w:webHidden/>
          </w:rPr>
          <w:tab/>
        </w:r>
        <w:r>
          <w:rPr>
            <w:noProof/>
            <w:webHidden/>
          </w:rPr>
          <w:fldChar w:fldCharType="begin"/>
        </w:r>
        <w:r>
          <w:rPr>
            <w:noProof/>
            <w:webHidden/>
          </w:rPr>
          <w:instrText xml:space="preserve"> PAGEREF _Toc144421981 \h </w:instrText>
        </w:r>
        <w:r>
          <w:rPr>
            <w:noProof/>
            <w:webHidden/>
          </w:rPr>
        </w:r>
        <w:r>
          <w:rPr>
            <w:noProof/>
            <w:webHidden/>
          </w:rPr>
          <w:fldChar w:fldCharType="separate"/>
        </w:r>
        <w:r>
          <w:rPr>
            <w:noProof/>
            <w:webHidden/>
          </w:rPr>
          <w:t>14</w:t>
        </w:r>
        <w:r>
          <w:rPr>
            <w:noProof/>
            <w:webHidden/>
          </w:rPr>
          <w:fldChar w:fldCharType="end"/>
        </w:r>
      </w:hyperlink>
    </w:p>
    <w:p w14:paraId="5CF31B35" w14:textId="5C6ADD42" w:rsidR="000D0350" w:rsidRDefault="000D0350" w:rsidP="000D0350">
      <w:pPr>
        <w:pStyle w:val="TOC1"/>
        <w:rPr>
          <w:rFonts w:asciiTheme="minorHAnsi" w:eastAsiaTheme="minorEastAsia" w:hAnsiTheme="minorHAnsi" w:cstheme="minorBidi"/>
          <w:noProof/>
          <w:color w:val="auto"/>
          <w:sz w:val="24"/>
          <w:szCs w:val="24"/>
        </w:rPr>
      </w:pPr>
      <w:hyperlink w:anchor="_Toc144421982" w:history="1">
        <w:r w:rsidRPr="001F1422">
          <w:rPr>
            <w:rStyle w:val="Hyperlink"/>
            <w:noProof/>
          </w:rPr>
          <w:t>[5] A Benchmark IO-SFC Model: Main Features</w:t>
        </w:r>
        <w:r>
          <w:rPr>
            <w:noProof/>
            <w:webHidden/>
          </w:rPr>
          <w:tab/>
        </w:r>
        <w:r>
          <w:rPr>
            <w:noProof/>
            <w:webHidden/>
          </w:rPr>
          <w:fldChar w:fldCharType="begin"/>
        </w:r>
        <w:r>
          <w:rPr>
            <w:noProof/>
            <w:webHidden/>
          </w:rPr>
          <w:instrText xml:space="preserve"> PAGEREF _Toc144421982 \h </w:instrText>
        </w:r>
        <w:r>
          <w:rPr>
            <w:noProof/>
            <w:webHidden/>
          </w:rPr>
        </w:r>
        <w:r>
          <w:rPr>
            <w:noProof/>
            <w:webHidden/>
          </w:rPr>
          <w:fldChar w:fldCharType="separate"/>
        </w:r>
        <w:r>
          <w:rPr>
            <w:noProof/>
            <w:webHidden/>
          </w:rPr>
          <w:t>15</w:t>
        </w:r>
        <w:r>
          <w:rPr>
            <w:noProof/>
            <w:webHidden/>
          </w:rPr>
          <w:fldChar w:fldCharType="end"/>
        </w:r>
      </w:hyperlink>
    </w:p>
    <w:p w14:paraId="7567A508" w14:textId="0F05A94E" w:rsidR="000D0350" w:rsidRDefault="000D0350">
      <w:pPr>
        <w:pStyle w:val="TOC2"/>
        <w:rPr>
          <w:rFonts w:asciiTheme="minorHAnsi" w:eastAsiaTheme="minorEastAsia" w:hAnsiTheme="minorHAnsi" w:cstheme="minorBidi"/>
          <w:noProof/>
          <w:color w:val="auto"/>
          <w:sz w:val="24"/>
          <w:szCs w:val="24"/>
        </w:rPr>
      </w:pPr>
      <w:hyperlink w:anchor="_Toc144421983" w:history="1">
        <w:r w:rsidRPr="001F1422">
          <w:rPr>
            <w:rStyle w:val="Hyperlink"/>
            <w:noProof/>
            <w:lang w:val="en-GB"/>
          </w:rPr>
          <w:t>[5.1] Economic and Financial Block</w:t>
        </w:r>
        <w:r>
          <w:rPr>
            <w:noProof/>
            <w:webHidden/>
          </w:rPr>
          <w:tab/>
        </w:r>
        <w:r>
          <w:rPr>
            <w:noProof/>
            <w:webHidden/>
          </w:rPr>
          <w:fldChar w:fldCharType="begin"/>
        </w:r>
        <w:r>
          <w:rPr>
            <w:noProof/>
            <w:webHidden/>
          </w:rPr>
          <w:instrText xml:space="preserve"> PAGEREF _Toc144421983 \h </w:instrText>
        </w:r>
        <w:r>
          <w:rPr>
            <w:noProof/>
            <w:webHidden/>
          </w:rPr>
        </w:r>
        <w:r>
          <w:rPr>
            <w:noProof/>
            <w:webHidden/>
          </w:rPr>
          <w:fldChar w:fldCharType="separate"/>
        </w:r>
        <w:r>
          <w:rPr>
            <w:noProof/>
            <w:webHidden/>
          </w:rPr>
          <w:t>16</w:t>
        </w:r>
        <w:r>
          <w:rPr>
            <w:noProof/>
            <w:webHidden/>
          </w:rPr>
          <w:fldChar w:fldCharType="end"/>
        </w:r>
      </w:hyperlink>
    </w:p>
    <w:p w14:paraId="24330983" w14:textId="77C27E98" w:rsidR="000D0350" w:rsidRDefault="000D0350">
      <w:pPr>
        <w:pStyle w:val="TOC2"/>
        <w:rPr>
          <w:rFonts w:asciiTheme="minorHAnsi" w:eastAsiaTheme="minorEastAsia" w:hAnsiTheme="minorHAnsi" w:cstheme="minorBidi"/>
          <w:noProof/>
          <w:color w:val="auto"/>
          <w:sz w:val="24"/>
          <w:szCs w:val="24"/>
        </w:rPr>
      </w:pPr>
      <w:hyperlink w:anchor="_Toc144421984" w:history="1">
        <w:r w:rsidRPr="001F1422">
          <w:rPr>
            <w:rStyle w:val="Hyperlink"/>
            <w:noProof/>
            <w:lang w:val="en-GB"/>
          </w:rPr>
          <w:t>[5.2] Social Block</w:t>
        </w:r>
        <w:r>
          <w:rPr>
            <w:noProof/>
            <w:webHidden/>
          </w:rPr>
          <w:tab/>
        </w:r>
        <w:r>
          <w:rPr>
            <w:noProof/>
            <w:webHidden/>
          </w:rPr>
          <w:fldChar w:fldCharType="begin"/>
        </w:r>
        <w:r>
          <w:rPr>
            <w:noProof/>
            <w:webHidden/>
          </w:rPr>
          <w:instrText xml:space="preserve"> PAGEREF _Toc144421984 \h </w:instrText>
        </w:r>
        <w:r>
          <w:rPr>
            <w:noProof/>
            <w:webHidden/>
          </w:rPr>
        </w:r>
        <w:r>
          <w:rPr>
            <w:noProof/>
            <w:webHidden/>
          </w:rPr>
          <w:fldChar w:fldCharType="separate"/>
        </w:r>
        <w:r>
          <w:rPr>
            <w:noProof/>
            <w:webHidden/>
          </w:rPr>
          <w:t>17</w:t>
        </w:r>
        <w:r>
          <w:rPr>
            <w:noProof/>
            <w:webHidden/>
          </w:rPr>
          <w:fldChar w:fldCharType="end"/>
        </w:r>
      </w:hyperlink>
    </w:p>
    <w:p w14:paraId="5500A5C1" w14:textId="457DA7B1" w:rsidR="000D0350" w:rsidRDefault="000D0350">
      <w:pPr>
        <w:pStyle w:val="TOC2"/>
        <w:rPr>
          <w:rFonts w:asciiTheme="minorHAnsi" w:eastAsiaTheme="minorEastAsia" w:hAnsiTheme="minorHAnsi" w:cstheme="minorBidi"/>
          <w:noProof/>
          <w:color w:val="auto"/>
          <w:sz w:val="24"/>
          <w:szCs w:val="24"/>
        </w:rPr>
      </w:pPr>
      <w:hyperlink w:anchor="_Toc144421985" w:history="1">
        <w:r w:rsidRPr="001F1422">
          <w:rPr>
            <w:rStyle w:val="Hyperlink"/>
            <w:noProof/>
            <w:lang w:val="en-GB"/>
          </w:rPr>
          <w:t>[5.3] Ecological Block</w:t>
        </w:r>
        <w:r>
          <w:rPr>
            <w:noProof/>
            <w:webHidden/>
          </w:rPr>
          <w:tab/>
        </w:r>
        <w:r>
          <w:rPr>
            <w:noProof/>
            <w:webHidden/>
          </w:rPr>
          <w:fldChar w:fldCharType="begin"/>
        </w:r>
        <w:r>
          <w:rPr>
            <w:noProof/>
            <w:webHidden/>
          </w:rPr>
          <w:instrText xml:space="preserve"> PAGEREF _Toc144421985 \h </w:instrText>
        </w:r>
        <w:r>
          <w:rPr>
            <w:noProof/>
            <w:webHidden/>
          </w:rPr>
        </w:r>
        <w:r>
          <w:rPr>
            <w:noProof/>
            <w:webHidden/>
          </w:rPr>
          <w:fldChar w:fldCharType="separate"/>
        </w:r>
        <w:r>
          <w:rPr>
            <w:noProof/>
            <w:webHidden/>
          </w:rPr>
          <w:t>17</w:t>
        </w:r>
        <w:r>
          <w:rPr>
            <w:noProof/>
            <w:webHidden/>
          </w:rPr>
          <w:fldChar w:fldCharType="end"/>
        </w:r>
      </w:hyperlink>
    </w:p>
    <w:p w14:paraId="14E3BBAD" w14:textId="75E0D86C" w:rsidR="000D0350" w:rsidRDefault="000D0350">
      <w:pPr>
        <w:pStyle w:val="TOC2"/>
        <w:rPr>
          <w:rFonts w:asciiTheme="minorHAnsi" w:eastAsiaTheme="minorEastAsia" w:hAnsiTheme="minorHAnsi" w:cstheme="minorBidi"/>
          <w:noProof/>
          <w:color w:val="auto"/>
          <w:sz w:val="24"/>
          <w:szCs w:val="24"/>
        </w:rPr>
      </w:pPr>
      <w:hyperlink w:anchor="_Toc144421986" w:history="1">
        <w:r w:rsidRPr="001F1422">
          <w:rPr>
            <w:rStyle w:val="Hyperlink"/>
            <w:noProof/>
            <w:lang w:val="en-GB"/>
          </w:rPr>
          <w:t>[5.3] Model Setting and Baseline Scenario</w:t>
        </w:r>
        <w:r>
          <w:rPr>
            <w:noProof/>
            <w:webHidden/>
          </w:rPr>
          <w:tab/>
        </w:r>
        <w:r>
          <w:rPr>
            <w:noProof/>
            <w:webHidden/>
          </w:rPr>
          <w:fldChar w:fldCharType="begin"/>
        </w:r>
        <w:r>
          <w:rPr>
            <w:noProof/>
            <w:webHidden/>
          </w:rPr>
          <w:instrText xml:space="preserve"> PAGEREF _Toc144421986 \h </w:instrText>
        </w:r>
        <w:r>
          <w:rPr>
            <w:noProof/>
            <w:webHidden/>
          </w:rPr>
        </w:r>
        <w:r>
          <w:rPr>
            <w:noProof/>
            <w:webHidden/>
          </w:rPr>
          <w:fldChar w:fldCharType="separate"/>
        </w:r>
        <w:r>
          <w:rPr>
            <w:noProof/>
            <w:webHidden/>
          </w:rPr>
          <w:t>18</w:t>
        </w:r>
        <w:r>
          <w:rPr>
            <w:noProof/>
            <w:webHidden/>
          </w:rPr>
          <w:fldChar w:fldCharType="end"/>
        </w:r>
      </w:hyperlink>
    </w:p>
    <w:p w14:paraId="7FA39829" w14:textId="11C79422" w:rsidR="000D0350" w:rsidRDefault="000D0350" w:rsidP="000D0350">
      <w:pPr>
        <w:pStyle w:val="TOC1"/>
        <w:rPr>
          <w:rFonts w:asciiTheme="minorHAnsi" w:eastAsiaTheme="minorEastAsia" w:hAnsiTheme="minorHAnsi" w:cstheme="minorBidi"/>
          <w:noProof/>
          <w:color w:val="auto"/>
          <w:sz w:val="24"/>
          <w:szCs w:val="24"/>
        </w:rPr>
      </w:pPr>
      <w:hyperlink w:anchor="_Toc144421987" w:history="1">
        <w:r w:rsidRPr="001F1422">
          <w:rPr>
            <w:rStyle w:val="Hyperlink"/>
            <w:noProof/>
          </w:rPr>
          <w:t>[6] CE Innovations in IO-SFC models: Preliminary Findings</w:t>
        </w:r>
        <w:r>
          <w:rPr>
            <w:noProof/>
            <w:webHidden/>
          </w:rPr>
          <w:tab/>
        </w:r>
        <w:r>
          <w:rPr>
            <w:noProof/>
            <w:webHidden/>
          </w:rPr>
          <w:fldChar w:fldCharType="begin"/>
        </w:r>
        <w:r>
          <w:rPr>
            <w:noProof/>
            <w:webHidden/>
          </w:rPr>
          <w:instrText xml:space="preserve"> PAGEREF _Toc144421987 \h </w:instrText>
        </w:r>
        <w:r>
          <w:rPr>
            <w:noProof/>
            <w:webHidden/>
          </w:rPr>
        </w:r>
        <w:r>
          <w:rPr>
            <w:noProof/>
            <w:webHidden/>
          </w:rPr>
          <w:fldChar w:fldCharType="separate"/>
        </w:r>
        <w:r>
          <w:rPr>
            <w:noProof/>
            <w:webHidden/>
          </w:rPr>
          <w:t>19</w:t>
        </w:r>
        <w:r>
          <w:rPr>
            <w:noProof/>
            <w:webHidden/>
          </w:rPr>
          <w:fldChar w:fldCharType="end"/>
        </w:r>
      </w:hyperlink>
    </w:p>
    <w:p w14:paraId="42116590" w14:textId="317EB558" w:rsidR="000D0350" w:rsidRDefault="000D0350">
      <w:pPr>
        <w:pStyle w:val="TOC2"/>
        <w:rPr>
          <w:rFonts w:asciiTheme="minorHAnsi" w:eastAsiaTheme="minorEastAsia" w:hAnsiTheme="minorHAnsi" w:cstheme="minorBidi"/>
          <w:noProof/>
          <w:color w:val="auto"/>
          <w:sz w:val="24"/>
          <w:szCs w:val="24"/>
        </w:rPr>
      </w:pPr>
      <w:hyperlink w:anchor="_Toc144421988" w:history="1">
        <w:r w:rsidRPr="001F1422">
          <w:rPr>
            <w:rStyle w:val="Hyperlink"/>
            <w:noProof/>
            <w:lang w:val="en-GB"/>
          </w:rPr>
          <w:t>[6.1] Single-Area Model</w:t>
        </w:r>
        <w:r>
          <w:rPr>
            <w:noProof/>
            <w:webHidden/>
          </w:rPr>
          <w:tab/>
        </w:r>
        <w:r>
          <w:rPr>
            <w:noProof/>
            <w:webHidden/>
          </w:rPr>
          <w:fldChar w:fldCharType="begin"/>
        </w:r>
        <w:r>
          <w:rPr>
            <w:noProof/>
            <w:webHidden/>
          </w:rPr>
          <w:instrText xml:space="preserve"> PAGEREF _Toc144421988 \h </w:instrText>
        </w:r>
        <w:r>
          <w:rPr>
            <w:noProof/>
            <w:webHidden/>
          </w:rPr>
        </w:r>
        <w:r>
          <w:rPr>
            <w:noProof/>
            <w:webHidden/>
          </w:rPr>
          <w:fldChar w:fldCharType="separate"/>
        </w:r>
        <w:r>
          <w:rPr>
            <w:noProof/>
            <w:webHidden/>
          </w:rPr>
          <w:t>20</w:t>
        </w:r>
        <w:r>
          <w:rPr>
            <w:noProof/>
            <w:webHidden/>
          </w:rPr>
          <w:fldChar w:fldCharType="end"/>
        </w:r>
      </w:hyperlink>
    </w:p>
    <w:p w14:paraId="30722B24" w14:textId="254EF91A" w:rsidR="000D0350" w:rsidRDefault="000D0350">
      <w:pPr>
        <w:pStyle w:val="TOC2"/>
        <w:rPr>
          <w:rFonts w:asciiTheme="minorHAnsi" w:eastAsiaTheme="minorEastAsia" w:hAnsiTheme="minorHAnsi" w:cstheme="minorBidi"/>
          <w:noProof/>
          <w:color w:val="auto"/>
          <w:sz w:val="24"/>
          <w:szCs w:val="24"/>
        </w:rPr>
      </w:pPr>
      <w:hyperlink w:anchor="_Toc144421989" w:history="1">
        <w:r w:rsidRPr="001F1422">
          <w:rPr>
            <w:rStyle w:val="Hyperlink"/>
            <w:noProof/>
            <w:lang w:val="en-GB"/>
          </w:rPr>
          <w:t>[6.2] Two-Area Model with Fixed Exchange Rate</w:t>
        </w:r>
        <w:r>
          <w:rPr>
            <w:noProof/>
            <w:webHidden/>
          </w:rPr>
          <w:tab/>
        </w:r>
        <w:r>
          <w:rPr>
            <w:noProof/>
            <w:webHidden/>
          </w:rPr>
          <w:fldChar w:fldCharType="begin"/>
        </w:r>
        <w:r>
          <w:rPr>
            <w:noProof/>
            <w:webHidden/>
          </w:rPr>
          <w:instrText xml:space="preserve"> PAGEREF _Toc144421989 \h </w:instrText>
        </w:r>
        <w:r>
          <w:rPr>
            <w:noProof/>
            <w:webHidden/>
          </w:rPr>
        </w:r>
        <w:r>
          <w:rPr>
            <w:noProof/>
            <w:webHidden/>
          </w:rPr>
          <w:fldChar w:fldCharType="separate"/>
        </w:r>
        <w:r>
          <w:rPr>
            <w:noProof/>
            <w:webHidden/>
          </w:rPr>
          <w:t>20</w:t>
        </w:r>
        <w:r>
          <w:rPr>
            <w:noProof/>
            <w:webHidden/>
          </w:rPr>
          <w:fldChar w:fldCharType="end"/>
        </w:r>
      </w:hyperlink>
    </w:p>
    <w:p w14:paraId="26EDD826" w14:textId="72B3227C" w:rsidR="000D0350" w:rsidRDefault="000D0350">
      <w:pPr>
        <w:pStyle w:val="TOC2"/>
        <w:rPr>
          <w:rFonts w:asciiTheme="minorHAnsi" w:eastAsiaTheme="minorEastAsia" w:hAnsiTheme="minorHAnsi" w:cstheme="minorBidi"/>
          <w:noProof/>
          <w:color w:val="auto"/>
          <w:sz w:val="24"/>
          <w:szCs w:val="24"/>
        </w:rPr>
      </w:pPr>
      <w:hyperlink w:anchor="_Toc144421990" w:history="1">
        <w:r w:rsidRPr="001F1422">
          <w:rPr>
            <w:rStyle w:val="Hyperlink"/>
            <w:noProof/>
            <w:lang w:val="en-GB"/>
          </w:rPr>
          <w:t>[6.3] Two-Area Model with (Semi) Floating Exchange Rate</w:t>
        </w:r>
        <w:r>
          <w:rPr>
            <w:noProof/>
            <w:webHidden/>
          </w:rPr>
          <w:tab/>
        </w:r>
        <w:r>
          <w:rPr>
            <w:noProof/>
            <w:webHidden/>
          </w:rPr>
          <w:fldChar w:fldCharType="begin"/>
        </w:r>
        <w:r>
          <w:rPr>
            <w:noProof/>
            <w:webHidden/>
          </w:rPr>
          <w:instrText xml:space="preserve"> PAGEREF _Toc144421990 \h </w:instrText>
        </w:r>
        <w:r>
          <w:rPr>
            <w:noProof/>
            <w:webHidden/>
          </w:rPr>
        </w:r>
        <w:r>
          <w:rPr>
            <w:noProof/>
            <w:webHidden/>
          </w:rPr>
          <w:fldChar w:fldCharType="separate"/>
        </w:r>
        <w:r>
          <w:rPr>
            <w:noProof/>
            <w:webHidden/>
          </w:rPr>
          <w:t>21</w:t>
        </w:r>
        <w:r>
          <w:rPr>
            <w:noProof/>
            <w:webHidden/>
          </w:rPr>
          <w:fldChar w:fldCharType="end"/>
        </w:r>
      </w:hyperlink>
    </w:p>
    <w:p w14:paraId="0D89FC01" w14:textId="3FCBD35F" w:rsidR="000D0350" w:rsidRDefault="000D0350" w:rsidP="000D0350">
      <w:pPr>
        <w:pStyle w:val="TOC1"/>
        <w:rPr>
          <w:rFonts w:asciiTheme="minorHAnsi" w:eastAsiaTheme="minorEastAsia" w:hAnsiTheme="minorHAnsi" w:cstheme="minorBidi"/>
          <w:noProof/>
          <w:color w:val="auto"/>
          <w:sz w:val="24"/>
          <w:szCs w:val="24"/>
        </w:rPr>
      </w:pPr>
      <w:hyperlink w:anchor="_Toc144421991" w:history="1">
        <w:r w:rsidRPr="001F1422">
          <w:rPr>
            <w:rStyle w:val="Hyperlink"/>
            <w:noProof/>
          </w:rPr>
          <w:t>[7] Final Remarks</w:t>
        </w:r>
        <w:r>
          <w:rPr>
            <w:noProof/>
            <w:webHidden/>
          </w:rPr>
          <w:tab/>
        </w:r>
        <w:r>
          <w:rPr>
            <w:noProof/>
            <w:webHidden/>
          </w:rPr>
          <w:fldChar w:fldCharType="begin"/>
        </w:r>
        <w:r>
          <w:rPr>
            <w:noProof/>
            <w:webHidden/>
          </w:rPr>
          <w:instrText xml:space="preserve"> PAGEREF _Toc144421991 \h </w:instrText>
        </w:r>
        <w:r>
          <w:rPr>
            <w:noProof/>
            <w:webHidden/>
          </w:rPr>
        </w:r>
        <w:r>
          <w:rPr>
            <w:noProof/>
            <w:webHidden/>
          </w:rPr>
          <w:fldChar w:fldCharType="separate"/>
        </w:r>
        <w:r>
          <w:rPr>
            <w:noProof/>
            <w:webHidden/>
          </w:rPr>
          <w:t>21</w:t>
        </w:r>
        <w:r>
          <w:rPr>
            <w:noProof/>
            <w:webHidden/>
          </w:rPr>
          <w:fldChar w:fldCharType="end"/>
        </w:r>
      </w:hyperlink>
    </w:p>
    <w:p w14:paraId="01956FCF" w14:textId="4C885789" w:rsidR="000D0350" w:rsidRDefault="000D0350" w:rsidP="000D0350">
      <w:pPr>
        <w:pStyle w:val="TOC1"/>
        <w:rPr>
          <w:rFonts w:asciiTheme="minorHAnsi" w:eastAsiaTheme="minorEastAsia" w:hAnsiTheme="minorHAnsi" w:cstheme="minorBidi"/>
          <w:noProof/>
          <w:color w:val="auto"/>
          <w:sz w:val="24"/>
          <w:szCs w:val="24"/>
        </w:rPr>
      </w:pPr>
      <w:hyperlink w:anchor="_Toc144421992" w:history="1">
        <w:r w:rsidRPr="001F1422">
          <w:rPr>
            <w:rStyle w:val="Hyperlink"/>
            <w:noProof/>
          </w:rPr>
          <w:t>References</w:t>
        </w:r>
        <w:r>
          <w:rPr>
            <w:noProof/>
            <w:webHidden/>
          </w:rPr>
          <w:tab/>
        </w:r>
        <w:r>
          <w:rPr>
            <w:noProof/>
            <w:webHidden/>
          </w:rPr>
          <w:fldChar w:fldCharType="begin"/>
        </w:r>
        <w:r>
          <w:rPr>
            <w:noProof/>
            <w:webHidden/>
          </w:rPr>
          <w:instrText xml:space="preserve"> PAGEREF _Toc144421992 \h </w:instrText>
        </w:r>
        <w:r>
          <w:rPr>
            <w:noProof/>
            <w:webHidden/>
          </w:rPr>
        </w:r>
        <w:r>
          <w:rPr>
            <w:noProof/>
            <w:webHidden/>
          </w:rPr>
          <w:fldChar w:fldCharType="separate"/>
        </w:r>
        <w:r>
          <w:rPr>
            <w:noProof/>
            <w:webHidden/>
          </w:rPr>
          <w:t>21</w:t>
        </w:r>
        <w:r>
          <w:rPr>
            <w:noProof/>
            <w:webHidden/>
          </w:rPr>
          <w:fldChar w:fldCharType="end"/>
        </w:r>
      </w:hyperlink>
    </w:p>
    <w:p w14:paraId="5CEF0993" w14:textId="6D04E3DF" w:rsidR="000D0350" w:rsidRDefault="000D0350" w:rsidP="000D0350">
      <w:pPr>
        <w:pStyle w:val="TOC1"/>
        <w:rPr>
          <w:rFonts w:asciiTheme="minorHAnsi" w:eastAsiaTheme="minorEastAsia" w:hAnsiTheme="minorHAnsi" w:cstheme="minorBidi"/>
          <w:noProof/>
          <w:color w:val="auto"/>
          <w:sz w:val="24"/>
          <w:szCs w:val="24"/>
        </w:rPr>
      </w:pPr>
      <w:hyperlink w:anchor="_Toc144421993" w:history="1">
        <w:r w:rsidRPr="001F1422">
          <w:rPr>
            <w:rStyle w:val="Hyperlink"/>
            <w:noProof/>
          </w:rPr>
          <w:t>Appendix: Model Equations</w:t>
        </w:r>
        <w:r>
          <w:rPr>
            <w:noProof/>
            <w:webHidden/>
          </w:rPr>
          <w:tab/>
        </w:r>
        <w:r>
          <w:rPr>
            <w:noProof/>
            <w:webHidden/>
          </w:rPr>
          <w:fldChar w:fldCharType="begin"/>
        </w:r>
        <w:r>
          <w:rPr>
            <w:noProof/>
            <w:webHidden/>
          </w:rPr>
          <w:instrText xml:space="preserve"> PAGEREF _Toc144421993 \h </w:instrText>
        </w:r>
        <w:r>
          <w:rPr>
            <w:noProof/>
            <w:webHidden/>
          </w:rPr>
        </w:r>
        <w:r>
          <w:rPr>
            <w:noProof/>
            <w:webHidden/>
          </w:rPr>
          <w:fldChar w:fldCharType="separate"/>
        </w:r>
        <w:r>
          <w:rPr>
            <w:noProof/>
            <w:webHidden/>
          </w:rPr>
          <w:t>27</w:t>
        </w:r>
        <w:r>
          <w:rPr>
            <w:noProof/>
            <w:webHidden/>
          </w:rPr>
          <w:fldChar w:fldCharType="end"/>
        </w:r>
      </w:hyperlink>
    </w:p>
    <w:p w14:paraId="594F4124" w14:textId="40B1965C" w:rsidR="000D0350" w:rsidRDefault="000D0350">
      <w:pPr>
        <w:pStyle w:val="TOC2"/>
        <w:rPr>
          <w:rFonts w:asciiTheme="minorHAnsi" w:eastAsiaTheme="minorEastAsia" w:hAnsiTheme="minorHAnsi" w:cstheme="minorBidi"/>
          <w:noProof/>
          <w:color w:val="auto"/>
          <w:sz w:val="24"/>
          <w:szCs w:val="24"/>
        </w:rPr>
      </w:pPr>
      <w:hyperlink w:anchor="_Toc144421994" w:history="1">
        <w:r w:rsidRPr="001F1422">
          <w:rPr>
            <w:rStyle w:val="Hyperlink"/>
            <w:noProof/>
            <w:lang w:val="en-GB"/>
          </w:rPr>
          <w:t>[A.1] Households</w:t>
        </w:r>
        <w:r>
          <w:rPr>
            <w:noProof/>
            <w:webHidden/>
          </w:rPr>
          <w:tab/>
        </w:r>
        <w:r>
          <w:rPr>
            <w:noProof/>
            <w:webHidden/>
          </w:rPr>
          <w:fldChar w:fldCharType="begin"/>
        </w:r>
        <w:r>
          <w:rPr>
            <w:noProof/>
            <w:webHidden/>
          </w:rPr>
          <w:instrText xml:space="preserve"> PAGEREF _Toc144421994 \h </w:instrText>
        </w:r>
        <w:r>
          <w:rPr>
            <w:noProof/>
            <w:webHidden/>
          </w:rPr>
        </w:r>
        <w:r>
          <w:rPr>
            <w:noProof/>
            <w:webHidden/>
          </w:rPr>
          <w:fldChar w:fldCharType="separate"/>
        </w:r>
        <w:r>
          <w:rPr>
            <w:noProof/>
            <w:webHidden/>
          </w:rPr>
          <w:t>27</w:t>
        </w:r>
        <w:r>
          <w:rPr>
            <w:noProof/>
            <w:webHidden/>
          </w:rPr>
          <w:fldChar w:fldCharType="end"/>
        </w:r>
      </w:hyperlink>
    </w:p>
    <w:p w14:paraId="5082E73B" w14:textId="532B11D0" w:rsidR="000D0350" w:rsidRDefault="000D0350">
      <w:pPr>
        <w:pStyle w:val="TOC2"/>
        <w:rPr>
          <w:rFonts w:asciiTheme="minorHAnsi" w:eastAsiaTheme="minorEastAsia" w:hAnsiTheme="minorHAnsi" w:cstheme="minorBidi"/>
          <w:noProof/>
          <w:color w:val="auto"/>
          <w:sz w:val="24"/>
          <w:szCs w:val="24"/>
        </w:rPr>
      </w:pPr>
      <w:hyperlink w:anchor="_Toc144421995" w:history="1">
        <w:r w:rsidRPr="001F1422">
          <w:rPr>
            <w:rStyle w:val="Hyperlink"/>
            <w:noProof/>
            <w:lang w:val="en-GB"/>
          </w:rPr>
          <w:t>[A.2] Production Firms (Current)</w:t>
        </w:r>
        <w:r>
          <w:rPr>
            <w:noProof/>
            <w:webHidden/>
          </w:rPr>
          <w:tab/>
        </w:r>
        <w:r>
          <w:rPr>
            <w:noProof/>
            <w:webHidden/>
          </w:rPr>
          <w:fldChar w:fldCharType="begin"/>
        </w:r>
        <w:r>
          <w:rPr>
            <w:noProof/>
            <w:webHidden/>
          </w:rPr>
          <w:instrText xml:space="preserve"> PAGEREF _Toc144421995 \h </w:instrText>
        </w:r>
        <w:r>
          <w:rPr>
            <w:noProof/>
            <w:webHidden/>
          </w:rPr>
        </w:r>
        <w:r>
          <w:rPr>
            <w:noProof/>
            <w:webHidden/>
          </w:rPr>
          <w:fldChar w:fldCharType="separate"/>
        </w:r>
        <w:r>
          <w:rPr>
            <w:noProof/>
            <w:webHidden/>
          </w:rPr>
          <w:t>28</w:t>
        </w:r>
        <w:r>
          <w:rPr>
            <w:noProof/>
            <w:webHidden/>
          </w:rPr>
          <w:fldChar w:fldCharType="end"/>
        </w:r>
      </w:hyperlink>
    </w:p>
    <w:p w14:paraId="48EDA484" w14:textId="4B5F2F51" w:rsidR="000D0350" w:rsidRDefault="000D0350">
      <w:pPr>
        <w:pStyle w:val="TOC2"/>
        <w:rPr>
          <w:rFonts w:asciiTheme="minorHAnsi" w:eastAsiaTheme="minorEastAsia" w:hAnsiTheme="minorHAnsi" w:cstheme="minorBidi"/>
          <w:noProof/>
          <w:color w:val="auto"/>
          <w:sz w:val="24"/>
          <w:szCs w:val="24"/>
        </w:rPr>
      </w:pPr>
      <w:hyperlink w:anchor="_Toc144421996" w:history="1">
        <w:r w:rsidRPr="001F1422">
          <w:rPr>
            <w:rStyle w:val="Hyperlink"/>
            <w:noProof/>
            <w:lang w:val="en-GB"/>
          </w:rPr>
          <w:t>[A.3] Production Firms (Capital)</w:t>
        </w:r>
        <w:r>
          <w:rPr>
            <w:noProof/>
            <w:webHidden/>
          </w:rPr>
          <w:tab/>
        </w:r>
        <w:r>
          <w:rPr>
            <w:noProof/>
            <w:webHidden/>
          </w:rPr>
          <w:fldChar w:fldCharType="begin"/>
        </w:r>
        <w:r>
          <w:rPr>
            <w:noProof/>
            <w:webHidden/>
          </w:rPr>
          <w:instrText xml:space="preserve"> PAGEREF _Toc144421996 \h </w:instrText>
        </w:r>
        <w:r>
          <w:rPr>
            <w:noProof/>
            <w:webHidden/>
          </w:rPr>
        </w:r>
        <w:r>
          <w:rPr>
            <w:noProof/>
            <w:webHidden/>
          </w:rPr>
          <w:fldChar w:fldCharType="separate"/>
        </w:r>
        <w:r>
          <w:rPr>
            <w:noProof/>
            <w:webHidden/>
          </w:rPr>
          <w:t>30</w:t>
        </w:r>
        <w:r>
          <w:rPr>
            <w:noProof/>
            <w:webHidden/>
          </w:rPr>
          <w:fldChar w:fldCharType="end"/>
        </w:r>
      </w:hyperlink>
    </w:p>
    <w:p w14:paraId="5FCD2CE0" w14:textId="414C2C2F" w:rsidR="000D0350" w:rsidRDefault="000D0350">
      <w:pPr>
        <w:pStyle w:val="TOC2"/>
        <w:rPr>
          <w:rFonts w:asciiTheme="minorHAnsi" w:eastAsiaTheme="minorEastAsia" w:hAnsiTheme="minorHAnsi" w:cstheme="minorBidi"/>
          <w:noProof/>
          <w:color w:val="auto"/>
          <w:sz w:val="24"/>
          <w:szCs w:val="24"/>
        </w:rPr>
      </w:pPr>
      <w:hyperlink w:anchor="_Toc144421997" w:history="1">
        <w:r w:rsidRPr="001F1422">
          <w:rPr>
            <w:rStyle w:val="Hyperlink"/>
            <w:noProof/>
            <w:lang w:val="en-GB"/>
          </w:rPr>
          <w:t>[A.4] Commercial Banks</w:t>
        </w:r>
        <w:r>
          <w:rPr>
            <w:noProof/>
            <w:webHidden/>
          </w:rPr>
          <w:tab/>
        </w:r>
        <w:r>
          <w:rPr>
            <w:noProof/>
            <w:webHidden/>
          </w:rPr>
          <w:fldChar w:fldCharType="begin"/>
        </w:r>
        <w:r>
          <w:rPr>
            <w:noProof/>
            <w:webHidden/>
          </w:rPr>
          <w:instrText xml:space="preserve"> PAGEREF _Toc144421997 \h </w:instrText>
        </w:r>
        <w:r>
          <w:rPr>
            <w:noProof/>
            <w:webHidden/>
          </w:rPr>
        </w:r>
        <w:r>
          <w:rPr>
            <w:noProof/>
            <w:webHidden/>
          </w:rPr>
          <w:fldChar w:fldCharType="separate"/>
        </w:r>
        <w:r>
          <w:rPr>
            <w:noProof/>
            <w:webHidden/>
          </w:rPr>
          <w:t>31</w:t>
        </w:r>
        <w:r>
          <w:rPr>
            <w:noProof/>
            <w:webHidden/>
          </w:rPr>
          <w:fldChar w:fldCharType="end"/>
        </w:r>
      </w:hyperlink>
    </w:p>
    <w:p w14:paraId="5D3F6DCE" w14:textId="4B6A44D7" w:rsidR="000D0350" w:rsidRDefault="000D0350">
      <w:pPr>
        <w:pStyle w:val="TOC2"/>
        <w:rPr>
          <w:rFonts w:asciiTheme="minorHAnsi" w:eastAsiaTheme="minorEastAsia" w:hAnsiTheme="minorHAnsi" w:cstheme="minorBidi"/>
          <w:noProof/>
          <w:color w:val="auto"/>
          <w:sz w:val="24"/>
          <w:szCs w:val="24"/>
        </w:rPr>
      </w:pPr>
      <w:hyperlink w:anchor="_Toc144421998" w:history="1">
        <w:r w:rsidRPr="001F1422">
          <w:rPr>
            <w:rStyle w:val="Hyperlink"/>
            <w:noProof/>
            <w:lang w:val="en-GB"/>
          </w:rPr>
          <w:t>[A.5] Government and Central Bank</w:t>
        </w:r>
        <w:r>
          <w:rPr>
            <w:noProof/>
            <w:webHidden/>
          </w:rPr>
          <w:tab/>
        </w:r>
        <w:r>
          <w:rPr>
            <w:noProof/>
            <w:webHidden/>
          </w:rPr>
          <w:fldChar w:fldCharType="begin"/>
        </w:r>
        <w:r>
          <w:rPr>
            <w:noProof/>
            <w:webHidden/>
          </w:rPr>
          <w:instrText xml:space="preserve"> PAGEREF _Toc144421998 \h </w:instrText>
        </w:r>
        <w:r>
          <w:rPr>
            <w:noProof/>
            <w:webHidden/>
          </w:rPr>
        </w:r>
        <w:r>
          <w:rPr>
            <w:noProof/>
            <w:webHidden/>
          </w:rPr>
          <w:fldChar w:fldCharType="separate"/>
        </w:r>
        <w:r>
          <w:rPr>
            <w:noProof/>
            <w:webHidden/>
          </w:rPr>
          <w:t>31</w:t>
        </w:r>
        <w:r>
          <w:rPr>
            <w:noProof/>
            <w:webHidden/>
          </w:rPr>
          <w:fldChar w:fldCharType="end"/>
        </w:r>
      </w:hyperlink>
    </w:p>
    <w:p w14:paraId="65646F45" w14:textId="3C02944B" w:rsidR="000D0350" w:rsidRDefault="000D0350">
      <w:pPr>
        <w:pStyle w:val="TOC2"/>
        <w:rPr>
          <w:rFonts w:asciiTheme="minorHAnsi" w:eastAsiaTheme="minorEastAsia" w:hAnsiTheme="minorHAnsi" w:cstheme="minorBidi"/>
          <w:noProof/>
          <w:color w:val="auto"/>
          <w:sz w:val="24"/>
          <w:szCs w:val="24"/>
        </w:rPr>
      </w:pPr>
      <w:hyperlink w:anchor="_Toc144421999" w:history="1">
        <w:r w:rsidRPr="001F1422">
          <w:rPr>
            <w:rStyle w:val="Hyperlink"/>
            <w:noProof/>
            <w:lang w:val="en-GB"/>
          </w:rPr>
          <w:t>[A.6] Population and the Labour Market</w:t>
        </w:r>
        <w:r>
          <w:rPr>
            <w:noProof/>
            <w:webHidden/>
          </w:rPr>
          <w:tab/>
        </w:r>
        <w:r>
          <w:rPr>
            <w:noProof/>
            <w:webHidden/>
          </w:rPr>
          <w:fldChar w:fldCharType="begin"/>
        </w:r>
        <w:r>
          <w:rPr>
            <w:noProof/>
            <w:webHidden/>
          </w:rPr>
          <w:instrText xml:space="preserve"> PAGEREF _Toc144421999 \h </w:instrText>
        </w:r>
        <w:r>
          <w:rPr>
            <w:noProof/>
            <w:webHidden/>
          </w:rPr>
        </w:r>
        <w:r>
          <w:rPr>
            <w:noProof/>
            <w:webHidden/>
          </w:rPr>
          <w:fldChar w:fldCharType="separate"/>
        </w:r>
        <w:r>
          <w:rPr>
            <w:noProof/>
            <w:webHidden/>
          </w:rPr>
          <w:t>33</w:t>
        </w:r>
        <w:r>
          <w:rPr>
            <w:noProof/>
            <w:webHidden/>
          </w:rPr>
          <w:fldChar w:fldCharType="end"/>
        </w:r>
      </w:hyperlink>
    </w:p>
    <w:p w14:paraId="590D986F" w14:textId="14F4A537" w:rsidR="000D0350" w:rsidRDefault="000D0350">
      <w:pPr>
        <w:pStyle w:val="TOC2"/>
        <w:rPr>
          <w:rFonts w:asciiTheme="minorHAnsi" w:eastAsiaTheme="minorEastAsia" w:hAnsiTheme="minorHAnsi" w:cstheme="minorBidi"/>
          <w:noProof/>
          <w:color w:val="auto"/>
          <w:sz w:val="24"/>
          <w:szCs w:val="24"/>
        </w:rPr>
      </w:pPr>
      <w:hyperlink w:anchor="_Toc144422000" w:history="1">
        <w:r w:rsidRPr="001F1422">
          <w:rPr>
            <w:rStyle w:val="Hyperlink"/>
            <w:noProof/>
            <w:lang w:val="en-GB"/>
          </w:rPr>
          <w:t>[A.7] Portfolio Choices</w:t>
        </w:r>
        <w:r>
          <w:rPr>
            <w:noProof/>
            <w:webHidden/>
          </w:rPr>
          <w:tab/>
        </w:r>
        <w:r>
          <w:rPr>
            <w:noProof/>
            <w:webHidden/>
          </w:rPr>
          <w:fldChar w:fldCharType="begin"/>
        </w:r>
        <w:r>
          <w:rPr>
            <w:noProof/>
            <w:webHidden/>
          </w:rPr>
          <w:instrText xml:space="preserve"> PAGEREF _Toc144422000 \h </w:instrText>
        </w:r>
        <w:r>
          <w:rPr>
            <w:noProof/>
            <w:webHidden/>
          </w:rPr>
        </w:r>
        <w:r>
          <w:rPr>
            <w:noProof/>
            <w:webHidden/>
          </w:rPr>
          <w:fldChar w:fldCharType="separate"/>
        </w:r>
        <w:r>
          <w:rPr>
            <w:noProof/>
            <w:webHidden/>
          </w:rPr>
          <w:t>34</w:t>
        </w:r>
        <w:r>
          <w:rPr>
            <w:noProof/>
            <w:webHidden/>
          </w:rPr>
          <w:fldChar w:fldCharType="end"/>
        </w:r>
      </w:hyperlink>
    </w:p>
    <w:p w14:paraId="799DC984" w14:textId="447C4B32" w:rsidR="000D0350" w:rsidRDefault="000D0350">
      <w:pPr>
        <w:pStyle w:val="TOC2"/>
        <w:rPr>
          <w:rFonts w:asciiTheme="minorHAnsi" w:eastAsiaTheme="minorEastAsia" w:hAnsiTheme="minorHAnsi" w:cstheme="minorBidi"/>
          <w:noProof/>
          <w:color w:val="auto"/>
          <w:sz w:val="24"/>
          <w:szCs w:val="24"/>
        </w:rPr>
      </w:pPr>
      <w:hyperlink w:anchor="_Toc144422001" w:history="1">
        <w:r w:rsidRPr="001F1422">
          <w:rPr>
            <w:rStyle w:val="Hyperlink"/>
            <w:noProof/>
            <w:lang w:val="en-GB"/>
          </w:rPr>
          <w:t>[A.8] Price Setting and Production Function</w:t>
        </w:r>
        <w:r>
          <w:rPr>
            <w:noProof/>
            <w:webHidden/>
          </w:rPr>
          <w:tab/>
        </w:r>
        <w:r>
          <w:rPr>
            <w:noProof/>
            <w:webHidden/>
          </w:rPr>
          <w:fldChar w:fldCharType="begin"/>
        </w:r>
        <w:r>
          <w:rPr>
            <w:noProof/>
            <w:webHidden/>
          </w:rPr>
          <w:instrText xml:space="preserve"> PAGEREF _Toc144422001 \h </w:instrText>
        </w:r>
        <w:r>
          <w:rPr>
            <w:noProof/>
            <w:webHidden/>
          </w:rPr>
        </w:r>
        <w:r>
          <w:rPr>
            <w:noProof/>
            <w:webHidden/>
          </w:rPr>
          <w:fldChar w:fldCharType="separate"/>
        </w:r>
        <w:r>
          <w:rPr>
            <w:noProof/>
            <w:webHidden/>
          </w:rPr>
          <w:t>35</w:t>
        </w:r>
        <w:r>
          <w:rPr>
            <w:noProof/>
            <w:webHidden/>
          </w:rPr>
          <w:fldChar w:fldCharType="end"/>
        </w:r>
      </w:hyperlink>
    </w:p>
    <w:p w14:paraId="3548BC13" w14:textId="401C4F80" w:rsidR="000D0350" w:rsidRDefault="000D0350">
      <w:pPr>
        <w:pStyle w:val="TOC2"/>
        <w:rPr>
          <w:rFonts w:asciiTheme="minorHAnsi" w:eastAsiaTheme="minorEastAsia" w:hAnsiTheme="minorHAnsi" w:cstheme="minorBidi"/>
          <w:noProof/>
          <w:color w:val="auto"/>
          <w:sz w:val="24"/>
          <w:szCs w:val="24"/>
        </w:rPr>
      </w:pPr>
      <w:hyperlink w:anchor="_Toc144422002" w:history="1">
        <w:r w:rsidRPr="001F1422">
          <w:rPr>
            <w:rStyle w:val="Hyperlink"/>
            <w:noProof/>
            <w:lang w:val="en-GB"/>
          </w:rPr>
          <w:t>[A.9] The Balance of Payments</w:t>
        </w:r>
        <w:r>
          <w:rPr>
            <w:noProof/>
            <w:webHidden/>
          </w:rPr>
          <w:tab/>
        </w:r>
        <w:r>
          <w:rPr>
            <w:noProof/>
            <w:webHidden/>
          </w:rPr>
          <w:fldChar w:fldCharType="begin"/>
        </w:r>
        <w:r>
          <w:rPr>
            <w:noProof/>
            <w:webHidden/>
          </w:rPr>
          <w:instrText xml:space="preserve"> PAGEREF _Toc144422002 \h </w:instrText>
        </w:r>
        <w:r>
          <w:rPr>
            <w:noProof/>
            <w:webHidden/>
          </w:rPr>
        </w:r>
        <w:r>
          <w:rPr>
            <w:noProof/>
            <w:webHidden/>
          </w:rPr>
          <w:fldChar w:fldCharType="separate"/>
        </w:r>
        <w:r>
          <w:rPr>
            <w:noProof/>
            <w:webHidden/>
          </w:rPr>
          <w:t>36</w:t>
        </w:r>
        <w:r>
          <w:rPr>
            <w:noProof/>
            <w:webHidden/>
          </w:rPr>
          <w:fldChar w:fldCharType="end"/>
        </w:r>
      </w:hyperlink>
    </w:p>
    <w:p w14:paraId="4263E6C4" w14:textId="6B21BBDD" w:rsidR="000D0350" w:rsidRDefault="000D0350">
      <w:pPr>
        <w:pStyle w:val="TOC2"/>
        <w:rPr>
          <w:rFonts w:asciiTheme="minorHAnsi" w:eastAsiaTheme="minorEastAsia" w:hAnsiTheme="minorHAnsi" w:cstheme="minorBidi"/>
          <w:noProof/>
          <w:color w:val="auto"/>
          <w:sz w:val="24"/>
          <w:szCs w:val="24"/>
        </w:rPr>
      </w:pPr>
      <w:hyperlink w:anchor="_Toc144422003" w:history="1">
        <w:r w:rsidRPr="001F1422">
          <w:rPr>
            <w:rStyle w:val="Hyperlink"/>
            <w:noProof/>
            <w:lang w:val="en-GB"/>
          </w:rPr>
          <w:t>[A.10] Exchange Rate Regimes</w:t>
        </w:r>
        <w:r>
          <w:rPr>
            <w:noProof/>
            <w:webHidden/>
          </w:rPr>
          <w:tab/>
        </w:r>
        <w:r>
          <w:rPr>
            <w:noProof/>
            <w:webHidden/>
          </w:rPr>
          <w:fldChar w:fldCharType="begin"/>
        </w:r>
        <w:r>
          <w:rPr>
            <w:noProof/>
            <w:webHidden/>
          </w:rPr>
          <w:instrText xml:space="preserve"> PAGEREF _Toc144422003 \h </w:instrText>
        </w:r>
        <w:r>
          <w:rPr>
            <w:noProof/>
            <w:webHidden/>
          </w:rPr>
        </w:r>
        <w:r>
          <w:rPr>
            <w:noProof/>
            <w:webHidden/>
          </w:rPr>
          <w:fldChar w:fldCharType="separate"/>
        </w:r>
        <w:r>
          <w:rPr>
            <w:noProof/>
            <w:webHidden/>
          </w:rPr>
          <w:t>37</w:t>
        </w:r>
        <w:r>
          <w:rPr>
            <w:noProof/>
            <w:webHidden/>
          </w:rPr>
          <w:fldChar w:fldCharType="end"/>
        </w:r>
      </w:hyperlink>
    </w:p>
    <w:p w14:paraId="0D98BA15" w14:textId="6E690315" w:rsidR="000D0350" w:rsidRDefault="000D0350">
      <w:pPr>
        <w:pStyle w:val="TOC3"/>
        <w:tabs>
          <w:tab w:val="right" w:leader="dot" w:pos="9182"/>
        </w:tabs>
        <w:rPr>
          <w:rFonts w:asciiTheme="minorHAnsi" w:eastAsiaTheme="minorEastAsia" w:hAnsiTheme="minorHAnsi" w:cstheme="minorBidi"/>
          <w:noProof/>
          <w:color w:val="auto"/>
          <w:sz w:val="24"/>
          <w:szCs w:val="24"/>
        </w:rPr>
      </w:pPr>
      <w:hyperlink w:anchor="_Toc144422004" w:history="1">
        <w:r w:rsidRPr="001F1422">
          <w:rPr>
            <w:rStyle w:val="Hyperlink"/>
            <w:noProof/>
          </w:rPr>
          <w:t>[A.10.1] Fixed exchange rate</w:t>
        </w:r>
        <w:r>
          <w:rPr>
            <w:noProof/>
            <w:webHidden/>
          </w:rPr>
          <w:tab/>
        </w:r>
        <w:r>
          <w:rPr>
            <w:noProof/>
            <w:webHidden/>
          </w:rPr>
          <w:fldChar w:fldCharType="begin"/>
        </w:r>
        <w:r>
          <w:rPr>
            <w:noProof/>
            <w:webHidden/>
          </w:rPr>
          <w:instrText xml:space="preserve"> PAGEREF _Toc144422004 \h </w:instrText>
        </w:r>
        <w:r>
          <w:rPr>
            <w:noProof/>
            <w:webHidden/>
          </w:rPr>
        </w:r>
        <w:r>
          <w:rPr>
            <w:noProof/>
            <w:webHidden/>
          </w:rPr>
          <w:fldChar w:fldCharType="separate"/>
        </w:r>
        <w:r>
          <w:rPr>
            <w:noProof/>
            <w:webHidden/>
          </w:rPr>
          <w:t>37</w:t>
        </w:r>
        <w:r>
          <w:rPr>
            <w:noProof/>
            <w:webHidden/>
          </w:rPr>
          <w:fldChar w:fldCharType="end"/>
        </w:r>
      </w:hyperlink>
    </w:p>
    <w:p w14:paraId="3727790B" w14:textId="5FC9D369" w:rsidR="000D0350" w:rsidRDefault="000D0350">
      <w:pPr>
        <w:pStyle w:val="TOC3"/>
        <w:tabs>
          <w:tab w:val="right" w:leader="dot" w:pos="9182"/>
        </w:tabs>
        <w:rPr>
          <w:rFonts w:asciiTheme="minorHAnsi" w:eastAsiaTheme="minorEastAsia" w:hAnsiTheme="minorHAnsi" w:cstheme="minorBidi"/>
          <w:noProof/>
          <w:color w:val="auto"/>
          <w:sz w:val="24"/>
          <w:szCs w:val="24"/>
        </w:rPr>
      </w:pPr>
      <w:hyperlink w:anchor="_Toc144422005" w:history="1">
        <w:r w:rsidRPr="001F1422">
          <w:rPr>
            <w:rStyle w:val="Hyperlink"/>
            <w:noProof/>
          </w:rPr>
          <w:t>[A.10.2] Quasi-floating exchange rate</w:t>
        </w:r>
        <w:r>
          <w:rPr>
            <w:noProof/>
            <w:webHidden/>
          </w:rPr>
          <w:tab/>
        </w:r>
        <w:r>
          <w:rPr>
            <w:noProof/>
            <w:webHidden/>
          </w:rPr>
          <w:fldChar w:fldCharType="begin"/>
        </w:r>
        <w:r>
          <w:rPr>
            <w:noProof/>
            <w:webHidden/>
          </w:rPr>
          <w:instrText xml:space="preserve"> PAGEREF _Toc144422005 \h </w:instrText>
        </w:r>
        <w:r>
          <w:rPr>
            <w:noProof/>
            <w:webHidden/>
          </w:rPr>
        </w:r>
        <w:r>
          <w:rPr>
            <w:noProof/>
            <w:webHidden/>
          </w:rPr>
          <w:fldChar w:fldCharType="separate"/>
        </w:r>
        <w:r>
          <w:rPr>
            <w:noProof/>
            <w:webHidden/>
          </w:rPr>
          <w:t>37</w:t>
        </w:r>
        <w:r>
          <w:rPr>
            <w:noProof/>
            <w:webHidden/>
          </w:rPr>
          <w:fldChar w:fldCharType="end"/>
        </w:r>
      </w:hyperlink>
    </w:p>
    <w:p w14:paraId="005B646E" w14:textId="369984E8" w:rsidR="000D0350" w:rsidRDefault="000D0350">
      <w:pPr>
        <w:pStyle w:val="TOC2"/>
        <w:rPr>
          <w:rFonts w:asciiTheme="minorHAnsi" w:eastAsiaTheme="minorEastAsia" w:hAnsiTheme="minorHAnsi" w:cstheme="minorBidi"/>
          <w:noProof/>
          <w:color w:val="auto"/>
          <w:sz w:val="24"/>
          <w:szCs w:val="24"/>
        </w:rPr>
      </w:pPr>
      <w:hyperlink w:anchor="_Toc144422006" w:history="1">
        <w:r w:rsidRPr="001F1422">
          <w:rPr>
            <w:rStyle w:val="Hyperlink"/>
            <w:noProof/>
            <w:lang w:val="en-GB"/>
          </w:rPr>
          <w:t>[A.11] Waste, Emissions</w:t>
        </w:r>
        <w:r>
          <w:rPr>
            <w:noProof/>
            <w:webHidden/>
          </w:rPr>
          <w:tab/>
        </w:r>
        <w:r>
          <w:rPr>
            <w:noProof/>
            <w:webHidden/>
          </w:rPr>
          <w:fldChar w:fldCharType="begin"/>
        </w:r>
        <w:r>
          <w:rPr>
            <w:noProof/>
            <w:webHidden/>
          </w:rPr>
          <w:instrText xml:space="preserve"> PAGEREF _Toc144422006 \h </w:instrText>
        </w:r>
        <w:r>
          <w:rPr>
            <w:noProof/>
            <w:webHidden/>
          </w:rPr>
        </w:r>
        <w:r>
          <w:rPr>
            <w:noProof/>
            <w:webHidden/>
          </w:rPr>
          <w:fldChar w:fldCharType="separate"/>
        </w:r>
        <w:r>
          <w:rPr>
            <w:noProof/>
            <w:webHidden/>
          </w:rPr>
          <w:t>38</w:t>
        </w:r>
        <w:r>
          <w:rPr>
            <w:noProof/>
            <w:webHidden/>
          </w:rPr>
          <w:fldChar w:fldCharType="end"/>
        </w:r>
      </w:hyperlink>
    </w:p>
    <w:p w14:paraId="4D2883BC" w14:textId="679405A2" w:rsidR="000D0350" w:rsidRDefault="000D0350">
      <w:pPr>
        <w:pStyle w:val="TOC2"/>
        <w:rPr>
          <w:rFonts w:asciiTheme="minorHAnsi" w:eastAsiaTheme="minorEastAsia" w:hAnsiTheme="minorHAnsi" w:cstheme="minorBidi"/>
          <w:noProof/>
          <w:color w:val="auto"/>
          <w:sz w:val="24"/>
          <w:szCs w:val="24"/>
        </w:rPr>
      </w:pPr>
      <w:hyperlink w:anchor="_Toc144422007" w:history="1">
        <w:r w:rsidRPr="001F1422">
          <w:rPr>
            <w:rStyle w:val="Hyperlink"/>
            <w:noProof/>
            <w:lang w:val="en-GB"/>
          </w:rPr>
          <w:t>[A.12] Matter Extraction and Energy Use</w:t>
        </w:r>
        <w:r>
          <w:rPr>
            <w:noProof/>
            <w:webHidden/>
          </w:rPr>
          <w:tab/>
        </w:r>
        <w:r>
          <w:rPr>
            <w:noProof/>
            <w:webHidden/>
          </w:rPr>
          <w:fldChar w:fldCharType="begin"/>
        </w:r>
        <w:r>
          <w:rPr>
            <w:noProof/>
            <w:webHidden/>
          </w:rPr>
          <w:instrText xml:space="preserve"> PAGEREF _Toc144422007 \h </w:instrText>
        </w:r>
        <w:r>
          <w:rPr>
            <w:noProof/>
            <w:webHidden/>
          </w:rPr>
        </w:r>
        <w:r>
          <w:rPr>
            <w:noProof/>
            <w:webHidden/>
          </w:rPr>
          <w:fldChar w:fldCharType="separate"/>
        </w:r>
        <w:r>
          <w:rPr>
            <w:noProof/>
            <w:webHidden/>
          </w:rPr>
          <w:t>39</w:t>
        </w:r>
        <w:r>
          <w:rPr>
            <w:noProof/>
            <w:webHidden/>
          </w:rPr>
          <w:fldChar w:fldCharType="end"/>
        </w:r>
      </w:hyperlink>
    </w:p>
    <w:p w14:paraId="2652B0D8" w14:textId="52E3F430" w:rsidR="000D0350" w:rsidRDefault="000D0350">
      <w:pPr>
        <w:pStyle w:val="TOC2"/>
        <w:rPr>
          <w:rFonts w:asciiTheme="minorHAnsi" w:eastAsiaTheme="minorEastAsia" w:hAnsiTheme="minorHAnsi" w:cstheme="minorBidi"/>
          <w:noProof/>
          <w:color w:val="auto"/>
          <w:sz w:val="24"/>
          <w:szCs w:val="24"/>
        </w:rPr>
      </w:pPr>
      <w:hyperlink w:anchor="_Toc144422008" w:history="1">
        <w:r w:rsidRPr="001F1422">
          <w:rPr>
            <w:rStyle w:val="Hyperlink"/>
            <w:noProof/>
            <w:lang w:val="en-GB"/>
          </w:rPr>
          <w:t>[A.13] Circular Economy Innovations</w:t>
        </w:r>
        <w:r>
          <w:rPr>
            <w:noProof/>
            <w:webHidden/>
          </w:rPr>
          <w:tab/>
        </w:r>
        <w:r>
          <w:rPr>
            <w:noProof/>
            <w:webHidden/>
          </w:rPr>
          <w:fldChar w:fldCharType="begin"/>
        </w:r>
        <w:r>
          <w:rPr>
            <w:noProof/>
            <w:webHidden/>
          </w:rPr>
          <w:instrText xml:space="preserve"> PAGEREF _Toc144422008 \h </w:instrText>
        </w:r>
        <w:r>
          <w:rPr>
            <w:noProof/>
            <w:webHidden/>
          </w:rPr>
        </w:r>
        <w:r>
          <w:rPr>
            <w:noProof/>
            <w:webHidden/>
          </w:rPr>
          <w:fldChar w:fldCharType="separate"/>
        </w:r>
        <w:r>
          <w:rPr>
            <w:noProof/>
            <w:webHidden/>
          </w:rPr>
          <w:t>40</w:t>
        </w:r>
        <w:r>
          <w:rPr>
            <w:noProof/>
            <w:webHidden/>
          </w:rPr>
          <w:fldChar w:fldCharType="end"/>
        </w:r>
      </w:hyperlink>
    </w:p>
    <w:p w14:paraId="4D5725C2" w14:textId="380ABF95" w:rsidR="000D0350" w:rsidRDefault="000D0350" w:rsidP="000D0350">
      <w:pPr>
        <w:pStyle w:val="TOC1"/>
        <w:rPr>
          <w:rFonts w:asciiTheme="minorHAnsi" w:eastAsiaTheme="minorEastAsia" w:hAnsiTheme="minorHAnsi" w:cstheme="minorBidi"/>
          <w:noProof/>
          <w:color w:val="auto"/>
          <w:sz w:val="24"/>
          <w:szCs w:val="24"/>
        </w:rPr>
      </w:pPr>
      <w:hyperlink w:anchor="_Toc144422009" w:history="1">
        <w:r w:rsidRPr="001F1422">
          <w:rPr>
            <w:rStyle w:val="Hyperlink"/>
            <w:noProof/>
          </w:rPr>
          <w:t>Tables and Figures</w:t>
        </w:r>
        <w:r>
          <w:rPr>
            <w:noProof/>
            <w:webHidden/>
          </w:rPr>
          <w:tab/>
        </w:r>
        <w:r>
          <w:rPr>
            <w:noProof/>
            <w:webHidden/>
          </w:rPr>
          <w:fldChar w:fldCharType="begin"/>
        </w:r>
        <w:r>
          <w:rPr>
            <w:noProof/>
            <w:webHidden/>
          </w:rPr>
          <w:instrText xml:space="preserve"> PAGEREF _Toc144422009 \h </w:instrText>
        </w:r>
        <w:r>
          <w:rPr>
            <w:noProof/>
            <w:webHidden/>
          </w:rPr>
        </w:r>
        <w:r>
          <w:rPr>
            <w:noProof/>
            <w:webHidden/>
          </w:rPr>
          <w:fldChar w:fldCharType="separate"/>
        </w:r>
        <w:r>
          <w:rPr>
            <w:noProof/>
            <w:webHidden/>
          </w:rPr>
          <w:t>43</w:t>
        </w:r>
        <w:r>
          <w:rPr>
            <w:noProof/>
            <w:webHidden/>
          </w:rPr>
          <w:fldChar w:fldCharType="end"/>
        </w:r>
      </w:hyperlink>
    </w:p>
    <w:p w14:paraId="4DAE34C0" w14:textId="235074C5" w:rsidR="00A7650B" w:rsidRPr="00102440" w:rsidRDefault="00711FF5">
      <w:pPr>
        <w:rPr>
          <w:lang w:val="en-GB"/>
        </w:rPr>
      </w:pPr>
      <w:r w:rsidRPr="00102440">
        <w:rPr>
          <w:lang w:val="en-GB"/>
        </w:rPr>
        <w:fldChar w:fldCharType="end"/>
      </w:r>
    </w:p>
    <w:p w14:paraId="4DAE34C1" w14:textId="77777777" w:rsidR="00A7650B" w:rsidRPr="00102440" w:rsidRDefault="003A30AE">
      <w:pPr>
        <w:pStyle w:val="Heading1"/>
        <w:rPr>
          <w:lang w:val="en-GB"/>
        </w:rPr>
      </w:pPr>
      <w:bookmarkStart w:id="98" w:name="_fhyujx3o689n" w:colFirst="0" w:colLast="0"/>
      <w:bookmarkStart w:id="99" w:name="_Toc144421974"/>
      <w:bookmarkEnd w:id="98"/>
      <w:r w:rsidRPr="00102440">
        <w:rPr>
          <w:lang w:val="en-GB"/>
        </w:rPr>
        <w:t>List of abbreviations</w:t>
      </w:r>
      <w:bookmarkEnd w:id="99"/>
    </w:p>
    <w:tbl>
      <w:tblPr>
        <w:tblStyle w:val="aff2"/>
        <w:tblW w:w="937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235"/>
        <w:gridCol w:w="8140"/>
      </w:tblGrid>
      <w:tr w:rsidR="003C44AA" w:rsidRPr="00102440" w14:paraId="424CA994" w14:textId="77777777">
        <w:trPr>
          <w:trHeight w:val="315"/>
        </w:trPr>
        <w:tc>
          <w:tcPr>
            <w:tcW w:w="1235" w:type="dxa"/>
            <w:tcBorders>
              <w:top w:val="single" w:sz="6" w:space="0" w:color="6DB97A"/>
              <w:left w:val="nil"/>
              <w:bottom w:val="single" w:sz="6" w:space="0" w:color="6DB97A"/>
              <w:right w:val="nil"/>
            </w:tcBorders>
            <w:shd w:val="clear" w:color="auto" w:fill="auto"/>
            <w:tcMar>
              <w:top w:w="60" w:type="dxa"/>
              <w:left w:w="60" w:type="dxa"/>
              <w:bottom w:w="60" w:type="dxa"/>
              <w:right w:w="60" w:type="dxa"/>
            </w:tcMar>
          </w:tcPr>
          <w:p w14:paraId="12671563" w14:textId="69DA4E78" w:rsidR="003C44AA" w:rsidRPr="00102440" w:rsidRDefault="003C44AA">
            <w:pPr>
              <w:spacing w:before="0" w:after="0" w:line="240" w:lineRule="auto"/>
              <w:rPr>
                <w:b/>
                <w:color w:val="6DB97A"/>
                <w:lang w:val="en-GB"/>
              </w:rPr>
            </w:pPr>
            <w:r w:rsidRPr="00102440">
              <w:rPr>
                <w:b/>
                <w:color w:val="6DB97A"/>
                <w:lang w:val="en-GB"/>
              </w:rPr>
              <w:t>BS</w:t>
            </w:r>
            <w:r w:rsidR="00BE3207" w:rsidRPr="00102440">
              <w:rPr>
                <w:b/>
                <w:color w:val="6DB97A"/>
                <w:lang w:val="en-GB"/>
              </w:rPr>
              <w:t>M</w:t>
            </w:r>
          </w:p>
        </w:tc>
        <w:tc>
          <w:tcPr>
            <w:tcW w:w="8140" w:type="dxa"/>
            <w:tcBorders>
              <w:top w:val="single" w:sz="6" w:space="0" w:color="6DB97A"/>
              <w:left w:val="nil"/>
              <w:bottom w:val="single" w:sz="6" w:space="0" w:color="6DB97A"/>
              <w:right w:val="nil"/>
            </w:tcBorders>
            <w:shd w:val="clear" w:color="auto" w:fill="auto"/>
            <w:tcMar>
              <w:top w:w="60" w:type="dxa"/>
              <w:left w:w="60" w:type="dxa"/>
              <w:bottom w:w="60" w:type="dxa"/>
              <w:right w:w="60" w:type="dxa"/>
            </w:tcMar>
          </w:tcPr>
          <w:p w14:paraId="17AC2679" w14:textId="10F5E527" w:rsidR="003C44AA" w:rsidRPr="00102440" w:rsidRDefault="003C44AA" w:rsidP="003C44AA">
            <w:pPr>
              <w:spacing w:before="0" w:after="0" w:line="240" w:lineRule="auto"/>
              <w:rPr>
                <w:i/>
                <w:lang w:val="en-GB"/>
              </w:rPr>
            </w:pPr>
            <w:r w:rsidRPr="00102440">
              <w:rPr>
                <w:i/>
                <w:lang w:val="en-GB"/>
              </w:rPr>
              <w:t>Balance-Sheet</w:t>
            </w:r>
            <w:r w:rsidR="00BE3207" w:rsidRPr="00102440">
              <w:rPr>
                <w:i/>
                <w:lang w:val="en-GB"/>
              </w:rPr>
              <w:t xml:space="preserve"> Matrix</w:t>
            </w:r>
          </w:p>
        </w:tc>
      </w:tr>
      <w:tr w:rsidR="00A7650B" w:rsidRPr="00102440" w14:paraId="4DAE34C4" w14:textId="77777777">
        <w:trPr>
          <w:trHeight w:val="315"/>
        </w:trPr>
        <w:tc>
          <w:tcPr>
            <w:tcW w:w="1235" w:type="dxa"/>
            <w:tcBorders>
              <w:top w:val="single" w:sz="6" w:space="0" w:color="6DB97A"/>
              <w:left w:val="nil"/>
              <w:bottom w:val="single" w:sz="6" w:space="0" w:color="6DB97A"/>
              <w:right w:val="nil"/>
            </w:tcBorders>
            <w:shd w:val="clear" w:color="auto" w:fill="auto"/>
            <w:tcMar>
              <w:top w:w="60" w:type="dxa"/>
              <w:left w:w="60" w:type="dxa"/>
              <w:bottom w:w="60" w:type="dxa"/>
              <w:right w:w="60" w:type="dxa"/>
            </w:tcMar>
          </w:tcPr>
          <w:p w14:paraId="4DAE34C2" w14:textId="06101350" w:rsidR="00A7650B" w:rsidRPr="00102440" w:rsidRDefault="008143C0">
            <w:pPr>
              <w:spacing w:before="0" w:after="0" w:line="240" w:lineRule="auto"/>
              <w:rPr>
                <w:b/>
                <w:color w:val="6DB97A"/>
                <w:lang w:val="en-GB"/>
              </w:rPr>
            </w:pPr>
            <w:r w:rsidRPr="00102440">
              <w:rPr>
                <w:b/>
                <w:color w:val="6DB97A"/>
                <w:lang w:val="en-GB"/>
              </w:rPr>
              <w:t>CE</w:t>
            </w:r>
          </w:p>
        </w:tc>
        <w:tc>
          <w:tcPr>
            <w:tcW w:w="8140" w:type="dxa"/>
            <w:tcBorders>
              <w:top w:val="single" w:sz="6" w:space="0" w:color="6DB97A"/>
              <w:left w:val="nil"/>
              <w:bottom w:val="single" w:sz="6" w:space="0" w:color="6DB97A"/>
              <w:right w:val="nil"/>
            </w:tcBorders>
            <w:shd w:val="clear" w:color="auto" w:fill="auto"/>
            <w:tcMar>
              <w:top w:w="60" w:type="dxa"/>
              <w:left w:w="60" w:type="dxa"/>
              <w:bottom w:w="60" w:type="dxa"/>
              <w:right w:w="60" w:type="dxa"/>
            </w:tcMar>
          </w:tcPr>
          <w:p w14:paraId="4DAE34C3" w14:textId="105C3FEE" w:rsidR="00A7650B" w:rsidRPr="00102440" w:rsidRDefault="008143C0">
            <w:pPr>
              <w:spacing w:before="0" w:after="0" w:line="240" w:lineRule="auto"/>
              <w:rPr>
                <w:i/>
                <w:lang w:val="en-GB"/>
              </w:rPr>
            </w:pPr>
            <w:r w:rsidRPr="00102440">
              <w:rPr>
                <w:i/>
                <w:lang w:val="en-GB"/>
              </w:rPr>
              <w:t>Circular Economy</w:t>
            </w:r>
          </w:p>
        </w:tc>
      </w:tr>
      <w:tr w:rsidR="00C1548E" w:rsidRPr="00102440" w14:paraId="404F5233" w14:textId="77777777">
        <w:trPr>
          <w:trHeight w:val="315"/>
        </w:trPr>
        <w:tc>
          <w:tcPr>
            <w:tcW w:w="1235" w:type="dxa"/>
            <w:tcBorders>
              <w:top w:val="single" w:sz="6" w:space="0" w:color="6DB97A"/>
              <w:left w:val="nil"/>
              <w:bottom w:val="single" w:sz="6" w:space="0" w:color="6DB97A"/>
              <w:right w:val="nil"/>
            </w:tcBorders>
            <w:shd w:val="clear" w:color="auto" w:fill="auto"/>
            <w:tcMar>
              <w:top w:w="60" w:type="dxa"/>
              <w:left w:w="60" w:type="dxa"/>
              <w:bottom w:w="60" w:type="dxa"/>
              <w:right w:w="60" w:type="dxa"/>
            </w:tcMar>
          </w:tcPr>
          <w:p w14:paraId="48088525" w14:textId="454471BC" w:rsidR="00C1548E" w:rsidRPr="00102440" w:rsidRDefault="00C1548E">
            <w:pPr>
              <w:spacing w:before="0" w:after="0" w:line="240" w:lineRule="auto"/>
              <w:rPr>
                <w:b/>
                <w:color w:val="6DB97A"/>
                <w:lang w:val="en-GB"/>
              </w:rPr>
            </w:pPr>
            <w:r w:rsidRPr="00102440">
              <w:rPr>
                <w:b/>
                <w:color w:val="6DB97A"/>
                <w:lang w:val="en-GB"/>
              </w:rPr>
              <w:t>CGE</w:t>
            </w:r>
          </w:p>
        </w:tc>
        <w:tc>
          <w:tcPr>
            <w:tcW w:w="8140" w:type="dxa"/>
            <w:tcBorders>
              <w:top w:val="single" w:sz="6" w:space="0" w:color="6DB97A"/>
              <w:left w:val="nil"/>
              <w:bottom w:val="single" w:sz="6" w:space="0" w:color="6DB97A"/>
              <w:right w:val="nil"/>
            </w:tcBorders>
            <w:shd w:val="clear" w:color="auto" w:fill="auto"/>
            <w:tcMar>
              <w:top w:w="60" w:type="dxa"/>
              <w:left w:w="60" w:type="dxa"/>
              <w:bottom w:w="60" w:type="dxa"/>
              <w:right w:w="60" w:type="dxa"/>
            </w:tcMar>
          </w:tcPr>
          <w:p w14:paraId="09E8BAB4" w14:textId="4D461500" w:rsidR="00C1548E" w:rsidRPr="00102440" w:rsidRDefault="00C1548E" w:rsidP="00C1548E">
            <w:pPr>
              <w:spacing w:before="0" w:after="0" w:line="240" w:lineRule="auto"/>
              <w:rPr>
                <w:i/>
                <w:lang w:val="en-GB"/>
              </w:rPr>
            </w:pPr>
            <w:r w:rsidRPr="00102440">
              <w:rPr>
                <w:i/>
                <w:lang w:val="en-GB"/>
              </w:rPr>
              <w:t>Computational General Equilibrium</w:t>
            </w:r>
          </w:p>
        </w:tc>
      </w:tr>
      <w:tr w:rsidR="009F3182" w:rsidRPr="00102440" w14:paraId="60B19785" w14:textId="77777777">
        <w:trPr>
          <w:trHeight w:val="315"/>
        </w:trPr>
        <w:tc>
          <w:tcPr>
            <w:tcW w:w="1235" w:type="dxa"/>
            <w:tcBorders>
              <w:top w:val="single" w:sz="6" w:space="0" w:color="6DB97A"/>
              <w:left w:val="nil"/>
              <w:bottom w:val="single" w:sz="6" w:space="0" w:color="6DB97A"/>
              <w:right w:val="nil"/>
            </w:tcBorders>
            <w:shd w:val="clear" w:color="auto" w:fill="auto"/>
            <w:tcMar>
              <w:top w:w="60" w:type="dxa"/>
              <w:left w:w="60" w:type="dxa"/>
              <w:bottom w:w="60" w:type="dxa"/>
              <w:right w:w="60" w:type="dxa"/>
            </w:tcMar>
          </w:tcPr>
          <w:p w14:paraId="6E98E84C" w14:textId="09F71227" w:rsidR="009F3182" w:rsidRPr="00102440" w:rsidRDefault="009F3182">
            <w:pPr>
              <w:spacing w:before="0" w:after="0" w:line="240" w:lineRule="auto"/>
              <w:rPr>
                <w:b/>
                <w:color w:val="6DB97A"/>
                <w:lang w:val="en-GB"/>
              </w:rPr>
            </w:pPr>
            <w:r w:rsidRPr="00102440">
              <w:rPr>
                <w:b/>
                <w:color w:val="6DB97A"/>
                <w:lang w:val="en-GB"/>
              </w:rPr>
              <w:t>DSGE</w:t>
            </w:r>
          </w:p>
        </w:tc>
        <w:tc>
          <w:tcPr>
            <w:tcW w:w="8140" w:type="dxa"/>
            <w:tcBorders>
              <w:top w:val="single" w:sz="6" w:space="0" w:color="6DB97A"/>
              <w:left w:val="nil"/>
              <w:bottom w:val="single" w:sz="6" w:space="0" w:color="6DB97A"/>
              <w:right w:val="nil"/>
            </w:tcBorders>
            <w:shd w:val="clear" w:color="auto" w:fill="auto"/>
            <w:tcMar>
              <w:top w:w="60" w:type="dxa"/>
              <w:left w:w="60" w:type="dxa"/>
              <w:bottom w:w="60" w:type="dxa"/>
              <w:right w:w="60" w:type="dxa"/>
            </w:tcMar>
          </w:tcPr>
          <w:p w14:paraId="7B149C00" w14:textId="29DD32EA" w:rsidR="009F3182" w:rsidRPr="00102440" w:rsidRDefault="009F3182" w:rsidP="00AE38B6">
            <w:pPr>
              <w:spacing w:before="0" w:after="0" w:line="240" w:lineRule="auto"/>
              <w:rPr>
                <w:i/>
                <w:lang w:val="en-GB"/>
              </w:rPr>
            </w:pPr>
            <w:r w:rsidRPr="00102440">
              <w:rPr>
                <w:i/>
                <w:lang w:val="en-GB"/>
              </w:rPr>
              <w:t xml:space="preserve">Dynamic Stochastic </w:t>
            </w:r>
            <w:r w:rsidR="00AE38B6" w:rsidRPr="00102440">
              <w:rPr>
                <w:i/>
                <w:lang w:val="en-GB"/>
              </w:rPr>
              <w:t>G</w:t>
            </w:r>
            <w:r w:rsidRPr="00102440">
              <w:rPr>
                <w:i/>
                <w:lang w:val="en-GB"/>
              </w:rPr>
              <w:t>eneral Equilibrium</w:t>
            </w:r>
          </w:p>
        </w:tc>
      </w:tr>
      <w:tr w:rsidR="009F3182" w:rsidRPr="00102440" w14:paraId="1638D25F" w14:textId="77777777">
        <w:trPr>
          <w:trHeight w:val="315"/>
        </w:trPr>
        <w:tc>
          <w:tcPr>
            <w:tcW w:w="1235" w:type="dxa"/>
            <w:tcBorders>
              <w:top w:val="single" w:sz="6" w:space="0" w:color="6DB97A"/>
              <w:left w:val="nil"/>
              <w:bottom w:val="single" w:sz="6" w:space="0" w:color="6DB97A"/>
              <w:right w:val="nil"/>
            </w:tcBorders>
            <w:shd w:val="clear" w:color="auto" w:fill="auto"/>
            <w:tcMar>
              <w:top w:w="60" w:type="dxa"/>
              <w:left w:w="60" w:type="dxa"/>
              <w:bottom w:w="60" w:type="dxa"/>
              <w:right w:w="60" w:type="dxa"/>
            </w:tcMar>
          </w:tcPr>
          <w:p w14:paraId="083FB815" w14:textId="2F8C0EF1" w:rsidR="009F3182" w:rsidRPr="00102440" w:rsidRDefault="009F3182">
            <w:pPr>
              <w:spacing w:before="0" w:after="0" w:line="240" w:lineRule="auto"/>
              <w:rPr>
                <w:b/>
                <w:color w:val="6DB97A"/>
                <w:lang w:val="en-GB"/>
              </w:rPr>
            </w:pPr>
            <w:r w:rsidRPr="00102440">
              <w:rPr>
                <w:b/>
                <w:color w:val="6DB97A"/>
                <w:lang w:val="en-GB"/>
              </w:rPr>
              <w:t>EEIO</w:t>
            </w:r>
          </w:p>
        </w:tc>
        <w:tc>
          <w:tcPr>
            <w:tcW w:w="8140" w:type="dxa"/>
            <w:tcBorders>
              <w:top w:val="single" w:sz="6" w:space="0" w:color="6DB97A"/>
              <w:left w:val="nil"/>
              <w:bottom w:val="single" w:sz="6" w:space="0" w:color="6DB97A"/>
              <w:right w:val="nil"/>
            </w:tcBorders>
            <w:shd w:val="clear" w:color="auto" w:fill="auto"/>
            <w:tcMar>
              <w:top w:w="60" w:type="dxa"/>
              <w:left w:w="60" w:type="dxa"/>
              <w:bottom w:w="60" w:type="dxa"/>
              <w:right w:w="60" w:type="dxa"/>
            </w:tcMar>
          </w:tcPr>
          <w:p w14:paraId="0F85AC8A" w14:textId="2C41A68E" w:rsidR="009F3182" w:rsidRPr="00102440" w:rsidRDefault="009F3182" w:rsidP="00C1548E">
            <w:pPr>
              <w:spacing w:before="0" w:after="0" w:line="240" w:lineRule="auto"/>
              <w:rPr>
                <w:i/>
                <w:lang w:val="en-GB"/>
              </w:rPr>
            </w:pPr>
            <w:r w:rsidRPr="00102440">
              <w:rPr>
                <w:i/>
                <w:lang w:val="en-GB"/>
              </w:rPr>
              <w:t>Environmentally-Extended Input-Output</w:t>
            </w:r>
          </w:p>
        </w:tc>
      </w:tr>
      <w:tr w:rsidR="00233BDB" w:rsidRPr="00102440" w14:paraId="1E0F8ADF" w14:textId="77777777">
        <w:trPr>
          <w:trHeight w:val="315"/>
        </w:trPr>
        <w:tc>
          <w:tcPr>
            <w:tcW w:w="1235" w:type="dxa"/>
            <w:tcBorders>
              <w:top w:val="single" w:sz="6" w:space="0" w:color="6DB97A"/>
              <w:left w:val="nil"/>
              <w:bottom w:val="single" w:sz="6" w:space="0" w:color="6DB97A"/>
              <w:right w:val="nil"/>
            </w:tcBorders>
            <w:shd w:val="clear" w:color="auto" w:fill="auto"/>
            <w:tcMar>
              <w:top w:w="60" w:type="dxa"/>
              <w:left w:w="60" w:type="dxa"/>
              <w:bottom w:w="60" w:type="dxa"/>
              <w:right w:w="60" w:type="dxa"/>
            </w:tcMar>
          </w:tcPr>
          <w:p w14:paraId="4E60C29E" w14:textId="62990AB4" w:rsidR="00233BDB" w:rsidRPr="00102440" w:rsidRDefault="00233BDB">
            <w:pPr>
              <w:spacing w:before="0" w:after="0" w:line="240" w:lineRule="auto"/>
              <w:rPr>
                <w:b/>
                <w:color w:val="6DB97A"/>
                <w:lang w:val="en-GB"/>
              </w:rPr>
            </w:pPr>
            <w:r w:rsidRPr="00102440">
              <w:rPr>
                <w:b/>
                <w:color w:val="6DB97A"/>
                <w:lang w:val="en-GB"/>
              </w:rPr>
              <w:t>IAM</w:t>
            </w:r>
          </w:p>
        </w:tc>
        <w:tc>
          <w:tcPr>
            <w:tcW w:w="8140" w:type="dxa"/>
            <w:tcBorders>
              <w:top w:val="single" w:sz="6" w:space="0" w:color="6DB97A"/>
              <w:left w:val="nil"/>
              <w:bottom w:val="single" w:sz="6" w:space="0" w:color="6DB97A"/>
              <w:right w:val="nil"/>
            </w:tcBorders>
            <w:shd w:val="clear" w:color="auto" w:fill="auto"/>
            <w:tcMar>
              <w:top w:w="60" w:type="dxa"/>
              <w:left w:w="60" w:type="dxa"/>
              <w:bottom w:w="60" w:type="dxa"/>
              <w:right w:w="60" w:type="dxa"/>
            </w:tcMar>
          </w:tcPr>
          <w:p w14:paraId="71171863" w14:textId="1A53DE47" w:rsidR="00233BDB" w:rsidRPr="00102440" w:rsidRDefault="00233BDB" w:rsidP="00C1548E">
            <w:pPr>
              <w:spacing w:before="0" w:after="0" w:line="240" w:lineRule="auto"/>
              <w:rPr>
                <w:i/>
                <w:lang w:val="en-GB"/>
              </w:rPr>
            </w:pPr>
            <w:r w:rsidRPr="00102440">
              <w:rPr>
                <w:i/>
                <w:lang w:val="en-GB"/>
              </w:rPr>
              <w:t>Integrated Assessment Model</w:t>
            </w:r>
          </w:p>
        </w:tc>
      </w:tr>
      <w:tr w:rsidR="00A7650B" w:rsidRPr="00102440" w14:paraId="4DAE34C7" w14:textId="77777777">
        <w:trPr>
          <w:trHeight w:val="315"/>
        </w:trPr>
        <w:tc>
          <w:tcPr>
            <w:tcW w:w="1235" w:type="dxa"/>
            <w:tcBorders>
              <w:top w:val="single" w:sz="6" w:space="0" w:color="6DB97A"/>
              <w:left w:val="nil"/>
              <w:bottom w:val="single" w:sz="6" w:space="0" w:color="6DB97A"/>
              <w:right w:val="nil"/>
            </w:tcBorders>
            <w:shd w:val="clear" w:color="auto" w:fill="auto"/>
            <w:tcMar>
              <w:top w:w="60" w:type="dxa"/>
              <w:left w:w="60" w:type="dxa"/>
              <w:bottom w:w="60" w:type="dxa"/>
              <w:right w:w="60" w:type="dxa"/>
            </w:tcMar>
          </w:tcPr>
          <w:p w14:paraId="4DAE34C5" w14:textId="35E541DF" w:rsidR="00A7650B" w:rsidRPr="00102440" w:rsidRDefault="008143C0">
            <w:pPr>
              <w:spacing w:before="0" w:after="0" w:line="240" w:lineRule="auto"/>
              <w:rPr>
                <w:b/>
                <w:color w:val="6DB97A"/>
                <w:lang w:val="en-GB"/>
              </w:rPr>
            </w:pPr>
            <w:r w:rsidRPr="00102440">
              <w:rPr>
                <w:b/>
                <w:color w:val="6DB97A"/>
                <w:lang w:val="en-GB"/>
              </w:rPr>
              <w:t>IO</w:t>
            </w:r>
          </w:p>
        </w:tc>
        <w:tc>
          <w:tcPr>
            <w:tcW w:w="8140" w:type="dxa"/>
            <w:tcBorders>
              <w:top w:val="single" w:sz="6" w:space="0" w:color="6DB97A"/>
              <w:left w:val="nil"/>
              <w:bottom w:val="single" w:sz="6" w:space="0" w:color="6DB97A"/>
              <w:right w:val="nil"/>
            </w:tcBorders>
            <w:shd w:val="clear" w:color="auto" w:fill="auto"/>
            <w:tcMar>
              <w:top w:w="60" w:type="dxa"/>
              <w:left w:w="60" w:type="dxa"/>
              <w:bottom w:w="60" w:type="dxa"/>
              <w:right w:w="60" w:type="dxa"/>
            </w:tcMar>
          </w:tcPr>
          <w:p w14:paraId="4DAE34C6" w14:textId="29104B09" w:rsidR="00A7650B" w:rsidRPr="00102440" w:rsidRDefault="008143C0">
            <w:pPr>
              <w:spacing w:before="0" w:after="0" w:line="240" w:lineRule="auto"/>
              <w:rPr>
                <w:i/>
                <w:lang w:val="en-GB"/>
              </w:rPr>
            </w:pPr>
            <w:r w:rsidRPr="00102440">
              <w:rPr>
                <w:i/>
                <w:lang w:val="en-GB"/>
              </w:rPr>
              <w:t>Input-Output</w:t>
            </w:r>
          </w:p>
        </w:tc>
      </w:tr>
      <w:tr w:rsidR="005D22D8" w:rsidRPr="00102440" w14:paraId="2A1B50C8" w14:textId="77777777">
        <w:trPr>
          <w:trHeight w:val="315"/>
        </w:trPr>
        <w:tc>
          <w:tcPr>
            <w:tcW w:w="1235" w:type="dxa"/>
            <w:tcBorders>
              <w:top w:val="single" w:sz="6" w:space="0" w:color="6DB97A"/>
              <w:left w:val="nil"/>
              <w:bottom w:val="single" w:sz="6" w:space="0" w:color="6DB97A"/>
              <w:right w:val="nil"/>
            </w:tcBorders>
            <w:shd w:val="clear" w:color="auto" w:fill="auto"/>
            <w:tcMar>
              <w:top w:w="60" w:type="dxa"/>
              <w:left w:w="60" w:type="dxa"/>
              <w:bottom w:w="60" w:type="dxa"/>
              <w:right w:w="60" w:type="dxa"/>
            </w:tcMar>
          </w:tcPr>
          <w:p w14:paraId="437FFF46" w14:textId="77A72A8D" w:rsidR="005D22D8" w:rsidRPr="00102440" w:rsidRDefault="005D22D8">
            <w:pPr>
              <w:spacing w:before="0" w:after="0" w:line="240" w:lineRule="auto"/>
              <w:rPr>
                <w:b/>
                <w:color w:val="6DB97A"/>
                <w:lang w:val="en-GB"/>
              </w:rPr>
            </w:pPr>
            <w:r w:rsidRPr="00102440">
              <w:rPr>
                <w:b/>
                <w:color w:val="6DB97A"/>
                <w:lang w:val="en-GB"/>
              </w:rPr>
              <w:t>IOM</w:t>
            </w:r>
          </w:p>
        </w:tc>
        <w:tc>
          <w:tcPr>
            <w:tcW w:w="8140" w:type="dxa"/>
            <w:tcBorders>
              <w:top w:val="single" w:sz="6" w:space="0" w:color="6DB97A"/>
              <w:left w:val="nil"/>
              <w:bottom w:val="single" w:sz="6" w:space="0" w:color="6DB97A"/>
              <w:right w:val="nil"/>
            </w:tcBorders>
            <w:shd w:val="clear" w:color="auto" w:fill="auto"/>
            <w:tcMar>
              <w:top w:w="60" w:type="dxa"/>
              <w:left w:w="60" w:type="dxa"/>
              <w:bottom w:w="60" w:type="dxa"/>
              <w:right w:w="60" w:type="dxa"/>
            </w:tcMar>
          </w:tcPr>
          <w:p w14:paraId="2071000A" w14:textId="33B7A243" w:rsidR="005D22D8" w:rsidRPr="00102440" w:rsidRDefault="005D22D8">
            <w:pPr>
              <w:spacing w:before="0" w:after="0" w:line="240" w:lineRule="auto"/>
              <w:rPr>
                <w:i/>
                <w:lang w:val="en-GB"/>
              </w:rPr>
            </w:pPr>
            <w:r w:rsidRPr="00102440">
              <w:rPr>
                <w:i/>
                <w:lang w:val="en-GB"/>
              </w:rPr>
              <w:t>Input-Output Matrix</w:t>
            </w:r>
          </w:p>
        </w:tc>
      </w:tr>
      <w:tr w:rsidR="00930631" w:rsidRPr="00102440" w14:paraId="267A89DD" w14:textId="77777777">
        <w:trPr>
          <w:trHeight w:val="315"/>
        </w:trPr>
        <w:tc>
          <w:tcPr>
            <w:tcW w:w="1235" w:type="dxa"/>
            <w:tcBorders>
              <w:top w:val="single" w:sz="6" w:space="0" w:color="6DB97A"/>
              <w:left w:val="nil"/>
              <w:bottom w:val="single" w:sz="6" w:space="0" w:color="6DB97A"/>
              <w:right w:val="nil"/>
            </w:tcBorders>
            <w:shd w:val="clear" w:color="auto" w:fill="auto"/>
            <w:tcMar>
              <w:top w:w="60" w:type="dxa"/>
              <w:left w:w="60" w:type="dxa"/>
              <w:bottom w:w="60" w:type="dxa"/>
              <w:right w:w="60" w:type="dxa"/>
            </w:tcMar>
          </w:tcPr>
          <w:p w14:paraId="3CC393CA" w14:textId="5B97E6C8" w:rsidR="00930631" w:rsidRPr="00102440" w:rsidRDefault="00930631">
            <w:pPr>
              <w:spacing w:before="0" w:after="0" w:line="240" w:lineRule="auto"/>
              <w:rPr>
                <w:b/>
                <w:color w:val="6DB97A"/>
                <w:lang w:val="en-GB"/>
              </w:rPr>
            </w:pPr>
            <w:r w:rsidRPr="00102440">
              <w:rPr>
                <w:b/>
                <w:color w:val="6DB97A"/>
                <w:lang w:val="en-GB"/>
              </w:rPr>
              <w:t>MEIO</w:t>
            </w:r>
          </w:p>
        </w:tc>
        <w:tc>
          <w:tcPr>
            <w:tcW w:w="8140" w:type="dxa"/>
            <w:tcBorders>
              <w:top w:val="single" w:sz="6" w:space="0" w:color="6DB97A"/>
              <w:left w:val="nil"/>
              <w:bottom w:val="single" w:sz="6" w:space="0" w:color="6DB97A"/>
              <w:right w:val="nil"/>
            </w:tcBorders>
            <w:shd w:val="clear" w:color="auto" w:fill="auto"/>
            <w:tcMar>
              <w:top w:w="60" w:type="dxa"/>
              <w:left w:w="60" w:type="dxa"/>
              <w:bottom w:w="60" w:type="dxa"/>
              <w:right w:w="60" w:type="dxa"/>
            </w:tcMar>
          </w:tcPr>
          <w:p w14:paraId="36098686" w14:textId="53148274" w:rsidR="00930631" w:rsidRPr="00102440" w:rsidRDefault="00930631">
            <w:pPr>
              <w:spacing w:before="0" w:after="0" w:line="240" w:lineRule="auto"/>
              <w:rPr>
                <w:i/>
                <w:lang w:val="en-GB"/>
              </w:rPr>
            </w:pPr>
            <w:r w:rsidRPr="00102440">
              <w:rPr>
                <w:i/>
                <w:lang w:val="en-GB"/>
              </w:rPr>
              <w:t>Macro-Econometric Input-Output</w:t>
            </w:r>
          </w:p>
        </w:tc>
      </w:tr>
      <w:tr w:rsidR="00A7650B" w:rsidRPr="00102440" w14:paraId="4DAE34CA" w14:textId="77777777">
        <w:trPr>
          <w:trHeight w:val="315"/>
        </w:trPr>
        <w:tc>
          <w:tcPr>
            <w:tcW w:w="1235" w:type="dxa"/>
            <w:tcBorders>
              <w:top w:val="single" w:sz="6" w:space="0" w:color="6DB97A"/>
              <w:left w:val="nil"/>
              <w:bottom w:val="single" w:sz="6" w:space="0" w:color="6DB97A"/>
              <w:right w:val="nil"/>
            </w:tcBorders>
            <w:shd w:val="clear" w:color="auto" w:fill="auto"/>
            <w:tcMar>
              <w:top w:w="60" w:type="dxa"/>
              <w:left w:w="60" w:type="dxa"/>
              <w:bottom w:w="60" w:type="dxa"/>
              <w:right w:w="60" w:type="dxa"/>
            </w:tcMar>
          </w:tcPr>
          <w:p w14:paraId="4DAE34C8" w14:textId="6B96E5F6" w:rsidR="00A7650B" w:rsidRPr="00102440" w:rsidRDefault="007127C7">
            <w:pPr>
              <w:spacing w:before="0" w:after="0" w:line="240" w:lineRule="auto"/>
              <w:rPr>
                <w:b/>
                <w:color w:val="6DB97A"/>
                <w:lang w:val="en-GB"/>
              </w:rPr>
            </w:pPr>
            <w:r w:rsidRPr="00102440">
              <w:rPr>
                <w:b/>
                <w:color w:val="6DB97A"/>
                <w:lang w:val="en-GB"/>
              </w:rPr>
              <w:t>MRIO</w:t>
            </w:r>
          </w:p>
        </w:tc>
        <w:tc>
          <w:tcPr>
            <w:tcW w:w="8140" w:type="dxa"/>
            <w:tcBorders>
              <w:top w:val="single" w:sz="6" w:space="0" w:color="6DB97A"/>
              <w:left w:val="nil"/>
              <w:bottom w:val="single" w:sz="6" w:space="0" w:color="6DB97A"/>
              <w:right w:val="nil"/>
            </w:tcBorders>
            <w:shd w:val="clear" w:color="auto" w:fill="auto"/>
            <w:tcMar>
              <w:top w:w="60" w:type="dxa"/>
              <w:left w:w="60" w:type="dxa"/>
              <w:bottom w:w="60" w:type="dxa"/>
              <w:right w:w="60" w:type="dxa"/>
            </w:tcMar>
          </w:tcPr>
          <w:p w14:paraId="4DAE34C9" w14:textId="36FB8313" w:rsidR="00A7650B" w:rsidRPr="00102440" w:rsidRDefault="007127C7">
            <w:pPr>
              <w:spacing w:before="0" w:after="0" w:line="240" w:lineRule="auto"/>
              <w:rPr>
                <w:i/>
                <w:lang w:val="en-GB"/>
              </w:rPr>
            </w:pPr>
            <w:r w:rsidRPr="00102440">
              <w:rPr>
                <w:i/>
                <w:lang w:val="en-GB"/>
              </w:rPr>
              <w:t xml:space="preserve">Multi-Region Input-Output </w:t>
            </w:r>
          </w:p>
        </w:tc>
      </w:tr>
      <w:tr w:rsidR="005D22D8" w:rsidRPr="00102440" w14:paraId="6C2057E0" w14:textId="77777777">
        <w:trPr>
          <w:trHeight w:val="315"/>
        </w:trPr>
        <w:tc>
          <w:tcPr>
            <w:tcW w:w="1235" w:type="dxa"/>
            <w:tcBorders>
              <w:top w:val="single" w:sz="6" w:space="0" w:color="6DB97A"/>
              <w:left w:val="nil"/>
              <w:bottom w:val="single" w:sz="6" w:space="0" w:color="6DB97A"/>
              <w:right w:val="nil"/>
            </w:tcBorders>
            <w:shd w:val="clear" w:color="auto" w:fill="auto"/>
            <w:tcMar>
              <w:top w:w="60" w:type="dxa"/>
              <w:left w:w="60" w:type="dxa"/>
              <w:bottom w:w="60" w:type="dxa"/>
              <w:right w:w="60" w:type="dxa"/>
            </w:tcMar>
          </w:tcPr>
          <w:p w14:paraId="41206098" w14:textId="58F1B90D" w:rsidR="005D22D8" w:rsidRPr="00102440" w:rsidRDefault="005D22D8">
            <w:pPr>
              <w:spacing w:before="0" w:after="0" w:line="240" w:lineRule="auto"/>
              <w:rPr>
                <w:b/>
                <w:color w:val="6DB97A"/>
                <w:lang w:val="en-GB"/>
              </w:rPr>
            </w:pPr>
            <w:r w:rsidRPr="00102440">
              <w:rPr>
                <w:b/>
                <w:color w:val="6DB97A"/>
                <w:lang w:val="en-GB"/>
              </w:rPr>
              <w:t>PFM</w:t>
            </w:r>
          </w:p>
        </w:tc>
        <w:tc>
          <w:tcPr>
            <w:tcW w:w="8140" w:type="dxa"/>
            <w:tcBorders>
              <w:top w:val="single" w:sz="6" w:space="0" w:color="6DB97A"/>
              <w:left w:val="nil"/>
              <w:bottom w:val="single" w:sz="6" w:space="0" w:color="6DB97A"/>
              <w:right w:val="nil"/>
            </w:tcBorders>
            <w:shd w:val="clear" w:color="auto" w:fill="auto"/>
            <w:tcMar>
              <w:top w:w="60" w:type="dxa"/>
              <w:left w:w="60" w:type="dxa"/>
              <w:bottom w:w="60" w:type="dxa"/>
              <w:right w:w="60" w:type="dxa"/>
            </w:tcMar>
          </w:tcPr>
          <w:p w14:paraId="12268DF3" w14:textId="429EA36B" w:rsidR="005D22D8" w:rsidRPr="00102440" w:rsidRDefault="005D22D8" w:rsidP="005D22D8">
            <w:pPr>
              <w:spacing w:before="0" w:after="0" w:line="240" w:lineRule="auto"/>
              <w:rPr>
                <w:i/>
                <w:lang w:val="en-GB"/>
              </w:rPr>
            </w:pPr>
            <w:r w:rsidRPr="00102440">
              <w:rPr>
                <w:i/>
                <w:lang w:val="en-GB"/>
              </w:rPr>
              <w:t>Physical Flow Matrix</w:t>
            </w:r>
          </w:p>
        </w:tc>
      </w:tr>
      <w:tr w:rsidR="005D22D8" w:rsidRPr="00102440" w14:paraId="568B5F5F" w14:textId="77777777">
        <w:trPr>
          <w:trHeight w:val="315"/>
        </w:trPr>
        <w:tc>
          <w:tcPr>
            <w:tcW w:w="1235" w:type="dxa"/>
            <w:tcBorders>
              <w:top w:val="single" w:sz="6" w:space="0" w:color="6DB97A"/>
              <w:left w:val="nil"/>
              <w:bottom w:val="single" w:sz="6" w:space="0" w:color="6DB97A"/>
              <w:right w:val="nil"/>
            </w:tcBorders>
            <w:shd w:val="clear" w:color="auto" w:fill="auto"/>
            <w:tcMar>
              <w:top w:w="60" w:type="dxa"/>
              <w:left w:w="60" w:type="dxa"/>
              <w:bottom w:w="60" w:type="dxa"/>
              <w:right w:w="60" w:type="dxa"/>
            </w:tcMar>
          </w:tcPr>
          <w:p w14:paraId="39949C1F" w14:textId="296DA240" w:rsidR="005D22D8" w:rsidRPr="00102440" w:rsidRDefault="005D22D8">
            <w:pPr>
              <w:spacing w:before="0" w:after="0" w:line="240" w:lineRule="auto"/>
              <w:rPr>
                <w:b/>
                <w:color w:val="6DB97A"/>
                <w:lang w:val="en-GB"/>
              </w:rPr>
            </w:pPr>
            <w:r w:rsidRPr="00102440">
              <w:rPr>
                <w:b/>
                <w:color w:val="6DB97A"/>
                <w:lang w:val="en-GB"/>
              </w:rPr>
              <w:t>PSM</w:t>
            </w:r>
          </w:p>
        </w:tc>
        <w:tc>
          <w:tcPr>
            <w:tcW w:w="8140" w:type="dxa"/>
            <w:tcBorders>
              <w:top w:val="single" w:sz="6" w:space="0" w:color="6DB97A"/>
              <w:left w:val="nil"/>
              <w:bottom w:val="single" w:sz="6" w:space="0" w:color="6DB97A"/>
              <w:right w:val="nil"/>
            </w:tcBorders>
            <w:shd w:val="clear" w:color="auto" w:fill="auto"/>
            <w:tcMar>
              <w:top w:w="60" w:type="dxa"/>
              <w:left w:w="60" w:type="dxa"/>
              <w:bottom w:w="60" w:type="dxa"/>
              <w:right w:w="60" w:type="dxa"/>
            </w:tcMar>
          </w:tcPr>
          <w:p w14:paraId="15361334" w14:textId="182ED302" w:rsidR="005D22D8" w:rsidRPr="00102440" w:rsidRDefault="005D22D8" w:rsidP="005D22D8">
            <w:pPr>
              <w:spacing w:before="0" w:after="0" w:line="240" w:lineRule="auto"/>
              <w:rPr>
                <w:i/>
                <w:lang w:val="en-GB"/>
              </w:rPr>
            </w:pPr>
            <w:r w:rsidRPr="00102440">
              <w:rPr>
                <w:i/>
                <w:lang w:val="en-GB"/>
              </w:rPr>
              <w:t>Physical Stock-Flow Matrix</w:t>
            </w:r>
          </w:p>
        </w:tc>
      </w:tr>
      <w:tr w:rsidR="007127C7" w:rsidRPr="00102440" w14:paraId="4DAE34CD" w14:textId="77777777">
        <w:trPr>
          <w:trHeight w:val="345"/>
        </w:trPr>
        <w:tc>
          <w:tcPr>
            <w:tcW w:w="1235" w:type="dxa"/>
            <w:tcBorders>
              <w:top w:val="single" w:sz="6" w:space="0" w:color="6DB97A"/>
              <w:left w:val="nil"/>
              <w:bottom w:val="single" w:sz="6" w:space="0" w:color="6DB97A"/>
              <w:right w:val="nil"/>
            </w:tcBorders>
            <w:shd w:val="clear" w:color="auto" w:fill="auto"/>
            <w:tcMar>
              <w:top w:w="60" w:type="dxa"/>
              <w:left w:w="60" w:type="dxa"/>
              <w:bottom w:w="60" w:type="dxa"/>
              <w:right w:w="60" w:type="dxa"/>
            </w:tcMar>
          </w:tcPr>
          <w:p w14:paraId="4DAE34CB" w14:textId="1C550E2A" w:rsidR="007127C7" w:rsidRPr="00102440" w:rsidRDefault="007127C7" w:rsidP="007127C7">
            <w:pPr>
              <w:spacing w:before="0" w:after="0" w:line="240" w:lineRule="auto"/>
              <w:rPr>
                <w:lang w:val="en-GB"/>
              </w:rPr>
            </w:pPr>
            <w:r w:rsidRPr="00102440">
              <w:rPr>
                <w:b/>
                <w:color w:val="6DB97A"/>
                <w:lang w:val="en-GB"/>
              </w:rPr>
              <w:t>SFC</w:t>
            </w:r>
          </w:p>
        </w:tc>
        <w:tc>
          <w:tcPr>
            <w:tcW w:w="8140" w:type="dxa"/>
            <w:tcBorders>
              <w:top w:val="single" w:sz="6" w:space="0" w:color="6DB97A"/>
              <w:left w:val="nil"/>
              <w:bottom w:val="single" w:sz="6" w:space="0" w:color="6DB97A"/>
              <w:right w:val="nil"/>
            </w:tcBorders>
            <w:shd w:val="clear" w:color="auto" w:fill="auto"/>
            <w:tcMar>
              <w:top w:w="60" w:type="dxa"/>
              <w:left w:w="60" w:type="dxa"/>
              <w:bottom w:w="60" w:type="dxa"/>
              <w:right w:w="60" w:type="dxa"/>
            </w:tcMar>
          </w:tcPr>
          <w:p w14:paraId="4DAE34CC" w14:textId="060D2406" w:rsidR="007127C7" w:rsidRPr="00102440" w:rsidRDefault="007127C7" w:rsidP="007127C7">
            <w:pPr>
              <w:spacing w:before="0" w:after="0" w:line="240" w:lineRule="auto"/>
              <w:rPr>
                <w:lang w:val="en-GB"/>
              </w:rPr>
            </w:pPr>
            <w:r w:rsidRPr="00102440">
              <w:rPr>
                <w:i/>
                <w:lang w:val="en-GB"/>
              </w:rPr>
              <w:t>Stock-Flow Consistent</w:t>
            </w:r>
          </w:p>
        </w:tc>
      </w:tr>
      <w:tr w:rsidR="003C44AA" w:rsidRPr="00102440" w14:paraId="637C0799" w14:textId="77777777">
        <w:trPr>
          <w:trHeight w:val="345"/>
        </w:trPr>
        <w:tc>
          <w:tcPr>
            <w:tcW w:w="1235" w:type="dxa"/>
            <w:tcBorders>
              <w:top w:val="single" w:sz="6" w:space="0" w:color="6DB97A"/>
              <w:left w:val="nil"/>
              <w:bottom w:val="single" w:sz="6" w:space="0" w:color="6DB97A"/>
              <w:right w:val="nil"/>
            </w:tcBorders>
            <w:shd w:val="clear" w:color="auto" w:fill="auto"/>
            <w:tcMar>
              <w:top w:w="60" w:type="dxa"/>
              <w:left w:w="60" w:type="dxa"/>
              <w:bottom w:w="60" w:type="dxa"/>
              <w:right w:w="60" w:type="dxa"/>
            </w:tcMar>
          </w:tcPr>
          <w:p w14:paraId="53B08E71" w14:textId="1D227C0D" w:rsidR="003C44AA" w:rsidRPr="00102440" w:rsidRDefault="003C44AA" w:rsidP="007127C7">
            <w:pPr>
              <w:spacing w:before="0" w:after="0" w:line="240" w:lineRule="auto"/>
              <w:rPr>
                <w:b/>
                <w:color w:val="6DB97A"/>
                <w:lang w:val="en-GB"/>
              </w:rPr>
            </w:pPr>
            <w:r w:rsidRPr="00102440">
              <w:rPr>
                <w:b/>
                <w:color w:val="6DB97A"/>
                <w:lang w:val="en-GB"/>
              </w:rPr>
              <w:t>TFM</w:t>
            </w:r>
          </w:p>
        </w:tc>
        <w:tc>
          <w:tcPr>
            <w:tcW w:w="8140" w:type="dxa"/>
            <w:tcBorders>
              <w:top w:val="single" w:sz="6" w:space="0" w:color="6DB97A"/>
              <w:left w:val="nil"/>
              <w:bottom w:val="single" w:sz="6" w:space="0" w:color="6DB97A"/>
              <w:right w:val="nil"/>
            </w:tcBorders>
            <w:shd w:val="clear" w:color="auto" w:fill="auto"/>
            <w:tcMar>
              <w:top w:w="60" w:type="dxa"/>
              <w:left w:w="60" w:type="dxa"/>
              <w:bottom w:w="60" w:type="dxa"/>
              <w:right w:w="60" w:type="dxa"/>
            </w:tcMar>
          </w:tcPr>
          <w:p w14:paraId="37556E7A" w14:textId="5794C9D1" w:rsidR="003C44AA" w:rsidRPr="00102440" w:rsidRDefault="003C44AA" w:rsidP="007127C7">
            <w:pPr>
              <w:spacing w:before="0" w:after="0" w:line="240" w:lineRule="auto"/>
              <w:rPr>
                <w:i/>
                <w:lang w:val="en-GB"/>
              </w:rPr>
            </w:pPr>
            <w:r w:rsidRPr="00102440">
              <w:rPr>
                <w:i/>
                <w:lang w:val="en-GB"/>
              </w:rPr>
              <w:t>Transactions-Flow Matrix</w:t>
            </w:r>
          </w:p>
        </w:tc>
      </w:tr>
      <w:tr w:rsidR="00230913" w:rsidRPr="00102440" w14:paraId="554FBDA0" w14:textId="77777777">
        <w:trPr>
          <w:trHeight w:val="345"/>
        </w:trPr>
        <w:tc>
          <w:tcPr>
            <w:tcW w:w="1235" w:type="dxa"/>
            <w:tcBorders>
              <w:top w:val="single" w:sz="6" w:space="0" w:color="6DB97A"/>
              <w:left w:val="nil"/>
              <w:bottom w:val="single" w:sz="6" w:space="0" w:color="6DB97A"/>
              <w:right w:val="nil"/>
            </w:tcBorders>
            <w:shd w:val="clear" w:color="auto" w:fill="auto"/>
            <w:tcMar>
              <w:top w:w="60" w:type="dxa"/>
              <w:left w:w="60" w:type="dxa"/>
              <w:bottom w:w="60" w:type="dxa"/>
              <w:right w:w="60" w:type="dxa"/>
            </w:tcMar>
          </w:tcPr>
          <w:p w14:paraId="56E33037" w14:textId="4D7C58A8" w:rsidR="00230913" w:rsidRPr="00102440" w:rsidRDefault="00230913" w:rsidP="007127C7">
            <w:pPr>
              <w:spacing w:before="0" w:after="0" w:line="240" w:lineRule="auto"/>
              <w:rPr>
                <w:b/>
                <w:color w:val="6DB97A"/>
                <w:lang w:val="en-GB"/>
              </w:rPr>
            </w:pPr>
            <w:r w:rsidRPr="00102440">
              <w:rPr>
                <w:b/>
                <w:color w:val="6DB97A"/>
                <w:lang w:val="en-GB"/>
              </w:rPr>
              <w:lastRenderedPageBreak/>
              <w:t>WIO</w:t>
            </w:r>
          </w:p>
        </w:tc>
        <w:tc>
          <w:tcPr>
            <w:tcW w:w="8140" w:type="dxa"/>
            <w:tcBorders>
              <w:top w:val="single" w:sz="6" w:space="0" w:color="6DB97A"/>
              <w:left w:val="nil"/>
              <w:bottom w:val="single" w:sz="6" w:space="0" w:color="6DB97A"/>
              <w:right w:val="nil"/>
            </w:tcBorders>
            <w:shd w:val="clear" w:color="auto" w:fill="auto"/>
            <w:tcMar>
              <w:top w:w="60" w:type="dxa"/>
              <w:left w:w="60" w:type="dxa"/>
              <w:bottom w:w="60" w:type="dxa"/>
              <w:right w:w="60" w:type="dxa"/>
            </w:tcMar>
          </w:tcPr>
          <w:p w14:paraId="64BD82CC" w14:textId="142FB69C" w:rsidR="00230913" w:rsidRPr="00102440" w:rsidRDefault="00230913" w:rsidP="007127C7">
            <w:pPr>
              <w:spacing w:before="0" w:after="0" w:line="240" w:lineRule="auto"/>
              <w:rPr>
                <w:i/>
                <w:lang w:val="en-GB"/>
              </w:rPr>
            </w:pPr>
            <w:r w:rsidRPr="00102440">
              <w:rPr>
                <w:i/>
                <w:lang w:val="en-GB"/>
              </w:rPr>
              <w:t>Waste Input-Output</w:t>
            </w:r>
          </w:p>
        </w:tc>
      </w:tr>
    </w:tbl>
    <w:p w14:paraId="4DAE34CE" w14:textId="77777777" w:rsidR="00A7650B" w:rsidRPr="00102440" w:rsidRDefault="003A30AE">
      <w:pPr>
        <w:pStyle w:val="Heading1"/>
        <w:rPr>
          <w:lang w:val="en-GB"/>
        </w:rPr>
      </w:pPr>
      <w:bookmarkStart w:id="100" w:name="_wrz4jc6yfcuj" w:colFirst="0" w:colLast="0"/>
      <w:bookmarkEnd w:id="100"/>
      <w:r w:rsidRPr="00102440">
        <w:rPr>
          <w:lang w:val="en-GB"/>
        </w:rPr>
        <w:br w:type="page"/>
      </w:r>
    </w:p>
    <w:p w14:paraId="4DAE34CF" w14:textId="15474ABE" w:rsidR="00A7650B" w:rsidRPr="00102440" w:rsidRDefault="003A30AE" w:rsidP="00C1548E">
      <w:pPr>
        <w:pStyle w:val="Title1JUST2CE"/>
      </w:pPr>
      <w:bookmarkStart w:id="101" w:name="_vvdnm8f9vp63" w:colFirst="0" w:colLast="0"/>
      <w:bookmarkStart w:id="102" w:name="_Toc144421975"/>
      <w:bookmarkEnd w:id="101"/>
      <w:r w:rsidRPr="00102440">
        <w:lastRenderedPageBreak/>
        <w:t xml:space="preserve">[1] </w:t>
      </w:r>
      <w:r w:rsidR="00A4272A" w:rsidRPr="00102440">
        <w:t>Introduction</w:t>
      </w:r>
      <w:bookmarkEnd w:id="102"/>
    </w:p>
    <w:p w14:paraId="13AD215D" w14:textId="1E5259B2" w:rsidR="00A4272A" w:rsidRPr="00102440" w:rsidRDefault="00CD7F7B" w:rsidP="007562B7">
      <w:pPr>
        <w:pStyle w:val="BodyJUST2CE"/>
      </w:pPr>
      <w:bookmarkStart w:id="103" w:name="_c680pbfa9pm0" w:colFirst="0" w:colLast="0"/>
      <w:bookmarkEnd w:id="103"/>
      <w:ins w:id="104" w:author="Oriol Valles Codina" w:date="2023-08-30T12:12:00Z">
        <w:r w:rsidRPr="00102440">
          <w:rPr>
            <w:rStyle w:val="BodyJUST2CEChar"/>
          </w:rPr>
          <w:t xml:space="preserve">In the pressing context of the looming climate crisis, </w:t>
        </w:r>
      </w:ins>
      <w:del w:id="105" w:author="Oriol Valles Codina" w:date="2023-08-30T12:12:00Z">
        <w:r w:rsidR="00A4272A" w:rsidRPr="00102440" w:rsidDel="00CD7F7B">
          <w:rPr>
            <w:rStyle w:val="BodyJUST2CEChar"/>
          </w:rPr>
          <w:delText xml:space="preserve">The </w:delText>
        </w:r>
      </w:del>
      <w:ins w:id="106" w:author="Oriol Valles Codina" w:date="2023-08-30T12:12:00Z">
        <w:r w:rsidRPr="00102440">
          <w:rPr>
            <w:rStyle w:val="BodyJUST2CEChar"/>
          </w:rPr>
          <w:t xml:space="preserve">the </w:t>
        </w:r>
      </w:ins>
      <w:r w:rsidR="00A4272A" w:rsidRPr="00102440">
        <w:rPr>
          <w:rStyle w:val="BodyJUST2CEChar"/>
        </w:rPr>
        <w:t>concept of Circular E</w:t>
      </w:r>
      <w:r w:rsidR="00A4272A" w:rsidRPr="00102440">
        <w:t xml:space="preserve">conomy (CE) has gained significant traction </w:t>
      </w:r>
      <w:del w:id="107" w:author="Oriol Valles Codina" w:date="2023-08-31T11:49:00Z">
        <w:r w:rsidR="00A4272A" w:rsidRPr="00102440" w:rsidDel="002E0AFF">
          <w:delText xml:space="preserve">in </w:delText>
        </w:r>
      </w:del>
      <w:ins w:id="108" w:author="Oriol Valles Codina" w:date="2023-08-31T11:49:00Z">
        <w:r w:rsidR="002E0AFF" w:rsidRPr="00102440">
          <w:t xml:space="preserve">among </w:t>
        </w:r>
      </w:ins>
      <w:del w:id="109" w:author="Oriol Valles Codina" w:date="2023-08-30T12:11:00Z">
        <w:r w:rsidR="00A4272A" w:rsidRPr="00102440" w:rsidDel="00CD7F7B">
          <w:delText xml:space="preserve">both </w:delText>
        </w:r>
      </w:del>
      <w:r w:rsidR="00A4272A" w:rsidRPr="00102440">
        <w:t>academic</w:t>
      </w:r>
      <w:ins w:id="110" w:author="Oriol Valles Codina" w:date="2023-08-30T12:12:00Z">
        <w:r w:rsidRPr="00102440">
          <w:t>, policy-making,</w:t>
        </w:r>
      </w:ins>
      <w:r w:rsidR="00A4272A" w:rsidRPr="00102440">
        <w:t xml:space="preserve"> and industrial </w:t>
      </w:r>
      <w:del w:id="111" w:author="Oriol Valles Codina" w:date="2023-08-30T12:12:00Z">
        <w:r w:rsidR="00A4272A" w:rsidRPr="00102440" w:rsidDel="00CD7F7B">
          <w:delText xml:space="preserve">spheres </w:delText>
        </w:r>
      </w:del>
      <w:ins w:id="112" w:author="Oriol Valles Codina" w:date="2023-08-30T12:12:00Z">
        <w:r w:rsidRPr="00102440">
          <w:t xml:space="preserve">circles </w:t>
        </w:r>
      </w:ins>
      <w:r w:rsidR="00A4272A" w:rsidRPr="00102440">
        <w:t>over the past decade.</w:t>
      </w:r>
      <w:ins w:id="113" w:author="Oriol Valles Codina" w:date="2023-08-31T11:50:00Z">
        <w:r w:rsidR="002E0AFF" w:rsidRPr="00102440">
          <w:t xml:space="preserve"> However, few studies address the economic viability of a transition to a circular economy, let alone the fairness of its social outcomes in the form of social and regional inequalities in terms of class, gender, and race. </w:t>
        </w:r>
      </w:ins>
      <w:r w:rsidR="00A4272A" w:rsidRPr="00102440">
        <w:t xml:space="preserve"> While transitioning towards a CE is intuitively associated with a more sustainable society, there has been limited examination of </w:t>
      </w:r>
      <w:del w:id="114" w:author="Oriol Valles Codina" w:date="2023-08-31T16:26:00Z">
        <w:r w:rsidR="00A4272A" w:rsidRPr="00102440" w:rsidDel="00C84769">
          <w:delText xml:space="preserve">its </w:delText>
        </w:r>
      </w:del>
      <w:ins w:id="115" w:author="Oriol Valles Codina" w:date="2023-08-31T16:26:00Z">
        <w:r w:rsidR="00C84769">
          <w:t xml:space="preserve">the </w:t>
        </w:r>
      </w:ins>
      <w:r w:rsidR="00A4272A" w:rsidRPr="00102440">
        <w:t>economic viability</w:t>
      </w:r>
      <w:ins w:id="116" w:author="Oriol Valles Codina" w:date="2023-08-31T16:26:00Z">
        <w:r w:rsidR="00C84769">
          <w:t xml:space="preserve"> of this process</w:t>
        </w:r>
      </w:ins>
      <w:r w:rsidR="00A4272A" w:rsidRPr="00102440">
        <w:t xml:space="preserve">. To address this gap, there is a need for macroeconomic tools that can assess the </w:t>
      </w:r>
      <w:ins w:id="117" w:author="Oriol Valles Codina" w:date="2023-08-30T12:15:00Z">
        <w:r w:rsidRPr="00102440">
          <w:t xml:space="preserve">joint </w:t>
        </w:r>
      </w:ins>
      <w:r w:rsidR="00A4272A" w:rsidRPr="00102440">
        <w:t xml:space="preserve">impacts of CE policies on society, the economy, and the ecosystem. The field of ecological macroeconomics can fulfil this requirement through various promising modelling approaches. </w:t>
      </w:r>
    </w:p>
    <w:p w14:paraId="26D9F8DB" w14:textId="569AE4E7" w:rsidR="00931F5F" w:rsidRPr="00102440" w:rsidRDefault="00A4272A" w:rsidP="00931F5F">
      <w:pPr>
        <w:pStyle w:val="BodyJUST2CE"/>
        <w:rPr>
          <w:ins w:id="118" w:author="Oriol Valles Codina" w:date="2023-08-30T12:38:00Z"/>
          <w:rPrChange w:id="119" w:author="Oriol Valles Codina" w:date="2023-08-31T14:08:00Z">
            <w:rPr>
              <w:ins w:id="120" w:author="Oriol Valles Codina" w:date="2023-08-30T12:38:00Z"/>
              <w:lang w:val="en-US"/>
            </w:rPr>
          </w:rPrChange>
        </w:rPr>
      </w:pPr>
      <w:r w:rsidRPr="00102440">
        <w:t xml:space="preserve">This </w:t>
      </w:r>
      <w:del w:id="121" w:author="Oriol Valles Codina" w:date="2023-08-31T11:53:00Z">
        <w:r w:rsidRPr="00102440" w:rsidDel="002E0AFF">
          <w:delText>chapter</w:delText>
        </w:r>
      </w:del>
      <w:ins w:id="122" w:author="Oriol Valles Codina" w:date="2023-08-31T11:53:00Z">
        <w:r w:rsidR="002E0AFF" w:rsidRPr="00102440">
          <w:t>deliverable</w:t>
        </w:r>
      </w:ins>
      <w:r w:rsidRPr="00102440">
        <w:t xml:space="preserve"> aims to achieve two objectives. Firstly, it provides a brief overview of the literature on </w:t>
      </w:r>
      <w:ins w:id="123" w:author="Oriol Valles Codina" w:date="2023-08-30T12:41:00Z">
        <w:r w:rsidR="00931F5F" w:rsidRPr="00102440">
          <w:t xml:space="preserve">advances in </w:t>
        </w:r>
      </w:ins>
      <w:r w:rsidRPr="00102440">
        <w:t xml:space="preserve">macroeconomic modelling </w:t>
      </w:r>
      <w:del w:id="124" w:author="Oriol Valles Codina" w:date="2023-08-30T12:41:00Z">
        <w:r w:rsidRPr="00102440" w:rsidDel="00931F5F">
          <w:delText xml:space="preserve">advancements </w:delText>
        </w:r>
      </w:del>
      <w:r w:rsidRPr="00102440">
        <w:t>in addressing CE issues, with a focus on the most widely used approaches and tools</w:t>
      </w:r>
      <w:ins w:id="125" w:author="Oriol Valles Codina" w:date="2023-08-30T12:47:00Z">
        <w:r w:rsidR="00931F5F" w:rsidRPr="00102440">
          <w:t>, among which</w:t>
        </w:r>
      </w:ins>
      <w:ins w:id="126" w:author="Oriol Valles Codina" w:date="2023-08-30T12:19:00Z">
        <w:r w:rsidR="006C76D0" w:rsidRPr="00102440">
          <w:t xml:space="preserve"> system dynami</w:t>
        </w:r>
      </w:ins>
      <w:ins w:id="127" w:author="Oriol Valles Codina" w:date="2023-08-30T12:20:00Z">
        <w:r w:rsidR="006C76D0" w:rsidRPr="00102440">
          <w:t xml:space="preserve">cs, </w:t>
        </w:r>
      </w:ins>
      <w:ins w:id="128" w:author="Oriol Valles Codina" w:date="2023-08-30T12:25:00Z">
        <w:r w:rsidR="007744D4" w:rsidRPr="00102440">
          <w:t xml:space="preserve">industrial ecology, </w:t>
        </w:r>
      </w:ins>
      <w:ins w:id="129" w:author="Oriol Valles Codina" w:date="2023-08-30T12:22:00Z">
        <w:r w:rsidR="006C76D0" w:rsidRPr="00102440">
          <w:t xml:space="preserve">environmentally-extended </w:t>
        </w:r>
      </w:ins>
      <w:ins w:id="130" w:author="Oriol Valles Codina" w:date="2023-08-30T12:20:00Z">
        <w:r w:rsidR="006C76D0" w:rsidRPr="00102440">
          <w:t xml:space="preserve">input-output modelling, computational general equilibrium, material flow analysis, </w:t>
        </w:r>
      </w:ins>
      <w:ins w:id="131" w:author="Oriol Valles Codina" w:date="2023-08-30T12:47:00Z">
        <w:r w:rsidR="00931F5F" w:rsidRPr="00102440">
          <w:t xml:space="preserve">carbon footprint analysis, </w:t>
        </w:r>
      </w:ins>
      <w:ins w:id="132" w:author="Oriol Valles Codina" w:date="2023-08-30T12:20:00Z">
        <w:r w:rsidR="006C76D0" w:rsidRPr="00102440">
          <w:t>life cycle assessment,</w:t>
        </w:r>
      </w:ins>
      <w:ins w:id="133" w:author="Oriol Valles Codina" w:date="2023-08-30T12:22:00Z">
        <w:r w:rsidR="006C76D0" w:rsidRPr="00102440">
          <w:t xml:space="preserve"> stock-flow consistent models</w:t>
        </w:r>
      </w:ins>
      <w:ins w:id="134" w:author="Oriol Valles Codina" w:date="2023-08-30T12:47:00Z">
        <w:r w:rsidR="00931F5F" w:rsidRPr="00102440">
          <w:t>, global value chains..</w:t>
        </w:r>
      </w:ins>
      <w:r w:rsidRPr="00102440">
        <w:t xml:space="preserve">. </w:t>
      </w:r>
      <w:ins w:id="135" w:author="Oriol Valles Codina" w:date="2023-08-30T12:44:00Z">
        <w:r w:rsidR="00931F5F" w:rsidRPr="00102440">
          <w:t>T</w:t>
        </w:r>
      </w:ins>
      <w:ins w:id="136" w:author="Oriol Valles Codina" w:date="2023-08-30T12:40:00Z">
        <w:r w:rsidR="00931F5F" w:rsidRPr="00102440">
          <w:t>he cor</w:t>
        </w:r>
      </w:ins>
      <w:ins w:id="137" w:author="Oriol Valles Codina" w:date="2023-08-30T12:41:00Z">
        <w:r w:rsidR="00931F5F" w:rsidRPr="00102440">
          <w:t>e of the literature consists of environmentally-extended input-output modelling</w:t>
        </w:r>
      </w:ins>
      <w:ins w:id="138" w:author="Oriol Valles Codina" w:date="2023-08-30T12:44:00Z">
        <w:r w:rsidR="00931F5F" w:rsidRPr="00102440">
          <w:t xml:space="preserve">, with </w:t>
        </w:r>
      </w:ins>
      <w:ins w:id="139" w:author="Oriol Valles Codina" w:date="2023-08-30T12:45:00Z">
        <w:r w:rsidR="00931F5F" w:rsidRPr="00102440">
          <w:t>multi-</w:t>
        </w:r>
      </w:ins>
      <w:ins w:id="140" w:author="Oriol Valles Codina" w:date="2023-08-30T12:46:00Z">
        <w:r w:rsidR="00931F5F" w:rsidRPr="00102440">
          <w:t xml:space="preserve">regional </w:t>
        </w:r>
      </w:ins>
      <w:ins w:id="141" w:author="Oriol Valles Codina" w:date="2023-08-30T12:44:00Z">
        <w:r w:rsidR="00931F5F" w:rsidRPr="00102440">
          <w:t xml:space="preserve">features </w:t>
        </w:r>
      </w:ins>
      <w:ins w:id="142" w:author="Oriol Valles Codina" w:date="2023-08-30T12:46:00Z">
        <w:r w:rsidR="00931F5F" w:rsidRPr="00102440">
          <w:t xml:space="preserve">that also may </w:t>
        </w:r>
      </w:ins>
      <w:ins w:id="143" w:author="Oriol Valles Codina" w:date="2023-08-30T12:44:00Z">
        <w:r w:rsidR="00931F5F" w:rsidRPr="00102440">
          <w:t>mix material and monetary analysi</w:t>
        </w:r>
      </w:ins>
      <w:ins w:id="144" w:author="Oriol Valles Codina" w:date="2023-08-30T12:51:00Z">
        <w:r w:rsidR="00104268" w:rsidRPr="00102440">
          <w:t>s and include the treatment of waste</w:t>
        </w:r>
      </w:ins>
      <w:ins w:id="145" w:author="Oriol Valles Codina" w:date="2023-08-30T12:46:00Z">
        <w:r w:rsidR="00931F5F" w:rsidRPr="00102440">
          <w:t>.</w:t>
        </w:r>
      </w:ins>
      <w:ins w:id="146" w:author="Oriol Valles Codina" w:date="2023-08-30T12:43:00Z">
        <w:r w:rsidR="00931F5F" w:rsidRPr="00102440">
          <w:rPr>
            <w:rFonts w:ascii="SFRM1000" w:hAnsi="SFRM1000"/>
            <w:sz w:val="20"/>
            <w:szCs w:val="20"/>
          </w:rPr>
          <w:t xml:space="preserve"> </w:t>
        </w:r>
      </w:ins>
    </w:p>
    <w:p w14:paraId="73E5B6E3" w14:textId="290F37C7" w:rsidR="00A4272A" w:rsidRPr="00102440" w:rsidRDefault="00A4272A" w:rsidP="007562B7">
      <w:pPr>
        <w:pStyle w:val="BodyJUST2CE"/>
        <w:rPr>
          <w:rPrChange w:id="147" w:author="Oriol Valles Codina" w:date="2023-08-31T14:08:00Z">
            <w:rPr>
              <w:highlight w:val="yellow"/>
            </w:rPr>
          </w:rPrChange>
        </w:rPr>
      </w:pPr>
      <w:r w:rsidRPr="00102440">
        <w:t xml:space="preserve">Secondly, the </w:t>
      </w:r>
      <w:del w:id="148" w:author="Oriol Valles Codina" w:date="2023-08-31T11:53:00Z">
        <w:r w:rsidRPr="00102440" w:rsidDel="002E0AFF">
          <w:delText>chapter</w:delText>
        </w:r>
      </w:del>
      <w:ins w:id="149" w:author="Oriol Valles Codina" w:date="2023-08-31T11:53:00Z">
        <w:r w:rsidR="002E0AFF" w:rsidRPr="00102440">
          <w:t>deliverable</w:t>
        </w:r>
      </w:ins>
      <w:r w:rsidRPr="00102440">
        <w:t xml:space="preserve"> argues that combining input-output (IO) analysis with stock-flow consistent (SFC) modelling represents one of the most promising methods to simulate, evaluate, and compare CE strategies</w:t>
      </w:r>
      <w:ins w:id="150" w:author="Oriol Valles Codina" w:date="2023-08-30T12:17:00Z">
        <w:r w:rsidR="006C76D0" w:rsidRPr="00102440">
          <w:t xml:space="preserve"> and their social outcomes due to its formal treatment of system dynamics, institutional structure, and income distribution</w:t>
        </w:r>
      </w:ins>
      <w:r w:rsidRPr="00102440">
        <w:t xml:space="preserve">. </w:t>
      </w:r>
      <w:ins w:id="151" w:author="Oriol Valles Codina" w:date="2023-08-30T12:22:00Z">
        <w:r w:rsidR="007744D4" w:rsidRPr="00102440">
          <w:t xml:space="preserve">While </w:t>
        </w:r>
      </w:ins>
      <w:ins w:id="152" w:author="Oriol Valles Codina" w:date="2023-08-30T12:23:00Z">
        <w:r w:rsidR="007744D4" w:rsidRPr="00102440">
          <w:t>e</w:t>
        </w:r>
      </w:ins>
      <w:ins w:id="153" w:author="Oriol Valles Codina" w:date="2023-08-30T12:22:00Z">
        <w:r w:rsidR="007744D4" w:rsidRPr="00102440">
          <w:t>nvironmentally-extended input-output</w:t>
        </w:r>
      </w:ins>
      <w:ins w:id="154" w:author="Oriol Valles Codina" w:date="2023-08-30T12:23:00Z">
        <w:r w:rsidR="007744D4" w:rsidRPr="00102440">
          <w:t xml:space="preserve"> modelling offers a comprehensive view o</w:t>
        </w:r>
      </w:ins>
      <w:ins w:id="155" w:author="Oriol Valles Codina" w:date="2023-08-30T12:24:00Z">
        <w:r w:rsidR="007744D4" w:rsidRPr="00102440">
          <w:t>f</w:t>
        </w:r>
      </w:ins>
      <w:ins w:id="156" w:author="Oriol Valles Codina" w:date="2023-08-30T12:23:00Z">
        <w:r w:rsidR="007744D4" w:rsidRPr="00102440">
          <w:t xml:space="preserve"> the </w:t>
        </w:r>
      </w:ins>
      <w:ins w:id="157" w:author="Oriol Valles Codina" w:date="2023-08-30T12:25:00Z">
        <w:r w:rsidR="007744D4" w:rsidRPr="00102440">
          <w:t>industrial</w:t>
        </w:r>
      </w:ins>
      <w:ins w:id="158" w:author="Oriol Valles Codina" w:date="2023-08-30T12:23:00Z">
        <w:r w:rsidR="007744D4" w:rsidRPr="00102440">
          <w:t xml:space="preserve"> and ecological interdependencies</w:t>
        </w:r>
      </w:ins>
      <w:ins w:id="159" w:author="Oriol Valles Codina" w:date="2023-08-30T12:24:00Z">
        <w:r w:rsidR="007744D4" w:rsidRPr="00102440">
          <w:t xml:space="preserve"> </w:t>
        </w:r>
      </w:ins>
      <w:ins w:id="160" w:author="Oriol Valles Codina" w:date="2023-08-30T12:25:00Z">
        <w:r w:rsidR="007744D4" w:rsidRPr="00102440">
          <w:t xml:space="preserve">driving the structure of a competitive economy, the static </w:t>
        </w:r>
      </w:ins>
      <w:ins w:id="161" w:author="Oriol Valles Codina" w:date="2023-08-30T12:27:00Z">
        <w:r w:rsidR="007744D4" w:rsidRPr="00102440">
          <w:t xml:space="preserve">nature limits its scope in </w:t>
        </w:r>
      </w:ins>
      <w:ins w:id="162" w:author="Oriol Valles Codina" w:date="2023-08-30T12:28:00Z">
        <w:r w:rsidR="00047927" w:rsidRPr="00102440">
          <w:t>analysing</w:t>
        </w:r>
      </w:ins>
      <w:ins w:id="163" w:author="Oriol Valles Codina" w:date="2023-08-30T12:27:00Z">
        <w:r w:rsidR="007744D4" w:rsidRPr="00102440">
          <w:t xml:space="preserve"> the dynamic and complex transition to a circular economy. </w:t>
        </w:r>
      </w:ins>
      <w:ins w:id="164" w:author="Oriol Valles Codina" w:date="2023-08-30T12:29:00Z">
        <w:r w:rsidR="00047927" w:rsidRPr="00102440">
          <w:t>In this context, m</w:t>
        </w:r>
      </w:ins>
      <w:ins w:id="165" w:author="Oriol Valles Codina" w:date="2023-08-30T12:28:00Z">
        <w:r w:rsidR="00047927" w:rsidRPr="00102440">
          <w:t xml:space="preserve">acroeconomic models such as </w:t>
        </w:r>
      </w:ins>
      <w:ins w:id="166" w:author="Oriol Valles Codina" w:date="2023-08-30T12:29:00Z">
        <w:r w:rsidR="00047927" w:rsidRPr="00102440">
          <w:t xml:space="preserve">computational general equilibrium and stock-flow consistent analysis can capture </w:t>
        </w:r>
      </w:ins>
      <w:ins w:id="167" w:author="Oriol Valles Codina" w:date="2023-08-30T12:30:00Z">
        <w:r w:rsidR="00047927" w:rsidRPr="00102440">
          <w:t xml:space="preserve">the </w:t>
        </w:r>
      </w:ins>
      <w:ins w:id="168" w:author="Oriol Valles Codina" w:date="2023-08-30T12:29:00Z">
        <w:r w:rsidR="00047927" w:rsidRPr="00102440">
          <w:t>economic dynamic</w:t>
        </w:r>
      </w:ins>
      <w:ins w:id="169" w:author="Oriol Valles Codina" w:date="2023-08-30T12:30:00Z">
        <w:r w:rsidR="00047927" w:rsidRPr="00102440">
          <w:t xml:space="preserve">s of such a transition. However, it is </w:t>
        </w:r>
      </w:ins>
      <w:ins w:id="170" w:author="Oriol Valles Codina" w:date="2023-08-30T12:31:00Z">
        <w:r w:rsidR="00047927" w:rsidRPr="00102440">
          <w:t xml:space="preserve">only </w:t>
        </w:r>
      </w:ins>
      <w:ins w:id="171" w:author="Oriol Valles Codina" w:date="2023-08-30T12:30:00Z">
        <w:r w:rsidR="00047927" w:rsidRPr="00102440">
          <w:t>SFC models</w:t>
        </w:r>
      </w:ins>
      <w:ins w:id="172" w:author="Oriol Valles Codina" w:date="2023-08-30T12:35:00Z">
        <w:r w:rsidR="00CC5D49" w:rsidRPr="00102440">
          <w:t xml:space="preserve">, </w:t>
        </w:r>
      </w:ins>
      <w:ins w:id="173" w:author="Oriol Valles Codina" w:date="2023-08-31T11:56:00Z">
        <w:r w:rsidR="002E0AFF" w:rsidRPr="00102440">
          <w:t xml:space="preserve">an </w:t>
        </w:r>
      </w:ins>
      <w:ins w:id="174" w:author="Oriol Valles Codina" w:date="2023-08-31T11:57:00Z">
        <w:r w:rsidR="002E0AFF" w:rsidRPr="00102440">
          <w:t xml:space="preserve">economic </w:t>
        </w:r>
      </w:ins>
      <w:ins w:id="175" w:author="Oriol Valles Codina" w:date="2023-08-31T11:56:00Z">
        <w:r w:rsidR="002E0AFF" w:rsidRPr="00102440">
          <w:t>approach to</w:t>
        </w:r>
      </w:ins>
      <w:ins w:id="176" w:author="Oriol Valles Codina" w:date="2023-08-30T12:35:00Z">
        <w:r w:rsidR="00CC5D49" w:rsidRPr="00102440">
          <w:t xml:space="preserve"> system dynamics,</w:t>
        </w:r>
      </w:ins>
      <w:ins w:id="177" w:author="Oriol Valles Codina" w:date="2023-08-30T12:30:00Z">
        <w:r w:rsidR="00047927" w:rsidRPr="00102440">
          <w:t xml:space="preserve"> that </w:t>
        </w:r>
      </w:ins>
      <w:ins w:id="178" w:author="Oriol Valles Codina" w:date="2023-08-30T12:31:00Z">
        <w:r w:rsidR="00047927" w:rsidRPr="00102440">
          <w:t xml:space="preserve">can </w:t>
        </w:r>
      </w:ins>
      <w:ins w:id="179" w:author="Oriol Valles Codina" w:date="2023-08-30T12:30:00Z">
        <w:r w:rsidR="00047927" w:rsidRPr="00102440">
          <w:t>address</w:t>
        </w:r>
      </w:ins>
      <w:ins w:id="180" w:author="Oriol Valles Codina" w:date="2023-08-30T12:31:00Z">
        <w:r w:rsidR="00047927" w:rsidRPr="00102440">
          <w:t xml:space="preserve"> the consistency of the </w:t>
        </w:r>
      </w:ins>
      <w:ins w:id="181" w:author="Oriol Valles Codina" w:date="2023-08-30T12:33:00Z">
        <w:r w:rsidR="00CC5D49" w:rsidRPr="00102440">
          <w:t xml:space="preserve">economic </w:t>
        </w:r>
      </w:ins>
      <w:ins w:id="182" w:author="Oriol Valles Codina" w:date="2023-08-30T12:31:00Z">
        <w:r w:rsidR="00047927" w:rsidRPr="00102440">
          <w:t xml:space="preserve">system in terms of stocks and dynamics, which are </w:t>
        </w:r>
      </w:ins>
      <w:ins w:id="183" w:author="Oriol Valles Codina" w:date="2023-08-31T11:57:00Z">
        <w:r w:rsidR="002E0AFF" w:rsidRPr="00102440">
          <w:t>of utmost relevance</w:t>
        </w:r>
      </w:ins>
      <w:ins w:id="184" w:author="Oriol Valles Codina" w:date="2023-08-30T12:31:00Z">
        <w:r w:rsidR="00047927" w:rsidRPr="00102440">
          <w:t xml:space="preserve"> </w:t>
        </w:r>
      </w:ins>
      <w:ins w:id="185" w:author="Oriol Valles Codina" w:date="2023-08-30T12:32:00Z">
        <w:r w:rsidR="00047927" w:rsidRPr="00102440">
          <w:t>in an ecological context.</w:t>
        </w:r>
      </w:ins>
      <w:ins w:id="186" w:author="Oriol Valles Codina" w:date="2023-08-30T12:23:00Z">
        <w:r w:rsidR="007744D4" w:rsidRPr="00102440">
          <w:t xml:space="preserve"> </w:t>
        </w:r>
      </w:ins>
      <w:del w:id="187" w:author="Oriol Valles Codina" w:date="2023-08-30T12:32:00Z">
        <w:r w:rsidRPr="00102440" w:rsidDel="00047927">
          <w:delText xml:space="preserve">To </w:delText>
        </w:r>
      </w:del>
      <w:ins w:id="188" w:author="Oriol Valles Codina" w:date="2023-08-30T12:32:00Z">
        <w:r w:rsidR="00047927" w:rsidRPr="00102440">
          <w:t xml:space="preserve">In order to </w:t>
        </w:r>
      </w:ins>
      <w:r w:rsidRPr="00102440">
        <w:t xml:space="preserve">support this argument, the main features of a simplified </w:t>
      </w:r>
      <w:r w:rsidR="006F42C8" w:rsidRPr="00102440">
        <w:rPr>
          <w:rPrChange w:id="189" w:author="Oriol Valles Codina" w:date="2023-08-31T14:08:00Z">
            <w:rPr>
              <w:highlight w:val="yellow"/>
            </w:rPr>
          </w:rPrChange>
        </w:rPr>
        <w:t xml:space="preserve">ecological 2-area </w:t>
      </w:r>
      <w:r w:rsidRPr="00102440">
        <w:rPr>
          <w:rPrChange w:id="190" w:author="Oriol Valles Codina" w:date="2023-08-31T14:08:00Z">
            <w:rPr>
              <w:highlight w:val="yellow"/>
            </w:rPr>
          </w:rPrChange>
        </w:rPr>
        <w:t xml:space="preserve">IO-SFC model for </w:t>
      </w:r>
      <w:r w:rsidR="002B7833" w:rsidRPr="00102440">
        <w:rPr>
          <w:rPrChange w:id="191" w:author="Oriol Valles Codina" w:date="2023-08-31T14:08:00Z">
            <w:rPr>
              <w:highlight w:val="yellow"/>
            </w:rPr>
          </w:rPrChange>
        </w:rPr>
        <w:t>the world</w:t>
      </w:r>
      <w:r w:rsidRPr="00102440">
        <w:t xml:space="preserve"> economy are presented and discussed. In this </w:t>
      </w:r>
      <w:ins w:id="192" w:author="Oriol Valles Codina" w:date="2023-08-30T12:32:00Z">
        <w:r w:rsidR="00047927" w:rsidRPr="00102440">
          <w:t xml:space="preserve">multi-sector post-Keynesian </w:t>
        </w:r>
      </w:ins>
      <w:r w:rsidRPr="00102440">
        <w:t>model, money is endogenously created, production is driven by demand, and the macro-economy is divided into industries that produce goods and services while generating waste and CO2 emissions</w:t>
      </w:r>
      <w:r w:rsidR="002B7833" w:rsidRPr="00102440">
        <w:t xml:space="preserve"> </w:t>
      </w:r>
      <w:r w:rsidR="002B7833" w:rsidRPr="00102440">
        <w:rPr>
          <w:rPrChange w:id="193" w:author="Oriol Valles Codina" w:date="2023-08-31T14:08:00Z">
            <w:rPr>
              <w:highlight w:val="yellow"/>
            </w:rPr>
          </w:rPrChange>
        </w:rPr>
        <w:t>and depleting natural resources</w:t>
      </w:r>
      <w:r w:rsidRPr="00102440">
        <w:rPr>
          <w:rPrChange w:id="194" w:author="Oriol Valles Codina" w:date="2023-08-31T14:08:00Z">
            <w:rPr>
              <w:highlight w:val="yellow"/>
            </w:rPr>
          </w:rPrChange>
        </w:rPr>
        <w:t>.</w:t>
      </w:r>
    </w:p>
    <w:p w14:paraId="4DAE34F1" w14:textId="09BFF527" w:rsidR="00A7650B" w:rsidRPr="00102440" w:rsidRDefault="002B7833" w:rsidP="007562B7">
      <w:pPr>
        <w:pStyle w:val="BodyJUST2CE"/>
        <w:rPr>
          <w:ins w:id="195" w:author="Oriol Valles Codina" w:date="2023-08-31T12:08:00Z"/>
        </w:rPr>
      </w:pPr>
      <w:r w:rsidRPr="00102440">
        <w:rPr>
          <w:rPrChange w:id="196" w:author="Oriol Valles Codina" w:date="2023-08-31T14:08:00Z">
            <w:rPr>
              <w:highlight w:val="yellow"/>
            </w:rPr>
          </w:rPrChange>
        </w:rPr>
        <w:t>Our preliminary experiments</w:t>
      </w:r>
      <w:r w:rsidR="00A4272A" w:rsidRPr="00102440">
        <w:rPr>
          <w:rPrChange w:id="197" w:author="Oriol Valles Codina" w:date="2023-08-31T14:08:00Z">
            <w:rPr>
              <w:highlight w:val="yellow"/>
            </w:rPr>
          </w:rPrChange>
        </w:rPr>
        <w:t xml:space="preserve"> </w:t>
      </w:r>
      <w:r w:rsidRPr="00102440">
        <w:rPr>
          <w:rPrChange w:id="198" w:author="Oriol Valles Codina" w:date="2023-08-31T14:08:00Z">
            <w:rPr>
              <w:highlight w:val="yellow"/>
            </w:rPr>
          </w:rPrChange>
        </w:rPr>
        <w:t>seem to suggest</w:t>
      </w:r>
      <w:r w:rsidR="00A4272A" w:rsidRPr="00102440">
        <w:t xml:space="preserve"> that restructuring production and consumption patterns to adopt CE-driven practices alone is insufficient to ensure the transition towards a more sustainable economy, as long as production decisions remain driven solely by private interests.</w:t>
      </w:r>
      <w:del w:id="199" w:author="Oriol Valles Codina" w:date="2023-08-31T12:08:00Z">
        <w:r w:rsidR="00AC46E9" w:rsidRPr="00102440" w:rsidDel="00745E23">
          <w:delText xml:space="preserve"> </w:delText>
        </w:r>
      </w:del>
    </w:p>
    <w:p w14:paraId="242C8707" w14:textId="0B408307" w:rsidR="00745E23" w:rsidRPr="00102440" w:rsidRDefault="00745E23" w:rsidP="007562B7">
      <w:pPr>
        <w:pStyle w:val="BodyJUST2CE"/>
      </w:pPr>
      <w:ins w:id="200" w:author="Oriol Valles Codina" w:date="2023-08-31T12:08:00Z">
        <w:r w:rsidRPr="00102440">
          <w:t>The deliverable is structured as follows. Section 2 provides a</w:t>
        </w:r>
      </w:ins>
      <w:ins w:id="201" w:author="Oriol Valles Codina" w:date="2023-08-31T12:09:00Z">
        <w:r w:rsidR="00D14EF8" w:rsidRPr="00102440">
          <w:t xml:space="preserve">n </w:t>
        </w:r>
      </w:ins>
      <w:ins w:id="202" w:author="Oriol Valles Codina" w:date="2023-08-31T12:08:00Z">
        <w:r w:rsidRPr="00102440">
          <w:t xml:space="preserve">overview of the </w:t>
        </w:r>
      </w:ins>
      <w:ins w:id="203" w:author="Oriol Valles Codina" w:date="2023-08-31T12:09:00Z">
        <w:r w:rsidR="00D14EF8" w:rsidRPr="00102440">
          <w:t xml:space="preserve">research </w:t>
        </w:r>
      </w:ins>
      <w:ins w:id="204" w:author="Oriol Valles Codina" w:date="2023-08-31T12:08:00Z">
        <w:r w:rsidRPr="00102440">
          <w:t>methodology and the literature</w:t>
        </w:r>
      </w:ins>
      <w:ins w:id="205" w:author="Oriol Valles Codina" w:date="2023-08-31T12:09:00Z">
        <w:r w:rsidR="00D14EF8" w:rsidRPr="00102440">
          <w:t xml:space="preserve"> on the macroeconomic modelling of the transition to a circular economy</w:t>
        </w:r>
      </w:ins>
      <w:ins w:id="206" w:author="Oriol Valles Codina" w:date="2023-08-31T12:08:00Z">
        <w:r w:rsidRPr="00102440">
          <w:t xml:space="preserve">. Section 3 </w:t>
        </w:r>
        <w:r w:rsidR="00D14EF8" w:rsidRPr="00102440">
          <w:t>contributes a</w:t>
        </w:r>
      </w:ins>
      <w:ins w:id="207" w:author="Oriol Valles Codina" w:date="2023-08-31T12:09:00Z">
        <w:r w:rsidR="00D14EF8" w:rsidRPr="00102440">
          <w:t xml:space="preserve">n in-depth review </w:t>
        </w:r>
      </w:ins>
      <w:ins w:id="208" w:author="Oriol Valles Codina" w:date="2023-08-31T12:12:00Z">
        <w:r w:rsidR="00D14EF8" w:rsidRPr="00102440">
          <w:t>of the most relevant models</w:t>
        </w:r>
      </w:ins>
      <w:ins w:id="209" w:author="Oriol Valles Codina" w:date="2023-08-31T12:13:00Z">
        <w:r w:rsidR="00D14EF8" w:rsidRPr="00102440">
          <w:t xml:space="preserve">: </w:t>
        </w:r>
      </w:ins>
      <w:ins w:id="210" w:author="Oriol Valles Codina" w:date="2023-08-31T12:14:00Z">
        <w:r w:rsidR="00D14EF8" w:rsidRPr="00102440">
          <w:t xml:space="preserve">type I </w:t>
        </w:r>
      </w:ins>
      <w:ins w:id="211" w:author="Oriol Valles Codina" w:date="2023-08-31T12:13:00Z">
        <w:r w:rsidR="00D14EF8" w:rsidRPr="00102440">
          <w:t>static input-output models with exogenous demand in many forms (environmentally-extended, waste, multi-</w:t>
        </w:r>
      </w:ins>
      <w:ins w:id="212" w:author="Oriol Valles Codina" w:date="2023-08-31T12:14:00Z">
        <w:r w:rsidR="00D14EF8" w:rsidRPr="00102440">
          <w:t>regional, hybrid…)</w:t>
        </w:r>
      </w:ins>
      <w:ins w:id="213" w:author="José Ramos Torres Fevereiro" w:date="2023-09-01T00:47:00Z">
        <w:r w:rsidR="00441480">
          <w:t>,</w:t>
        </w:r>
      </w:ins>
      <w:ins w:id="214" w:author="Oriol Valles Codina" w:date="2023-08-31T12:19:00Z">
        <w:del w:id="215" w:author="José Ramos Torres Fevereiro" w:date="2023-09-01T00:47:00Z">
          <w:r w:rsidR="00CC6E97" w:rsidRPr="00102440" w:rsidDel="00441480">
            <w:delText>and</w:delText>
          </w:r>
        </w:del>
      </w:ins>
      <w:ins w:id="216" w:author="Oriol Valles Codina" w:date="2023-08-31T12:14:00Z">
        <w:r w:rsidR="00D14EF8" w:rsidRPr="00102440">
          <w:t xml:space="preserve"> type II macroeconometric input-output models with endogenous demand</w:t>
        </w:r>
      </w:ins>
      <w:ins w:id="217" w:author="José Ramos Torres Fevereiro" w:date="2023-09-01T00:47:00Z">
        <w:r w:rsidR="00441480">
          <w:t>, and type III</w:t>
        </w:r>
        <w:r w:rsidR="003A261C">
          <w:t xml:space="preserve"> supply-driven CGE input-output models</w:t>
        </w:r>
      </w:ins>
      <w:ins w:id="218" w:author="Oriol Valles Codina" w:date="2023-08-31T12:19:00Z">
        <w:r w:rsidR="00CC6E97" w:rsidRPr="00102440">
          <w:t xml:space="preserve">. Section 4 </w:t>
        </w:r>
      </w:ins>
      <w:ins w:id="219" w:author="Oriol Valles Codina" w:date="2023-08-31T15:39:00Z">
        <w:r w:rsidR="00D14149">
          <w:t>presents the stock-flow consistent family of macroeconomic models</w:t>
        </w:r>
      </w:ins>
      <w:ins w:id="220" w:author="Oriol Valles Codina" w:date="2023-08-31T15:40:00Z">
        <w:r w:rsidR="00D14149">
          <w:t xml:space="preserve"> and section 5 introduces a simplified SFC model that characterizes the transition to a circular economy and its social outcomes. Section 6 concludes</w:t>
        </w:r>
      </w:ins>
      <w:ins w:id="221" w:author="Oriol Valles Codina" w:date="2023-08-31T15:41:00Z">
        <w:r w:rsidR="00D14149">
          <w:t xml:space="preserve"> with some final remarks.</w:t>
        </w:r>
      </w:ins>
    </w:p>
    <w:p w14:paraId="22E8C6D8" w14:textId="6889DF6C" w:rsidR="002E0AFF" w:rsidRPr="00102440" w:rsidRDefault="002E0AFF">
      <w:pPr>
        <w:pStyle w:val="Title1JUST2CE"/>
        <w:pPrChange w:id="222" w:author="Oriol Valles Codina" w:date="2023-08-31T11:54:00Z">
          <w:pPr>
            <w:pStyle w:val="Title2JUST2CE"/>
          </w:pPr>
        </w:pPrChange>
      </w:pPr>
      <w:bookmarkStart w:id="223" w:name="_Toc144421976"/>
      <w:r w:rsidRPr="00102440">
        <w:t>[2] Overview of the Literature</w:t>
      </w:r>
      <w:bookmarkEnd w:id="223"/>
    </w:p>
    <w:p w14:paraId="57211BD1" w14:textId="77777777" w:rsidR="002E0AFF" w:rsidRPr="00102440" w:rsidRDefault="002E0AFF">
      <w:pPr>
        <w:pStyle w:val="BodyJUST2CE"/>
        <w:pPrChange w:id="224" w:author="Oriol Valles Codina" w:date="2023-08-31T11:54:00Z">
          <w:pPr>
            <w:pStyle w:val="NormalWeb"/>
            <w:jc w:val="both"/>
          </w:pPr>
        </w:pPrChange>
      </w:pPr>
      <w:r w:rsidRPr="00102440">
        <w:t xml:space="preserve">While there is no single commonly accepted definition of the term “circular economy", different definitions share the basic concept of decoupling between natural resource extraction and use from economic activity, </w:t>
      </w:r>
      <w:r w:rsidRPr="00102440">
        <w:lastRenderedPageBreak/>
        <w:t xml:space="preserve">with increased resource efficiency and reduced resource demand as critical outcomes (Bocken et al., 2016; McCarthy, Dellink and Bibas, 2018). A fundamental view of the circular economy juxtaposes it in contrast to the conventional linear economic system, that is, one that focuses on closing resource loops. A broader view emphasizes the relevance of slower material flows, while the broadest conception involves a more efficient use of natural resources, materials, and goods within an existing linear system. The transition to the circular economy may be a significant driver of re-industrialisation, job creation, and economic growth: new economic opportunities may arise in many industries that lessen the environmental impact of economic activity, such as secondary material production, repair and remanufacturing, the service sector, and the sharing economy.  </w:t>
      </w:r>
    </w:p>
    <w:p w14:paraId="09930B36" w14:textId="6D6594A9" w:rsidR="002E0AFF" w:rsidRPr="00102440" w:rsidRDefault="002E0AFF" w:rsidP="002E0AFF">
      <w:pPr>
        <w:jc w:val="both"/>
        <w:rPr>
          <w:lang w:val="en-GB"/>
        </w:rPr>
      </w:pPr>
      <w:r w:rsidRPr="00102440">
        <w:rPr>
          <w:lang w:val="en-GB"/>
        </w:rPr>
        <w:t>Although the CE has garnered significant attention in scientific literature, a comprehensive systematic review of key contributions on CE practices and strategies, along with their macro-level or societal impact beyond aggregate employment, has not yet been published (McCarthy, Dellink and Bibas 2018). Notably, Bimpizas-Pinis et al. (2022) stands out as an important exception, as the authors conducted a systematic analysis following the methodology displayed in figure 1 utilizing the SCOPUS database. 14 critical features of the circular economy in combination with 8 relevant macroeconomic models produced the 192 keywords for the search on SCOPUS (</w:t>
      </w:r>
      <w:del w:id="225" w:author="Oriol Valles Codina" w:date="2023-08-31T16:18:00Z">
        <w:r w:rsidRPr="00102440" w:rsidDel="00A83FE3">
          <w:rPr>
            <w:lang w:val="en-GB"/>
          </w:rPr>
          <w:delText>figure 2</w:delText>
        </w:r>
      </w:del>
      <w:ins w:id="226" w:author="Oriol Valles Codina" w:date="2023-08-31T16:18:00Z">
        <w:r w:rsidR="00A83FE3">
          <w:rPr>
            <w:lang w:val="en-GB"/>
          </w:rPr>
          <w:t>table 1</w:t>
        </w:r>
      </w:ins>
      <w:r w:rsidRPr="00102440">
        <w:rPr>
          <w:lang w:val="en-GB"/>
        </w:rPr>
        <w:t xml:space="preserve">), which identified nearly </w:t>
      </w:r>
      <w:del w:id="227" w:author="Oriol Valles Codina" w:date="2023-08-31T12:26:00Z">
        <w:r w:rsidRPr="00102440" w:rsidDel="00CC6E97">
          <w:rPr>
            <w:lang w:val="en-GB"/>
          </w:rPr>
          <w:delText>50 thousand</w:delText>
        </w:r>
      </w:del>
      <w:ins w:id="228" w:author="Oriol Valles Codina" w:date="2023-08-31T12:26:00Z">
        <w:r w:rsidR="00CC6E97" w:rsidRPr="00102440">
          <w:rPr>
            <w:lang w:val="en-GB"/>
          </w:rPr>
          <w:t>50,000</w:t>
        </w:r>
      </w:ins>
      <w:r w:rsidRPr="00102440">
        <w:rPr>
          <w:lang w:val="en-GB"/>
        </w:rPr>
        <w:t xml:space="preserve"> unique articles. The large number of results was narrowed down to 405 articles by specifically selecting the articles that explicitly featured either the concept or the model as author keyword or in the abstract instead of the full text as a whole. </w:t>
      </w:r>
    </w:p>
    <w:p w14:paraId="6921D6C1" w14:textId="150FF9F3" w:rsidR="002E0AFF" w:rsidRPr="00102440" w:rsidRDefault="002E0AFF" w:rsidP="002E0AFF">
      <w:pPr>
        <w:jc w:val="both"/>
        <w:rPr>
          <w:lang w:val="en-GB"/>
        </w:rPr>
      </w:pPr>
      <w:r w:rsidRPr="00102440">
        <w:rPr>
          <w:lang w:val="en-GB"/>
        </w:rPr>
        <w:t>While CGE models focus on ‘resource efficiency’ the most, they least approach it from the perspective of the CE concept</w:t>
      </w:r>
      <w:ins w:id="229" w:author="Oriol Valles Codina" w:date="2023-08-31T16:18:00Z">
        <w:r w:rsidR="00A83FE3">
          <w:rPr>
            <w:lang w:val="en-GB"/>
          </w:rPr>
          <w:t xml:space="preserve"> (fi</w:t>
        </w:r>
      </w:ins>
      <w:ins w:id="230" w:author="Oriol Valles Codina" w:date="2023-08-31T16:19:00Z">
        <w:r w:rsidR="00A83FE3">
          <w:rPr>
            <w:lang w:val="en-GB"/>
          </w:rPr>
          <w:t>gure 2)</w:t>
        </w:r>
      </w:ins>
      <w:r w:rsidRPr="00102440">
        <w:rPr>
          <w:lang w:val="en-GB"/>
        </w:rPr>
        <w:t xml:space="preserve">. Instead, it is input-output (IO) models that emphasize CE the most, followed by non-CGE macroeconomic </w:t>
      </w:r>
      <w:del w:id="231" w:author="Oriol Valles Codina" w:date="2023-08-31T12:18:00Z">
        <w:r w:rsidRPr="00102440" w:rsidDel="00CC6E97">
          <w:rPr>
            <w:lang w:val="en-GB"/>
          </w:rPr>
          <w:pgNum/>
        </w:r>
      </w:del>
      <w:ins w:id="232" w:author="Oriol Valles Codina" w:date="2023-08-31T12:18:00Z">
        <w:r w:rsidR="00CC6E97" w:rsidRPr="00102440">
          <w:rPr>
            <w:lang w:val="en-GB"/>
          </w:rPr>
          <w:t>m</w:t>
        </w:r>
      </w:ins>
      <w:r w:rsidRPr="00102440">
        <w:rPr>
          <w:lang w:val="en-GB"/>
        </w:rPr>
        <w:t xml:space="preserve">odelling and system dynamics. While ‘resource efficiency’ is not of central interest for SFC modelers, emphasis on CE is twice as much as for CGE models and the largest for ‘ecological’ concepts. Interestingly enough, the emphasis of system dynamics is roughly equally distributed among all concepts, which highlights its </w:t>
      </w:r>
      <w:del w:id="233" w:author="Oriol Valles Codina" w:date="2023-08-31T16:24:00Z">
        <w:r w:rsidRPr="00102440" w:rsidDel="00085717">
          <w:rPr>
            <w:lang w:val="en-GB"/>
          </w:rPr>
          <w:pgNum/>
        </w:r>
      </w:del>
      <w:r w:rsidRPr="00102440">
        <w:rPr>
          <w:lang w:val="en-GB"/>
        </w:rPr>
        <w:t>modelling flexibility.</w:t>
      </w:r>
      <w:r w:rsidRPr="00102440">
        <w:rPr>
          <w:rFonts w:ascii="SFRM1000" w:hAnsi="SFRM1000"/>
          <w:sz w:val="20"/>
          <w:szCs w:val="20"/>
        </w:rPr>
        <w:t xml:space="preserve"> </w:t>
      </w:r>
    </w:p>
    <w:p w14:paraId="52389689" w14:textId="21FD27CB" w:rsidR="002E0AFF" w:rsidRPr="00102440" w:rsidRDefault="002E0AFF" w:rsidP="002E0AFF">
      <w:pPr>
        <w:jc w:val="both"/>
        <w:rPr>
          <w:lang w:val="en-GB"/>
        </w:rPr>
      </w:pPr>
      <w:r w:rsidRPr="00102440">
        <w:rPr>
          <w:lang w:val="en-GB"/>
        </w:rPr>
        <w:t>Further, the complex network of academic citations of these 405 articles was analysed in order to produce a visual map of the literature on the macroeconomic modelling of the transition to the circular economy and its nine largest components were identified</w:t>
      </w:r>
      <w:ins w:id="234" w:author="Oriol Valles Codina" w:date="2023-08-31T16:18:00Z">
        <w:r w:rsidR="00A83FE3">
          <w:rPr>
            <w:lang w:val="en-GB"/>
          </w:rPr>
          <w:t xml:space="preserve"> (figure 3)</w:t>
        </w:r>
      </w:ins>
      <w:r w:rsidRPr="00102440">
        <w:rPr>
          <w:lang w:val="en-GB"/>
        </w:rPr>
        <w:t xml:space="preserve">. </w:t>
      </w:r>
      <w:r w:rsidRPr="00085717">
        <w:rPr>
          <w:lang w:val="en-GB"/>
          <w:rPrChange w:id="235" w:author="Oriol Valles Codina" w:date="2023-08-31T16:24:00Z">
            <w:rPr>
              <w:rFonts w:ascii="SFRM1000" w:hAnsi="SFRM1000"/>
              <w:sz w:val="20"/>
              <w:szCs w:val="20"/>
            </w:rPr>
          </w:rPrChange>
        </w:rPr>
        <w:t xml:space="preserve">The citation network of the literature features static IO models of the CE for the empirical assessment and evaluation of circular-economy strategies at the core, while the more dynamic macroeconomic modelling lies in more peripheral hubs disjointedly connected to the core: the industrial symbiosis literature, with an emphasis on enterprise-level modelling, in the top right; post-Keynesian SFC models in the top left; and mainstream economic models (such as CGEs) in the middle right. Although SFC models are fundamentally dynamical systems, the two literatures do not engage with each other, as economics only employs the former, while other disciplines as in business studies or systems engineering use the latter. Hence, the researcher interested in the macroeconomic modelling of a dynamic transition to the CE can choose between neoclassical economic models that emphasize resource efficiency, and heterodox economic models that focus on the complex interplay between multi-sector growth and income distribution (i.e. inequality). </w:t>
      </w:r>
    </w:p>
    <w:p w14:paraId="5FF3D93D" w14:textId="77777777" w:rsidR="002E0AFF" w:rsidRPr="00102440" w:rsidRDefault="002E0AFF" w:rsidP="002E0AFF">
      <w:pPr>
        <w:jc w:val="both"/>
      </w:pPr>
      <w:r w:rsidRPr="00102440">
        <w:t xml:space="preserve">The largest component of the network (in the top right) roughly corresponds to the extensive literature on industrial symbiosis within the broader field of industrial ecology, at the intersection of engineering and management with ecological input-output economics (Duchin &amp; Hertwich, 2003). The concept of industrial symbiosis, advanced by the seminal work of Marian Chertow (2000), focuses on the co- operative management of resource flows in materials, energy, technology, but also, most importantly, waste management, through agglomerating networks of businesses known as industrial ecosystems, or eco-industrial parks when interfirm relationships are characterized by a symbiotic circular flow that generates no waste or extraction. Drawing on biological, ecological, organizational, and systems theory, this literature heavily draws on the ecological metaphor building on Ayres’ fundamental concept of ‘industrial metabolism’ (1989), applying it in the general context of the literature on complex, adaptive, resilient, self-organizing systems (M. Chertow &amp; Ehrenfeld, 2012). Hence, the use of system dynamics as a modelling tool in this cluster is pervasive. In terms of microeconomic modelling, enterprise IO analysis has recently been developed to provide a systematic characterization of micro-level decision- making towards by-product synergies and closed-loop supply chains, </w:t>
      </w:r>
      <w:r w:rsidRPr="00102440">
        <w:lastRenderedPageBreak/>
        <w:t>mostly using game theory and agent-based models (Fraccascia, 2019; Fraccascia et al., 2020; Yazan &amp; Fraccascia, 2020). Life-cycle assessment and ecological network analysis (Fath et al., 2007) are also featured prominently in this cluster.</w:t>
      </w:r>
    </w:p>
    <w:p w14:paraId="28E1E057" w14:textId="77777777" w:rsidR="002E0AFF" w:rsidRPr="00102440" w:rsidRDefault="002E0AFF" w:rsidP="002E0AFF">
      <w:pPr>
        <w:jc w:val="both"/>
      </w:pPr>
      <w:r w:rsidRPr="00102440">
        <w:t xml:space="preserve">The second largest component and the central core of the citation network mostly focuses on input-output analyses that are environmentally-extended (Lenzen et al., 2013), hybrid (material and monetary), and multi- regional (Miller &amp; Blair, 2009). Many of them focus on waste and wastewater (Nakamura &amp; Kondo, 2002; Towa et al., 2020, 2021). This strand of the literature shows how IO empirical analyses can be used to describe the complex flows of money, materials, energy, and waste, which mark the interactions of the economy and the environment. However, these models are mostly static in nature: while they may accurately describe the complex, aggregate IO interdependencies of micro-level shocks, no dynamical behavior is featured. A partial exception is the use of CGE models to evaluate the economic and environmental effects of carbon tax policies (although dynamics is only reproduced through comparative statics exercises by those models). </w:t>
      </w:r>
    </w:p>
    <w:p w14:paraId="7C6821A6" w14:textId="7701D107" w:rsidR="002E0AFF" w:rsidRPr="00102440" w:rsidRDefault="002E0AFF" w:rsidP="002E0AFF">
      <w:pPr>
        <w:jc w:val="both"/>
      </w:pPr>
      <w:r w:rsidRPr="00102440">
        <w:t xml:space="preserve">In the top </w:t>
      </w:r>
      <w:r w:rsidR="000D0350">
        <w:t>left</w:t>
      </w:r>
      <w:r w:rsidRPr="00102440">
        <w:t>, two differentiated components address the ecological applications of the heterodox, mostly post-Keynesian, literature of stock-flow</w:t>
      </w:r>
      <w:ins w:id="236" w:author="Oriol Valles Codina" w:date="2023-08-31T16:25:00Z">
        <w:r w:rsidR="005B352B">
          <w:t xml:space="preserve"> </w:t>
        </w:r>
      </w:ins>
      <w:del w:id="237" w:author="Oriol Valles Codina" w:date="2023-08-31T16:25:00Z">
        <w:r w:rsidRPr="00102440" w:rsidDel="005B352B">
          <w:delText>-</w:delText>
        </w:r>
      </w:del>
      <w:r w:rsidRPr="00102440">
        <w:t>consistent macroeconomics (Godley &amp; Lavoie, 2006; Graziani, 2003; Zezza, 2016). The first one emphasizes post-growth themes and sector-level disaggregation in economic production, focusing on the social inequalities potentially involved in the energy transition in the context of directed technical change, paying great attention on economic policies to manage it while curbing carbon emissions. An important advantage of stock-</w:t>
      </w:r>
      <w:del w:id="238" w:author="Oriol Valles Codina" w:date="2023-08-31T16:25:00Z">
        <w:r w:rsidRPr="00102440" w:rsidDel="005B352B">
          <w:delText xml:space="preserve"> </w:delText>
        </w:r>
      </w:del>
      <w:r w:rsidRPr="00102440">
        <w:t>flow</w:t>
      </w:r>
      <w:ins w:id="239" w:author="Oriol Valles Codina" w:date="2023-08-31T16:25:00Z">
        <w:r w:rsidR="005B352B">
          <w:t xml:space="preserve"> </w:t>
        </w:r>
      </w:ins>
      <w:del w:id="240" w:author="Oriol Valles Codina" w:date="2023-08-31T16:25:00Z">
        <w:r w:rsidRPr="00102440" w:rsidDel="005B352B">
          <w:delText>-</w:delText>
        </w:r>
      </w:del>
      <w:r w:rsidRPr="00102440">
        <w:t xml:space="preserve">consistent models is their integration of the financial and real sides of the economy, which is the focus of the other component evaluating the climate-related risks of the financial system. </w:t>
      </w:r>
    </w:p>
    <w:p w14:paraId="41DFD869" w14:textId="198DCCCB" w:rsidR="002E0AFF" w:rsidRPr="00D14149" w:rsidRDefault="002E0AFF" w:rsidP="002E0AFF">
      <w:pPr>
        <w:jc w:val="both"/>
        <w:rPr>
          <w:rPrChange w:id="241" w:author="Oriol Valles Codina" w:date="2023-08-31T15:41:00Z">
            <w:rPr>
              <w:rFonts w:ascii="SFRM1000" w:eastAsia="Times New Roman" w:hAnsi="SFRM1000" w:cs="Times New Roman"/>
              <w:color w:val="auto"/>
              <w:sz w:val="20"/>
              <w:szCs w:val="20"/>
            </w:rPr>
          </w:rPrChange>
        </w:rPr>
      </w:pPr>
      <w:r w:rsidRPr="00102440">
        <w:t>Among the smaller components of the citation network, the largest one mostly employs material flow analysis (MFA), a central method</w:t>
      </w:r>
      <w:del w:id="242" w:author="Oriol Valles Codina" w:date="2023-08-31T14:03:00Z">
        <w:r w:rsidRPr="00102440" w:rsidDel="000B238A">
          <w:delText>ology</w:delText>
        </w:r>
      </w:del>
      <w:r w:rsidRPr="00102440">
        <w:t xml:space="preserve"> </w:t>
      </w:r>
      <w:del w:id="243" w:author="Oriol Valles Codina" w:date="2023-08-31T16:24:00Z">
        <w:r w:rsidRPr="00102440" w:rsidDel="00085717">
          <w:delText xml:space="preserve">of </w:delText>
        </w:r>
      </w:del>
      <w:ins w:id="244" w:author="Oriol Valles Codina" w:date="2023-08-31T16:24:00Z">
        <w:r w:rsidR="00085717">
          <w:t>in</w:t>
        </w:r>
        <w:r w:rsidR="00085717" w:rsidRPr="00102440">
          <w:t xml:space="preserve"> </w:t>
        </w:r>
      </w:ins>
      <w:r w:rsidRPr="00102440">
        <w:t>industrial ecology that quantifies the ways in which the materials that enable modern society are used, reused, and lost. MFA usually uses Sankey diagram visualizations (Graedel, 2019) and provide</w:t>
      </w:r>
      <w:ins w:id="245" w:author="Oriol Valles Codina" w:date="2023-08-31T16:24:00Z">
        <w:r w:rsidR="00085717">
          <w:t>s</w:t>
        </w:r>
      </w:ins>
      <w:r w:rsidRPr="00102440">
        <w:t xml:space="preserve"> case studies on critical metals, minerals, polymers, and fibers for the CE transition (Hsu et al., 2021; van Ewijk et al., 2018). Some of them make a case for including material stocks in the analysis (Cheng et al., 2019). Another component </w:t>
      </w:r>
      <w:r w:rsidRPr="00D14149">
        <w:rPr>
          <w:rPrChange w:id="246" w:author="Oriol Valles Codina" w:date="2023-08-31T15:41:00Z">
            <w:rPr>
              <w:rFonts w:ascii="SFRM1000" w:eastAsia="Times New Roman" w:hAnsi="SFRM1000" w:cs="Times New Roman"/>
              <w:color w:val="auto"/>
              <w:sz w:val="20"/>
              <w:szCs w:val="20"/>
            </w:rPr>
          </w:rPrChange>
        </w:rPr>
        <w:t xml:space="preserve">mostly analyzes the complex structure of global value chains </w:t>
      </w:r>
      <w:ins w:id="247" w:author="Oriol Valles Codina" w:date="2023-08-31T23:31:00Z">
        <w:r w:rsidR="00DF4525">
          <w:t>with</w:t>
        </w:r>
      </w:ins>
      <w:r w:rsidRPr="00D14149">
        <w:rPr>
          <w:rPrChange w:id="248" w:author="Oriol Valles Codina" w:date="2023-08-31T15:41:00Z">
            <w:rPr>
              <w:rFonts w:ascii="SFRM1000" w:eastAsia="Times New Roman" w:hAnsi="SFRM1000" w:cs="Times New Roman"/>
              <w:color w:val="auto"/>
              <w:sz w:val="20"/>
              <w:szCs w:val="20"/>
            </w:rPr>
          </w:rPrChange>
        </w:rPr>
        <w:t xml:space="preserve">in international trade of the flows of embodied materials and carbon emissions involved in it (Kan et al., 2019; Liu et al., 2022), in the tradition of ecologically unequal exchange theory (Dorninger et al., 2021), with an emphasis on aspects of household consumption and final demand rather than intermediate production (Girod et al., 2014). Another component is especially concerned with carbon footprint analysis, particularly of cities (Hu et al., 2016; Lombardi et al., 2017; Moran et al., 2018), paying attention to the critical ‘water-food-energy nexus’ for urban sustainability (Chang et al., 2016; Meng et al., 2019; Zhang et al., 2019). Finally, another component focuses on the use of Integrated Assessment Models (IAMs) in ecological modelling (Doukas et al., 2018; Gambhir et al., 2019; Kermeli et al., 2022; Pauliuk et al., 2017; Zhang et al., 2019), as well as the critical assessment of environmental policies and their socio-economic impact (Hossain &amp; Ng, 2018). </w:t>
      </w:r>
    </w:p>
    <w:p w14:paraId="274C996C" w14:textId="77E38A9B" w:rsidR="002E0AFF" w:rsidRPr="00102440" w:rsidDel="00D14149" w:rsidRDefault="002E0AFF" w:rsidP="007562B7">
      <w:pPr>
        <w:pStyle w:val="BodyJUST2CE"/>
        <w:rPr>
          <w:del w:id="249" w:author="Oriol Valles Codina" w:date="2023-08-31T15:41:00Z"/>
        </w:rPr>
      </w:pPr>
    </w:p>
    <w:p w14:paraId="4DAE34F3" w14:textId="247D56AC" w:rsidR="00A7650B" w:rsidRPr="00102440" w:rsidRDefault="003A30AE" w:rsidP="00C1548E">
      <w:pPr>
        <w:pStyle w:val="Title1JUST2CE"/>
      </w:pPr>
      <w:bookmarkStart w:id="250" w:name="_4qf1glwpezyw" w:colFirst="0" w:colLast="0"/>
      <w:bookmarkStart w:id="251" w:name="_Toc144421977"/>
      <w:bookmarkEnd w:id="250"/>
      <w:r w:rsidRPr="00102440">
        <w:t>[</w:t>
      </w:r>
      <w:del w:id="252" w:author="Oriol Valles Codina" w:date="2023-08-31T11:59:00Z">
        <w:r w:rsidRPr="00102440" w:rsidDel="00DA3526">
          <w:delText>2</w:delText>
        </w:r>
      </w:del>
      <w:ins w:id="253" w:author="Oriol Valles Codina" w:date="2023-08-31T11:59:00Z">
        <w:r w:rsidR="00DA3526" w:rsidRPr="00102440">
          <w:t>3</w:t>
        </w:r>
      </w:ins>
      <w:r w:rsidRPr="00102440">
        <w:t xml:space="preserve">] </w:t>
      </w:r>
      <w:r w:rsidR="00A4272A" w:rsidRPr="00102440">
        <w:t xml:space="preserve">IO </w:t>
      </w:r>
      <w:del w:id="254" w:author="Oriol Valles Codina" w:date="2023-08-31T14:12:00Z">
        <w:r w:rsidR="00A4272A" w:rsidRPr="00102440" w:rsidDel="00102440">
          <w:delText xml:space="preserve">models </w:delText>
        </w:r>
      </w:del>
      <w:ins w:id="255" w:author="Oriol Valles Codina" w:date="2023-08-31T14:12:00Z">
        <w:r w:rsidR="00102440">
          <w:t>M</w:t>
        </w:r>
        <w:r w:rsidR="00102440" w:rsidRPr="00102440">
          <w:t xml:space="preserve">odels </w:t>
        </w:r>
      </w:ins>
      <w:r w:rsidR="00A4272A" w:rsidRPr="00102440">
        <w:t xml:space="preserve">for CE </w:t>
      </w:r>
      <w:del w:id="256" w:author="Oriol Valles Codina" w:date="2023-08-31T14:12:00Z">
        <w:r w:rsidR="00A4272A" w:rsidRPr="00102440" w:rsidDel="00102440">
          <w:delText>analysis</w:delText>
        </w:r>
      </w:del>
      <w:ins w:id="257" w:author="Oriol Valles Codina" w:date="2023-08-31T14:12:00Z">
        <w:r w:rsidR="00102440">
          <w:t>A</w:t>
        </w:r>
        <w:r w:rsidR="00102440" w:rsidRPr="00102440">
          <w:t>nalysis</w:t>
        </w:r>
      </w:ins>
      <w:r w:rsidR="00A4272A" w:rsidRPr="00102440">
        <w:t xml:space="preserve">: the </w:t>
      </w:r>
      <w:del w:id="258" w:author="Oriol Valles Codina" w:date="2023-08-31T14:12:00Z">
        <w:r w:rsidR="00A4272A" w:rsidRPr="00102440" w:rsidDel="00102440">
          <w:delText xml:space="preserve">state </w:delText>
        </w:r>
      </w:del>
      <w:ins w:id="259" w:author="Oriol Valles Codina" w:date="2023-08-31T14:12:00Z">
        <w:r w:rsidR="00102440">
          <w:t>S</w:t>
        </w:r>
        <w:r w:rsidR="00102440" w:rsidRPr="00102440">
          <w:t xml:space="preserve">tate </w:t>
        </w:r>
      </w:ins>
      <w:r w:rsidR="00A4272A" w:rsidRPr="00102440">
        <w:t xml:space="preserve">of the </w:t>
      </w:r>
      <w:del w:id="260" w:author="Oriol Valles Codina" w:date="2023-08-31T14:12:00Z">
        <w:r w:rsidR="00A4272A" w:rsidRPr="00102440" w:rsidDel="00102440">
          <w:delText>art</w:delText>
        </w:r>
      </w:del>
      <w:ins w:id="261" w:author="Oriol Valles Codina" w:date="2023-08-31T14:12:00Z">
        <w:r w:rsidR="00102440">
          <w:t>A</w:t>
        </w:r>
        <w:r w:rsidR="00102440" w:rsidRPr="00102440">
          <w:t>rt</w:t>
        </w:r>
      </w:ins>
      <w:bookmarkEnd w:id="251"/>
    </w:p>
    <w:p w14:paraId="0360D6CC" w14:textId="6C678F33" w:rsidR="00A4272A" w:rsidRPr="00102440" w:rsidDel="004B6040" w:rsidRDefault="00A4272A" w:rsidP="00611539">
      <w:pPr>
        <w:jc w:val="both"/>
        <w:rPr>
          <w:del w:id="262" w:author="Oriol Valles Codina" w:date="2023-08-30T14:19:00Z"/>
          <w:lang w:val="en-GB"/>
        </w:rPr>
      </w:pPr>
      <w:bookmarkStart w:id="263" w:name="_b0i7t44a5yjg" w:colFirst="0" w:colLast="0"/>
      <w:bookmarkEnd w:id="263"/>
      <w:del w:id="264" w:author="Oriol Valles Codina" w:date="2023-08-31T11:53:00Z">
        <w:r w:rsidRPr="00102440" w:rsidDel="002E0AFF">
          <w:rPr>
            <w:lang w:val="en-GB"/>
          </w:rPr>
          <w:delText xml:space="preserve">Although the CE has garnered significant attention in scientific literature, a comprehensive systematic review of key contributions on CE practices and strategies, along with their macro-level or societal impact, has not yet been published. Notably, Bimpizas-Pinis et al. (2022) stands out as an important exception, as the authors conducted a systematic analysis utilizing the SCOPUS database. </w:delText>
        </w:r>
      </w:del>
      <w:del w:id="265" w:author="Oriol Valles Codina" w:date="2023-08-30T13:48:00Z">
        <w:r w:rsidRPr="00102440" w:rsidDel="00611539">
          <w:rPr>
            <w:lang w:val="en-GB"/>
          </w:rPr>
          <w:delText xml:space="preserve">They </w:delText>
        </w:r>
      </w:del>
      <w:del w:id="266" w:author="Oriol Valles Codina" w:date="2023-08-31T11:53:00Z">
        <w:r w:rsidRPr="00102440" w:rsidDel="002E0AFF">
          <w:rPr>
            <w:lang w:val="en-GB"/>
          </w:rPr>
          <w:delText>identified nearly 50 thousand unique</w:delText>
        </w:r>
      </w:del>
      <w:del w:id="267" w:author="Oriol Valles Codina" w:date="2023-08-30T13:49:00Z">
        <w:r w:rsidRPr="00102440" w:rsidDel="00611539">
          <w:rPr>
            <w:lang w:val="en-GB"/>
          </w:rPr>
          <w:delText xml:space="preserve"> articles based on 22 relevant keywords</w:delText>
        </w:r>
      </w:del>
      <w:del w:id="268" w:author="Oriol Valles Codina" w:date="2023-08-31T11:53:00Z">
        <w:r w:rsidRPr="00102440" w:rsidDel="002E0AFF">
          <w:rPr>
            <w:lang w:val="en-GB"/>
          </w:rPr>
          <w:delText>.</w:delText>
        </w:r>
      </w:del>
      <w:del w:id="269" w:author="Oriol Valles Codina" w:date="2023-08-30T13:50:00Z">
        <w:r w:rsidRPr="00102440" w:rsidDel="00611539">
          <w:rPr>
            <w:lang w:val="en-GB"/>
          </w:rPr>
          <w:delText xml:space="preserve"> </w:delText>
        </w:r>
      </w:del>
      <w:ins w:id="270" w:author="Oriol Valles Codina" w:date="2023-08-30T13:51:00Z">
        <w:r w:rsidR="00611539" w:rsidRPr="00102440">
          <w:rPr>
            <w:lang w:val="en-GB"/>
          </w:rPr>
          <w:t xml:space="preserve">Articles </w:t>
        </w:r>
      </w:ins>
      <w:del w:id="271" w:author="Oriol Valles Codina" w:date="2023-08-30T13:51:00Z">
        <w:r w:rsidRPr="00102440" w:rsidDel="00611539">
          <w:rPr>
            <w:lang w:val="en-GB"/>
          </w:rPr>
          <w:delText xml:space="preserve">To focus the literature, they selected papers </w:delText>
        </w:r>
      </w:del>
      <w:r w:rsidRPr="00102440">
        <w:rPr>
          <w:lang w:val="en-GB"/>
        </w:rPr>
        <w:t xml:space="preserve">that explicitly addressed macroeconomic modelling </w:t>
      </w:r>
      <w:r w:rsidRPr="00102440">
        <w:rPr>
          <w:lang w:val="en-GB"/>
          <w:rPrChange w:id="272" w:author="Oriol Valles Codina" w:date="2023-08-31T14:08:00Z">
            <w:rPr>
              <w:highlight w:val="yellow"/>
              <w:lang w:val="en-GB"/>
            </w:rPr>
          </w:rPrChange>
        </w:rPr>
        <w:t>or</w:t>
      </w:r>
      <w:r w:rsidRPr="00102440">
        <w:rPr>
          <w:lang w:val="en-GB"/>
        </w:rPr>
        <w:t xml:space="preserve"> provided an </w:t>
      </w:r>
      <w:r w:rsidRPr="00102440">
        <w:rPr>
          <w:i/>
          <w:lang w:val="en-GB"/>
        </w:rPr>
        <w:t>ex-post</w:t>
      </w:r>
      <w:r w:rsidRPr="00102440">
        <w:rPr>
          <w:lang w:val="en-GB"/>
        </w:rPr>
        <w:t xml:space="preserve"> evaluation or </w:t>
      </w:r>
      <w:r w:rsidRPr="00102440">
        <w:rPr>
          <w:i/>
          <w:lang w:val="en-GB"/>
        </w:rPr>
        <w:t>ex-ante</w:t>
      </w:r>
      <w:r w:rsidRPr="00102440">
        <w:rPr>
          <w:lang w:val="en-GB"/>
        </w:rPr>
        <w:t xml:space="preserve"> scenario analysis of CE interventions</w:t>
      </w:r>
      <w:ins w:id="273" w:author="Oriol Valles Codina" w:date="2023-08-30T13:52:00Z">
        <w:r w:rsidR="00611539" w:rsidRPr="00102440">
          <w:rPr>
            <w:lang w:val="en-GB"/>
          </w:rPr>
          <w:t xml:space="preserve"> were selected</w:t>
        </w:r>
      </w:ins>
      <w:r w:rsidRPr="00102440">
        <w:rPr>
          <w:lang w:val="en-GB"/>
        </w:rPr>
        <w:t>, along with an assessment of the impact on socio-economic variables such as GDP, employment, prices, costs, profits, and wages.</w:t>
      </w:r>
      <w:ins w:id="274" w:author="Oriol Valles Codina" w:date="2023-08-30T14:19:00Z">
        <w:r w:rsidR="004B6040" w:rsidRPr="00102440">
          <w:rPr>
            <w:lang w:val="en-GB"/>
          </w:rPr>
          <w:t xml:space="preserve"> </w:t>
        </w:r>
      </w:ins>
    </w:p>
    <w:p w14:paraId="02A8A55D" w14:textId="6208FBB1" w:rsidR="00233BDB" w:rsidRPr="00102440" w:rsidRDefault="00A4272A" w:rsidP="007562B7">
      <w:pPr>
        <w:jc w:val="both"/>
        <w:rPr>
          <w:lang w:val="en-GB"/>
        </w:rPr>
      </w:pPr>
      <w:r w:rsidRPr="00102440">
        <w:rPr>
          <w:lang w:val="en-GB"/>
        </w:rPr>
        <w:t>After this refinement process, a final dataset of 55 relevant studies was compiled</w:t>
      </w:r>
      <w:ins w:id="275" w:author="Oriol Valles Codina" w:date="2023-08-30T13:52:00Z">
        <w:r w:rsidR="00611539" w:rsidRPr="00102440">
          <w:rPr>
            <w:lang w:val="en-GB"/>
          </w:rPr>
          <w:t xml:space="preserve"> for an in-depth literature review</w:t>
        </w:r>
      </w:ins>
      <w:r w:rsidRPr="00102440">
        <w:rPr>
          <w:lang w:val="en-GB"/>
        </w:rPr>
        <w:t>. These studies can be categorized into three main groups:</w:t>
      </w:r>
    </w:p>
    <w:p w14:paraId="542FDBB0" w14:textId="2CC625E3" w:rsidR="00233BDB" w:rsidRPr="00102440" w:rsidRDefault="00A4272A">
      <w:pPr>
        <w:pStyle w:val="ListParagraph"/>
        <w:numPr>
          <w:ilvl w:val="0"/>
          <w:numId w:val="4"/>
        </w:numPr>
        <w:spacing w:before="60" w:after="60"/>
        <w:contextualSpacing w:val="0"/>
        <w:jc w:val="both"/>
        <w:rPr>
          <w:lang w:val="en-GB"/>
        </w:rPr>
        <w:pPrChange w:id="276" w:author="Oriol Valles Codina" w:date="2023-08-31T12:28:00Z">
          <w:pPr>
            <w:pStyle w:val="ListParagraph"/>
            <w:numPr>
              <w:numId w:val="4"/>
            </w:numPr>
            <w:ind w:left="714" w:hanging="357"/>
            <w:contextualSpacing w:val="0"/>
            <w:jc w:val="both"/>
          </w:pPr>
        </w:pPrChange>
      </w:pPr>
      <w:r w:rsidRPr="00102440">
        <w:rPr>
          <w:lang w:val="en-GB"/>
        </w:rPr>
        <w:t>IO analysis with exogenous determination of final demand (38 studies)</w:t>
      </w:r>
      <w:r w:rsidR="00233BDB" w:rsidRPr="00102440">
        <w:rPr>
          <w:lang w:val="en-GB"/>
        </w:rPr>
        <w:t>;</w:t>
      </w:r>
    </w:p>
    <w:p w14:paraId="3791526A" w14:textId="3D10019D" w:rsidR="00233BDB" w:rsidRPr="00102440" w:rsidRDefault="00A4272A">
      <w:pPr>
        <w:pStyle w:val="ListParagraph"/>
        <w:numPr>
          <w:ilvl w:val="0"/>
          <w:numId w:val="4"/>
        </w:numPr>
        <w:spacing w:before="60" w:after="60"/>
        <w:contextualSpacing w:val="0"/>
        <w:jc w:val="both"/>
        <w:rPr>
          <w:lang w:val="en-GB"/>
        </w:rPr>
        <w:pPrChange w:id="277" w:author="Oriol Valles Codina" w:date="2023-08-31T12:28:00Z">
          <w:pPr>
            <w:pStyle w:val="ListParagraph"/>
            <w:numPr>
              <w:numId w:val="4"/>
            </w:numPr>
            <w:ind w:left="714" w:hanging="357"/>
            <w:contextualSpacing w:val="0"/>
            <w:jc w:val="both"/>
          </w:pPr>
        </w:pPrChange>
      </w:pPr>
      <w:r w:rsidRPr="00102440">
        <w:rPr>
          <w:lang w:val="en-GB"/>
        </w:rPr>
        <w:t>IO models with econometric estimation of the evolution of final demand (4 studies)</w:t>
      </w:r>
      <w:r w:rsidR="004D2F92" w:rsidRPr="00102440">
        <w:rPr>
          <w:lang w:val="en-GB"/>
        </w:rPr>
        <w:t>;</w:t>
      </w:r>
    </w:p>
    <w:p w14:paraId="351CF9FF" w14:textId="69E335BE" w:rsidR="00A4272A" w:rsidRPr="00102440" w:rsidRDefault="004D2F92">
      <w:pPr>
        <w:pStyle w:val="ListParagraph"/>
        <w:numPr>
          <w:ilvl w:val="0"/>
          <w:numId w:val="4"/>
        </w:numPr>
        <w:spacing w:before="60" w:after="60"/>
        <w:contextualSpacing w:val="0"/>
        <w:jc w:val="both"/>
        <w:rPr>
          <w:lang w:val="en-GB"/>
        </w:rPr>
        <w:pPrChange w:id="278" w:author="Oriol Valles Codina" w:date="2023-08-31T12:28:00Z">
          <w:pPr>
            <w:pStyle w:val="ListParagraph"/>
            <w:numPr>
              <w:numId w:val="4"/>
            </w:numPr>
            <w:ind w:left="714" w:hanging="357"/>
            <w:contextualSpacing w:val="0"/>
            <w:jc w:val="both"/>
          </w:pPr>
        </w:pPrChange>
      </w:pPr>
      <w:r w:rsidRPr="00102440">
        <w:rPr>
          <w:lang w:val="en-GB"/>
        </w:rPr>
        <w:t>n</w:t>
      </w:r>
      <w:r w:rsidR="00A4272A" w:rsidRPr="00102440">
        <w:rPr>
          <w:lang w:val="en-GB"/>
        </w:rPr>
        <w:t>eoclassical models, including CGE models, dynamic stochastic general equilibrium (DSGE) models, and some Integrated Assessment Models (IAMs) (13 studies) (Bimpizas-Pinis et al., 2022).</w:t>
      </w:r>
    </w:p>
    <w:p w14:paraId="5F399321" w14:textId="382225AC" w:rsidR="00A4272A" w:rsidRPr="00102440" w:rsidRDefault="004D2F92" w:rsidP="007562B7">
      <w:pPr>
        <w:jc w:val="both"/>
        <w:rPr>
          <w:lang w:val="en-GB"/>
        </w:rPr>
      </w:pPr>
      <w:r w:rsidRPr="00102440">
        <w:rPr>
          <w:lang w:val="en-GB"/>
          <w:rPrChange w:id="279" w:author="Oriol Valles Codina" w:date="2023-08-31T14:08:00Z">
            <w:rPr>
              <w:highlight w:val="yellow"/>
              <w:lang w:val="en-GB"/>
            </w:rPr>
          </w:rPrChange>
        </w:rPr>
        <w:lastRenderedPageBreak/>
        <w:t>Overall, the review</w:t>
      </w:r>
      <w:r w:rsidR="00A4272A" w:rsidRPr="00102440">
        <w:rPr>
          <w:lang w:val="en-GB"/>
        </w:rPr>
        <w:t xml:space="preserve"> provides a comprehensive overview of the current literature on macroeconomic modelling and its relationship to CE interventions and impacts, making it an important reference for further research in the field.</w:t>
      </w:r>
      <w:r w:rsidRPr="00102440">
        <w:rPr>
          <w:lang w:val="en-GB"/>
        </w:rPr>
        <w:t xml:space="preserve"> </w:t>
      </w:r>
      <w:r w:rsidRPr="00102440">
        <w:rPr>
          <w:lang w:val="en-GB"/>
          <w:rPrChange w:id="280" w:author="Oriol Valles Codina" w:date="2023-08-31T14:08:00Z">
            <w:rPr>
              <w:highlight w:val="yellow"/>
              <w:lang w:val="en-GB"/>
            </w:rPr>
          </w:rPrChange>
        </w:rPr>
        <w:t xml:space="preserve">In the following subsections, we will concentrate on the primary findings related to the two modelling techniques that have been recognized as the most promising for analysing the effects of transitioning towards a circular economy on the economy, society, and the ecosystem: input-output models </w:t>
      </w:r>
      <w:ins w:id="281" w:author="Oriol Valles Codina" w:date="2023-08-31T12:27:00Z">
        <w:r w:rsidR="00CC6E97" w:rsidRPr="00102440">
          <w:rPr>
            <w:lang w:val="en-GB"/>
            <w:rPrChange w:id="282" w:author="Oriol Valles Codina" w:date="2023-08-31T14:08:00Z">
              <w:rPr>
                <w:highlight w:val="yellow"/>
                <w:lang w:val="en-GB"/>
              </w:rPr>
            </w:rPrChange>
          </w:rPr>
          <w:t>(</w:t>
        </w:r>
        <w:r w:rsidR="00AA7CCB" w:rsidRPr="00102440">
          <w:rPr>
            <w:lang w:val="en-GB"/>
            <w:rPrChange w:id="283" w:author="Oriol Valles Codina" w:date="2023-08-31T14:08:00Z">
              <w:rPr>
                <w:highlight w:val="yellow"/>
                <w:lang w:val="en-GB"/>
              </w:rPr>
            </w:rPrChange>
          </w:rPr>
          <w:t xml:space="preserve">type I, with exogenous demand, </w:t>
        </w:r>
        <w:del w:id="284" w:author="José Ramos Torres Fevereiro" w:date="2023-08-31T23:32:00Z">
          <w:r w:rsidR="00AA7CCB" w:rsidRPr="00102440" w:rsidDel="0000633E">
            <w:rPr>
              <w:lang w:val="en-GB"/>
              <w:rPrChange w:id="285" w:author="Oriol Valles Codina" w:date="2023-08-31T14:08:00Z">
                <w:rPr>
                  <w:highlight w:val="yellow"/>
                  <w:lang w:val="en-GB"/>
                </w:rPr>
              </w:rPrChange>
            </w:rPr>
            <w:delText xml:space="preserve">and </w:delText>
          </w:r>
        </w:del>
        <w:r w:rsidR="00AA7CCB" w:rsidRPr="00102440">
          <w:rPr>
            <w:lang w:val="en-GB"/>
            <w:rPrChange w:id="286" w:author="Oriol Valles Codina" w:date="2023-08-31T14:08:00Z">
              <w:rPr>
                <w:highlight w:val="yellow"/>
                <w:lang w:val="en-GB"/>
              </w:rPr>
            </w:rPrChange>
          </w:rPr>
          <w:t>demand-driven type II</w:t>
        </w:r>
      </w:ins>
      <w:ins w:id="287" w:author="José Ramos Torres Fevereiro" w:date="2023-08-31T23:32:00Z">
        <w:r w:rsidR="0000633E">
          <w:rPr>
            <w:lang w:val="en-GB"/>
          </w:rPr>
          <w:t>, and type II</w:t>
        </w:r>
      </w:ins>
      <w:ins w:id="288" w:author="José Ramos Torres Fevereiro" w:date="2023-08-31T23:33:00Z">
        <w:r w:rsidR="0000633E">
          <w:rPr>
            <w:lang w:val="en-GB"/>
          </w:rPr>
          <w:t>I, supply-driven CGE models</w:t>
        </w:r>
      </w:ins>
      <w:ins w:id="289" w:author="Oriol Valles Codina" w:date="2023-08-31T12:27:00Z">
        <w:r w:rsidR="00AA7CCB" w:rsidRPr="00102440">
          <w:rPr>
            <w:lang w:val="en-GB"/>
            <w:rPrChange w:id="290" w:author="Oriol Valles Codina" w:date="2023-08-31T14:08:00Z">
              <w:rPr>
                <w:highlight w:val="yellow"/>
                <w:lang w:val="en-GB"/>
              </w:rPr>
            </w:rPrChange>
          </w:rPr>
          <w:t xml:space="preserve">) </w:t>
        </w:r>
      </w:ins>
      <w:r w:rsidRPr="00102440">
        <w:rPr>
          <w:lang w:val="en-GB"/>
          <w:rPrChange w:id="291" w:author="Oriol Valles Codina" w:date="2023-08-31T14:08:00Z">
            <w:rPr>
              <w:highlight w:val="yellow"/>
              <w:lang w:val="en-GB"/>
            </w:rPr>
          </w:rPrChange>
        </w:rPr>
        <w:t>and stock-flow consistent dynamic models.</w:t>
      </w:r>
    </w:p>
    <w:p w14:paraId="4DAE34F4" w14:textId="38AA2CE1" w:rsidR="00A7650B" w:rsidRPr="00102440" w:rsidRDefault="003A30AE" w:rsidP="00C1548E">
      <w:pPr>
        <w:pStyle w:val="Title2JUST2CE"/>
        <w:rPr>
          <w:lang w:val="en-GB"/>
        </w:rPr>
      </w:pPr>
      <w:bookmarkStart w:id="292" w:name="_Toc144421978"/>
      <w:r w:rsidRPr="00102440">
        <w:rPr>
          <w:lang w:val="en-GB"/>
        </w:rPr>
        <w:t>[</w:t>
      </w:r>
      <w:del w:id="293" w:author="Oriol Valles Codina" w:date="2023-08-31T11:59:00Z">
        <w:r w:rsidRPr="00102440" w:rsidDel="00DA3526">
          <w:rPr>
            <w:lang w:val="en-GB"/>
          </w:rPr>
          <w:delText>2</w:delText>
        </w:r>
      </w:del>
      <w:ins w:id="294" w:author="Oriol Valles Codina" w:date="2023-08-31T11:59:00Z">
        <w:r w:rsidR="00DA3526" w:rsidRPr="00102440">
          <w:rPr>
            <w:lang w:val="en-GB"/>
          </w:rPr>
          <w:t>3</w:t>
        </w:r>
      </w:ins>
      <w:r w:rsidRPr="00102440">
        <w:rPr>
          <w:lang w:val="en-GB"/>
        </w:rPr>
        <w:t xml:space="preserve">.1] </w:t>
      </w:r>
      <w:r w:rsidR="00A4272A" w:rsidRPr="00102440">
        <w:rPr>
          <w:lang w:val="en-GB"/>
        </w:rPr>
        <w:t xml:space="preserve">Type I </w:t>
      </w:r>
      <w:del w:id="295" w:author="Oriol Valles Codina" w:date="2023-08-31T14:12:00Z">
        <w:r w:rsidR="00A4272A" w:rsidRPr="00102440" w:rsidDel="00102440">
          <w:rPr>
            <w:lang w:val="en-GB"/>
          </w:rPr>
          <w:delText>input</w:delText>
        </w:r>
      </w:del>
      <w:ins w:id="296" w:author="Oriol Valles Codina" w:date="2023-08-31T14:12:00Z">
        <w:r w:rsidR="00102440">
          <w:rPr>
            <w:lang w:val="en-GB"/>
          </w:rPr>
          <w:t>I</w:t>
        </w:r>
        <w:r w:rsidR="00102440" w:rsidRPr="00102440">
          <w:rPr>
            <w:lang w:val="en-GB"/>
          </w:rPr>
          <w:t>nput</w:t>
        </w:r>
      </w:ins>
      <w:r w:rsidR="00A4272A" w:rsidRPr="00102440">
        <w:rPr>
          <w:lang w:val="en-GB"/>
        </w:rPr>
        <w:t>-</w:t>
      </w:r>
      <w:del w:id="297" w:author="Oriol Valles Codina" w:date="2023-08-31T14:12:00Z">
        <w:r w:rsidR="00A4272A" w:rsidRPr="00102440" w:rsidDel="00102440">
          <w:rPr>
            <w:lang w:val="en-GB"/>
          </w:rPr>
          <w:delText xml:space="preserve">output </w:delText>
        </w:r>
      </w:del>
      <w:ins w:id="298" w:author="Oriol Valles Codina" w:date="2023-08-31T14:12:00Z">
        <w:r w:rsidR="00102440">
          <w:rPr>
            <w:lang w:val="en-GB"/>
          </w:rPr>
          <w:t>O</w:t>
        </w:r>
        <w:r w:rsidR="00102440" w:rsidRPr="00102440">
          <w:rPr>
            <w:lang w:val="en-GB"/>
          </w:rPr>
          <w:t xml:space="preserve">utput </w:t>
        </w:r>
      </w:ins>
      <w:del w:id="299" w:author="Oriol Valles Codina" w:date="2023-08-31T14:12:00Z">
        <w:r w:rsidR="00A4272A" w:rsidRPr="00102440" w:rsidDel="00102440">
          <w:rPr>
            <w:lang w:val="en-GB"/>
          </w:rPr>
          <w:delText>models</w:delText>
        </w:r>
      </w:del>
      <w:ins w:id="300" w:author="Oriol Valles Codina" w:date="2023-08-31T14:12:00Z">
        <w:r w:rsidR="00102440">
          <w:rPr>
            <w:lang w:val="en-GB"/>
          </w:rPr>
          <w:t>M</w:t>
        </w:r>
        <w:r w:rsidR="00102440" w:rsidRPr="00102440">
          <w:rPr>
            <w:lang w:val="en-GB"/>
          </w:rPr>
          <w:t>odels</w:t>
        </w:r>
      </w:ins>
      <w:bookmarkEnd w:id="292"/>
    </w:p>
    <w:p w14:paraId="3DDF5027" w14:textId="4D2039C8" w:rsidR="00A4272A" w:rsidRPr="00102440" w:rsidRDefault="00A4272A" w:rsidP="007562B7">
      <w:pPr>
        <w:pStyle w:val="BodyJUST2CE"/>
      </w:pPr>
      <w:r w:rsidRPr="00102440">
        <w:t xml:space="preserve">Interestingly, the majority of IO-based </w:t>
      </w:r>
      <w:r w:rsidR="0018212D" w:rsidRPr="00102440">
        <w:t>CE</w:t>
      </w:r>
      <w:r w:rsidRPr="00102440">
        <w:t xml:space="preserve"> publications assume an exogenous determination of final demand, which can be referred to as </w:t>
      </w:r>
      <w:r w:rsidR="004D2F92" w:rsidRPr="00102440">
        <w:rPr>
          <w:i/>
        </w:rPr>
        <w:t>T</w:t>
      </w:r>
      <w:r w:rsidRPr="00102440">
        <w:rPr>
          <w:i/>
        </w:rPr>
        <w:t xml:space="preserve">ype I </w:t>
      </w:r>
      <w:r w:rsidRPr="00102440">
        <w:t xml:space="preserve">input-output models. IO analysis, pioneered by Leontief (1936, 1941) and discussed by Miller and Blair (2009), is an analytical tool that represents interdependencies among </w:t>
      </w:r>
      <w:r w:rsidRPr="00102440">
        <w:rPr>
          <w:rPrChange w:id="301" w:author="Oriol Valles Codina" w:date="2023-08-31T14:08:00Z">
            <w:rPr>
              <w:highlight w:val="yellow"/>
            </w:rPr>
          </w:rPrChange>
        </w:rPr>
        <w:t>industries within a national or regional economy.</w:t>
      </w:r>
      <w:r w:rsidR="00A84328" w:rsidRPr="00102440">
        <w:rPr>
          <w:rStyle w:val="FootnoteReference"/>
          <w:rPrChange w:id="302" w:author="Oriol Valles Codina" w:date="2023-08-31T14:08:00Z">
            <w:rPr>
              <w:rStyle w:val="FootnoteReference"/>
              <w:highlight w:val="yellow"/>
            </w:rPr>
          </w:rPrChange>
        </w:rPr>
        <w:footnoteReference w:id="1"/>
      </w:r>
      <w:r w:rsidRPr="00102440">
        <w:t xml:space="preserve"> IO tables are compiled by national statistical offices</w:t>
      </w:r>
      <w:r w:rsidR="0018212D" w:rsidRPr="00102440">
        <w:t>. They</w:t>
      </w:r>
      <w:r w:rsidRPr="00102440">
        <w:t xml:space="preserve"> depict transaction flows in an inter-industry table. An IO table shows the destination of </w:t>
      </w:r>
      <w:r w:rsidR="004D2F92" w:rsidRPr="00102440">
        <w:rPr>
          <w:rPrChange w:id="308" w:author="Oriol Valles Codina" w:date="2023-08-31T14:08:00Z">
            <w:rPr>
              <w:highlight w:val="yellow"/>
            </w:rPr>
          </w:rPrChange>
        </w:rPr>
        <w:t>industry</w:t>
      </w:r>
      <w:r w:rsidRPr="00102440">
        <w:t xml:space="preserve">-related outputs, which can serve as inputs for other </w:t>
      </w:r>
      <w:r w:rsidR="00A84328" w:rsidRPr="00102440">
        <w:rPr>
          <w:rPrChange w:id="309" w:author="Oriol Valles Codina" w:date="2023-08-31T14:08:00Z">
            <w:rPr>
              <w:highlight w:val="yellow"/>
            </w:rPr>
          </w:rPrChange>
        </w:rPr>
        <w:t>industries</w:t>
      </w:r>
      <w:r w:rsidRPr="00102440">
        <w:t xml:space="preserve"> in production or be purchased as final products or services by households, firms, the government, or the foreign sector through consumption, investment, government spending, and exports.</w:t>
      </w:r>
    </w:p>
    <w:p w14:paraId="51DB0DD0" w14:textId="77777777" w:rsidR="00736EA3" w:rsidRPr="00102440" w:rsidRDefault="00A4272A" w:rsidP="001E613D">
      <w:pPr>
        <w:pStyle w:val="BodyJUST2CE"/>
        <w:rPr>
          <w:ins w:id="310" w:author="José Ramos Torres Fevereiro" w:date="2023-08-30T15:37:00Z"/>
        </w:rPr>
      </w:pPr>
      <w:r w:rsidRPr="00102440">
        <w:t xml:space="preserve">The benchmark Leontief IO model determines the quantity of total output needed to meet each level of final demand based on relative prices and available technology. It enables the calculation of the impacts of fluctuations in final demand and technological changes on total output. </w:t>
      </w:r>
      <w:moveToRangeStart w:id="311" w:author="José Ramos Torres Fevereiro" w:date="2023-08-30T14:44:00Z" w:name="move144299068"/>
      <w:moveTo w:id="312" w:author="José Ramos Torres Fevereiro" w:date="2023-08-30T14:44:00Z">
        <w:r w:rsidR="001E613D" w:rsidRPr="00102440">
          <w:t xml:space="preserve">When IO tables are integrated with environmental accounts, such as waste flows, emissions, or material use, </w:t>
        </w:r>
        <w:r w:rsidR="001E613D" w:rsidRPr="00102440">
          <w:rPr>
            <w:rPrChange w:id="313" w:author="Oriol Valles Codina" w:date="2023-08-31T14:08:00Z">
              <w:rPr>
                <w:highlight w:val="yellow"/>
              </w:rPr>
            </w:rPrChange>
          </w:rPr>
          <w:t>environmentally-extended input output (EEIO) models and waste input-output (WIO) tables</w:t>
        </w:r>
        <w:r w:rsidR="001E613D" w:rsidRPr="00102440">
          <w:t xml:space="preserve"> can be derived. These models allow for the analysis of the impacts of changes in technology and final demand on the broader ecosystem. </w:t>
        </w:r>
      </w:moveTo>
    </w:p>
    <w:p w14:paraId="3C4658CC" w14:textId="44039DA4" w:rsidR="001E613D" w:rsidRPr="00102440" w:rsidDel="00736EA3" w:rsidRDefault="001E613D" w:rsidP="00736EA3">
      <w:pPr>
        <w:pStyle w:val="BodyJUST2CE"/>
        <w:rPr>
          <w:del w:id="314" w:author="José Ramos Torres Fevereiro" w:date="2023-08-30T15:37:00Z"/>
          <w:moveTo w:id="315" w:author="José Ramos Torres Fevereiro" w:date="2023-08-30T14:44:00Z"/>
        </w:rPr>
      </w:pPr>
      <w:moveTo w:id="316" w:author="José Ramos Torres Fevereiro" w:date="2023-08-30T14:44:00Z">
        <w:r w:rsidRPr="00102440">
          <w:t xml:space="preserve">EEIO analysis combines conventional IO tables (expressed in monetary units) with environmental variables (emissions, waste, extraction, resource depletion) for each </w:t>
        </w:r>
        <w:r w:rsidRPr="00102440">
          <w:rPr>
            <w:rPrChange w:id="317" w:author="Oriol Valles Codina" w:date="2023-08-31T14:08:00Z">
              <w:rPr>
                <w:highlight w:val="yellow"/>
              </w:rPr>
            </w:rPrChange>
          </w:rPr>
          <w:t>industry</w:t>
        </w:r>
        <w:r w:rsidRPr="00102440">
          <w:t>. These additional variables are typically measured in physical units and included in satellite accounts.</w:t>
        </w:r>
      </w:moveTo>
      <w:ins w:id="318" w:author="José Ramos Torres Fevereiro" w:date="2023-08-30T15:37:00Z">
        <w:r w:rsidR="00736EA3" w:rsidRPr="00102440">
          <w:t xml:space="preserve"> Some recent examples of research using EEIO models to analyse the impacts of different CE policies include Wiebe et. al. (2019) who </w:t>
        </w:r>
        <w:r w:rsidR="00736EA3" w:rsidRPr="00102440">
          <w:rPr>
            <w:rFonts w:cs="SFRM1000"/>
          </w:rPr>
          <w:t>explicitly model three specific categories of CE practices: resource efficiency, product life extension (design for longevity repair &amp; maintenance), and closing supply chain (reuse, remanufacturing, recycling), and Donati et. al. (2020), who have focused on modelling impacts of resource efficiency and product life extension. In this line of research, increases in resource efficiency are mainly modelled as a reduction in the technical coefficients (i.e., the amount of inputs used of each commodity to produce one unit of output)</w:t>
        </w:r>
        <w:r w:rsidR="00736EA3" w:rsidRPr="00102440">
          <w:rPr>
            <w:rStyle w:val="FootnoteReference"/>
            <w:rFonts w:cs="SFRM1000"/>
          </w:rPr>
          <w:footnoteReference w:id="2"/>
        </w:r>
        <w:r w:rsidR="00736EA3" w:rsidRPr="00102440">
          <w:rPr>
            <w:rFonts w:cs="SFRM1000"/>
          </w:rPr>
          <w:t>. Product life extension can be achieved through different strategies. One involves using more durable components, which can lead researchers to assume an increase in technical coefficient in some sectors. Another way is to assume product life extension through repair of goods, which increase final and intermediate demand expenditure in repair &amp; maintenance services while reducing demand for manufactured goods. In its turn, CE practice associated with closing supply chain (CSC) involve mainly substitution in the sourcing of inputs, with a reduction in the technical coefficients of virgin raw material and inputs made based on them and with an increase in the technical coefficients coming from sectors supplying secondary material and inputs (e.g. recycling and reprocessing sectors).</w:t>
        </w:r>
      </w:ins>
      <w:r w:rsidR="00E26AEB">
        <w:rPr>
          <w:rFonts w:cs="SFRM1000"/>
        </w:rPr>
        <w:t xml:space="preserve"> </w:t>
      </w:r>
    </w:p>
    <w:p w14:paraId="028CC8ED" w14:textId="3C8B01EE" w:rsidR="00924D7A" w:rsidRPr="00102440" w:rsidRDefault="00736EA3" w:rsidP="0045735E">
      <w:pPr>
        <w:pStyle w:val="BodyJUST2CE"/>
        <w:rPr>
          <w:ins w:id="321" w:author="José Ramos Torres Fevereiro" w:date="2023-08-30T16:05:00Z"/>
        </w:rPr>
      </w:pPr>
      <w:moveToRangeStart w:id="322" w:author="José Ramos Torres Fevereiro" w:date="2023-08-30T15:39:00Z" w:name="move144302358"/>
      <w:moveToRangeEnd w:id="311"/>
      <w:moveTo w:id="323" w:author="José Ramos Torres Fevereiro" w:date="2023-08-30T15:39:00Z">
        <w:r w:rsidRPr="00102440">
          <w:t xml:space="preserve">WIO explicitly introduces waste treatment </w:t>
        </w:r>
        <w:r w:rsidRPr="00102440">
          <w:rPr>
            <w:rPrChange w:id="324" w:author="Oriol Valles Codina" w:date="2023-08-31T14:08:00Z">
              <w:rPr>
                <w:highlight w:val="yellow"/>
              </w:rPr>
            </w:rPrChange>
          </w:rPr>
          <w:t>industries</w:t>
        </w:r>
        <w:r w:rsidRPr="00102440">
          <w:t xml:space="preserve"> (e.g., incineration, landfilling, recycling)</w:t>
        </w:r>
      </w:moveTo>
      <w:ins w:id="325" w:author="José Ramos Torres Fevereiro" w:date="2023-08-30T15:51:00Z">
        <w:r w:rsidR="00420BA5" w:rsidRPr="00102440">
          <w:t xml:space="preserve"> into an Input-Output table. Recognizing that any industrial process </w:t>
        </w:r>
      </w:ins>
      <w:ins w:id="326" w:author="José Ramos Torres Fevereiro" w:date="2023-08-30T15:52:00Z">
        <w:r w:rsidR="00420BA5" w:rsidRPr="00102440">
          <w:t>and final</w:t>
        </w:r>
      </w:ins>
      <w:ins w:id="327" w:author="José Ramos Torres Fevereiro" w:date="2023-08-30T15:53:00Z">
        <w:r w:rsidR="00420BA5" w:rsidRPr="00102440">
          <w:t xml:space="preserve"> consumption </w:t>
        </w:r>
      </w:ins>
      <w:ins w:id="328" w:author="José Ramos Torres Fevereiro" w:date="2023-08-30T15:51:00Z">
        <w:r w:rsidR="00420BA5" w:rsidRPr="00102440">
          <w:t>generates some type of waste</w:t>
        </w:r>
      </w:ins>
      <w:ins w:id="329" w:author="José Ramos Torres Fevereiro" w:date="2023-08-30T15:53:00Z">
        <w:r w:rsidR="00420BA5" w:rsidRPr="00102440">
          <w:t xml:space="preserve">, waste treatment </w:t>
        </w:r>
        <w:r w:rsidR="00420BA5" w:rsidRPr="00102440">
          <w:rPr>
            <w:rPrChange w:id="330" w:author="Oriol Valles Codina" w:date="2023-08-31T14:08:00Z">
              <w:rPr>
                <w:highlight w:val="yellow"/>
              </w:rPr>
            </w:rPrChange>
          </w:rPr>
          <w:t>industries</w:t>
        </w:r>
        <w:r w:rsidR="00420BA5" w:rsidRPr="00102440">
          <w:t xml:space="preserve"> are introduced</w:t>
        </w:r>
      </w:ins>
      <w:moveTo w:id="331" w:author="José Ramos Torres Fevereiro" w:date="2023-08-30T15:39:00Z">
        <w:r w:rsidRPr="00102440">
          <w:t xml:space="preserve"> in the columns of an IO table</w:t>
        </w:r>
      </w:moveTo>
      <w:ins w:id="332" w:author="José Ramos Torres Fevereiro" w:date="2023-08-30T15:54:00Z">
        <w:r w:rsidR="00420BA5" w:rsidRPr="00102440">
          <w:t xml:space="preserve"> </w:t>
        </w:r>
      </w:ins>
      <w:ins w:id="333" w:author="José Ramos Torres Fevereiro" w:date="2023-08-30T15:55:00Z">
        <w:r w:rsidR="00420BA5" w:rsidRPr="00102440">
          <w:t>d</w:t>
        </w:r>
      </w:ins>
      <w:ins w:id="334" w:author="José Ramos Torres Fevereiro" w:date="2023-08-30T15:54:00Z">
        <w:r w:rsidR="00420BA5" w:rsidRPr="00102440">
          <w:t xml:space="preserve">emanding as inputs waste generated by productive </w:t>
        </w:r>
        <w:r w:rsidR="00420BA5" w:rsidRPr="00102440">
          <w:rPr>
            <w:rPrChange w:id="335" w:author="Oriol Valles Codina" w:date="2023-08-31T14:08:00Z">
              <w:rPr>
                <w:highlight w:val="yellow"/>
              </w:rPr>
            </w:rPrChange>
          </w:rPr>
          <w:t>industries</w:t>
        </w:r>
        <w:r w:rsidR="00420BA5" w:rsidRPr="00102440">
          <w:t xml:space="preserve"> and final demand</w:t>
        </w:r>
      </w:ins>
      <w:ins w:id="336" w:author="José Ramos Torres Fevereiro" w:date="2023-08-30T15:55:00Z">
        <w:r w:rsidR="00420BA5" w:rsidRPr="00102440">
          <w:t xml:space="preserve">, as well as other inputs required for </w:t>
        </w:r>
        <w:r w:rsidR="00420BA5" w:rsidRPr="00102440">
          <w:lastRenderedPageBreak/>
          <w:t>t</w:t>
        </w:r>
      </w:ins>
      <w:ins w:id="337" w:author="José Ramos Torres Fevereiro" w:date="2023-08-30T15:56:00Z">
        <w:r w:rsidR="00420BA5" w:rsidRPr="00102440">
          <w:t xml:space="preserve">reatment. </w:t>
        </w:r>
      </w:ins>
      <w:ins w:id="338" w:author="José Ramos Torres Fevereiro" w:date="2023-08-30T15:58:00Z">
        <w:r w:rsidR="00924D7A" w:rsidRPr="00102440">
          <w:t>The IO table is, also, expanded in the rows</w:t>
        </w:r>
      </w:ins>
      <w:ins w:id="339" w:author="José Ramos Torres Fevereiro" w:date="2023-08-30T15:56:00Z">
        <w:r w:rsidR="00420BA5" w:rsidRPr="00102440">
          <w:t xml:space="preserve"> as these </w:t>
        </w:r>
      </w:ins>
      <w:ins w:id="340" w:author="José Ramos Torres Fevereiro" w:date="2023-08-30T15:59:00Z">
        <w:r w:rsidR="00924D7A" w:rsidRPr="00102440">
          <w:t xml:space="preserve">industries </w:t>
        </w:r>
      </w:ins>
      <w:ins w:id="341" w:author="José Ramos Torres Fevereiro" w:date="2023-08-30T15:58:00Z">
        <w:r w:rsidR="00924D7A" w:rsidRPr="00102440">
          <w:t xml:space="preserve">may </w:t>
        </w:r>
      </w:ins>
      <w:ins w:id="342" w:author="José Ramos Torres Fevereiro" w:date="2023-08-30T15:57:00Z">
        <w:r w:rsidR="00924D7A" w:rsidRPr="00102440">
          <w:t>produce</w:t>
        </w:r>
      </w:ins>
      <w:ins w:id="343" w:author="José Ramos Torres Fevereiro" w:date="2023-08-30T15:58:00Z">
        <w:r w:rsidR="00924D7A" w:rsidRPr="00102440">
          <w:t xml:space="preserve"> inputs for other</w:t>
        </w:r>
      </w:ins>
      <w:ins w:id="344" w:author="José Ramos Torres Fevereiro" w:date="2023-08-30T15:59:00Z">
        <w:r w:rsidR="00924D7A" w:rsidRPr="00102440">
          <w:t xml:space="preserve"> industri</w:t>
        </w:r>
      </w:ins>
      <w:ins w:id="345" w:author="José Ramos Torres Fevereiro" w:date="2023-08-31T13:17:00Z">
        <w:r w:rsidR="00CD17EE" w:rsidRPr="00102440">
          <w:t>e</w:t>
        </w:r>
      </w:ins>
      <w:ins w:id="346" w:author="José Ramos Torres Fevereiro" w:date="2023-08-30T15:59:00Z">
        <w:r w:rsidR="00924D7A" w:rsidRPr="00102440">
          <w:t>s, such as</w:t>
        </w:r>
      </w:ins>
      <w:ins w:id="347" w:author="José Ramos Torres Fevereiro" w:date="2023-08-30T15:58:00Z">
        <w:r w:rsidR="00924D7A" w:rsidRPr="00102440">
          <w:t xml:space="preserve"> </w:t>
        </w:r>
      </w:ins>
      <w:ins w:id="348" w:author="José Ramos Torres Fevereiro" w:date="2023-08-30T15:57:00Z">
        <w:r w:rsidR="00924D7A" w:rsidRPr="00102440">
          <w:t xml:space="preserve"> energy (incineration)</w:t>
        </w:r>
      </w:ins>
      <w:ins w:id="349" w:author="José Ramos Torres Fevereiro" w:date="2023-08-30T15:59:00Z">
        <w:r w:rsidR="00924D7A" w:rsidRPr="00102440">
          <w:t xml:space="preserve"> or</w:t>
        </w:r>
      </w:ins>
      <w:ins w:id="350" w:author="José Ramos Torres Fevereiro" w:date="2023-08-30T15:57:00Z">
        <w:r w:rsidR="00924D7A" w:rsidRPr="00102440">
          <w:t xml:space="preserve"> </w:t>
        </w:r>
      </w:ins>
      <w:ins w:id="351" w:author="José Ramos Torres Fevereiro" w:date="2023-08-30T15:59:00Z">
        <w:r w:rsidR="00924D7A" w:rsidRPr="00102440">
          <w:t>recycled materials.</w:t>
        </w:r>
      </w:ins>
      <w:moveTo w:id="352" w:author="José Ramos Torres Fevereiro" w:date="2023-08-30T15:39:00Z">
        <w:del w:id="353" w:author="José Ramos Torres Fevereiro" w:date="2023-08-30T15:57:00Z">
          <w:r w:rsidRPr="00102440" w:rsidDel="00420BA5">
            <w:delText xml:space="preserve">. These </w:delText>
          </w:r>
          <w:r w:rsidRPr="00102440" w:rsidDel="00420BA5">
            <w:rPr>
              <w:rPrChange w:id="354" w:author="Oriol Valles Codina" w:date="2023-08-31T14:08:00Z">
                <w:rPr>
                  <w:highlight w:val="yellow"/>
                </w:rPr>
              </w:rPrChange>
            </w:rPr>
            <w:delText>industries</w:delText>
          </w:r>
          <w:r w:rsidRPr="00102440" w:rsidDel="00420BA5">
            <w:delText xml:space="preserve"> demand waste generated by productive </w:delText>
          </w:r>
          <w:r w:rsidRPr="00102440" w:rsidDel="00420BA5">
            <w:rPr>
              <w:rPrChange w:id="355" w:author="Oriol Valles Codina" w:date="2023-08-31T14:08:00Z">
                <w:rPr>
                  <w:highlight w:val="yellow"/>
                </w:rPr>
              </w:rPrChange>
            </w:rPr>
            <w:delText>industries</w:delText>
          </w:r>
          <w:r w:rsidRPr="00102440" w:rsidDel="00420BA5">
            <w:delText xml:space="preserve"> and final demand as inputs and</w:delText>
          </w:r>
        </w:del>
        <w:del w:id="356" w:author="José Ramos Torres Fevereiro" w:date="2023-08-30T16:00:00Z">
          <w:r w:rsidRPr="00102440" w:rsidDel="00924D7A">
            <w:delText xml:space="preserve"> produce treated waste or recycled materials used as intermediate inputs by productive </w:delText>
          </w:r>
          <w:r w:rsidRPr="00102440" w:rsidDel="00924D7A">
            <w:rPr>
              <w:rPrChange w:id="357" w:author="Oriol Valles Codina" w:date="2023-08-31T14:08:00Z">
                <w:rPr>
                  <w:highlight w:val="yellow"/>
                </w:rPr>
              </w:rPrChange>
            </w:rPr>
            <w:delText>industries</w:delText>
          </w:r>
          <w:r w:rsidRPr="00102440" w:rsidDel="00924D7A">
            <w:delText>. Therefore, the IO table is expanded in the rows.</w:delText>
          </w:r>
        </w:del>
        <w:r w:rsidRPr="00102440">
          <w:t xml:space="preserve"> </w:t>
        </w:r>
      </w:moveTo>
      <w:ins w:id="358" w:author="José Ramos Torres Fevereiro" w:date="2023-08-30T16:00:00Z">
        <w:r w:rsidR="00924D7A" w:rsidRPr="00102440">
          <w:t xml:space="preserve"> </w:t>
        </w:r>
      </w:ins>
      <w:moveTo w:id="359" w:author="José Ramos Torres Fevereiro" w:date="2023-08-30T15:39:00Z">
        <w:r w:rsidRPr="00102440">
          <w:t xml:space="preserve">It is important to note that the total waste generation per </w:t>
        </w:r>
        <w:r w:rsidRPr="00102440">
          <w:rPr>
            <w:rPrChange w:id="360" w:author="Oriol Valles Codina" w:date="2023-08-31T14:08:00Z">
              <w:rPr>
                <w:highlight w:val="yellow"/>
              </w:rPr>
            </w:rPrChange>
          </w:rPr>
          <w:t>industry</w:t>
        </w:r>
        <w:r w:rsidRPr="00102440">
          <w:t xml:space="preserve"> is net of recycled waste. Increased recycling reduces the waste generation coefficient in each </w:t>
        </w:r>
        <w:r w:rsidRPr="00102440">
          <w:rPr>
            <w:rPrChange w:id="361" w:author="Oriol Valles Codina" w:date="2023-08-31T14:08:00Z">
              <w:rPr>
                <w:highlight w:val="yellow"/>
              </w:rPr>
            </w:rPrChange>
          </w:rPr>
          <w:t>industry</w:t>
        </w:r>
        <w:r w:rsidRPr="00102440">
          <w:t xml:space="preserve">. Recycled materials, demanded as inputs by productive </w:t>
        </w:r>
        <w:r w:rsidRPr="00102440">
          <w:rPr>
            <w:rPrChange w:id="362" w:author="Oriol Valles Codina" w:date="2023-08-31T14:08:00Z">
              <w:rPr>
                <w:highlight w:val="yellow"/>
              </w:rPr>
            </w:rPrChange>
          </w:rPr>
          <w:t>industries</w:t>
        </w:r>
        <w:r w:rsidRPr="00102440">
          <w:t xml:space="preserve">, are represented by positive coefficients in the recycling </w:t>
        </w:r>
        <w:r w:rsidRPr="00102440">
          <w:rPr>
            <w:rPrChange w:id="363" w:author="Oriol Valles Codina" w:date="2023-08-31T14:08:00Z">
              <w:rPr>
                <w:highlight w:val="yellow"/>
              </w:rPr>
            </w:rPrChange>
          </w:rPr>
          <w:t>industry</w:t>
        </w:r>
      </w:moveTo>
      <w:moveToRangeEnd w:id="322"/>
      <w:ins w:id="364" w:author="José Ramos Torres Fevereiro" w:date="2023-08-30T16:00:00Z">
        <w:r w:rsidR="00924D7A" w:rsidRPr="00102440">
          <w:t xml:space="preserve">. </w:t>
        </w:r>
      </w:ins>
      <w:ins w:id="365" w:author="José Ramos Torres Fevereiro" w:date="2023-08-30T16:01:00Z">
        <w:r w:rsidR="00924D7A" w:rsidRPr="00102440">
          <w:t>Although, WIO methodology can be applied to various CE interventions</w:t>
        </w:r>
        <w:r w:rsidR="00924D7A" w:rsidRPr="00102440">
          <w:rPr>
            <w:rFonts w:cs="SFRM1000"/>
          </w:rPr>
          <w:t>, its application</w:t>
        </w:r>
      </w:ins>
      <w:ins w:id="366" w:author="José Ramos Torres Fevereiro" w:date="2023-08-30T15:32:00Z">
        <w:r w:rsidR="00C73C71" w:rsidRPr="00102440">
          <w:rPr>
            <w:rFonts w:cs="SFRM1000"/>
          </w:rPr>
          <w:t xml:space="preserve"> </w:t>
        </w:r>
      </w:ins>
      <w:ins w:id="367" w:author="José Ramos Torres Fevereiro" w:date="2023-08-30T16:04:00Z">
        <w:r w:rsidR="00924D7A" w:rsidRPr="00102440">
          <w:rPr>
            <w:rFonts w:cs="SFRM1000"/>
          </w:rPr>
          <w:t>has</w:t>
        </w:r>
      </w:ins>
      <w:ins w:id="368" w:author="José Ramos Torres Fevereiro" w:date="2023-08-30T16:01:00Z">
        <w:r w:rsidR="00924D7A" w:rsidRPr="00102440">
          <w:rPr>
            <w:rFonts w:cs="SFRM1000"/>
          </w:rPr>
          <w:t xml:space="preserve"> been </w:t>
        </w:r>
      </w:ins>
      <w:ins w:id="369" w:author="José Ramos Torres Fevereiro" w:date="2023-08-30T15:32:00Z">
        <w:r w:rsidR="00C73C71" w:rsidRPr="00102440">
          <w:rPr>
            <w:rFonts w:cs="SFRM1000"/>
          </w:rPr>
          <w:t>mainly used to analyse CE practices</w:t>
        </w:r>
      </w:ins>
      <w:ins w:id="370" w:author="José Ramos Torres Fevereiro" w:date="2023-08-30T16:01:00Z">
        <w:r w:rsidR="00924D7A" w:rsidRPr="00102440">
          <w:rPr>
            <w:rFonts w:cs="SFRM1000"/>
          </w:rPr>
          <w:t xml:space="preserve"> associated with comparing</w:t>
        </w:r>
      </w:ins>
      <w:ins w:id="371" w:author="José Ramos Torres Fevereiro" w:date="2023-08-30T16:04:00Z">
        <w:r w:rsidR="00924D7A" w:rsidRPr="00102440">
          <w:rPr>
            <w:rFonts w:cs="SFRM1000"/>
          </w:rPr>
          <w:t xml:space="preserve"> </w:t>
        </w:r>
      </w:ins>
      <w:ins w:id="372" w:author="José Ramos Torres Fevereiro" w:date="2023-08-30T16:05:00Z">
        <w:r w:rsidR="00924D7A" w:rsidRPr="00102440">
          <w:rPr>
            <w:rFonts w:cs="SFRM1000"/>
          </w:rPr>
          <w:t>r</w:t>
        </w:r>
      </w:ins>
      <w:ins w:id="373" w:author="José Ramos Torres Fevereiro" w:date="2023-08-30T16:04:00Z">
        <w:r w:rsidR="00924D7A" w:rsidRPr="00102440">
          <w:rPr>
            <w:rFonts w:cs="SFRM1000"/>
          </w:rPr>
          <w:t xml:space="preserve">esidual </w:t>
        </w:r>
      </w:ins>
      <w:ins w:id="374" w:author="José Ramos Torres Fevereiro" w:date="2023-08-30T16:05:00Z">
        <w:r w:rsidR="00924D7A" w:rsidRPr="00102440">
          <w:rPr>
            <w:rFonts w:cs="SFRM1000"/>
          </w:rPr>
          <w:t>w</w:t>
        </w:r>
      </w:ins>
      <w:ins w:id="375" w:author="José Ramos Torres Fevereiro" w:date="2023-08-30T16:04:00Z">
        <w:r w:rsidR="00924D7A" w:rsidRPr="00102440">
          <w:rPr>
            <w:rFonts w:cs="SFRM1000"/>
          </w:rPr>
          <w:t xml:space="preserve">aste </w:t>
        </w:r>
      </w:ins>
      <w:ins w:id="376" w:author="José Ramos Torres Fevereiro" w:date="2023-08-30T16:05:00Z">
        <w:r w:rsidR="00924D7A" w:rsidRPr="00102440">
          <w:rPr>
            <w:rFonts w:cs="SFRM1000"/>
          </w:rPr>
          <w:t>management (RWM)</w:t>
        </w:r>
      </w:ins>
      <w:ins w:id="377" w:author="José Ramos Torres Fevereiro" w:date="2023-08-30T16:01:00Z">
        <w:r w:rsidR="00924D7A" w:rsidRPr="00102440">
          <w:rPr>
            <w:rFonts w:cs="SFRM1000"/>
          </w:rPr>
          <w:t xml:space="preserve"> scenarios</w:t>
        </w:r>
      </w:ins>
      <w:ins w:id="378" w:author="José Ramos Torres Fevereiro" w:date="2023-08-30T16:05:00Z">
        <w:r w:rsidR="00924D7A" w:rsidRPr="00102440">
          <w:rPr>
            <w:rFonts w:cs="SFRM1000"/>
          </w:rPr>
          <w:t>, where environmental and socio-economic impacts of different waste treatments are contrasted</w:t>
        </w:r>
      </w:ins>
      <w:ins w:id="379" w:author="José Ramos Torres Fevereiro" w:date="2023-08-30T16:16:00Z">
        <w:r w:rsidR="0045735E" w:rsidRPr="00102440">
          <w:rPr>
            <w:rFonts w:cs="SFRM1000"/>
          </w:rPr>
          <w:t xml:space="preserve"> (e.g. </w:t>
        </w:r>
        <w:r w:rsidR="0045735E" w:rsidRPr="00102440">
          <w:t>Kondo and Nakamura 2004, Nakamura and Kondo 2006)</w:t>
        </w:r>
      </w:ins>
      <w:ins w:id="380" w:author="José Ramos Torres Fevereiro" w:date="2023-08-30T16:27:00Z">
        <w:r w:rsidR="001C5965" w:rsidRPr="00102440">
          <w:t xml:space="preserve">, with recycling tending to </w:t>
        </w:r>
      </w:ins>
      <w:ins w:id="381" w:author="José Ramos Torres Fevereiro" w:date="2023-08-30T16:28:00Z">
        <w:r w:rsidR="001C5965" w:rsidRPr="00102440">
          <w:t xml:space="preserve">have higher </w:t>
        </w:r>
      </w:ins>
      <w:ins w:id="382" w:author="José Ramos Torres Fevereiro" w:date="2023-08-30T16:27:00Z">
        <w:r w:rsidR="001C5965" w:rsidRPr="00102440">
          <w:t>employment</w:t>
        </w:r>
      </w:ins>
      <w:ins w:id="383" w:author="José Ramos Torres Fevereiro" w:date="2023-08-30T16:28:00Z">
        <w:r w:rsidR="001C5965" w:rsidRPr="00102440">
          <w:t xml:space="preserve"> coefficient</w:t>
        </w:r>
      </w:ins>
      <w:ins w:id="384" w:author="José Ramos Torres Fevereiro" w:date="2023-08-30T16:27:00Z">
        <w:r w:rsidR="001C5965" w:rsidRPr="00102440">
          <w:t>, while land-filling</w:t>
        </w:r>
      </w:ins>
      <w:ins w:id="385" w:author="José Ramos Torres Fevereiro" w:date="2023-08-30T16:28:00Z">
        <w:r w:rsidR="001C5965" w:rsidRPr="00102440">
          <w:t xml:space="preserve"> has lower pollution coefficients.</w:t>
        </w:r>
      </w:ins>
      <w:ins w:id="386" w:author="José Ramos Torres Fevereiro" w:date="2023-08-30T16:27:00Z">
        <w:r w:rsidR="001C5965" w:rsidRPr="00102440">
          <w:t xml:space="preserve"> </w:t>
        </w:r>
      </w:ins>
    </w:p>
    <w:p w14:paraId="5338CCEA" w14:textId="31C9208B" w:rsidR="001E613D" w:rsidRPr="00102440" w:rsidRDefault="0045735E" w:rsidP="00406D5C">
      <w:pPr>
        <w:pStyle w:val="BodyJUST2CE"/>
        <w:rPr>
          <w:ins w:id="387" w:author="José Ramos Torres Fevereiro" w:date="2023-08-30T14:56:00Z"/>
          <w:rFonts w:cs="SFRM1000"/>
        </w:rPr>
      </w:pPr>
      <w:ins w:id="388" w:author="José Ramos Torres Fevereiro" w:date="2023-08-30T16:14:00Z">
        <w:r w:rsidRPr="00102440">
          <w:rPr>
            <w:rFonts w:cs="SFRM1000"/>
          </w:rPr>
          <w:t xml:space="preserve">Despite similarities in the </w:t>
        </w:r>
      </w:ins>
      <w:ins w:id="389" w:author="José Ramos Torres Fevereiro" w:date="2023-08-30T16:15:00Z">
        <w:r w:rsidRPr="00102440">
          <w:rPr>
            <w:rFonts w:cs="SFRM1000"/>
          </w:rPr>
          <w:t xml:space="preserve">modelling methodology and </w:t>
        </w:r>
      </w:ins>
      <w:ins w:id="390" w:author="José Ramos Torres Fevereiro" w:date="2023-08-30T16:14:00Z">
        <w:r w:rsidRPr="00102440">
          <w:rPr>
            <w:rFonts w:cs="SFRM1000"/>
          </w:rPr>
          <w:t xml:space="preserve">CE strategies </w:t>
        </w:r>
      </w:ins>
      <w:ins w:id="391" w:author="José Ramos Torres Fevereiro" w:date="2023-08-30T16:15:00Z">
        <w:r w:rsidRPr="00102440">
          <w:rPr>
            <w:rFonts w:cs="SFRM1000"/>
          </w:rPr>
          <w:t xml:space="preserve">simulated there is a </w:t>
        </w:r>
      </w:ins>
      <w:ins w:id="392" w:author="José Ramos Torres Fevereiro" w:date="2023-08-30T16:17:00Z">
        <w:r w:rsidR="00406D5C" w:rsidRPr="00102440">
          <w:rPr>
            <w:rFonts w:cs="SFRM1000"/>
          </w:rPr>
          <w:t>variety of results regarding the</w:t>
        </w:r>
      </w:ins>
      <w:ins w:id="393" w:author="José Ramos Torres Fevereiro" w:date="2023-08-30T16:20:00Z">
        <w:r w:rsidR="00406D5C" w:rsidRPr="00102440">
          <w:rPr>
            <w:rFonts w:cs="SFRM1000"/>
          </w:rPr>
          <w:t xml:space="preserve"> socio-economic</w:t>
        </w:r>
      </w:ins>
      <w:ins w:id="394" w:author="José Ramos Torres Fevereiro" w:date="2023-08-30T16:17:00Z">
        <w:r w:rsidR="00406D5C" w:rsidRPr="00102440">
          <w:rPr>
            <w:rFonts w:cs="SFRM1000"/>
          </w:rPr>
          <w:t xml:space="preserve"> impacts of the adoption of CE strategies</w:t>
        </w:r>
      </w:ins>
      <w:ins w:id="395" w:author="José Ramos Torres Fevereiro" w:date="2023-08-30T16:18:00Z">
        <w:r w:rsidR="00406D5C" w:rsidRPr="00102440">
          <w:rPr>
            <w:rFonts w:cs="SFRM1000"/>
          </w:rPr>
          <w:t xml:space="preserve">. This can be traced to </w:t>
        </w:r>
        <w:r w:rsidR="00406D5C" w:rsidRPr="00102440">
          <w:rPr>
            <w:rFonts w:ascii="SFRM1000" w:hAnsi="SFRM1000" w:cs="SFRM1000"/>
            <w:sz w:val="20"/>
            <w:szCs w:val="20"/>
          </w:rPr>
          <w:t>the great variability in the assumptions regarding the c</w:t>
        </w:r>
      </w:ins>
      <w:ins w:id="396" w:author="José Ramos Torres Fevereiro" w:date="2023-08-30T16:19:00Z">
        <w:r w:rsidR="00406D5C" w:rsidRPr="00102440">
          <w:rPr>
            <w:rFonts w:ascii="SFRM1000" w:hAnsi="SFRM1000" w:cs="SFRM1000"/>
            <w:sz w:val="20"/>
            <w:szCs w:val="20"/>
          </w:rPr>
          <w:t>hanges in technical coefficients and in final demand. As an example, is inter</w:t>
        </w:r>
      </w:ins>
      <w:ins w:id="397" w:author="José Ramos Torres Fevereiro" w:date="2023-08-30T16:20:00Z">
        <w:r w:rsidR="00406D5C" w:rsidRPr="00102440">
          <w:rPr>
            <w:rFonts w:ascii="SFRM1000" w:hAnsi="SFRM1000" w:cs="SFRM1000"/>
            <w:sz w:val="20"/>
            <w:szCs w:val="20"/>
          </w:rPr>
          <w:t xml:space="preserve">esting to compare results obtained by </w:t>
        </w:r>
        <w:r w:rsidR="00406D5C" w:rsidRPr="00102440">
          <w:rPr>
            <w:rFonts w:cs="SFRM1000"/>
          </w:rPr>
          <w:t xml:space="preserve">Wiebe et. al. (2019) and Donati et. al. (2020) regarding the </w:t>
        </w:r>
      </w:ins>
      <w:ins w:id="398" w:author="José Ramos Torres Fevereiro" w:date="2023-08-30T16:21:00Z">
        <w:r w:rsidR="00406D5C" w:rsidRPr="00102440">
          <w:rPr>
            <w:rFonts w:cs="SFRM1000"/>
          </w:rPr>
          <w:t>impacts of greater resource efficiency.</w:t>
        </w:r>
      </w:ins>
      <w:ins w:id="399" w:author="José Ramos Torres Fevereiro" w:date="2023-08-30T16:20:00Z">
        <w:r w:rsidR="00406D5C" w:rsidRPr="00102440">
          <w:rPr>
            <w:rFonts w:cs="SFRM1000"/>
          </w:rPr>
          <w:t xml:space="preserve"> </w:t>
        </w:r>
      </w:ins>
      <w:ins w:id="400" w:author="José Ramos Torres Fevereiro" w:date="2023-08-30T16:21:00Z">
        <w:r w:rsidR="00406D5C" w:rsidRPr="00102440">
          <w:rPr>
            <w:rFonts w:cs="SFRM1000"/>
          </w:rPr>
          <w:t>W</w:t>
        </w:r>
      </w:ins>
      <w:ins w:id="401" w:author="José Ramos Torres Fevereiro" w:date="2023-08-30T14:47:00Z">
        <w:r w:rsidR="001E613D" w:rsidRPr="00102440">
          <w:rPr>
            <w:rFonts w:cs="SFRM1000"/>
          </w:rPr>
          <w:t>hile Wiebe e</w:t>
        </w:r>
      </w:ins>
      <w:ins w:id="402" w:author="José Ramos Torres Fevereiro" w:date="2023-08-30T14:48:00Z">
        <w:r w:rsidR="001E613D" w:rsidRPr="00102440">
          <w:rPr>
            <w:rFonts w:cs="SFRM1000"/>
          </w:rPr>
          <w:t>t. al. (2019) changes are introduced in a staggered way on a yearly basis and compensated by increase in expenditure in R &amp; D (keeping total demand constant)</w:t>
        </w:r>
      </w:ins>
      <w:ins w:id="403" w:author="José Ramos Torres Fevereiro" w:date="2023-08-30T14:49:00Z">
        <w:r w:rsidR="001E613D" w:rsidRPr="00102440">
          <w:rPr>
            <w:rFonts w:cs="SFRM1000"/>
          </w:rPr>
          <w:t>, Donati et. al. (2020) introduces changes in a</w:t>
        </w:r>
      </w:ins>
      <w:ins w:id="404" w:author="José Ramos Torres Fevereiro" w:date="2023-08-30T14:50:00Z">
        <w:r w:rsidR="001E613D" w:rsidRPr="00102440">
          <w:rPr>
            <w:rFonts w:cs="SFRM1000"/>
          </w:rPr>
          <w:t xml:space="preserve"> one off </w:t>
        </w:r>
      </w:ins>
      <w:ins w:id="405" w:author="José Ramos Torres Fevereiro" w:date="2023-08-30T14:56:00Z">
        <w:r w:rsidR="00575673" w:rsidRPr="00102440">
          <w:rPr>
            <w:rFonts w:cs="SFRM1000"/>
          </w:rPr>
          <w:t>applies</w:t>
        </w:r>
      </w:ins>
      <w:ins w:id="406" w:author="José Ramos Torres Fevereiro" w:date="2023-08-30T14:50:00Z">
        <w:r w:rsidR="001E613D" w:rsidRPr="00102440">
          <w:rPr>
            <w:rFonts w:cs="SFRM1000"/>
          </w:rPr>
          <w:t xml:space="preserve"> one-off exogenous changes</w:t>
        </w:r>
      </w:ins>
      <w:ins w:id="407" w:author="José Ramos Torres Fevereiro" w:date="2023-08-30T14:51:00Z">
        <w:r w:rsidR="001E613D" w:rsidRPr="00102440">
          <w:rPr>
            <w:rFonts w:cs="SFRM1000"/>
          </w:rPr>
          <w:t xml:space="preserve">, with no compensating expenditure in R&amp;D. </w:t>
        </w:r>
      </w:ins>
      <w:ins w:id="408" w:author="José Ramos Torres Fevereiro" w:date="2023-08-30T14:52:00Z">
        <w:r w:rsidR="001E613D" w:rsidRPr="00102440">
          <w:rPr>
            <w:rFonts w:cs="SFRM1000"/>
          </w:rPr>
          <w:t xml:space="preserve">Not surprisingly the results obtained regarding socio-economic impacts are </w:t>
        </w:r>
      </w:ins>
      <w:ins w:id="409" w:author="José Ramos Torres Fevereiro" w:date="2023-08-30T14:53:00Z">
        <w:r w:rsidR="001E613D" w:rsidRPr="00102440">
          <w:rPr>
            <w:rFonts w:cs="SFRM1000"/>
          </w:rPr>
          <w:t xml:space="preserve">different with Wiebe et. al (2019) finding a positive net impact on employment, while Donati et. al. (2020) </w:t>
        </w:r>
      </w:ins>
      <w:ins w:id="410" w:author="José Ramos Torres Fevereiro" w:date="2023-08-30T16:17:00Z">
        <w:r w:rsidRPr="00102440">
          <w:rPr>
            <w:rFonts w:cs="SFRM1000"/>
          </w:rPr>
          <w:t>finds</w:t>
        </w:r>
      </w:ins>
      <w:ins w:id="411" w:author="José Ramos Torres Fevereiro" w:date="2023-08-30T14:53:00Z">
        <w:r w:rsidR="001E613D" w:rsidRPr="00102440">
          <w:rPr>
            <w:rFonts w:cs="SFRM1000"/>
          </w:rPr>
          <w:t xml:space="preserve"> a negative </w:t>
        </w:r>
      </w:ins>
      <w:ins w:id="412" w:author="José Ramos Torres Fevereiro" w:date="2023-08-30T14:56:00Z">
        <w:r w:rsidR="00575673" w:rsidRPr="00102440">
          <w:rPr>
            <w:rFonts w:cs="SFRM1000"/>
          </w:rPr>
          <w:t>impact on employment and on GDP.</w:t>
        </w:r>
      </w:ins>
    </w:p>
    <w:p w14:paraId="628527F7" w14:textId="4F986617" w:rsidR="0018212D" w:rsidRPr="00102440" w:rsidRDefault="00406D5C" w:rsidP="001C5965">
      <w:pPr>
        <w:pStyle w:val="BodyJUST2CE"/>
      </w:pPr>
      <w:ins w:id="413" w:author="José Ramos Torres Fevereiro" w:date="2023-08-30T16:22:00Z">
        <w:r w:rsidRPr="00102440">
          <w:t xml:space="preserve">Overall, IO </w:t>
        </w:r>
      </w:ins>
      <w:ins w:id="414" w:author="José Ramos Torres Fevereiro" w:date="2023-08-30T16:28:00Z">
        <w:r w:rsidR="001C5965" w:rsidRPr="00102440">
          <w:t xml:space="preserve">models are </w:t>
        </w:r>
      </w:ins>
      <w:ins w:id="415" w:author="José Ramos Torres Fevereiro" w:date="2023-08-30T16:29:00Z">
        <w:r w:rsidR="001C5965" w:rsidRPr="00102440">
          <w:t xml:space="preserve">a very useful method to represent the adoption of a range of CE practices, As discussed here. </w:t>
        </w:r>
      </w:ins>
      <w:ins w:id="416" w:author="José Ramos Torres Fevereiro" w:date="2023-08-30T16:17:00Z">
        <w:r w:rsidR="0045735E" w:rsidRPr="00102440">
          <w:t>Nevertheless</w:t>
        </w:r>
      </w:ins>
      <w:ins w:id="417" w:author="José Ramos Torres Fevereiro" w:date="2023-08-30T14:43:00Z">
        <w:r w:rsidR="001E613D" w:rsidRPr="00102440">
          <w:t>, t</w:t>
        </w:r>
      </w:ins>
      <w:del w:id="418" w:author="José Ramos Torres Fevereiro" w:date="2023-08-30T14:43:00Z">
        <w:r w:rsidR="00A4272A" w:rsidRPr="00102440" w:rsidDel="001E613D">
          <w:delText>T</w:delText>
        </w:r>
      </w:del>
      <w:r w:rsidR="00A4272A" w:rsidRPr="00102440">
        <w:t>he benchmark IO model relies on sever</w:t>
      </w:r>
      <w:r w:rsidR="0018212D" w:rsidRPr="00102440">
        <w:t>al fundamental assumptions:</w:t>
      </w:r>
    </w:p>
    <w:p w14:paraId="79C872CB" w14:textId="254261E1" w:rsidR="0018212D" w:rsidRPr="00102440" w:rsidRDefault="00A4272A">
      <w:pPr>
        <w:pStyle w:val="BodyJUST2CE"/>
        <w:numPr>
          <w:ilvl w:val="0"/>
          <w:numId w:val="3"/>
        </w:numPr>
        <w:spacing w:before="60" w:after="60"/>
        <w:pPrChange w:id="419" w:author="Oriol Valles Codina" w:date="2023-08-31T12:29:00Z">
          <w:pPr>
            <w:pStyle w:val="BodyJUST2CE"/>
            <w:numPr>
              <w:numId w:val="3"/>
            </w:numPr>
            <w:ind w:left="720" w:hanging="360"/>
          </w:pPr>
        </w:pPrChange>
      </w:pPr>
      <w:del w:id="420" w:author="Oriol Valles Codina" w:date="2023-08-31T12:29:00Z">
        <w:r w:rsidRPr="00102440" w:rsidDel="00AA7CCB">
          <w:delText xml:space="preserve">constant </w:delText>
        </w:r>
      </w:del>
      <w:ins w:id="421" w:author="Oriol Valles Codina" w:date="2023-08-31T12:29:00Z">
        <w:r w:rsidR="00AA7CCB" w:rsidRPr="00102440">
          <w:t xml:space="preserve">Constant </w:t>
        </w:r>
      </w:ins>
      <w:r w:rsidRPr="00102440">
        <w:t>returns to scale, meaning technical coefficients do not d</w:t>
      </w:r>
      <w:r w:rsidR="0018212D" w:rsidRPr="00102440">
        <w:t xml:space="preserve">epend on </w:t>
      </w:r>
      <w:ins w:id="422" w:author="José Ramos Torres Fevereiro" w:date="2023-08-29T15:49:00Z">
        <w:r w:rsidR="00EF035F" w:rsidRPr="00102440">
          <w:t xml:space="preserve">the </w:t>
        </w:r>
      </w:ins>
      <w:del w:id="423" w:author="José Ramos Torres Fevereiro" w:date="2023-08-29T15:49:00Z">
        <w:r w:rsidR="0018212D" w:rsidRPr="00102440" w:rsidDel="00EF035F">
          <w:delText xml:space="preserve">production </w:delText>
        </w:r>
      </w:del>
      <w:r w:rsidR="0018212D" w:rsidRPr="00102440">
        <w:t>scale</w:t>
      </w:r>
      <w:ins w:id="424" w:author="José Ramos Torres Fevereiro" w:date="2023-08-29T15:49:00Z">
        <w:r w:rsidR="00EF035F" w:rsidRPr="00102440">
          <w:t xml:space="preserve"> of production</w:t>
        </w:r>
      </w:ins>
      <w:r w:rsidR="0018212D" w:rsidRPr="00102440">
        <w:t>;</w:t>
      </w:r>
    </w:p>
    <w:p w14:paraId="549B3553" w14:textId="76BEC0DB" w:rsidR="0018212D" w:rsidRPr="00102440" w:rsidRDefault="00A4272A">
      <w:pPr>
        <w:pStyle w:val="BodyJUST2CE"/>
        <w:numPr>
          <w:ilvl w:val="0"/>
          <w:numId w:val="3"/>
        </w:numPr>
        <w:spacing w:before="60" w:after="60"/>
        <w:pPrChange w:id="425" w:author="Oriol Valles Codina" w:date="2023-08-31T12:29:00Z">
          <w:pPr>
            <w:pStyle w:val="BodyJUST2CE"/>
            <w:numPr>
              <w:numId w:val="3"/>
            </w:numPr>
            <w:ind w:left="720" w:hanging="360"/>
          </w:pPr>
        </w:pPrChange>
      </w:pPr>
      <w:del w:id="426" w:author="Oriol Valles Codina" w:date="2023-08-31T12:29:00Z">
        <w:r w:rsidRPr="00102440" w:rsidDel="00AA7CCB">
          <w:delText xml:space="preserve">fixed </w:delText>
        </w:r>
      </w:del>
      <w:ins w:id="427" w:author="Oriol Valles Codina" w:date="2023-08-31T12:29:00Z">
        <w:r w:rsidR="00AA7CCB" w:rsidRPr="00102440">
          <w:t xml:space="preserve">Fixed </w:t>
        </w:r>
      </w:ins>
      <w:r w:rsidRPr="00102440">
        <w:t>proportions of factors of production without su</w:t>
      </w:r>
      <w:r w:rsidR="0018212D" w:rsidRPr="00102440">
        <w:t>bstitution possibilities;</w:t>
      </w:r>
    </w:p>
    <w:p w14:paraId="32BFE84D" w14:textId="40EAB05F" w:rsidR="0018212D" w:rsidRPr="00102440" w:rsidRDefault="00A4272A">
      <w:pPr>
        <w:pStyle w:val="BodyJUST2CE"/>
        <w:numPr>
          <w:ilvl w:val="0"/>
          <w:numId w:val="3"/>
        </w:numPr>
        <w:spacing w:before="60" w:after="60"/>
        <w:pPrChange w:id="428" w:author="Oriol Valles Codina" w:date="2023-08-31T12:29:00Z">
          <w:pPr>
            <w:pStyle w:val="BodyJUST2CE"/>
            <w:numPr>
              <w:numId w:val="3"/>
            </w:numPr>
            <w:ind w:left="720" w:hanging="360"/>
          </w:pPr>
        </w:pPrChange>
      </w:pPr>
      <w:del w:id="429" w:author="Oriol Valles Codina" w:date="2023-08-31T12:29:00Z">
        <w:r w:rsidRPr="00102440" w:rsidDel="00AA7CCB">
          <w:delText xml:space="preserve">use </w:delText>
        </w:r>
      </w:del>
      <w:ins w:id="430" w:author="Oriol Valles Codina" w:date="2023-08-31T12:29:00Z">
        <w:r w:rsidR="00AA7CCB" w:rsidRPr="00102440">
          <w:t xml:space="preserve">Use </w:t>
        </w:r>
      </w:ins>
      <w:r w:rsidRPr="00102440">
        <w:t>of a single technology per sector and production of a single homogeneous product;</w:t>
      </w:r>
    </w:p>
    <w:p w14:paraId="0225E816" w14:textId="3132EADA" w:rsidR="0018212D" w:rsidRPr="00102440" w:rsidRDefault="00A4272A">
      <w:pPr>
        <w:pStyle w:val="BodyJUST2CE"/>
        <w:numPr>
          <w:ilvl w:val="0"/>
          <w:numId w:val="3"/>
        </w:numPr>
        <w:spacing w:before="60" w:after="60"/>
        <w:rPr>
          <w:ins w:id="431" w:author="José Ramos Torres Fevereiro" w:date="2023-08-30T15:14:00Z"/>
        </w:rPr>
        <w:pPrChange w:id="432" w:author="Oriol Valles Codina" w:date="2023-08-31T12:29:00Z">
          <w:pPr>
            <w:pStyle w:val="BodyJUST2CE"/>
            <w:numPr>
              <w:numId w:val="3"/>
            </w:numPr>
            <w:ind w:left="720" w:hanging="360"/>
          </w:pPr>
        </w:pPrChange>
      </w:pPr>
      <w:del w:id="433" w:author="Oriol Valles Codina" w:date="2023-08-31T12:29:00Z">
        <w:r w:rsidRPr="00102440" w:rsidDel="00AA7CCB">
          <w:delText xml:space="preserve">no </w:delText>
        </w:r>
      </w:del>
      <w:ins w:id="434" w:author="Oriol Valles Codina" w:date="2023-08-31T12:29:00Z">
        <w:r w:rsidR="00AA7CCB" w:rsidRPr="00102440">
          <w:t xml:space="preserve">No </w:t>
        </w:r>
      </w:ins>
      <w:r w:rsidRPr="00102440">
        <w:t>impact of price changes on final demand (zero p</w:t>
      </w:r>
      <w:r w:rsidR="0018212D" w:rsidRPr="00102440">
        <w:t>rice</w:t>
      </w:r>
      <w:ins w:id="435" w:author="José Ramos Torres Fevereiro" w:date="2023-08-31T13:16:00Z">
        <w:r w:rsidR="00CD17EE" w:rsidRPr="00102440">
          <w:t xml:space="preserve"> and cr</w:t>
        </w:r>
      </w:ins>
      <w:ins w:id="436" w:author="José Ramos Torres Fevereiro" w:date="2023-08-31T13:17:00Z">
        <w:r w:rsidR="00CD17EE" w:rsidRPr="00102440">
          <w:t>oss-price</w:t>
        </w:r>
      </w:ins>
      <w:r w:rsidR="0018212D" w:rsidRPr="00102440">
        <w:t>-elasticity of demand);</w:t>
      </w:r>
    </w:p>
    <w:p w14:paraId="5167D147" w14:textId="6A1D9002" w:rsidR="007952C4" w:rsidRPr="00102440" w:rsidRDefault="007952C4">
      <w:pPr>
        <w:pStyle w:val="BodyJUST2CE"/>
        <w:numPr>
          <w:ilvl w:val="0"/>
          <w:numId w:val="3"/>
        </w:numPr>
        <w:spacing w:before="60" w:after="60"/>
        <w:pPrChange w:id="437" w:author="Oriol Valles Codina" w:date="2023-08-31T12:29:00Z">
          <w:pPr>
            <w:pStyle w:val="BodyJUST2CE"/>
            <w:numPr>
              <w:numId w:val="3"/>
            </w:numPr>
            <w:ind w:left="720" w:hanging="360"/>
          </w:pPr>
        </w:pPrChange>
      </w:pPr>
      <w:ins w:id="438" w:author="José Ramos Torres Fevereiro" w:date="2023-08-30T15:14:00Z">
        <w:del w:id="439" w:author="Oriol Valles Codina" w:date="2023-08-31T12:29:00Z">
          <w:r w:rsidRPr="00102440" w:rsidDel="00AA7CCB">
            <w:delText>n</w:delText>
          </w:r>
        </w:del>
      </w:ins>
      <w:ins w:id="440" w:author="Oriol Valles Codina" w:date="2023-08-31T12:29:00Z">
        <w:r w:rsidR="00AA7CCB" w:rsidRPr="00102440">
          <w:t>N</w:t>
        </w:r>
      </w:ins>
      <w:ins w:id="441" w:author="José Ramos Torres Fevereiro" w:date="2023-08-30T15:14:00Z">
        <w:r w:rsidRPr="00102440">
          <w:t>o impact of changes in employment</w:t>
        </w:r>
      </w:ins>
      <w:ins w:id="442" w:author="José Ramos Torres Fevereiro" w:date="2023-08-30T15:15:00Z">
        <w:r w:rsidRPr="00102440">
          <w:t>, value added on final demand (no Keynesian multiplier effect);</w:t>
        </w:r>
      </w:ins>
    </w:p>
    <w:p w14:paraId="5A75AF37" w14:textId="52AF63F3" w:rsidR="00A4272A" w:rsidRPr="00102440" w:rsidRDefault="00A4272A">
      <w:pPr>
        <w:pStyle w:val="BodyJUST2CE"/>
        <w:numPr>
          <w:ilvl w:val="0"/>
          <w:numId w:val="3"/>
        </w:numPr>
        <w:spacing w:before="60" w:after="60"/>
        <w:pPrChange w:id="443" w:author="Oriol Valles Codina" w:date="2023-08-31T12:29:00Z">
          <w:pPr>
            <w:pStyle w:val="BodyJUST2CE"/>
            <w:numPr>
              <w:numId w:val="3"/>
            </w:numPr>
            <w:ind w:left="720" w:hanging="360"/>
          </w:pPr>
        </w:pPrChange>
      </w:pPr>
      <w:del w:id="444" w:author="Oriol Valles Codina" w:date="2023-08-31T12:29:00Z">
        <w:r w:rsidRPr="00102440" w:rsidDel="00AA7CCB">
          <w:delText xml:space="preserve">absence </w:delText>
        </w:r>
      </w:del>
      <w:ins w:id="445" w:author="Oriol Valles Codina" w:date="2023-08-31T12:29:00Z">
        <w:r w:rsidR="00AA7CCB" w:rsidRPr="00102440">
          <w:t xml:space="preserve">Absence </w:t>
        </w:r>
      </w:ins>
      <w:r w:rsidRPr="00102440">
        <w:t>of supply constraints on labour, capital, natural resources, and financial constraints.</w:t>
      </w:r>
    </w:p>
    <w:p w14:paraId="0006F80B" w14:textId="7E10224E" w:rsidR="0091496C" w:rsidRPr="00102440" w:rsidRDefault="0091496C" w:rsidP="007562B7">
      <w:pPr>
        <w:pStyle w:val="BodyJUST2CE"/>
      </w:pPr>
      <w:r w:rsidRPr="00102440">
        <w:rPr>
          <w:rPrChange w:id="446" w:author="Oriol Valles Codina" w:date="2023-08-31T14:08:00Z">
            <w:rPr>
              <w:highlight w:val="yellow"/>
            </w:rPr>
          </w:rPrChange>
        </w:rPr>
        <w:t>Despite these limitations</w:t>
      </w:r>
      <w:r w:rsidR="00A4272A" w:rsidRPr="00102440">
        <w:rPr>
          <w:rPrChange w:id="447" w:author="Oriol Valles Codina" w:date="2023-08-31T14:08:00Z">
            <w:rPr>
              <w:highlight w:val="yellow"/>
            </w:rPr>
          </w:rPrChange>
        </w:rPr>
        <w:t>,</w:t>
      </w:r>
      <w:r w:rsidR="00A4272A" w:rsidRPr="00102440">
        <w:t xml:space="preserve"> it is possible to combine IO analysis with other modelling frameworks that endogenize fi</w:t>
      </w:r>
      <w:r w:rsidRPr="00102440">
        <w:t>nal demand explicitly</w:t>
      </w:r>
      <w:ins w:id="448" w:author="José Ramos Torres Fevereiro" w:date="2023-08-29T15:50:00Z">
        <w:r w:rsidR="00EF035F" w:rsidRPr="00102440">
          <w:t xml:space="preserve"> and deal with some of the aforementioned limitations</w:t>
        </w:r>
      </w:ins>
      <w:r w:rsidRPr="00102440">
        <w:t>, such as:</w:t>
      </w:r>
    </w:p>
    <w:p w14:paraId="22E98D0E" w14:textId="6B01A0EA" w:rsidR="0091496C" w:rsidRPr="00102440" w:rsidRDefault="00A4272A">
      <w:pPr>
        <w:pStyle w:val="BodyJUST2CE"/>
        <w:numPr>
          <w:ilvl w:val="0"/>
          <w:numId w:val="3"/>
        </w:numPr>
        <w:spacing w:before="60" w:after="60"/>
        <w:pPrChange w:id="449" w:author="Oriol Valles Codina" w:date="2023-08-31T14:13:00Z">
          <w:pPr>
            <w:pStyle w:val="BodyJUST2CE"/>
            <w:numPr>
              <w:numId w:val="7"/>
            </w:numPr>
            <w:ind w:left="720" w:hanging="360"/>
          </w:pPr>
        </w:pPrChange>
      </w:pPr>
      <w:r w:rsidRPr="00102440">
        <w:t>IO models with econometrically estimated evolution of final demand (</w:t>
      </w:r>
      <w:del w:id="450" w:author="Oriol Valles Codina" w:date="2023-08-31T12:29:00Z">
        <w:r w:rsidR="00930631" w:rsidRPr="00102440" w:rsidDel="00AA7CCB">
          <w:rPr>
            <w:rPrChange w:id="451" w:author="Oriol Valles Codina" w:date="2023-08-31T14:08:00Z">
              <w:rPr>
                <w:highlight w:val="yellow"/>
              </w:rPr>
            </w:rPrChange>
          </w:rPr>
          <w:delText>call them</w:delText>
        </w:r>
      </w:del>
      <w:del w:id="452" w:author="Oriol Valles Codina" w:date="2023-08-31T12:30:00Z">
        <w:r w:rsidR="00930631" w:rsidRPr="00102440" w:rsidDel="00AA7CCB">
          <w:rPr>
            <w:rPrChange w:id="453" w:author="Oriol Valles Codina" w:date="2023-08-31T14:08:00Z">
              <w:rPr>
                <w:highlight w:val="yellow"/>
              </w:rPr>
            </w:rPrChange>
          </w:rPr>
          <w:delText xml:space="preserve"> </w:delText>
        </w:r>
      </w:del>
      <w:r w:rsidR="00930631" w:rsidRPr="00102440">
        <w:rPr>
          <w:rPrChange w:id="454" w:author="Oriol Valles Codina" w:date="2023-08-31T14:08:00Z">
            <w:rPr>
              <w:i/>
              <w:highlight w:val="yellow"/>
            </w:rPr>
          </w:rPrChange>
        </w:rPr>
        <w:t>T</w:t>
      </w:r>
      <w:r w:rsidRPr="00102440">
        <w:rPr>
          <w:rPrChange w:id="455" w:author="Oriol Valles Codina" w:date="2023-08-31T14:08:00Z">
            <w:rPr>
              <w:i/>
              <w:highlight w:val="yellow"/>
            </w:rPr>
          </w:rPrChange>
        </w:rPr>
        <w:t xml:space="preserve">ype </w:t>
      </w:r>
      <w:r w:rsidR="00930631" w:rsidRPr="00102440">
        <w:rPr>
          <w:rPrChange w:id="456" w:author="Oriol Valles Codina" w:date="2023-08-31T14:08:00Z">
            <w:rPr>
              <w:i/>
              <w:highlight w:val="yellow"/>
            </w:rPr>
          </w:rPrChange>
        </w:rPr>
        <w:t>II</w:t>
      </w:r>
      <w:r w:rsidR="00930631" w:rsidRPr="00102440">
        <w:rPr>
          <w:rPrChange w:id="457" w:author="Oriol Valles Codina" w:date="2023-08-31T14:08:00Z">
            <w:rPr>
              <w:highlight w:val="yellow"/>
            </w:rPr>
          </w:rPrChange>
        </w:rPr>
        <w:t xml:space="preserve"> IO models</w:t>
      </w:r>
      <w:r w:rsidRPr="00102440">
        <w:t>)</w:t>
      </w:r>
      <w:r w:rsidR="0091496C" w:rsidRPr="00102440">
        <w:t>;</w:t>
      </w:r>
    </w:p>
    <w:p w14:paraId="4216365A" w14:textId="77777777" w:rsidR="0091496C" w:rsidRPr="00102440" w:rsidRDefault="00A4272A">
      <w:pPr>
        <w:pStyle w:val="BodyJUST2CE"/>
        <w:numPr>
          <w:ilvl w:val="0"/>
          <w:numId w:val="3"/>
        </w:numPr>
        <w:spacing w:before="60" w:after="60"/>
        <w:pPrChange w:id="458" w:author="Oriol Valles Codina" w:date="2023-08-31T14:13:00Z">
          <w:pPr>
            <w:pStyle w:val="BodyJUST2CE"/>
            <w:numPr>
              <w:numId w:val="7"/>
            </w:numPr>
            <w:ind w:left="720" w:hanging="360"/>
          </w:pPr>
        </w:pPrChange>
      </w:pPr>
      <w:r w:rsidRPr="00102440">
        <w:t>IO models based on neoclassic</w:t>
      </w:r>
      <w:r w:rsidR="00930631" w:rsidRPr="00102440">
        <w:t xml:space="preserve">al principles like CGE models </w:t>
      </w:r>
      <w:r w:rsidR="00930631" w:rsidRPr="00102440">
        <w:rPr>
          <w:rPrChange w:id="459" w:author="Oriol Valles Codina" w:date="2023-08-31T14:08:00Z">
            <w:rPr>
              <w:highlight w:val="yellow"/>
            </w:rPr>
          </w:rPrChange>
        </w:rPr>
        <w:t>(</w:t>
      </w:r>
      <w:r w:rsidR="00930631" w:rsidRPr="00102440">
        <w:rPr>
          <w:rPrChange w:id="460" w:author="Oriol Valles Codina" w:date="2023-08-31T14:08:00Z">
            <w:rPr>
              <w:i/>
              <w:highlight w:val="yellow"/>
            </w:rPr>
          </w:rPrChange>
        </w:rPr>
        <w:t>Type III</w:t>
      </w:r>
      <w:r w:rsidR="00930631" w:rsidRPr="00102440">
        <w:rPr>
          <w:rPrChange w:id="461" w:author="Oriol Valles Codina" w:date="2023-08-31T14:08:00Z">
            <w:rPr>
              <w:highlight w:val="yellow"/>
            </w:rPr>
          </w:rPrChange>
        </w:rPr>
        <w:t xml:space="preserve"> IO Models</w:t>
      </w:r>
      <w:r w:rsidRPr="00102440">
        <w:rPr>
          <w:rPrChange w:id="462" w:author="Oriol Valles Codina" w:date="2023-08-31T14:08:00Z">
            <w:rPr>
              <w:highlight w:val="yellow"/>
            </w:rPr>
          </w:rPrChange>
        </w:rPr>
        <w:t>)</w:t>
      </w:r>
      <w:r w:rsidR="0091496C" w:rsidRPr="00102440">
        <w:t>.</w:t>
      </w:r>
    </w:p>
    <w:p w14:paraId="6FCFB8AE" w14:textId="20966FE7" w:rsidR="00A4272A" w:rsidRPr="00102440" w:rsidDel="00102440" w:rsidRDefault="00A4272A" w:rsidP="0045735E">
      <w:pPr>
        <w:pStyle w:val="BodyJUST2CE"/>
        <w:rPr>
          <w:del w:id="463" w:author="Oriol Valles Codina" w:date="2023-08-31T14:13:00Z"/>
          <w:rFonts w:cs="SFRM1000"/>
        </w:rPr>
      </w:pPr>
      <w:moveFromRangeStart w:id="464" w:author="José Ramos Torres Fevereiro" w:date="2023-08-30T14:44:00Z" w:name="move144299068"/>
      <w:moveFrom w:id="465" w:author="José Ramos Torres Fevereiro" w:date="2023-08-30T14:44:00Z">
        <w:del w:id="466" w:author="Oriol Valles Codina" w:date="2023-08-31T14:13:00Z">
          <w:r w:rsidRPr="00102440" w:rsidDel="00102440">
            <w:delText xml:space="preserve">When IO tables are integrated with environmental accounts, such as waste flows, emissions, or material use, </w:delText>
          </w:r>
          <w:r w:rsidR="0091496C" w:rsidRPr="00102440" w:rsidDel="00102440">
            <w:rPr>
              <w:rPrChange w:id="467" w:author="Oriol Valles Codina" w:date="2023-08-31T14:08:00Z">
                <w:rPr>
                  <w:highlight w:val="yellow"/>
                </w:rPr>
              </w:rPrChange>
            </w:rPr>
            <w:delText>environmentally-extended input output (</w:delText>
          </w:r>
          <w:r w:rsidRPr="00102440" w:rsidDel="00102440">
            <w:rPr>
              <w:rPrChange w:id="468" w:author="Oriol Valles Codina" w:date="2023-08-31T14:08:00Z">
                <w:rPr>
                  <w:highlight w:val="yellow"/>
                </w:rPr>
              </w:rPrChange>
            </w:rPr>
            <w:delText>EEIO</w:delText>
          </w:r>
          <w:r w:rsidR="0091496C" w:rsidRPr="00102440" w:rsidDel="00102440">
            <w:rPr>
              <w:rPrChange w:id="469" w:author="Oriol Valles Codina" w:date="2023-08-31T14:08:00Z">
                <w:rPr>
                  <w:highlight w:val="yellow"/>
                </w:rPr>
              </w:rPrChange>
            </w:rPr>
            <w:delText>)</w:delText>
          </w:r>
          <w:r w:rsidRPr="00102440" w:rsidDel="00102440">
            <w:rPr>
              <w:rPrChange w:id="470" w:author="Oriol Valles Codina" w:date="2023-08-31T14:08:00Z">
                <w:rPr>
                  <w:highlight w:val="yellow"/>
                </w:rPr>
              </w:rPrChange>
            </w:rPr>
            <w:delText xml:space="preserve"> models and </w:delText>
          </w:r>
          <w:r w:rsidR="0091496C" w:rsidRPr="00102440" w:rsidDel="00102440">
            <w:rPr>
              <w:rPrChange w:id="471" w:author="Oriol Valles Codina" w:date="2023-08-31T14:08:00Z">
                <w:rPr>
                  <w:highlight w:val="yellow"/>
                </w:rPr>
              </w:rPrChange>
            </w:rPr>
            <w:delText>waste input-output (</w:delText>
          </w:r>
          <w:r w:rsidRPr="00102440" w:rsidDel="00102440">
            <w:rPr>
              <w:rPrChange w:id="472" w:author="Oriol Valles Codina" w:date="2023-08-31T14:08:00Z">
                <w:rPr>
                  <w:highlight w:val="yellow"/>
                </w:rPr>
              </w:rPrChange>
            </w:rPr>
            <w:delText>WIO</w:delText>
          </w:r>
          <w:r w:rsidR="0091496C" w:rsidRPr="00102440" w:rsidDel="00102440">
            <w:rPr>
              <w:rPrChange w:id="473" w:author="Oriol Valles Codina" w:date="2023-08-31T14:08:00Z">
                <w:rPr>
                  <w:highlight w:val="yellow"/>
                </w:rPr>
              </w:rPrChange>
            </w:rPr>
            <w:delText>)</w:delText>
          </w:r>
          <w:r w:rsidRPr="00102440" w:rsidDel="00102440">
            <w:rPr>
              <w:rPrChange w:id="474" w:author="Oriol Valles Codina" w:date="2023-08-31T14:08:00Z">
                <w:rPr>
                  <w:highlight w:val="yellow"/>
                </w:rPr>
              </w:rPrChange>
            </w:rPr>
            <w:delText xml:space="preserve"> tables</w:delText>
          </w:r>
          <w:r w:rsidRPr="00102440" w:rsidDel="00102440">
            <w:delText xml:space="preserve"> can be derived. These models allow for the analysis of the impacts of changes in technology and final demand on the broader ecosystem. EEIO analysis combines conventional IO tables (expressed in monetary units) with environmental variables (emissions, waste, extraction, resource depletion) for each </w:delText>
          </w:r>
          <w:r w:rsidR="007E2011" w:rsidRPr="00102440" w:rsidDel="00102440">
            <w:rPr>
              <w:rPrChange w:id="475" w:author="Oriol Valles Codina" w:date="2023-08-31T14:08:00Z">
                <w:rPr>
                  <w:highlight w:val="yellow"/>
                </w:rPr>
              </w:rPrChange>
            </w:rPr>
            <w:delText>industry</w:delText>
          </w:r>
          <w:r w:rsidRPr="00102440" w:rsidDel="00102440">
            <w:delText>. These additional variables are typically measured in physical units and included in satellite accounts.</w:delText>
          </w:r>
        </w:del>
      </w:moveFrom>
      <w:moveFromRangeStart w:id="476" w:author="José Ramos Torres Fevereiro" w:date="2023-08-30T15:39:00Z" w:name="move144302358"/>
      <w:moveFromRangeEnd w:id="464"/>
      <w:moveFrom w:id="477" w:author="José Ramos Torres Fevereiro" w:date="2023-08-30T15:39:00Z">
        <w:del w:id="478" w:author="Oriol Valles Codina" w:date="2023-08-31T14:13:00Z">
          <w:r w:rsidRPr="00102440" w:rsidDel="00102440">
            <w:delText xml:space="preserve"> WIO explicitly introduces waste treatment </w:delText>
          </w:r>
          <w:r w:rsidR="00675A4F" w:rsidRPr="00102440" w:rsidDel="00102440">
            <w:rPr>
              <w:rPrChange w:id="479" w:author="Oriol Valles Codina" w:date="2023-08-31T14:08:00Z">
                <w:rPr>
                  <w:highlight w:val="yellow"/>
                </w:rPr>
              </w:rPrChange>
            </w:rPr>
            <w:delText>industries</w:delText>
          </w:r>
          <w:r w:rsidRPr="00102440" w:rsidDel="00102440">
            <w:delText xml:space="preserve"> (e.g., incineration, landfilling, recycling) in the columns of an IO table. These </w:delText>
          </w:r>
          <w:r w:rsidR="00675A4F" w:rsidRPr="00102440" w:rsidDel="00102440">
            <w:rPr>
              <w:rPrChange w:id="480" w:author="Oriol Valles Codina" w:date="2023-08-31T14:08:00Z">
                <w:rPr>
                  <w:highlight w:val="yellow"/>
                </w:rPr>
              </w:rPrChange>
            </w:rPr>
            <w:delText>industries</w:delText>
          </w:r>
          <w:r w:rsidRPr="00102440" w:rsidDel="00102440">
            <w:delText xml:space="preserve"> demand waste generated by productive </w:delText>
          </w:r>
          <w:r w:rsidR="00675A4F" w:rsidRPr="00102440" w:rsidDel="00102440">
            <w:rPr>
              <w:rPrChange w:id="481" w:author="Oriol Valles Codina" w:date="2023-08-31T14:08:00Z">
                <w:rPr>
                  <w:highlight w:val="yellow"/>
                </w:rPr>
              </w:rPrChange>
            </w:rPr>
            <w:delText>industries</w:delText>
          </w:r>
          <w:r w:rsidRPr="00102440" w:rsidDel="00102440">
            <w:delText xml:space="preserve"> and final demand as inputs and produce treated waste or recycled materials used as intermediate inputs by productive </w:delText>
          </w:r>
          <w:r w:rsidR="00675A4F" w:rsidRPr="00102440" w:rsidDel="00102440">
            <w:rPr>
              <w:rPrChange w:id="482" w:author="Oriol Valles Codina" w:date="2023-08-31T14:08:00Z">
                <w:rPr>
                  <w:highlight w:val="yellow"/>
                </w:rPr>
              </w:rPrChange>
            </w:rPr>
            <w:delText>industries</w:delText>
          </w:r>
          <w:r w:rsidRPr="00102440" w:rsidDel="00102440">
            <w:delText xml:space="preserve">. Therefore, the IO table is expanded in the rows. It is important to note that the total waste generation per </w:delText>
          </w:r>
          <w:r w:rsidR="007E2011" w:rsidRPr="00102440" w:rsidDel="00102440">
            <w:rPr>
              <w:rPrChange w:id="483" w:author="Oriol Valles Codina" w:date="2023-08-31T14:08:00Z">
                <w:rPr>
                  <w:highlight w:val="yellow"/>
                </w:rPr>
              </w:rPrChange>
            </w:rPr>
            <w:delText>industry</w:delText>
          </w:r>
          <w:r w:rsidRPr="00102440" w:rsidDel="00102440">
            <w:delText xml:space="preserve"> is net of recycled waste. Increased recycling reduces the waste generation coefficient in each </w:delText>
          </w:r>
          <w:r w:rsidR="007E2011" w:rsidRPr="00102440" w:rsidDel="00102440">
            <w:rPr>
              <w:rPrChange w:id="484" w:author="Oriol Valles Codina" w:date="2023-08-31T14:08:00Z">
                <w:rPr>
                  <w:highlight w:val="yellow"/>
                </w:rPr>
              </w:rPrChange>
            </w:rPr>
            <w:delText>industry</w:delText>
          </w:r>
          <w:r w:rsidRPr="00102440" w:rsidDel="00102440">
            <w:delText xml:space="preserve">. Recycled materials, demanded as inputs by productive </w:delText>
          </w:r>
          <w:r w:rsidR="00675A4F" w:rsidRPr="00102440" w:rsidDel="00102440">
            <w:rPr>
              <w:rPrChange w:id="485" w:author="Oriol Valles Codina" w:date="2023-08-31T14:08:00Z">
                <w:rPr>
                  <w:highlight w:val="yellow"/>
                </w:rPr>
              </w:rPrChange>
            </w:rPr>
            <w:delText>industries</w:delText>
          </w:r>
          <w:r w:rsidRPr="00102440" w:rsidDel="00102440">
            <w:delText xml:space="preserve">, are represented by positive coefficients in the recycling </w:delText>
          </w:r>
          <w:r w:rsidR="00675A4F" w:rsidRPr="00102440" w:rsidDel="00102440">
            <w:rPr>
              <w:rPrChange w:id="486" w:author="Oriol Valles Codina" w:date="2023-08-31T14:08:00Z">
                <w:rPr>
                  <w:highlight w:val="yellow"/>
                </w:rPr>
              </w:rPrChange>
            </w:rPr>
            <w:delText>industry</w:delText>
          </w:r>
        </w:del>
      </w:moveFrom>
      <w:moveFromRangeEnd w:id="476"/>
      <w:del w:id="487" w:author="Oriol Valles Codina" w:date="2023-08-31T14:13:00Z">
        <w:r w:rsidRPr="00102440" w:rsidDel="00102440">
          <w:delText>.</w:delText>
        </w:r>
      </w:del>
    </w:p>
    <w:p w14:paraId="7BF4C9B3" w14:textId="4DB01E8D" w:rsidR="003D54C9" w:rsidRPr="00102440" w:rsidDel="00102440" w:rsidRDefault="00A4272A" w:rsidP="001C5965">
      <w:pPr>
        <w:pStyle w:val="BodyJUST2CE"/>
        <w:rPr>
          <w:del w:id="488" w:author="Oriol Valles Codina" w:date="2023-08-31T14:13:00Z"/>
        </w:rPr>
      </w:pPr>
      <w:del w:id="489" w:author="Oriol Valles Codina" w:date="2023-08-31T14:13:00Z">
        <w:r w:rsidRPr="00102440" w:rsidDel="00102440">
          <w:delText>This methodology can be applied to various CE interventions, including but not limited to alternative end-of-life strategies for electrical appliances, recycling, landfilling, and simple shredding (Kondo and Nakamura 2004, Nakamura and Kondo 2006).</w:delText>
        </w:r>
      </w:del>
    </w:p>
    <w:p w14:paraId="31F58F4B" w14:textId="0DB12F99" w:rsidR="00A4272A" w:rsidRPr="00102440" w:rsidRDefault="00A4272A" w:rsidP="00C1548E">
      <w:pPr>
        <w:pStyle w:val="Title2JUST2CE"/>
        <w:rPr>
          <w:lang w:val="en-GB"/>
        </w:rPr>
      </w:pPr>
      <w:bookmarkStart w:id="490" w:name="_Toc144421979"/>
      <w:r w:rsidRPr="00102440">
        <w:rPr>
          <w:lang w:val="en-GB"/>
        </w:rPr>
        <w:t>[</w:t>
      </w:r>
      <w:del w:id="491" w:author="Oriol Valles Codina" w:date="2023-08-31T11:59:00Z">
        <w:r w:rsidRPr="00102440" w:rsidDel="00DA3526">
          <w:rPr>
            <w:lang w:val="en-GB"/>
          </w:rPr>
          <w:delText>2</w:delText>
        </w:r>
      </w:del>
      <w:ins w:id="492" w:author="Oriol Valles Codina" w:date="2023-08-31T11:59:00Z">
        <w:r w:rsidR="00DA3526" w:rsidRPr="00102440">
          <w:rPr>
            <w:lang w:val="en-GB"/>
          </w:rPr>
          <w:t>3</w:t>
        </w:r>
      </w:ins>
      <w:r w:rsidRPr="00102440">
        <w:rPr>
          <w:lang w:val="en-GB"/>
        </w:rPr>
        <w:t xml:space="preserve">.2] Type II </w:t>
      </w:r>
      <w:del w:id="493" w:author="Oriol Valles Codina" w:date="2023-08-31T14:13:00Z">
        <w:r w:rsidRPr="00102440" w:rsidDel="00102440">
          <w:rPr>
            <w:lang w:val="en-GB"/>
          </w:rPr>
          <w:delText>input</w:delText>
        </w:r>
      </w:del>
      <w:ins w:id="494" w:author="Oriol Valles Codina" w:date="2023-08-31T14:13:00Z">
        <w:r w:rsidR="00102440">
          <w:rPr>
            <w:lang w:val="en-GB"/>
          </w:rPr>
          <w:t>I</w:t>
        </w:r>
        <w:r w:rsidR="00102440" w:rsidRPr="00102440">
          <w:rPr>
            <w:lang w:val="en-GB"/>
          </w:rPr>
          <w:t>nput</w:t>
        </w:r>
      </w:ins>
      <w:r w:rsidRPr="00102440">
        <w:rPr>
          <w:lang w:val="en-GB"/>
        </w:rPr>
        <w:t>-</w:t>
      </w:r>
      <w:del w:id="495" w:author="Oriol Valles Codina" w:date="2023-08-31T14:13:00Z">
        <w:r w:rsidRPr="00102440" w:rsidDel="00102440">
          <w:rPr>
            <w:lang w:val="en-GB"/>
          </w:rPr>
          <w:delText xml:space="preserve">output </w:delText>
        </w:r>
      </w:del>
      <w:ins w:id="496" w:author="Oriol Valles Codina" w:date="2023-08-31T14:13:00Z">
        <w:r w:rsidR="00102440">
          <w:rPr>
            <w:lang w:val="en-GB"/>
          </w:rPr>
          <w:t>O</w:t>
        </w:r>
        <w:r w:rsidR="00102440" w:rsidRPr="00102440">
          <w:rPr>
            <w:lang w:val="en-GB"/>
          </w:rPr>
          <w:t xml:space="preserve">utput </w:t>
        </w:r>
      </w:ins>
      <w:del w:id="497" w:author="Oriol Valles Codina" w:date="2023-08-31T14:14:00Z">
        <w:r w:rsidRPr="00102440" w:rsidDel="00102440">
          <w:rPr>
            <w:lang w:val="en-GB"/>
          </w:rPr>
          <w:delText>models</w:delText>
        </w:r>
      </w:del>
      <w:ins w:id="498" w:author="Oriol Valles Codina" w:date="2023-08-31T14:14:00Z">
        <w:r w:rsidR="00102440">
          <w:rPr>
            <w:lang w:val="en-GB"/>
          </w:rPr>
          <w:t>M</w:t>
        </w:r>
        <w:r w:rsidR="00102440" w:rsidRPr="00102440">
          <w:rPr>
            <w:lang w:val="en-GB"/>
          </w:rPr>
          <w:t>odels</w:t>
        </w:r>
      </w:ins>
      <w:bookmarkEnd w:id="490"/>
    </w:p>
    <w:p w14:paraId="571B30BE" w14:textId="13627A35" w:rsidR="004311F4" w:rsidRPr="00102440" w:rsidRDefault="004311F4" w:rsidP="007562B7">
      <w:pPr>
        <w:pStyle w:val="BodyJUST2CE"/>
      </w:pPr>
      <w:r w:rsidRPr="00102440">
        <w:t xml:space="preserve">In </w:t>
      </w:r>
      <w:r w:rsidR="00675A4F" w:rsidRPr="00102440">
        <w:rPr>
          <w:i/>
        </w:rPr>
        <w:t>T</w:t>
      </w:r>
      <w:r w:rsidRPr="00102440">
        <w:rPr>
          <w:i/>
        </w:rPr>
        <w:t>ype II</w:t>
      </w:r>
      <w:r w:rsidRPr="00102440">
        <w:t xml:space="preserve"> or macro-econometric input-output (MEIO) models, the level and composition of final demand </w:t>
      </w:r>
      <w:ins w:id="499" w:author="José Ramos Torres Fevereiro" w:date="2023-08-31T13:19:00Z">
        <w:r w:rsidR="00CD17EE" w:rsidRPr="00102440">
          <w:t xml:space="preserve">between industries final output </w:t>
        </w:r>
      </w:ins>
      <w:r w:rsidRPr="00102440">
        <w:t xml:space="preserve">are not exogenous but determined through econometric equations, with coefficients estimated from observed data. Once the final demands are determined for each </w:t>
      </w:r>
      <w:r w:rsidR="00675A4F" w:rsidRPr="00102440">
        <w:rPr>
          <w:rPrChange w:id="500" w:author="Oriol Valles Codina" w:date="2023-08-31T14:08:00Z">
            <w:rPr>
              <w:highlight w:val="yellow"/>
            </w:rPr>
          </w:rPrChange>
        </w:rPr>
        <w:t>industry</w:t>
      </w:r>
      <w:r w:rsidRPr="00102440">
        <w:t xml:space="preserve">, total outputs are defined using a standard Leontief IO table, which operates on a quantity basis. MEIO models are categorized as demand-driven models, in contrast to neoclassical CGE, DSGE, and standard IAM approaches, which </w:t>
      </w:r>
      <w:ins w:id="501" w:author="José Ramos Torres Fevereiro" w:date="2023-08-29T16:04:00Z">
        <w:r w:rsidR="009F3B84" w:rsidRPr="00102440">
          <w:t xml:space="preserve">can be categorized as </w:t>
        </w:r>
      </w:ins>
      <w:del w:id="502" w:author="José Ramos Torres Fevereiro" w:date="2023-08-29T16:04:00Z">
        <w:r w:rsidRPr="00102440" w:rsidDel="009F3B84">
          <w:delText>are</w:delText>
        </w:r>
      </w:del>
      <w:r w:rsidRPr="00102440">
        <w:t xml:space="preserve"> supply-side models. MEIO models </w:t>
      </w:r>
      <w:ins w:id="503" w:author="José Ramos Torres Fevereiro" w:date="2023-08-29T16:05:00Z">
        <w:r w:rsidR="009F3B84" w:rsidRPr="00102440">
          <w:t xml:space="preserve">can </w:t>
        </w:r>
      </w:ins>
      <w:r w:rsidRPr="00102440">
        <w:t xml:space="preserve">also econometrically determine labour market variables such as hours worked, employment rate, participation rate, etc. These variables are defined as functions of estimated real output, real wage costs, and other factors. Unlike most CGE models, MEIO models do not assume neoclassical </w:t>
      </w:r>
      <w:ins w:id="504" w:author="José Ramos Torres Fevereiro" w:date="2023-08-29T16:05:00Z">
        <w:r w:rsidR="009F3B84" w:rsidRPr="00102440">
          <w:t xml:space="preserve">equilibrium </w:t>
        </w:r>
      </w:ins>
      <w:r w:rsidRPr="00102440">
        <w:t xml:space="preserve">conditions. </w:t>
      </w:r>
      <w:ins w:id="505" w:author="José Ramos Torres Fevereiro" w:date="2023-08-31T13:19:00Z">
        <w:r w:rsidR="00CD17EE" w:rsidRPr="00102440">
          <w:t>For instance, prices are not assumed to always adjust to market clearing levels, and, hence, the</w:t>
        </w:r>
      </w:ins>
      <w:del w:id="506" w:author="José Ramos Torres Fevereiro" w:date="2023-08-31T13:19:00Z">
        <w:r w:rsidRPr="00102440" w:rsidDel="00CD17EE">
          <w:delText>The</w:delText>
        </w:r>
      </w:del>
      <w:r w:rsidRPr="00102440">
        <w:t xml:space="preserve"> economy does not converge</w:t>
      </w:r>
      <w:ins w:id="507" w:author="José Ramos Torres Fevereiro" w:date="2023-08-31T13:19:00Z">
        <w:r w:rsidR="00CD17EE" w:rsidRPr="00102440">
          <w:t xml:space="preserve"> necessarily</w:t>
        </w:r>
      </w:ins>
      <w:r w:rsidRPr="00102440">
        <w:t xml:space="preserve"> to a pre-defined equilibrium level of output, let alone full employment. Perfect rationality and perfect competition are also </w:t>
      </w:r>
      <w:r w:rsidRPr="00102440">
        <w:lastRenderedPageBreak/>
        <w:t>rejected. Economic agents in MEIO models are assumed to operate in imperfect markets under bounded rationality conditions.</w:t>
      </w:r>
    </w:p>
    <w:p w14:paraId="1622D4E2" w14:textId="285A4CCC" w:rsidR="00CD17EE" w:rsidRPr="00102440" w:rsidRDefault="00CD17EE" w:rsidP="00CD17EE">
      <w:pPr>
        <w:pStyle w:val="BodyJUST2CE"/>
        <w:rPr>
          <w:ins w:id="508" w:author="José Ramos Torres Fevereiro" w:date="2023-08-31T13:20:00Z"/>
        </w:rPr>
      </w:pPr>
      <w:ins w:id="509" w:author="José Ramos Torres Fevereiro" w:date="2023-08-31T13:19:00Z">
        <w:r w:rsidRPr="00102440">
          <w:t xml:space="preserve">As private final demand components, such as Consumption, Investment and trade flows, are estimated based on macroeconomic variables such as real disposable income, relative prices, real interest rates, exchange rates (for the trade flows), and in some cases demographic variables (for consumption), these models do incorporate multiplier effects associated with changes in employment and income, as well impact of price changes, which were some of the limitations of the Type I models discussed. </w:t>
        </w:r>
      </w:ins>
      <w:r w:rsidR="004311F4" w:rsidRPr="00102440">
        <w:t>Examples of MEIO models that address environmental issues include E3ME (Cambridge Econometrics 2014</w:t>
      </w:r>
      <w:ins w:id="510" w:author="José Ramos Torres Fevereiro" w:date="2023-09-01T00:46:00Z">
        <w:r w:rsidR="00441480">
          <w:t>, 2018</w:t>
        </w:r>
      </w:ins>
      <w:r w:rsidR="004311F4" w:rsidRPr="00102440">
        <w:t xml:space="preserve">), PANTA-RHEI (Meyer et al., 2007, 2012), and GINFORS (Giljum et al. 2008, Distelkamp and Meyers 2019). </w:t>
      </w:r>
      <w:ins w:id="511" w:author="José Ramos Torres Fevereiro" w:date="2023-08-31T13:20:00Z">
        <w:r w:rsidRPr="00102440">
          <w:t>Nevertheless, MEIO models focus almost exclusively in modelling the real side of the economy, as such financial sector and its interaction with the different institutional sectors of the economy (households, non-financial corporate sector and government) is not explicitly modelled. As such, although models in this tradition can be categorized as dynamic, they may lack stock-flow consistency, as there isn’t a depiction of assets and liabilities accumulated by the different institutional sectors.</w:t>
        </w:r>
      </w:ins>
    </w:p>
    <w:p w14:paraId="265A03E3" w14:textId="383F86FD" w:rsidR="00A4272A" w:rsidRDefault="00CD17EE" w:rsidP="007562B7">
      <w:pPr>
        <w:pStyle w:val="BodyJUST2CE"/>
        <w:rPr>
          <w:ins w:id="512" w:author="José Ramos Torres Fevereiro" w:date="2023-08-31T23:33:00Z"/>
        </w:rPr>
      </w:pPr>
      <w:ins w:id="513" w:author="José Ramos Torres Fevereiro" w:date="2023-08-31T13:21:00Z">
        <w:del w:id="514" w:author="Oriol Valles Codina" w:date="2023-08-31T14:14:00Z">
          <w:r w:rsidRPr="00102440" w:rsidDel="00102440">
            <w:delText>In regard to</w:delText>
          </w:r>
        </w:del>
      </w:ins>
      <w:ins w:id="515" w:author="Oriol Valles Codina" w:date="2023-08-31T14:14:00Z">
        <w:r w:rsidR="00102440" w:rsidRPr="00102440">
          <w:t>Regarding</w:t>
        </w:r>
      </w:ins>
      <w:ins w:id="516" w:author="José Ramos Torres Fevereiro" w:date="2023-08-31T13:21:00Z">
        <w:r w:rsidRPr="00102440">
          <w:t xml:space="preserve"> the implementation of CE practices, the approach is akin to the one adopted by the Type I IO models, described in the previous subsection, where changes in technical coefficient, composition of final consumption and shocks to investment are introduced exogenously, based on the pre-defined scenarios characteristics. Although, in the PANTA-RHEI and GINFORS these changes are partially endogenized by incorporating time trends and price effects. </w:t>
        </w:r>
      </w:ins>
      <w:r w:rsidR="004311F4" w:rsidRPr="00102440">
        <w:t>Overall, MEIO models tend to be optimistic about the possibility of achieving green economic growth, even when considering rebound effects</w:t>
      </w:r>
      <w:ins w:id="517" w:author="José Ramos Torres Fevereiro" w:date="2023-08-31T23:26:00Z">
        <w:r w:rsidR="0000633E">
          <w:rPr>
            <w:rStyle w:val="FootnoteReference"/>
          </w:rPr>
          <w:footnoteReference w:id="3"/>
        </w:r>
      </w:ins>
      <w:r w:rsidR="004311F4" w:rsidRPr="00102440">
        <w:t>.</w:t>
      </w:r>
      <w:ins w:id="524" w:author="Oriol Valles Codina" w:date="2023-08-31T12:42:00Z">
        <w:del w:id="525" w:author="José Ramos Torres Fevereiro" w:date="2023-08-31T23:27:00Z">
          <w:r w:rsidR="00191B1D" w:rsidRPr="00102440" w:rsidDel="0000633E">
            <w:delText xml:space="preserve"> Rebound effect</w:delText>
          </w:r>
        </w:del>
      </w:ins>
      <w:ins w:id="526" w:author="Oriol Valles Codina" w:date="2023-08-31T12:43:00Z">
        <w:del w:id="527" w:author="José Ramos Torres Fevereiro" w:date="2023-08-31T23:27:00Z">
          <w:r w:rsidR="00191B1D" w:rsidRPr="00102440" w:rsidDel="0000633E">
            <w:delText>s</w:delText>
          </w:r>
        </w:del>
      </w:ins>
      <w:ins w:id="528" w:author="Oriol Valles Codina" w:date="2023-08-31T12:42:00Z">
        <w:del w:id="529" w:author="José Ramos Torres Fevereiro" w:date="2023-08-31T23:27:00Z">
          <w:r w:rsidR="00191B1D" w:rsidRPr="00102440" w:rsidDel="0000633E">
            <w:delText xml:space="preserve"> can be defined as when an initial increase in efficiency reduces demand which is (partially) offset in the longer run, as reduction in costs and/or increases in real income increases demand.</w:delText>
          </w:r>
        </w:del>
      </w:ins>
      <w:r w:rsidR="004311F4" w:rsidRPr="00102440">
        <w:t xml:space="preserve"> It should be noted that the demand-driven nature of these models implies that investment in new technologies associated with CE practices will generally stimulate economic growth, at least during the transition phase. Furthermore, the investigated CE practices in the reviewed papers typically involve high resource efficiency. On closer examination, what is being modelled is an increase in productivity that, coupled with the assumption of fixed mark-ups, influences prices. This, in turn, stimulates final demand both directly (through the price effect) and indirectly (through the income effect). Similarly, increases in recycling are linked to higher expenditures and employment requirements compared to other forms of resource waste management, resulting in higher income and employment multipliers. However, other CE strategies, such as product life extension or functional economy practices, are likely to be less effective in terms of output and employment generation.</w:t>
      </w:r>
    </w:p>
    <w:p w14:paraId="782A654F" w14:textId="0E7C4C67" w:rsidR="0000633E" w:rsidRDefault="0000633E" w:rsidP="0000633E">
      <w:pPr>
        <w:pStyle w:val="Title2JUST2CE"/>
        <w:rPr>
          <w:ins w:id="530" w:author="José Ramos Torres Fevereiro" w:date="2023-08-31T23:36:00Z"/>
          <w:lang w:val="en-GB"/>
        </w:rPr>
      </w:pPr>
      <w:bookmarkStart w:id="531" w:name="_Toc144421980"/>
      <w:ins w:id="532" w:author="José Ramos Torres Fevereiro" w:date="2023-08-31T23:33:00Z">
        <w:r w:rsidRPr="004B4DF3">
          <w:rPr>
            <w:lang w:val="en-GB"/>
            <w:rPrChange w:id="533" w:author="José Ramos Torres Fevereiro" w:date="2023-08-31T23:35:00Z">
              <w:rPr/>
            </w:rPrChange>
          </w:rPr>
          <w:t>[</w:t>
        </w:r>
      </w:ins>
      <w:ins w:id="534" w:author="José Ramos Torres Fevereiro" w:date="2023-09-01T00:52:00Z">
        <w:r w:rsidR="003A261C">
          <w:rPr>
            <w:lang w:val="en-GB"/>
          </w:rPr>
          <w:t>3</w:t>
        </w:r>
      </w:ins>
      <w:ins w:id="535" w:author="José Ramos Torres Fevereiro" w:date="2023-08-31T23:33:00Z">
        <w:r w:rsidRPr="004B4DF3">
          <w:rPr>
            <w:lang w:val="en-GB"/>
            <w:rPrChange w:id="536" w:author="José Ramos Torres Fevereiro" w:date="2023-08-31T23:35:00Z">
              <w:rPr/>
            </w:rPrChange>
          </w:rPr>
          <w:t>.3]</w:t>
        </w:r>
      </w:ins>
      <w:ins w:id="537" w:author="José Ramos Torres Fevereiro" w:date="2023-08-31T23:34:00Z">
        <w:r w:rsidR="004B4DF3" w:rsidRPr="004B4DF3">
          <w:rPr>
            <w:lang w:val="en-GB"/>
            <w:rPrChange w:id="538" w:author="José Ramos Torres Fevereiro" w:date="2023-08-31T23:35:00Z">
              <w:rPr/>
            </w:rPrChange>
          </w:rPr>
          <w:t xml:space="preserve"> Type III Input-</w:t>
        </w:r>
      </w:ins>
      <w:ins w:id="539" w:author="José Ramos Torres Fevereiro" w:date="2023-08-31T23:35:00Z">
        <w:r w:rsidR="004B4DF3" w:rsidRPr="004B4DF3">
          <w:rPr>
            <w:lang w:val="en-GB"/>
            <w:rPrChange w:id="540" w:author="José Ramos Torres Fevereiro" w:date="2023-08-31T23:35:00Z">
              <w:rPr/>
            </w:rPrChange>
          </w:rPr>
          <w:t>Output Models</w:t>
        </w:r>
      </w:ins>
      <w:bookmarkEnd w:id="531"/>
    </w:p>
    <w:p w14:paraId="7F1B8807" w14:textId="21F13F61" w:rsidR="004B4DF3" w:rsidRPr="004B4DF3" w:rsidRDefault="004B4DF3" w:rsidP="004B4DF3">
      <w:pPr>
        <w:pStyle w:val="BodyJUST2CE"/>
        <w:rPr>
          <w:ins w:id="541" w:author="José Ramos Torres Fevereiro" w:date="2023-08-31T23:36:00Z"/>
          <w:rFonts w:cs="SFRM1000"/>
          <w:rPrChange w:id="542" w:author="José Ramos Torres Fevereiro" w:date="2023-08-31T23:40:00Z">
            <w:rPr>
              <w:ins w:id="543" w:author="José Ramos Torres Fevereiro" w:date="2023-08-31T23:36:00Z"/>
              <w:rFonts w:ascii="SFRM1000" w:hAnsi="SFRM1000" w:cs="SFRM1000"/>
              <w:sz w:val="20"/>
              <w:szCs w:val="20"/>
            </w:rPr>
          </w:rPrChange>
        </w:rPr>
      </w:pPr>
      <w:ins w:id="544" w:author="José Ramos Torres Fevereiro" w:date="2023-08-31T23:36:00Z">
        <w:r w:rsidRPr="004B4DF3">
          <w:t>Within the neoclassical economics tradition, the most used tools to analyse the impact of the introduction of CE practices is computable general equilibrium</w:t>
        </w:r>
      </w:ins>
      <w:ins w:id="545" w:author="José Ramos Torres Fevereiro" w:date="2023-08-31T23:40:00Z">
        <w:r>
          <w:t xml:space="preserve"> </w:t>
        </w:r>
        <w:r w:rsidRPr="004B4DF3">
          <w:t>(CGE)</w:t>
        </w:r>
      </w:ins>
      <w:ins w:id="546" w:author="José Ramos Torres Fevereiro" w:date="2023-08-31T23:36:00Z">
        <w:r w:rsidRPr="004B4DF3">
          <w:t xml:space="preserve"> models. </w:t>
        </w:r>
        <w:r w:rsidRPr="004B4DF3">
          <w:rPr>
            <w:rFonts w:cs="SFRM1000"/>
            <w:rPrChange w:id="547" w:author="José Ramos Torres Fevereiro" w:date="2023-08-31T23:40:00Z">
              <w:rPr>
                <w:rFonts w:ascii="SFRM1000" w:hAnsi="SFRM1000" w:cs="SFRM1000"/>
                <w:sz w:val="20"/>
                <w:szCs w:val="20"/>
              </w:rPr>
            </w:rPrChange>
          </w:rPr>
          <w:t xml:space="preserve">CGE models are medium- to large-scale numerical models, which can include several economic and ecological variables. In contrast with MEIO models, final demand, employment and other macroeconomic variables are not determined using a top-down approach in which demand components are determined at the aggregate level through econometric equations. Rather, CGE models </w:t>
        </w:r>
      </w:ins>
      <w:ins w:id="548" w:author="José Ramos Torres Fevereiro" w:date="2023-08-31T23:40:00Z">
        <w:r>
          <w:rPr>
            <w:rFonts w:cs="SFRM1000"/>
          </w:rPr>
          <w:t>are solved through</w:t>
        </w:r>
      </w:ins>
      <w:ins w:id="549" w:author="José Ramos Torres Fevereiro" w:date="2023-08-31T23:43:00Z">
        <w:r>
          <w:rPr>
            <w:rFonts w:cs="SFRM1000"/>
          </w:rPr>
          <w:t xml:space="preserve"> a</w:t>
        </w:r>
      </w:ins>
      <w:ins w:id="550" w:author="José Ramos Torres Fevereiro" w:date="2023-08-31T23:36:00Z">
        <w:r w:rsidRPr="004B4DF3">
          <w:rPr>
            <w:rFonts w:cs="SFRM1000"/>
            <w:rPrChange w:id="551" w:author="José Ramos Torres Fevereiro" w:date="2023-08-31T23:40:00Z">
              <w:rPr>
                <w:rFonts w:ascii="SFRM1000" w:hAnsi="SFRM1000" w:cs="SFRM1000"/>
                <w:sz w:val="20"/>
                <w:szCs w:val="20"/>
              </w:rPr>
            </w:rPrChange>
          </w:rPr>
          <w:t xml:space="preserve"> </w:t>
        </w:r>
      </w:ins>
      <w:ins w:id="552" w:author="José Ramos Torres Fevereiro" w:date="2023-08-31T23:43:00Z">
        <w:r>
          <w:rPr>
            <w:rFonts w:cs="SFRM1000"/>
          </w:rPr>
          <w:t xml:space="preserve">numerical </w:t>
        </w:r>
      </w:ins>
      <w:ins w:id="553" w:author="José Ramos Torres Fevereiro" w:date="2023-08-31T23:36:00Z">
        <w:r w:rsidRPr="004B4DF3">
          <w:rPr>
            <w:rFonts w:cs="SFRM1000"/>
            <w:rPrChange w:id="554" w:author="José Ramos Torres Fevereiro" w:date="2023-08-31T23:40:00Z">
              <w:rPr>
                <w:rFonts w:ascii="SFRM1000" w:hAnsi="SFRM1000" w:cs="SFRM1000"/>
                <w:sz w:val="20"/>
                <w:szCs w:val="20"/>
              </w:rPr>
            </w:rPrChange>
          </w:rPr>
          <w:t>simulation</w:t>
        </w:r>
      </w:ins>
      <w:ins w:id="555" w:author="José Ramos Torres Fevereiro" w:date="2023-08-31T23:41:00Z">
        <w:r>
          <w:rPr>
            <w:rFonts w:cs="SFRM1000"/>
          </w:rPr>
          <w:t xml:space="preserve"> method,</w:t>
        </w:r>
      </w:ins>
      <w:ins w:id="556" w:author="José Ramos Torres Fevereiro" w:date="2023-08-31T23:36:00Z">
        <w:r w:rsidRPr="004B4DF3">
          <w:rPr>
            <w:rFonts w:cs="SFRM1000"/>
            <w:rPrChange w:id="557" w:author="José Ramos Torres Fevereiro" w:date="2023-08-31T23:40:00Z">
              <w:rPr>
                <w:rFonts w:ascii="SFRM1000" w:hAnsi="SFRM1000" w:cs="SFRM1000"/>
                <w:sz w:val="20"/>
                <w:szCs w:val="20"/>
              </w:rPr>
            </w:rPrChange>
          </w:rPr>
          <w:t xml:space="preserve"> where</w:t>
        </w:r>
        <w:r w:rsidRPr="004B4DF3">
          <w:t xml:space="preserve"> </w:t>
        </w:r>
        <w:r w:rsidRPr="004B4DF3">
          <w:rPr>
            <w:rFonts w:cs="SFRM1000"/>
            <w:rPrChange w:id="558" w:author="José Ramos Torres Fevereiro" w:date="2023-08-31T23:40:00Z">
              <w:rPr>
                <w:rFonts w:ascii="SFRM1000" w:hAnsi="SFRM1000" w:cs="SFRM1000"/>
                <w:sz w:val="20"/>
                <w:szCs w:val="20"/>
              </w:rPr>
            </w:rPrChange>
          </w:rPr>
          <w:t xml:space="preserve">models </w:t>
        </w:r>
      </w:ins>
      <w:ins w:id="559" w:author="José Ramos Torres Fevereiro" w:date="2023-08-31T23:43:00Z">
        <w:r>
          <w:rPr>
            <w:rFonts w:cs="SFRM1000"/>
          </w:rPr>
          <w:t xml:space="preserve">solve to </w:t>
        </w:r>
      </w:ins>
      <w:ins w:id="560" w:author="José Ramos Torres Fevereiro" w:date="2023-08-31T23:36:00Z">
        <w:r w:rsidRPr="004B4DF3">
          <w:rPr>
            <w:rFonts w:cs="SFRM1000"/>
            <w:rPrChange w:id="561" w:author="José Ramos Torres Fevereiro" w:date="2023-08-31T23:40:00Z">
              <w:rPr>
                <w:rFonts w:ascii="SFRM1000" w:hAnsi="SFRM1000" w:cs="SFRM1000"/>
                <w:sz w:val="20"/>
                <w:szCs w:val="20"/>
              </w:rPr>
            </w:rPrChange>
          </w:rPr>
          <w:t xml:space="preserve">achieve a unique, stable and socially-optimal equilibrium in the medium to long run, defined by individual preferences and supply-side variables – such as initial endowments of factors of production (labour force, capital and natural resources), and technical change. </w:t>
        </w:r>
      </w:ins>
      <w:ins w:id="562" w:author="José Ramos Torres Fevereiro" w:date="2023-08-31T23:44:00Z">
        <w:r w:rsidR="00662544">
          <w:rPr>
            <w:rFonts w:cs="SFRM1000"/>
          </w:rPr>
          <w:t>As such, d</w:t>
        </w:r>
      </w:ins>
      <w:ins w:id="563" w:author="José Ramos Torres Fevereiro" w:date="2023-08-31T23:36:00Z">
        <w:r w:rsidRPr="004B4DF3">
          <w:rPr>
            <w:rFonts w:cs="SFRM1000"/>
            <w:rPrChange w:id="564" w:author="José Ramos Torres Fevereiro" w:date="2023-08-31T23:40:00Z">
              <w:rPr>
                <w:rFonts w:ascii="SFRM1000" w:hAnsi="SFRM1000" w:cs="SFRM1000"/>
                <w:sz w:val="20"/>
                <w:szCs w:val="20"/>
              </w:rPr>
            </w:rPrChange>
          </w:rPr>
          <w:t>etermination of macroeconomic variables (like total output, GDP, final demand components, as well as demand and supply for labour) follow a bottom-up approach, which traces back the behaviour of each macroeconomic variable to decisions of a representative agents (firms and individuals) who maximises (or minimises) a target function (</w:t>
        </w:r>
      </w:ins>
      <w:ins w:id="565" w:author="José Ramos Torres Fevereiro" w:date="2023-08-31T23:44:00Z">
        <w:r w:rsidR="00662544">
          <w:rPr>
            <w:rFonts w:cs="SFRM1000"/>
          </w:rPr>
          <w:t xml:space="preserve">i.e. </w:t>
        </w:r>
      </w:ins>
      <w:ins w:id="566" w:author="José Ramos Torres Fevereiro" w:date="2023-08-31T23:36:00Z">
        <w:r w:rsidRPr="004B4DF3">
          <w:rPr>
            <w:rFonts w:cs="SFRM1000"/>
            <w:rPrChange w:id="567" w:author="José Ramos Torres Fevereiro" w:date="2023-08-31T23:40:00Z">
              <w:rPr>
                <w:rFonts w:ascii="SFRM1000" w:hAnsi="SFRM1000" w:cs="SFRM1000"/>
                <w:sz w:val="20"/>
                <w:szCs w:val="20"/>
              </w:rPr>
            </w:rPrChange>
          </w:rPr>
          <w:t>profits in the case of firms and consumption in the case of households) subject to</w:t>
        </w:r>
      </w:ins>
      <w:ins w:id="568" w:author="José Ramos Torres Fevereiro" w:date="2023-08-31T23:42:00Z">
        <w:r>
          <w:rPr>
            <w:rFonts w:cs="SFRM1000"/>
          </w:rPr>
          <w:t xml:space="preserve"> a (set) of constrain</w:t>
        </w:r>
      </w:ins>
      <w:ins w:id="569" w:author="José Ramos Torres Fevereiro" w:date="2023-08-31T23:45:00Z">
        <w:r w:rsidR="00662544">
          <w:rPr>
            <w:rFonts w:cs="SFRM1000"/>
          </w:rPr>
          <w:t>t</w:t>
        </w:r>
      </w:ins>
      <w:ins w:id="570" w:author="José Ramos Torres Fevereiro" w:date="2023-08-31T23:42:00Z">
        <w:r>
          <w:rPr>
            <w:rFonts w:cs="SFRM1000"/>
          </w:rPr>
          <w:t>s</w:t>
        </w:r>
      </w:ins>
      <w:ins w:id="571" w:author="José Ramos Torres Fevereiro" w:date="2023-08-31T23:45:00Z">
        <w:r w:rsidR="00662544">
          <w:rPr>
            <w:rFonts w:cs="SFRM1000"/>
          </w:rPr>
          <w:t>.</w:t>
        </w:r>
      </w:ins>
    </w:p>
    <w:p w14:paraId="5E3E7113" w14:textId="77777777" w:rsidR="004B4DF3" w:rsidRPr="004B4DF3" w:rsidRDefault="004B4DF3" w:rsidP="004B4DF3">
      <w:pPr>
        <w:pStyle w:val="BodyJUST2CE"/>
        <w:rPr>
          <w:ins w:id="572" w:author="José Ramos Torres Fevereiro" w:date="2023-08-31T23:36:00Z"/>
          <w:rFonts w:cs="SFRM1000"/>
          <w:rPrChange w:id="573" w:author="José Ramos Torres Fevereiro" w:date="2023-08-31T23:40:00Z">
            <w:rPr>
              <w:ins w:id="574" w:author="José Ramos Torres Fevereiro" w:date="2023-08-31T23:36:00Z"/>
              <w:rFonts w:ascii="SFRM1000" w:hAnsi="SFRM1000" w:cs="SFRM1000"/>
              <w:sz w:val="20"/>
              <w:szCs w:val="20"/>
            </w:rPr>
          </w:rPrChange>
        </w:rPr>
      </w:pPr>
      <w:ins w:id="575" w:author="José Ramos Torres Fevereiro" w:date="2023-08-31T23:36:00Z">
        <w:r w:rsidRPr="004B4DF3">
          <w:rPr>
            <w:rFonts w:cs="SFRM1000"/>
            <w:rPrChange w:id="576" w:author="José Ramos Torres Fevereiro" w:date="2023-08-31T23:40:00Z">
              <w:rPr>
                <w:rFonts w:ascii="SFRM1000" w:hAnsi="SFRM1000" w:cs="SFRM1000"/>
                <w:sz w:val="20"/>
                <w:szCs w:val="20"/>
              </w:rPr>
            </w:rPrChange>
          </w:rPr>
          <w:lastRenderedPageBreak/>
          <w:t>In contrast with the basic IO model, in CGE allows for substitution between factors of production (labour and capital, as well as between types of inputs in some in some cases) most CGE models. However, the degree of substitutability among them, often referred as the elasticity of substitution, may vary between CGE models. The assumptions regarding these are of the ultimate importance, because smooth factor substitution, coupled with high sensitivity of final demands to changes in relative prices (and interest rates), ensure that output and employment converge towards a unique, stable and optimal equilibrium the in the long run. Moreover, if there are no distortions or imperfections, market forces eventually deliver full employment and full capacity utilization.</w:t>
        </w:r>
      </w:ins>
    </w:p>
    <w:p w14:paraId="1C84BB8C" w14:textId="34DA509B" w:rsidR="004B4DF3" w:rsidRPr="004B4DF3" w:rsidRDefault="004B4DF3" w:rsidP="004B4DF3">
      <w:pPr>
        <w:pStyle w:val="BodyJUST2CE"/>
        <w:rPr>
          <w:ins w:id="577" w:author="José Ramos Torres Fevereiro" w:date="2023-08-31T23:39:00Z"/>
          <w:rFonts w:cs="SFRM1000"/>
          <w:rPrChange w:id="578" w:author="José Ramos Torres Fevereiro" w:date="2023-08-31T23:40:00Z">
            <w:rPr>
              <w:ins w:id="579" w:author="José Ramos Torres Fevereiro" w:date="2023-08-31T23:39:00Z"/>
              <w:rFonts w:ascii="SFRM1000" w:hAnsi="SFRM1000" w:cs="SFRM1000"/>
              <w:sz w:val="20"/>
              <w:szCs w:val="20"/>
            </w:rPr>
          </w:rPrChange>
        </w:rPr>
      </w:pPr>
      <w:ins w:id="580" w:author="José Ramos Torres Fevereiro" w:date="2023-08-31T23:36:00Z">
        <w:r w:rsidRPr="004B4DF3">
          <w:rPr>
            <w:rFonts w:cs="SFRM1000"/>
            <w:rPrChange w:id="581" w:author="José Ramos Torres Fevereiro" w:date="2023-08-31T23:40:00Z">
              <w:rPr>
                <w:rFonts w:ascii="SFRM1000" w:hAnsi="SFRM1000" w:cs="SFRM1000"/>
                <w:sz w:val="20"/>
                <w:szCs w:val="20"/>
              </w:rPr>
            </w:rPrChange>
          </w:rPr>
          <w:t>Frequently, CGE models are the socio-economic backbone of IAMs, where a CGE-based economic module is coupled with additional modules related to climate change, energy consumption, waste treatment, and other ecological variables, to analyse the interactions of the economy with the broader ecosystem. IAMs can be characterized as a class of dynamic models that integrate economic and ecological analyses into a single formal framework. They are explicitly designed to support policy-making decisions. Unsurprisingly, the field is currently dominated by a small number of IAMs, each of which is maintained and developed by a large team. Thus, only six IAMs are used to obtain the 5 “Shared Socioeconomic Pathways” (SSPs) scenarios considered by the IPCC report (Riahi et al., 2017). Although, in principle, IAMs are open to alternative approaches in economics, all the IAMs used to simulate the SSPs scenarios rely on neoclassical equilibrium presuppositions. However, these models have been increasingly criticised in the last years, particularly because of their (alleged) depoliticization and the lack of space for radically transformative scenarios (Beck &amp; Oomen, 2021; Purvis, 2021; Vaidyanathan, 2021).</w:t>
        </w:r>
      </w:ins>
    </w:p>
    <w:p w14:paraId="041DC28F" w14:textId="4BB64595" w:rsidR="004B4DF3" w:rsidRDefault="00EB1B89" w:rsidP="00D84EB1">
      <w:pPr>
        <w:pStyle w:val="BodyJUST2CE"/>
        <w:rPr>
          <w:ins w:id="582" w:author="José Ramos Torres Fevereiro" w:date="2023-09-01T00:05:00Z"/>
          <w:rFonts w:cs="SFRM1000"/>
        </w:rPr>
      </w:pPr>
      <w:ins w:id="583" w:author="José Ramos Torres Fevereiro" w:date="2023-09-01T00:29:00Z">
        <w:r>
          <w:rPr>
            <w:rFonts w:cs="SFRM1000"/>
          </w:rPr>
          <w:t>Some e</w:t>
        </w:r>
      </w:ins>
      <w:ins w:id="584" w:author="José Ramos Torres Fevereiro" w:date="2023-08-31T23:50:00Z">
        <w:r w:rsidR="00662544">
          <w:rPr>
            <w:rFonts w:cs="SFRM1000"/>
          </w:rPr>
          <w:t>xample</w:t>
        </w:r>
      </w:ins>
      <w:ins w:id="585" w:author="José Ramos Torres Fevereiro" w:date="2023-08-31T23:52:00Z">
        <w:r w:rsidR="00662544">
          <w:rPr>
            <w:rFonts w:cs="SFRM1000"/>
          </w:rPr>
          <w:t>s</w:t>
        </w:r>
      </w:ins>
      <w:ins w:id="586" w:author="José Ramos Torres Fevereiro" w:date="2023-08-31T23:50:00Z">
        <w:r w:rsidR="00662544">
          <w:rPr>
            <w:rFonts w:cs="SFRM1000"/>
          </w:rPr>
          <w:t xml:space="preserve"> of recent CGE </w:t>
        </w:r>
      </w:ins>
      <w:ins w:id="587" w:author="José Ramos Torres Fevereiro" w:date="2023-08-31T23:51:00Z">
        <w:r w:rsidR="00662544">
          <w:rPr>
            <w:rFonts w:cs="SFRM1000"/>
          </w:rPr>
          <w:t xml:space="preserve">and IAM models which have been used to study impacts of adoption of CE practices include </w:t>
        </w:r>
        <w:r w:rsidR="00662544" w:rsidRPr="00662544">
          <w:rPr>
            <w:rFonts w:cs="SFRM1000"/>
          </w:rPr>
          <w:t>Hatfield-Dodds et al. (2017)</w:t>
        </w:r>
      </w:ins>
      <w:ins w:id="588" w:author="José Ramos Torres Fevereiro" w:date="2023-08-31T23:52:00Z">
        <w:r w:rsidR="00662544">
          <w:rPr>
            <w:rFonts w:cs="SFRM1000"/>
          </w:rPr>
          <w:t>, Winning et. al. (2017) and Nechifor et. al. (2020)</w:t>
        </w:r>
      </w:ins>
      <w:ins w:id="589" w:author="José Ramos Torres Fevereiro" w:date="2023-08-31T23:53:00Z">
        <w:r w:rsidR="00662544">
          <w:rPr>
            <w:rFonts w:cs="SFRM1000"/>
          </w:rPr>
          <w:t>, Brussalers et. al (2022) and Freire-Gonzalez (2022).</w:t>
        </w:r>
      </w:ins>
      <w:ins w:id="590" w:author="José Ramos Torres Fevereiro" w:date="2023-08-31T23:51:00Z">
        <w:r w:rsidR="00662544" w:rsidRPr="00662544">
          <w:rPr>
            <w:rFonts w:cs="SFRM1000"/>
          </w:rPr>
          <w:t xml:space="preserve"> </w:t>
        </w:r>
      </w:ins>
      <w:ins w:id="591" w:author="José Ramos Torres Fevereiro" w:date="2023-08-31T23:48:00Z">
        <w:r w:rsidR="00662544">
          <w:rPr>
            <w:rFonts w:cs="SFRM1000"/>
          </w:rPr>
          <w:t xml:space="preserve">Given the theoretical grounding of CGE models, it is not surprising that several </w:t>
        </w:r>
      </w:ins>
      <w:ins w:id="592" w:author="José Ramos Torres Fevereiro" w:date="2023-08-31T23:49:00Z">
        <w:r w:rsidR="00662544">
          <w:rPr>
            <w:rFonts w:cs="SFRM1000"/>
          </w:rPr>
          <w:t xml:space="preserve">studies regarding CE practices have focused on the effects </w:t>
        </w:r>
      </w:ins>
      <w:ins w:id="593" w:author="José Ramos Torres Fevereiro" w:date="2023-08-31T23:55:00Z">
        <w:r w:rsidR="00637527">
          <w:rPr>
            <w:rFonts w:cs="SFRM1000"/>
          </w:rPr>
          <w:t xml:space="preserve">increase in resource efficiency and </w:t>
        </w:r>
      </w:ins>
      <w:ins w:id="594" w:author="José Ramos Torres Fevereiro" w:date="2023-08-31T23:49:00Z">
        <w:r w:rsidR="00662544">
          <w:rPr>
            <w:rFonts w:cs="SFRM1000"/>
          </w:rPr>
          <w:t>of</w:t>
        </w:r>
      </w:ins>
      <w:ins w:id="595" w:author="José Ramos Torres Fevereiro" w:date="2023-08-31T23:55:00Z">
        <w:r w:rsidR="00637527">
          <w:rPr>
            <w:rFonts w:cs="SFRM1000"/>
          </w:rPr>
          <w:t xml:space="preserve"> the implementation of</w:t>
        </w:r>
      </w:ins>
      <w:ins w:id="596" w:author="José Ramos Torres Fevereiro" w:date="2023-08-31T23:49:00Z">
        <w:r w:rsidR="00662544">
          <w:rPr>
            <w:rFonts w:cs="SFRM1000"/>
          </w:rPr>
          <w:t xml:space="preserve"> taxes</w:t>
        </w:r>
      </w:ins>
      <w:ins w:id="597" w:author="José Ramos Torres Fevereiro" w:date="2023-08-31T23:55:00Z">
        <w:r w:rsidR="00637527">
          <w:rPr>
            <w:rFonts w:cs="SFRM1000"/>
          </w:rPr>
          <w:t xml:space="preserve"> of </w:t>
        </w:r>
      </w:ins>
      <w:ins w:id="598" w:author="José Ramos Torres Fevereiro" w:date="2023-09-01T00:12:00Z">
        <w:r w:rsidR="00D84EB1">
          <w:rPr>
            <w:rFonts w:cs="SFRM1000"/>
          </w:rPr>
          <w:t>landfilling</w:t>
        </w:r>
      </w:ins>
      <w:ins w:id="599" w:author="José Ramos Torres Fevereiro" w:date="2023-08-31T23:55:00Z">
        <w:r w:rsidR="00637527">
          <w:rPr>
            <w:rFonts w:cs="SFRM1000"/>
          </w:rPr>
          <w:t>, incineration and resource</w:t>
        </w:r>
      </w:ins>
      <w:ins w:id="600" w:author="José Ramos Torres Fevereiro" w:date="2023-08-31T23:56:00Z">
        <w:r w:rsidR="00637527">
          <w:rPr>
            <w:rFonts w:cs="SFRM1000"/>
          </w:rPr>
          <w:t>s. In general, results of increases in resource efficiency indicate to higher economic growth</w:t>
        </w:r>
      </w:ins>
      <w:ins w:id="601" w:author="José Ramos Torres Fevereiro" w:date="2023-08-31T23:57:00Z">
        <w:r w:rsidR="00637527">
          <w:rPr>
            <w:rFonts w:cs="SFRM1000"/>
          </w:rPr>
          <w:t xml:space="preserve">, coupled with </w:t>
        </w:r>
      </w:ins>
      <w:ins w:id="602" w:author="José Ramos Torres Fevereiro" w:date="2023-08-31T23:59:00Z">
        <w:r w:rsidR="00637527">
          <w:rPr>
            <w:rFonts w:cs="SFRM1000"/>
          </w:rPr>
          <w:t xml:space="preserve">lower material consumption. In its turn, the effect of </w:t>
        </w:r>
      </w:ins>
      <w:ins w:id="603" w:author="José Ramos Torres Fevereiro" w:date="2023-09-01T00:04:00Z">
        <w:r w:rsidR="00D84EB1">
          <w:rPr>
            <w:rFonts w:cs="SFRM1000"/>
          </w:rPr>
          <w:t>environmental</w:t>
        </w:r>
      </w:ins>
      <w:ins w:id="604" w:author="José Ramos Torres Fevereiro" w:date="2023-08-31T23:59:00Z">
        <w:r w:rsidR="00637527">
          <w:rPr>
            <w:rFonts w:cs="SFRM1000"/>
          </w:rPr>
          <w:t xml:space="preserve"> taxes is mixed, being </w:t>
        </w:r>
      </w:ins>
      <w:ins w:id="605" w:author="José Ramos Torres Fevereiro" w:date="2023-09-01T00:00:00Z">
        <w:r w:rsidR="00637527">
          <w:rPr>
            <w:rFonts w:cs="SFRM1000"/>
          </w:rPr>
          <w:t>sensible to alternative assumptions regarding key parameters, such as the elasticity of substitution between virgin raw materials and recycled materials,</w:t>
        </w:r>
      </w:ins>
      <w:ins w:id="606" w:author="José Ramos Torres Fevereiro" w:date="2023-09-01T00:01:00Z">
        <w:r w:rsidR="00637527">
          <w:rPr>
            <w:rFonts w:cs="SFRM1000"/>
          </w:rPr>
          <w:t xml:space="preserve"> and price elasticity of demand, </w:t>
        </w:r>
      </w:ins>
      <w:ins w:id="607" w:author="José Ramos Torres Fevereiro" w:date="2023-09-01T00:29:00Z">
        <w:r>
          <w:rPr>
            <w:rFonts w:cs="SFRM1000"/>
          </w:rPr>
          <w:t>i.e.,</w:t>
        </w:r>
      </w:ins>
      <w:ins w:id="608" w:author="José Ramos Torres Fevereiro" w:date="2023-09-01T00:01:00Z">
        <w:r w:rsidR="00637527">
          <w:rPr>
            <w:rFonts w:cs="SFRM1000"/>
          </w:rPr>
          <w:t xml:space="preserve"> how much demand for a good change as its prices changes. </w:t>
        </w:r>
      </w:ins>
      <w:ins w:id="609" w:author="José Ramos Torres Fevereiro" w:date="2023-09-01T00:07:00Z">
        <w:r w:rsidR="00D84EB1">
          <w:rPr>
            <w:rFonts w:cs="SFRM1000"/>
          </w:rPr>
          <w:t>For instance, if price elasticity of demand is low</w:t>
        </w:r>
      </w:ins>
      <w:ins w:id="610" w:author="José Ramos Torres Fevereiro" w:date="2023-09-01T00:08:00Z">
        <w:r w:rsidR="00D84EB1">
          <w:rPr>
            <w:rFonts w:cs="SFRM1000"/>
          </w:rPr>
          <w:t>, the i</w:t>
        </w:r>
      </w:ins>
      <w:ins w:id="611" w:author="José Ramos Torres Fevereiro" w:date="2023-09-01T00:06:00Z">
        <w:r w:rsidR="00D84EB1">
          <w:rPr>
            <w:rFonts w:cs="SFRM1000"/>
          </w:rPr>
          <w:t>ntroduction of waste tax</w:t>
        </w:r>
      </w:ins>
      <w:ins w:id="612" w:author="José Ramos Torres Fevereiro" w:date="2023-09-01T00:08:00Z">
        <w:r w:rsidR="00D84EB1">
          <w:rPr>
            <w:rFonts w:cs="SFRM1000"/>
          </w:rPr>
          <w:t>, as</w:t>
        </w:r>
      </w:ins>
      <w:ins w:id="613" w:author="José Ramos Torres Fevereiro" w:date="2023-09-01T00:09:00Z">
        <w:r w:rsidR="00D84EB1">
          <w:rPr>
            <w:rFonts w:cs="SFRM1000"/>
          </w:rPr>
          <w:t xml:space="preserve"> firms can easily pass to prices the costs of the tax without losing demand. While </w:t>
        </w:r>
      </w:ins>
      <w:ins w:id="614" w:author="José Ramos Torres Fevereiro" w:date="2023-09-01T00:13:00Z">
        <w:r w:rsidR="00D84EB1">
          <w:rPr>
            <w:rFonts w:cs="SFRM1000"/>
          </w:rPr>
          <w:t xml:space="preserve">if there is a </w:t>
        </w:r>
      </w:ins>
      <w:ins w:id="615" w:author="José Ramos Torres Fevereiro" w:date="2023-09-01T00:10:00Z">
        <w:r w:rsidR="00D84EB1">
          <w:rPr>
            <w:rFonts w:cs="SFRM1000"/>
          </w:rPr>
          <w:t>lo</w:t>
        </w:r>
      </w:ins>
      <w:ins w:id="616" w:author="José Ramos Torres Fevereiro" w:date="2023-09-01T00:11:00Z">
        <w:r w:rsidR="00D84EB1">
          <w:rPr>
            <w:rFonts w:cs="SFRM1000"/>
          </w:rPr>
          <w:t>w</w:t>
        </w:r>
      </w:ins>
      <w:ins w:id="617" w:author="José Ramos Torres Fevereiro" w:date="2023-09-01T00:09:00Z">
        <w:r w:rsidR="00D84EB1">
          <w:rPr>
            <w:rFonts w:cs="SFRM1000"/>
          </w:rPr>
          <w:t xml:space="preserve"> </w:t>
        </w:r>
      </w:ins>
      <w:ins w:id="618" w:author="José Ramos Torres Fevereiro" w:date="2023-09-01T00:10:00Z">
        <w:r w:rsidR="00D84EB1">
          <w:rPr>
            <w:rFonts w:cs="SFRM1000"/>
          </w:rPr>
          <w:t xml:space="preserve">elasticity of substitution (indicating a </w:t>
        </w:r>
      </w:ins>
      <w:ins w:id="619" w:author="José Ramos Torres Fevereiro" w:date="2023-09-01T00:11:00Z">
        <w:r w:rsidR="00D84EB1">
          <w:rPr>
            <w:rFonts w:cs="SFRM1000"/>
          </w:rPr>
          <w:t>low</w:t>
        </w:r>
      </w:ins>
      <w:ins w:id="620" w:author="José Ramos Torres Fevereiro" w:date="2023-09-01T00:10:00Z">
        <w:r w:rsidR="00D84EB1">
          <w:rPr>
            <w:rFonts w:cs="SFRM1000"/>
          </w:rPr>
          <w:t xml:space="preserve"> degree of substitution) between</w:t>
        </w:r>
      </w:ins>
      <w:ins w:id="621" w:author="José Ramos Torres Fevereiro" w:date="2023-09-01T00:11:00Z">
        <w:r w:rsidR="00D84EB1">
          <w:rPr>
            <w:rFonts w:cs="SFRM1000"/>
          </w:rPr>
          <w:t xml:space="preserve"> virgin raw material and </w:t>
        </w:r>
      </w:ins>
      <w:ins w:id="622" w:author="José Ramos Torres Fevereiro" w:date="2023-09-01T00:12:00Z">
        <w:r w:rsidR="00D84EB1">
          <w:rPr>
            <w:rFonts w:cs="SFRM1000"/>
          </w:rPr>
          <w:t>recycled material</w:t>
        </w:r>
      </w:ins>
      <w:ins w:id="623" w:author="José Ramos Torres Fevereiro" w:date="2023-09-01T00:13:00Z">
        <w:r w:rsidR="00D84EB1">
          <w:rPr>
            <w:rFonts w:cs="SFRM1000"/>
          </w:rPr>
          <w:t xml:space="preserve">, taxes on </w:t>
        </w:r>
      </w:ins>
      <w:ins w:id="624" w:author="José Ramos Torres Fevereiro" w:date="2023-09-01T00:14:00Z">
        <w:r w:rsidR="00D84EB1">
          <w:rPr>
            <w:rFonts w:cs="SFRM1000"/>
          </w:rPr>
          <w:t>incineration and landfilling will tend to have smaller effects on reducing material consumption.</w:t>
        </w:r>
      </w:ins>
    </w:p>
    <w:p w14:paraId="01C4631D" w14:textId="6DA4130B" w:rsidR="00650E4B" w:rsidRPr="00102440" w:rsidRDefault="00650E4B" w:rsidP="00650E4B">
      <w:pPr>
        <w:pStyle w:val="BodyJUST2CE"/>
        <w:rPr>
          <w:ins w:id="625" w:author="José Ramos Torres Fevereiro" w:date="2023-09-01T00:15:00Z"/>
        </w:rPr>
      </w:pPr>
      <w:ins w:id="626" w:author="José Ramos Torres Fevereiro" w:date="2023-09-01T00:15:00Z">
        <w:r>
          <w:t xml:space="preserve">Although </w:t>
        </w:r>
      </w:ins>
      <w:ins w:id="627" w:author="José Ramos Torres Fevereiro" w:date="2023-09-01T00:16:00Z">
        <w:r>
          <w:t>informed by different</w:t>
        </w:r>
      </w:ins>
      <w:ins w:id="628" w:author="José Ramos Torres Fevereiro" w:date="2023-09-01T00:15:00Z">
        <w:r>
          <w:t xml:space="preserve"> theoretical </w:t>
        </w:r>
      </w:ins>
      <w:ins w:id="629" w:author="José Ramos Torres Fevereiro" w:date="2023-09-01T00:16:00Z">
        <w:r>
          <w:t xml:space="preserve">background and using different methods to solve the model, like </w:t>
        </w:r>
      </w:ins>
      <w:ins w:id="630" w:author="José Ramos Torres Fevereiro" w:date="2023-09-01T00:15:00Z">
        <w:r w:rsidRPr="00102440">
          <w:t>MEIO models</w:t>
        </w:r>
      </w:ins>
      <w:ins w:id="631" w:author="José Ramos Torres Fevereiro" w:date="2023-09-01T00:16:00Z">
        <w:r>
          <w:t>, CGE models</w:t>
        </w:r>
      </w:ins>
      <w:ins w:id="632" w:author="José Ramos Torres Fevereiro" w:date="2023-09-01T00:15:00Z">
        <w:r w:rsidRPr="00102440">
          <w:t xml:space="preserve"> focus almost exclusively in modelling the real side of the economy</w:t>
        </w:r>
      </w:ins>
      <w:ins w:id="633" w:author="José Ramos Torres Fevereiro" w:date="2023-09-01T00:17:00Z">
        <w:r>
          <w:t xml:space="preserve">. </w:t>
        </w:r>
      </w:ins>
      <w:ins w:id="634" w:author="José Ramos Torres Fevereiro" w:date="2023-09-01T00:23:00Z">
        <w:r>
          <w:t xml:space="preserve">Consequently, </w:t>
        </w:r>
        <w:r w:rsidRPr="00102440">
          <w:t>financial</w:t>
        </w:r>
      </w:ins>
      <w:ins w:id="635" w:author="José Ramos Torres Fevereiro" w:date="2023-09-01T00:15:00Z">
        <w:r w:rsidRPr="00102440">
          <w:t xml:space="preserve"> sector and its interaction with the different institutional sectors of the economy is not explicitly modelled</w:t>
        </w:r>
      </w:ins>
      <w:ins w:id="636" w:author="José Ramos Torres Fevereiro" w:date="2023-09-01T00:18:00Z">
        <w:r>
          <w:t>, this can be attributed to the</w:t>
        </w:r>
      </w:ins>
      <w:ins w:id="637" w:author="José Ramos Torres Fevereiro" w:date="2023-09-01T00:19:00Z">
        <w:r>
          <w:t xml:space="preserve"> underlying</w:t>
        </w:r>
      </w:ins>
      <w:ins w:id="638" w:author="José Ramos Torres Fevereiro" w:date="2023-09-01T00:18:00Z">
        <w:r>
          <w:t xml:space="preserve"> neoclassical theoretical framework</w:t>
        </w:r>
      </w:ins>
      <w:ins w:id="639" w:author="José Ramos Torres Fevereiro" w:date="2023-09-01T00:19:00Z">
        <w:r>
          <w:t>,</w:t>
        </w:r>
      </w:ins>
      <w:ins w:id="640" w:author="José Ramos Torres Fevereiro" w:date="2023-09-01T00:18:00Z">
        <w:r>
          <w:t xml:space="preserve"> adopted in </w:t>
        </w:r>
      </w:ins>
      <w:ins w:id="641" w:author="José Ramos Torres Fevereiro" w:date="2023-09-01T00:19:00Z">
        <w:r>
          <w:t>most CGE models, which assumes that monetary variables (such as money, interes</w:t>
        </w:r>
      </w:ins>
      <w:ins w:id="642" w:author="José Ramos Torres Fevereiro" w:date="2023-09-01T00:20:00Z">
        <w:r>
          <w:t xml:space="preserve">t rates, and other financial </w:t>
        </w:r>
      </w:ins>
      <w:ins w:id="643" w:author="José Ramos Torres Fevereiro" w:date="2023-09-01T00:29:00Z">
        <w:r w:rsidR="00EB1B89">
          <w:t>variables) have</w:t>
        </w:r>
      </w:ins>
      <w:ins w:id="644" w:author="José Ramos Torres Fevereiro" w:date="2023-09-01T00:19:00Z">
        <w:r>
          <w:t xml:space="preserve"> no long-run impact in </w:t>
        </w:r>
      </w:ins>
      <w:ins w:id="645" w:author="José Ramos Torres Fevereiro" w:date="2023-09-01T00:20:00Z">
        <w:r>
          <w:t xml:space="preserve">the </w:t>
        </w:r>
      </w:ins>
      <w:ins w:id="646" w:author="José Ramos Torres Fevereiro" w:date="2023-09-01T00:19:00Z">
        <w:r>
          <w:t>real</w:t>
        </w:r>
      </w:ins>
      <w:ins w:id="647" w:author="José Ramos Torres Fevereiro" w:date="2023-09-01T00:20:00Z">
        <w:r>
          <w:t xml:space="preserve"> economy variables (like GDP and employment</w:t>
        </w:r>
      </w:ins>
      <w:ins w:id="648" w:author="José Ramos Torres Fevereiro" w:date="2023-09-01T00:21:00Z">
        <w:r>
          <w:t>).</w:t>
        </w:r>
      </w:ins>
    </w:p>
    <w:p w14:paraId="79F324B2" w14:textId="2570F5EA" w:rsidR="00D84EB1" w:rsidRPr="00D84EB1" w:rsidDel="00650E4B" w:rsidRDefault="00D84EB1" w:rsidP="00D84EB1">
      <w:pPr>
        <w:pStyle w:val="BodyJUST2CE"/>
        <w:rPr>
          <w:del w:id="649" w:author="José Ramos Torres Fevereiro" w:date="2023-09-01T00:15:00Z"/>
        </w:rPr>
      </w:pPr>
    </w:p>
    <w:p w14:paraId="3F1B2BF2" w14:textId="15B23AA4" w:rsidR="004311F4" w:rsidRPr="00102440" w:rsidRDefault="004311F4" w:rsidP="004311F4">
      <w:pPr>
        <w:pStyle w:val="Title1JUST2CE"/>
      </w:pPr>
      <w:bookmarkStart w:id="650" w:name="_Toc144421981"/>
      <w:r w:rsidRPr="00102440">
        <w:t>[</w:t>
      </w:r>
      <w:del w:id="651" w:author="Oriol Valles Codina" w:date="2023-08-31T11:59:00Z">
        <w:r w:rsidRPr="00102440" w:rsidDel="00DA3526">
          <w:delText>3</w:delText>
        </w:r>
      </w:del>
      <w:ins w:id="652" w:author="Oriol Valles Codina" w:date="2023-08-31T11:59:00Z">
        <w:r w:rsidR="00DA3526" w:rsidRPr="00102440">
          <w:t>4</w:t>
        </w:r>
      </w:ins>
      <w:r w:rsidRPr="00102440">
        <w:t xml:space="preserve">] SFC </w:t>
      </w:r>
      <w:del w:id="653" w:author="Oriol Valles Codina" w:date="2023-08-31T14:11:00Z">
        <w:r w:rsidRPr="00102440" w:rsidDel="00102440">
          <w:delText xml:space="preserve">models </w:delText>
        </w:r>
      </w:del>
      <w:ins w:id="654" w:author="Oriol Valles Codina" w:date="2023-08-31T14:11:00Z">
        <w:r w:rsidR="00102440">
          <w:t>M</w:t>
        </w:r>
        <w:r w:rsidR="00102440" w:rsidRPr="00102440">
          <w:t xml:space="preserve">odels </w:t>
        </w:r>
      </w:ins>
      <w:r w:rsidRPr="00102440">
        <w:t xml:space="preserve">for CE </w:t>
      </w:r>
      <w:del w:id="655" w:author="Oriol Valles Codina" w:date="2023-08-31T14:11:00Z">
        <w:r w:rsidRPr="00102440" w:rsidDel="00102440">
          <w:delText>analysis</w:delText>
        </w:r>
      </w:del>
      <w:ins w:id="656" w:author="Oriol Valles Codina" w:date="2023-08-31T14:11:00Z">
        <w:r w:rsidR="00102440">
          <w:t>A</w:t>
        </w:r>
        <w:r w:rsidR="00102440" w:rsidRPr="00102440">
          <w:t>nalysis</w:t>
        </w:r>
      </w:ins>
      <w:r w:rsidRPr="00102440">
        <w:t xml:space="preserve">: </w:t>
      </w:r>
      <w:del w:id="657" w:author="Oriol Valles Codina" w:date="2023-08-31T14:11:00Z">
        <w:r w:rsidRPr="00102440" w:rsidDel="00102440">
          <w:delText xml:space="preserve">bridging </w:delText>
        </w:r>
      </w:del>
      <w:ins w:id="658" w:author="Oriol Valles Codina" w:date="2023-08-31T14:11:00Z">
        <w:r w:rsidR="00102440">
          <w:t>B</w:t>
        </w:r>
        <w:r w:rsidR="00102440" w:rsidRPr="00102440">
          <w:t xml:space="preserve">ridging </w:t>
        </w:r>
      </w:ins>
      <w:r w:rsidRPr="00102440">
        <w:t xml:space="preserve">the </w:t>
      </w:r>
      <w:del w:id="659" w:author="Oriol Valles Codina" w:date="2023-08-31T14:11:00Z">
        <w:r w:rsidRPr="00102440" w:rsidDel="00102440">
          <w:delText>gap</w:delText>
        </w:r>
      </w:del>
      <w:ins w:id="660" w:author="Oriol Valles Codina" w:date="2023-08-31T14:11:00Z">
        <w:r w:rsidR="00102440">
          <w:t>G</w:t>
        </w:r>
        <w:r w:rsidR="00102440" w:rsidRPr="00102440">
          <w:t>ap</w:t>
        </w:r>
      </w:ins>
      <w:bookmarkEnd w:id="650"/>
    </w:p>
    <w:p w14:paraId="1071C692" w14:textId="49973F67" w:rsidR="004311F4" w:rsidRPr="00102440" w:rsidRDefault="004311F4" w:rsidP="007562B7">
      <w:pPr>
        <w:pStyle w:val="BodyJUST2CE"/>
      </w:pPr>
      <w:r w:rsidRPr="00102440">
        <w:t xml:space="preserve">SFC models can be considered a specific class of </w:t>
      </w:r>
      <w:r w:rsidR="007E2011" w:rsidRPr="00102440">
        <w:t>‘</w:t>
      </w:r>
      <w:r w:rsidRPr="00102440">
        <w:t>system dynamics</w:t>
      </w:r>
      <w:r w:rsidR="007E2011" w:rsidRPr="00102440">
        <w:t>’</w:t>
      </w:r>
      <w:r w:rsidRPr="00102440">
        <w:t xml:space="preserve"> tools</w:t>
      </w:r>
      <w:r w:rsidR="00C87730">
        <w:t xml:space="preserve"> that rigorously characterize the time evolution of the institutional structure of an economy</w:t>
      </w:r>
      <w:r w:rsidRPr="00102440">
        <w:t>, primarily developed by post-Keynesian macroeconomists since the early 2000s (Godley and Lavoie 2006, Caverzasi and Godin 2015, Nikiforos and Zezza 2017). In the last decade, SFC models have gained traction in ecological macroeconomics due to their ability to integrate consistently and comprehensively the flows and stocks of the economy and the ecosystem (</w:t>
      </w:r>
      <w:r w:rsidR="007E2011" w:rsidRPr="00102440">
        <w:rPr>
          <w:rPrChange w:id="661" w:author="Oriol Valles Codina" w:date="2023-08-31T14:08:00Z">
            <w:rPr>
              <w:highlight w:val="yellow"/>
            </w:rPr>
          </w:rPrChange>
        </w:rPr>
        <w:t xml:space="preserve">Dafermos 2017, 2018; </w:t>
      </w:r>
      <w:r w:rsidRPr="00102440">
        <w:rPr>
          <w:rPrChange w:id="662" w:author="Oriol Valles Codina" w:date="2023-08-31T14:08:00Z">
            <w:rPr>
              <w:highlight w:val="yellow"/>
            </w:rPr>
          </w:rPrChange>
        </w:rPr>
        <w:t>Carnevali et al. 2019</w:t>
      </w:r>
      <w:r w:rsidR="007E2011" w:rsidRPr="00102440">
        <w:rPr>
          <w:rPrChange w:id="663" w:author="Oriol Valles Codina" w:date="2023-08-31T14:08:00Z">
            <w:rPr>
              <w:highlight w:val="yellow"/>
            </w:rPr>
          </w:rPrChange>
        </w:rPr>
        <w:t>, 2020, 2023</w:t>
      </w:r>
      <w:r w:rsidRPr="00102440">
        <w:rPr>
          <w:rPrChange w:id="664" w:author="Oriol Valles Codina" w:date="2023-08-31T14:08:00Z">
            <w:rPr>
              <w:highlight w:val="yellow"/>
            </w:rPr>
          </w:rPrChange>
        </w:rPr>
        <w:t>)</w:t>
      </w:r>
      <w:r w:rsidRPr="00102440">
        <w:t xml:space="preserve">. This feature makes them highly flexible and versatile for simulating, </w:t>
      </w:r>
      <w:r w:rsidR="00636EAA" w:rsidRPr="00102440">
        <w:t>analysing</w:t>
      </w:r>
      <w:r w:rsidRPr="00102440">
        <w:t xml:space="preserve">, and comparing alternative environmental policy scenarios. However, one limitation </w:t>
      </w:r>
      <w:r w:rsidRPr="00102440">
        <w:lastRenderedPageBreak/>
        <w:t>is that SFC models only consider aggregate output, neglecting the interdependencies</w:t>
      </w:r>
      <w:r w:rsidR="00DB4E65">
        <w:t xml:space="preserve"> </w:t>
      </w:r>
      <w:r w:rsidRPr="00102440">
        <w:t>between different industries</w:t>
      </w:r>
      <w:r w:rsidR="00DB4E65">
        <w:t xml:space="preserve"> in production</w:t>
      </w:r>
      <w:r w:rsidRPr="00102440">
        <w:t>.</w:t>
      </w:r>
      <w:r w:rsidR="00DB4E65">
        <w:t xml:space="preserve"> Income distribution is a primary concern of such class of macroeconomic models, but their formal treatment of the institutional structure of a competitive economy allows them much flexibility to also capture social inequalities not only in terms of class, but also gender and race.</w:t>
      </w:r>
    </w:p>
    <w:p w14:paraId="52163FAB" w14:textId="75C01C37" w:rsidR="003578B7" w:rsidRPr="00102440" w:rsidRDefault="004311F4" w:rsidP="007562B7">
      <w:pPr>
        <w:pStyle w:val="BodyJUST2CE"/>
      </w:pPr>
      <w:r w:rsidRPr="00102440">
        <w:t xml:space="preserve">Formally, SFC models are dynamical systems of discrete-time difference equations (or occasionally continuous-time differential equations), where accounting identities are coupled with equilibrium conditions and </w:t>
      </w:r>
      <w:r w:rsidR="00636EAA" w:rsidRPr="00102440">
        <w:t>behavioural</w:t>
      </w:r>
      <w:r w:rsidRPr="00102440">
        <w:t xml:space="preserve"> equations. These </w:t>
      </w:r>
      <w:r w:rsidR="00636EAA" w:rsidRPr="00102440">
        <w:t>behavioural</w:t>
      </w:r>
      <w:r w:rsidRPr="00102440">
        <w:t xml:space="preserve"> equations are typically based on post-Keynesian principles, including</w:t>
      </w:r>
      <w:r w:rsidR="00636EAA" w:rsidRPr="00102440">
        <w:t>, but not limited to,</w:t>
      </w:r>
      <w:r w:rsidRPr="00102440">
        <w:t xml:space="preserve"> the following:</w:t>
      </w:r>
    </w:p>
    <w:p w14:paraId="309FAF16" w14:textId="1C6590CD" w:rsidR="003578B7" w:rsidRPr="00102440" w:rsidRDefault="004311F4">
      <w:pPr>
        <w:pStyle w:val="BodyJUST2CE"/>
        <w:numPr>
          <w:ilvl w:val="0"/>
          <w:numId w:val="5"/>
        </w:numPr>
        <w:spacing w:before="60" w:after="60"/>
        <w:pPrChange w:id="665" w:author="Oriol Valles Codina" w:date="2023-08-31T12:50:00Z">
          <w:pPr>
            <w:pStyle w:val="BodyJUST2CE"/>
            <w:numPr>
              <w:numId w:val="5"/>
            </w:numPr>
            <w:ind w:left="720" w:hanging="360"/>
          </w:pPr>
        </w:pPrChange>
      </w:pPr>
      <w:r w:rsidRPr="00102440">
        <w:rPr>
          <w:rPrChange w:id="666" w:author="Oriol Valles Codina" w:date="2023-08-31T14:08:00Z">
            <w:rPr>
              <w:highlight w:val="yellow"/>
            </w:rPr>
          </w:rPrChange>
        </w:rPr>
        <w:t xml:space="preserve">economic agents </w:t>
      </w:r>
      <w:r w:rsidR="007345C6" w:rsidRPr="00102440">
        <w:rPr>
          <w:rPrChange w:id="667" w:author="Oriol Valles Codina" w:date="2023-08-31T14:08:00Z">
            <w:rPr>
              <w:highlight w:val="yellow"/>
            </w:rPr>
          </w:rPrChange>
        </w:rPr>
        <w:t>do</w:t>
      </w:r>
      <w:r w:rsidR="005B2925" w:rsidRPr="00102440">
        <w:rPr>
          <w:rPrChange w:id="668" w:author="Oriol Valles Codina" w:date="2023-08-31T14:08:00Z">
            <w:rPr>
              <w:highlight w:val="yellow"/>
            </w:rPr>
          </w:rPrChange>
        </w:rPr>
        <w:t xml:space="preserve"> not purs</w:t>
      </w:r>
      <w:r w:rsidR="007345C6" w:rsidRPr="00102440">
        <w:rPr>
          <w:rPrChange w:id="669" w:author="Oriol Valles Codina" w:date="2023-08-31T14:08:00Z">
            <w:rPr>
              <w:highlight w:val="yellow"/>
            </w:rPr>
          </w:rPrChange>
        </w:rPr>
        <w:t>u</w:t>
      </w:r>
      <w:r w:rsidR="005B2925" w:rsidRPr="00102440">
        <w:rPr>
          <w:rPrChange w:id="670" w:author="Oriol Valles Codina" w:date="2023-08-31T14:08:00Z">
            <w:rPr>
              <w:highlight w:val="yellow"/>
            </w:rPr>
          </w:rPrChange>
        </w:rPr>
        <w:t>e any constrained maximisation</w:t>
      </w:r>
      <w:r w:rsidR="007345C6" w:rsidRPr="00102440">
        <w:rPr>
          <w:rPrChange w:id="671" w:author="Oriol Valles Codina" w:date="2023-08-31T14:08:00Z">
            <w:rPr>
              <w:highlight w:val="yellow"/>
            </w:rPr>
          </w:rPrChange>
        </w:rPr>
        <w:t>;</w:t>
      </w:r>
      <w:r w:rsidR="005B2925" w:rsidRPr="00102440">
        <w:rPr>
          <w:rPrChange w:id="672" w:author="Oriol Valles Codina" w:date="2023-08-31T14:08:00Z">
            <w:rPr>
              <w:highlight w:val="yellow"/>
            </w:rPr>
          </w:rPrChange>
        </w:rPr>
        <w:t xml:space="preserve"> </w:t>
      </w:r>
      <w:r w:rsidR="007345C6" w:rsidRPr="00102440">
        <w:rPr>
          <w:rPrChange w:id="673" w:author="Oriol Valles Codina" w:date="2023-08-31T14:08:00Z">
            <w:rPr>
              <w:highlight w:val="yellow"/>
            </w:rPr>
          </w:rPrChange>
        </w:rPr>
        <w:t>instead, they aim to achieve specific target stock-flow norms</w:t>
      </w:r>
      <w:r w:rsidR="003578B7" w:rsidRPr="00102440">
        <w:t>;</w:t>
      </w:r>
    </w:p>
    <w:p w14:paraId="1C5B555B" w14:textId="3147E207" w:rsidR="003578B7" w:rsidRPr="00102440" w:rsidRDefault="004311F4">
      <w:pPr>
        <w:pStyle w:val="BodyJUST2CE"/>
        <w:numPr>
          <w:ilvl w:val="0"/>
          <w:numId w:val="5"/>
        </w:numPr>
        <w:spacing w:before="60" w:after="60"/>
        <w:pPrChange w:id="674" w:author="Oriol Valles Codina" w:date="2023-08-31T12:50:00Z">
          <w:pPr>
            <w:pStyle w:val="BodyJUST2CE"/>
            <w:numPr>
              <w:numId w:val="5"/>
            </w:numPr>
            <w:ind w:left="720" w:hanging="360"/>
          </w:pPr>
        </w:pPrChange>
      </w:pPr>
      <w:r w:rsidRPr="00102440">
        <w:t>money is endogenously cr</w:t>
      </w:r>
      <w:r w:rsidR="003578B7" w:rsidRPr="00102440">
        <w:t>eated by the banking sector</w:t>
      </w:r>
      <w:r w:rsidR="00CD3A8B" w:rsidRPr="00102440">
        <w:t xml:space="preserve"> </w:t>
      </w:r>
      <w:r w:rsidR="00CD3A8B" w:rsidRPr="00102440">
        <w:rPr>
          <w:rPrChange w:id="675" w:author="Oriol Valles Codina" w:date="2023-08-31T14:08:00Z">
            <w:rPr>
              <w:highlight w:val="yellow"/>
            </w:rPr>
          </w:rPrChange>
        </w:rPr>
        <w:t xml:space="preserve">(and the </w:t>
      </w:r>
      <w:del w:id="676" w:author="Oriol Valles Codina" w:date="2023-08-31T12:50:00Z">
        <w:r w:rsidR="00CD3A8B" w:rsidRPr="00102440" w:rsidDel="00191B1D">
          <w:rPr>
            <w:rPrChange w:id="677" w:author="Oriol Valles Codina" w:date="2023-08-31T14:08:00Z">
              <w:rPr>
                <w:highlight w:val="yellow"/>
              </w:rPr>
            </w:rPrChange>
          </w:rPr>
          <w:delText>State</w:delText>
        </w:r>
      </w:del>
      <w:ins w:id="678" w:author="Oriol Valles Codina" w:date="2023-08-31T12:50:00Z">
        <w:r w:rsidR="00191B1D" w:rsidRPr="00102440">
          <w:rPr>
            <w:rPrChange w:id="679" w:author="Oriol Valles Codina" w:date="2023-08-31T14:08:00Z">
              <w:rPr>
                <w:highlight w:val="yellow"/>
              </w:rPr>
            </w:rPrChange>
          </w:rPr>
          <w:t>state</w:t>
        </w:r>
      </w:ins>
      <w:r w:rsidR="00CD3A8B" w:rsidRPr="00102440">
        <w:rPr>
          <w:rPrChange w:id="680" w:author="Oriol Valles Codina" w:date="2023-08-31T14:08:00Z">
            <w:rPr>
              <w:highlight w:val="yellow"/>
            </w:rPr>
          </w:rPrChange>
        </w:rPr>
        <w:t>)</w:t>
      </w:r>
      <w:r w:rsidR="003578B7" w:rsidRPr="00102440">
        <w:t>;</w:t>
      </w:r>
    </w:p>
    <w:p w14:paraId="77DB98D7" w14:textId="13AD45B8" w:rsidR="004311F4" w:rsidRPr="00102440" w:rsidRDefault="007345C6">
      <w:pPr>
        <w:pStyle w:val="BodyJUST2CE"/>
        <w:numPr>
          <w:ilvl w:val="0"/>
          <w:numId w:val="5"/>
        </w:numPr>
        <w:spacing w:before="60" w:after="60"/>
        <w:pPrChange w:id="681" w:author="Oriol Valles Codina" w:date="2023-08-31T12:50:00Z">
          <w:pPr>
            <w:pStyle w:val="BodyJUST2CE"/>
            <w:numPr>
              <w:numId w:val="5"/>
            </w:numPr>
            <w:ind w:left="720" w:hanging="360"/>
          </w:pPr>
        </w:pPrChange>
      </w:pPr>
      <w:r w:rsidRPr="00102440">
        <w:rPr>
          <w:rPrChange w:id="682" w:author="Oriol Valles Codina" w:date="2023-08-31T14:08:00Z">
            <w:rPr>
              <w:highlight w:val="yellow"/>
            </w:rPr>
          </w:rPrChange>
        </w:rPr>
        <w:t xml:space="preserve">in the goods market, </w:t>
      </w:r>
      <w:r w:rsidR="00CD3A8B" w:rsidRPr="00102440">
        <w:rPr>
          <w:rPrChange w:id="683" w:author="Oriol Valles Codina" w:date="2023-08-31T14:08:00Z">
            <w:rPr>
              <w:highlight w:val="yellow"/>
            </w:rPr>
          </w:rPrChange>
        </w:rPr>
        <w:t>aggregate</w:t>
      </w:r>
      <w:r w:rsidR="00CD3A8B" w:rsidRPr="00102440">
        <w:t xml:space="preserve"> </w:t>
      </w:r>
      <w:r w:rsidR="004311F4" w:rsidRPr="00102440">
        <w:t xml:space="preserve">supply tends to adjust to demand </w:t>
      </w:r>
      <w:r w:rsidR="004311F4" w:rsidRPr="00102440">
        <w:rPr>
          <w:rPrChange w:id="684" w:author="Oriol Valles Codina" w:date="2023-08-31T14:08:00Z">
            <w:rPr>
              <w:highlight w:val="yellow"/>
            </w:rPr>
          </w:rPrChange>
        </w:rPr>
        <w:t xml:space="preserve">in </w:t>
      </w:r>
      <w:r w:rsidR="00C111E1" w:rsidRPr="00102440">
        <w:rPr>
          <w:rPrChange w:id="685" w:author="Oriol Valles Codina" w:date="2023-08-31T14:08:00Z">
            <w:rPr>
              <w:highlight w:val="yellow"/>
            </w:rPr>
          </w:rPrChange>
        </w:rPr>
        <w:t>in the</w:t>
      </w:r>
      <w:r w:rsidR="004311F4" w:rsidRPr="00102440">
        <w:t xml:space="preserve"> long run, rather than the other way around</w:t>
      </w:r>
      <w:r w:rsidR="00DF33EF" w:rsidRPr="00102440">
        <w:t>;</w:t>
      </w:r>
    </w:p>
    <w:p w14:paraId="09A86A5D" w14:textId="0D007462" w:rsidR="00DF33EF" w:rsidRPr="00102440" w:rsidRDefault="00DF33EF">
      <w:pPr>
        <w:pStyle w:val="BodyJUST2CE"/>
        <w:numPr>
          <w:ilvl w:val="0"/>
          <w:numId w:val="5"/>
        </w:numPr>
        <w:spacing w:before="60" w:after="60"/>
        <w:rPr>
          <w:rPrChange w:id="686" w:author="Oriol Valles Codina" w:date="2023-08-31T14:08:00Z">
            <w:rPr>
              <w:highlight w:val="yellow"/>
            </w:rPr>
          </w:rPrChange>
        </w:rPr>
        <w:pPrChange w:id="687" w:author="Oriol Valles Codina" w:date="2023-08-31T12:50:00Z">
          <w:pPr>
            <w:pStyle w:val="BodyJUST2CE"/>
            <w:numPr>
              <w:numId w:val="5"/>
            </w:numPr>
            <w:ind w:left="720" w:hanging="360"/>
          </w:pPr>
        </w:pPrChange>
      </w:pPr>
      <w:r w:rsidRPr="00102440">
        <w:rPr>
          <w:rPrChange w:id="688" w:author="Oriol Valles Codina" w:date="2023-08-31T14:08:00Z">
            <w:rPr>
              <w:highlight w:val="yellow"/>
            </w:rPr>
          </w:rPrChange>
        </w:rPr>
        <w:t>domestic and cross-area portfolio investment</w:t>
      </w:r>
      <w:r w:rsidR="007345C6" w:rsidRPr="00102440">
        <w:rPr>
          <w:rPrChange w:id="689" w:author="Oriol Valles Codina" w:date="2023-08-31T14:08:00Z">
            <w:rPr>
              <w:highlight w:val="yellow"/>
            </w:rPr>
          </w:rPrChange>
        </w:rPr>
        <w:t xml:space="preserve"> decision</w:t>
      </w:r>
      <w:r w:rsidRPr="00102440">
        <w:rPr>
          <w:rPrChange w:id="690" w:author="Oriol Valles Codina" w:date="2023-08-31T14:08:00Z">
            <w:rPr>
              <w:highlight w:val="yellow"/>
            </w:rPr>
          </w:rPrChange>
        </w:rPr>
        <w:t>s are based on Tobinesque principles</w:t>
      </w:r>
      <w:ins w:id="691" w:author="Oriol Valles Codina" w:date="2023-08-31T12:50:00Z">
        <w:r w:rsidR="00191B1D" w:rsidRPr="00102440">
          <w:rPr>
            <w:rPrChange w:id="692" w:author="Oriol Valles Codina" w:date="2023-08-31T14:08:00Z">
              <w:rPr>
                <w:highlight w:val="yellow"/>
              </w:rPr>
            </w:rPrChange>
          </w:rPr>
          <w:t xml:space="preserve"> following wealth or adding-up constraints (Tobin 1969</w:t>
        </w:r>
      </w:ins>
      <w:r w:rsidR="00DB4E65">
        <w:t>,</w:t>
      </w:r>
      <w:ins w:id="693" w:author="Oriol Valles Codina" w:date="2023-08-31T12:50:00Z">
        <w:r w:rsidR="00191B1D" w:rsidRPr="00102440">
          <w:rPr>
            <w:rPrChange w:id="694" w:author="Oriol Valles Codina" w:date="2023-08-31T14:08:00Z">
              <w:rPr>
                <w:highlight w:val="yellow"/>
              </w:rPr>
            </w:rPrChange>
          </w:rPr>
          <w:t xml:space="preserve"> Godley and Lavoie 2012</w:t>
        </w:r>
      </w:ins>
      <w:ins w:id="695" w:author="Oriol Valles Codina" w:date="2023-08-31T15:52:00Z">
        <w:r w:rsidR="00421B7D">
          <w:t>; see appendix A.7</w:t>
        </w:r>
      </w:ins>
      <w:ins w:id="696" w:author="Oriol Valles Codina" w:date="2023-08-31T12:50:00Z">
        <w:r w:rsidR="00191B1D" w:rsidRPr="00102440">
          <w:rPr>
            <w:rPrChange w:id="697" w:author="Oriol Valles Codina" w:date="2023-08-31T14:08:00Z">
              <w:rPr>
                <w:highlight w:val="yellow"/>
              </w:rPr>
            </w:rPrChange>
          </w:rPr>
          <w:t>).</w:t>
        </w:r>
      </w:ins>
      <w:del w:id="698" w:author="Oriol Valles Codina" w:date="2023-08-31T12:50:00Z">
        <w:r w:rsidRPr="00102440" w:rsidDel="00191B1D">
          <w:rPr>
            <w:rPrChange w:id="699" w:author="Oriol Valles Codina" w:date="2023-08-31T14:08:00Z">
              <w:rPr>
                <w:highlight w:val="yellow"/>
              </w:rPr>
            </w:rPrChange>
          </w:rPr>
          <w:delText>.</w:delText>
        </w:r>
      </w:del>
    </w:p>
    <w:p w14:paraId="3E836D16" w14:textId="71899C1D" w:rsidR="004311F4" w:rsidRPr="00102440" w:rsidRDefault="004311F4" w:rsidP="007562B7">
      <w:pPr>
        <w:pStyle w:val="BodyJUST2CE"/>
      </w:pPr>
      <w:r w:rsidRPr="00102440">
        <w:t xml:space="preserve">In theory, SFC </w:t>
      </w:r>
      <w:r w:rsidR="00636EAA" w:rsidRPr="00102440">
        <w:t>behavioural</w:t>
      </w:r>
      <w:r w:rsidRPr="00102440">
        <w:t xml:space="preserve"> equations</w:t>
      </w:r>
      <w:ins w:id="700" w:author="Oriol Valles Codina" w:date="2023-08-31T14:03:00Z">
        <w:r w:rsidR="000B238A" w:rsidRPr="00102440">
          <w:t>, like CGE models,</w:t>
        </w:r>
      </w:ins>
      <w:r w:rsidRPr="00102440">
        <w:t xml:space="preserve"> can be based on any theoretical framework. Notably, despite their focus on cost optimality, most CGE models are also flow consistent, although they lack the dynamic aspect</w:t>
      </w:r>
      <w:ins w:id="701" w:author="Oriol Valles Codina" w:date="2023-08-30T12:36:00Z">
        <w:r w:rsidR="00CC5D49" w:rsidRPr="00102440">
          <w:t xml:space="preserve"> and stock consistency</w:t>
        </w:r>
      </w:ins>
      <w:r w:rsidR="00C87730">
        <w:t xml:space="preserve"> of SFC models</w:t>
      </w:r>
      <w:r w:rsidRPr="00102440">
        <w:t xml:space="preserve">. Additionally, unlike SFC models, CGE models usually concentrate on the real economy and exclude the financial sector. While SFC models are often aggregative, they can also be </w:t>
      </w:r>
      <w:r w:rsidR="00CD3A8B" w:rsidRPr="00102440">
        <w:rPr>
          <w:rPrChange w:id="702" w:author="Oriol Valles Codina" w:date="2023-08-31T14:08:00Z">
            <w:rPr>
              <w:highlight w:val="yellow"/>
            </w:rPr>
          </w:rPrChange>
        </w:rPr>
        <w:t>explicitly</w:t>
      </w:r>
      <w:r w:rsidR="00CD3A8B" w:rsidRPr="00102440">
        <w:t xml:space="preserve"> </w:t>
      </w:r>
      <w:r w:rsidRPr="00102440">
        <w:t xml:space="preserve">microfounded by deriving the emerging </w:t>
      </w:r>
      <w:r w:rsidR="00636EAA" w:rsidRPr="00102440">
        <w:t>behaviour</w:t>
      </w:r>
      <w:r w:rsidRPr="00102440">
        <w:t xml:space="preserve"> of aggregate variables from the interaction of heterogeneous agents (AB-SFC) (Caiani et al. 2016) </w:t>
      </w:r>
      <w:r w:rsidRPr="00102440">
        <w:rPr>
          <w:rPrChange w:id="703" w:author="Oriol Valles Codina" w:date="2023-08-31T14:08:00Z">
            <w:rPr>
              <w:highlight w:val="yellow"/>
            </w:rPr>
          </w:rPrChange>
        </w:rPr>
        <w:t xml:space="preserve">or </w:t>
      </w:r>
      <w:r w:rsidR="00CD3A8B" w:rsidRPr="00102440">
        <w:rPr>
          <w:rPrChange w:id="704" w:author="Oriol Valles Codina" w:date="2023-08-31T14:08:00Z">
            <w:rPr>
              <w:highlight w:val="yellow"/>
            </w:rPr>
          </w:rPrChange>
        </w:rPr>
        <w:t>disaggregated</w:t>
      </w:r>
      <w:r w:rsidRPr="00102440">
        <w:t xml:space="preserve"> by explicitly considering the IO structure of the production sector (IO-SFC) (Berg et al. 2015).</w:t>
      </w:r>
    </w:p>
    <w:p w14:paraId="52FCBDEE" w14:textId="1A2B86A1" w:rsidR="004311F4" w:rsidRPr="00102440" w:rsidRDefault="004311F4" w:rsidP="007562B7">
      <w:pPr>
        <w:pStyle w:val="BodyJUST2CE"/>
      </w:pPr>
      <w:r w:rsidRPr="00102440">
        <w:t xml:space="preserve">SFC analysis is particularly </w:t>
      </w:r>
      <w:r w:rsidR="00CD3A8B" w:rsidRPr="00102440">
        <w:t>well suited</w:t>
      </w:r>
      <w:r w:rsidRPr="00102440">
        <w:t xml:space="preserve"> to capture the dynamic interactions between the economy and the environment (Dafermos et al. 2017, 2018), as similar theoretical models are already widespread in the natural sciences in the form of system dynamics models. SFC models offer a promising alternative to standard neoclassical tools (such as CGE models) for </w:t>
      </w:r>
      <w:r w:rsidR="00636EAA" w:rsidRPr="00102440">
        <w:t>analysing</w:t>
      </w:r>
      <w:r w:rsidRPr="00102440">
        <w:t xml:space="preserve"> the institutional interaction between the economy and the ecosystem. However, there have been few applications of such models to test and compare CE practices, </w:t>
      </w:r>
      <w:r w:rsidRPr="00102440">
        <w:rPr>
          <w:rPrChange w:id="705" w:author="Oriol Valles Codina" w:date="2023-08-31T14:08:00Z">
            <w:rPr>
              <w:highlight w:val="yellow"/>
            </w:rPr>
          </w:rPrChange>
        </w:rPr>
        <w:t xml:space="preserve">with </w:t>
      </w:r>
      <w:r w:rsidR="00C111E1" w:rsidRPr="00102440">
        <w:rPr>
          <w:rPrChange w:id="706" w:author="Oriol Valles Codina" w:date="2023-08-31T14:08:00Z">
            <w:rPr>
              <w:highlight w:val="yellow"/>
            </w:rPr>
          </w:rPrChange>
        </w:rPr>
        <w:t>the only exception</w:t>
      </w:r>
      <w:r w:rsidRPr="00102440">
        <w:rPr>
          <w:rPrChange w:id="707" w:author="Oriol Valles Codina" w:date="2023-08-31T14:08:00Z">
            <w:rPr>
              <w:highlight w:val="yellow"/>
            </w:rPr>
          </w:rPrChange>
        </w:rPr>
        <w:t xml:space="preserve"> being Veronese Passarella (2022).</w:t>
      </w:r>
      <w:r w:rsidRPr="00102440">
        <w:t xml:space="preserve"> One reason for this is that standard SFC models only consider aggregate output and overlook the vertical interdependencies between different industries.</w:t>
      </w:r>
    </w:p>
    <w:p w14:paraId="02421AD5" w14:textId="707E72C1" w:rsidR="004311F4" w:rsidRPr="00102440" w:rsidRDefault="004311F4" w:rsidP="007562B7">
      <w:pPr>
        <w:pStyle w:val="BodyJUST2CE"/>
      </w:pPr>
      <w:r w:rsidRPr="00102440">
        <w:t xml:space="preserve">Nevertheless, some hybrid IO-SFC models have been developed in recent years (Berg et al. 2015, Valdecantos and Valentini 2017) that can be used to model the transition towards a CE system. The remainder of this </w:t>
      </w:r>
      <w:ins w:id="708" w:author="Oriol Valles Codina" w:date="2023-08-31T11:53:00Z">
        <w:r w:rsidR="002E0AFF" w:rsidRPr="00102440">
          <w:t>deliverable</w:t>
        </w:r>
      </w:ins>
      <w:r w:rsidRPr="00102440">
        <w:t xml:space="preserve"> is based on the prototype IO-SFC model developed by </w:t>
      </w:r>
      <w:commentRangeStart w:id="709"/>
      <w:r w:rsidRPr="00102440">
        <w:rPr>
          <w:rPrChange w:id="710" w:author="Oriol Valles Codina" w:date="2023-08-31T14:08:00Z">
            <w:rPr>
              <w:highlight w:val="yellow"/>
            </w:rPr>
          </w:rPrChange>
        </w:rPr>
        <w:t>Veronese Passarella (2022)</w:t>
      </w:r>
      <w:commentRangeEnd w:id="709"/>
      <w:r w:rsidR="0050064A" w:rsidRPr="00102440">
        <w:rPr>
          <w:rStyle w:val="CommentReference"/>
          <w:lang w:val="en-US"/>
        </w:rPr>
        <w:commentReference w:id="709"/>
      </w:r>
      <w:r w:rsidRPr="00102440">
        <w:rPr>
          <w:rPrChange w:id="711" w:author="Oriol Valles Codina" w:date="2023-08-31T14:08:00Z">
            <w:rPr>
              <w:highlight w:val="yellow"/>
            </w:rPr>
          </w:rPrChange>
        </w:rPr>
        <w:t xml:space="preserve">, which is used to test a simple CE experiment in </w:t>
      </w:r>
      <w:r w:rsidR="00E2722E" w:rsidRPr="00102440">
        <w:rPr>
          <w:rPrChange w:id="712" w:author="Oriol Valles Codina" w:date="2023-08-31T14:08:00Z">
            <w:rPr>
              <w:highlight w:val="yellow"/>
            </w:rPr>
          </w:rPrChange>
        </w:rPr>
        <w:t>a single</w:t>
      </w:r>
      <w:r w:rsidRPr="00102440">
        <w:rPr>
          <w:rPrChange w:id="713" w:author="Oriol Valles Codina" w:date="2023-08-31T14:08:00Z">
            <w:rPr>
              <w:highlight w:val="yellow"/>
            </w:rPr>
          </w:rPrChange>
        </w:rPr>
        <w:t>-area economy.</w:t>
      </w:r>
    </w:p>
    <w:p w14:paraId="165ED786" w14:textId="27411C01" w:rsidR="000D6379" w:rsidRPr="00102440" w:rsidRDefault="000D6379" w:rsidP="000D6379">
      <w:pPr>
        <w:pStyle w:val="Title1JUST2CE"/>
      </w:pPr>
      <w:bookmarkStart w:id="714" w:name="_Toc144421982"/>
      <w:r w:rsidRPr="00102440">
        <w:t>[</w:t>
      </w:r>
      <w:ins w:id="715" w:author="Oriol Valles Codina" w:date="2023-08-31T11:59:00Z">
        <w:r w:rsidR="00DA3526" w:rsidRPr="00102440">
          <w:t>5</w:t>
        </w:r>
      </w:ins>
      <w:r w:rsidRPr="00102440">
        <w:t xml:space="preserve">] </w:t>
      </w:r>
      <w:r w:rsidR="00636EAA" w:rsidRPr="00102440">
        <w:t xml:space="preserve">A </w:t>
      </w:r>
      <w:del w:id="716" w:author="Oriol Valles Codina" w:date="2023-08-31T14:14:00Z">
        <w:r w:rsidR="00636EAA" w:rsidRPr="00102440" w:rsidDel="00102440">
          <w:delText xml:space="preserve">benchmark </w:delText>
        </w:r>
      </w:del>
      <w:ins w:id="717" w:author="Oriol Valles Codina" w:date="2023-08-31T14:14:00Z">
        <w:r w:rsidR="00102440">
          <w:t>B</w:t>
        </w:r>
        <w:r w:rsidR="00102440" w:rsidRPr="00102440">
          <w:t xml:space="preserve">enchmark </w:t>
        </w:r>
      </w:ins>
      <w:r w:rsidR="00636EAA" w:rsidRPr="00102440">
        <w:t xml:space="preserve">IO-SFC </w:t>
      </w:r>
      <w:del w:id="718" w:author="Oriol Valles Codina" w:date="2023-08-31T14:14:00Z">
        <w:r w:rsidR="00636EAA" w:rsidRPr="00102440" w:rsidDel="00102440">
          <w:delText>model</w:delText>
        </w:r>
      </w:del>
      <w:ins w:id="719" w:author="Oriol Valles Codina" w:date="2023-08-31T14:14:00Z">
        <w:r w:rsidR="00102440">
          <w:t>M</w:t>
        </w:r>
        <w:r w:rsidR="00102440" w:rsidRPr="00102440">
          <w:t>odel</w:t>
        </w:r>
      </w:ins>
      <w:r w:rsidR="00636EAA" w:rsidRPr="00102440">
        <w:t xml:space="preserve">: </w:t>
      </w:r>
      <w:del w:id="720" w:author="Oriol Valles Codina" w:date="2023-08-31T14:14:00Z">
        <w:r w:rsidR="00636EAA" w:rsidRPr="00102440" w:rsidDel="00102440">
          <w:delText xml:space="preserve">main </w:delText>
        </w:r>
      </w:del>
      <w:ins w:id="721" w:author="Oriol Valles Codina" w:date="2023-08-31T14:14:00Z">
        <w:r w:rsidR="00102440">
          <w:t>M</w:t>
        </w:r>
        <w:r w:rsidR="00102440" w:rsidRPr="00102440">
          <w:t xml:space="preserve">ain </w:t>
        </w:r>
      </w:ins>
      <w:del w:id="722" w:author="Oriol Valles Codina" w:date="2023-08-31T14:14:00Z">
        <w:r w:rsidR="00636EAA" w:rsidRPr="00102440" w:rsidDel="00102440">
          <w:delText>features</w:delText>
        </w:r>
      </w:del>
      <w:ins w:id="723" w:author="Oriol Valles Codina" w:date="2023-08-31T14:14:00Z">
        <w:r w:rsidR="00102440">
          <w:t>F</w:t>
        </w:r>
        <w:r w:rsidR="00102440" w:rsidRPr="00102440">
          <w:t>eatures</w:t>
        </w:r>
      </w:ins>
      <w:bookmarkEnd w:id="714"/>
    </w:p>
    <w:p w14:paraId="4F7EF54A" w14:textId="3B666ADF" w:rsidR="000D6379" w:rsidRPr="00102440" w:rsidRDefault="000D6379" w:rsidP="000D6379">
      <w:pPr>
        <w:pStyle w:val="BodyJUST2CE"/>
      </w:pPr>
      <w:r w:rsidRPr="00102440">
        <w:t xml:space="preserve">Although IO-SFC models are still uncommon in macroeconomics and ecological economics, progress has been made in recent years. Veronese Passarella </w:t>
      </w:r>
      <w:r w:rsidRPr="00102440">
        <w:rPr>
          <w:rPrChange w:id="724" w:author="Oriol Valles Codina" w:date="2023-08-31T14:08:00Z">
            <w:rPr>
              <w:highlight w:val="yellow"/>
            </w:rPr>
          </w:rPrChange>
        </w:rPr>
        <w:t>(2022) ha</w:t>
      </w:r>
      <w:r w:rsidR="009972BC" w:rsidRPr="00102440">
        <w:rPr>
          <w:rPrChange w:id="725" w:author="Oriol Valles Codina" w:date="2023-08-31T14:08:00Z">
            <w:rPr>
              <w:highlight w:val="yellow"/>
            </w:rPr>
          </w:rPrChange>
        </w:rPr>
        <w:t>s</w:t>
      </w:r>
      <w:r w:rsidRPr="00102440">
        <w:t xml:space="preserve"> transformed a standard aggregative SFC model (based on Godley and Lavoie 2007) </w:t>
      </w:r>
      <w:r w:rsidRPr="00102440">
        <w:rPr>
          <w:rPrChange w:id="726" w:author="Oriol Valles Codina" w:date="2023-08-31T14:08:00Z">
            <w:rPr>
              <w:highlight w:val="yellow"/>
            </w:rPr>
          </w:rPrChange>
        </w:rPr>
        <w:t>into</w:t>
      </w:r>
      <w:r w:rsidR="004176F7" w:rsidRPr="00102440">
        <w:rPr>
          <w:rPrChange w:id="727" w:author="Oriol Valles Codina" w:date="2023-08-31T14:08:00Z">
            <w:rPr>
              <w:highlight w:val="yellow"/>
            </w:rPr>
          </w:rPrChange>
        </w:rPr>
        <w:t xml:space="preserve"> a meso-founded model</w:t>
      </w:r>
      <w:r w:rsidRPr="00102440">
        <w:rPr>
          <w:rPrChange w:id="728" w:author="Oriol Valles Codina" w:date="2023-08-31T14:08:00Z">
            <w:rPr>
              <w:highlight w:val="yellow"/>
            </w:rPr>
          </w:rPrChange>
        </w:rPr>
        <w:t xml:space="preserve"> that incorporate</w:t>
      </w:r>
      <w:r w:rsidR="004176F7" w:rsidRPr="00102440">
        <w:rPr>
          <w:rPrChange w:id="729" w:author="Oriol Valles Codina" w:date="2023-08-31T14:08:00Z">
            <w:rPr>
              <w:highlight w:val="yellow"/>
            </w:rPr>
          </w:rPrChange>
        </w:rPr>
        <w:t>s</w:t>
      </w:r>
      <w:r w:rsidRPr="00102440">
        <w:rPr>
          <w:rPrChange w:id="730" w:author="Oriol Valles Codina" w:date="2023-08-31T14:08:00Z">
            <w:rPr>
              <w:highlight w:val="yellow"/>
            </w:rPr>
          </w:rPrChange>
        </w:rPr>
        <w:t xml:space="preserve"> t</w:t>
      </w:r>
      <w:r w:rsidRPr="00102440">
        <w:t xml:space="preserve">he endogenous creation of both </w:t>
      </w:r>
      <w:r w:rsidRPr="00102440">
        <w:rPr>
          <w:i/>
          <w:iCs/>
        </w:rPr>
        <w:t>fiat</w:t>
      </w:r>
      <w:r w:rsidRPr="00102440">
        <w:t xml:space="preserve"> money and bank money. </w:t>
      </w:r>
      <w:r w:rsidR="009972BC" w:rsidRPr="00102440">
        <w:rPr>
          <w:rPrChange w:id="731" w:author="Oriol Valles Codina" w:date="2023-08-31T14:08:00Z">
            <w:rPr>
              <w:highlight w:val="yellow"/>
            </w:rPr>
          </w:rPrChange>
        </w:rPr>
        <w:t>This model</w:t>
      </w:r>
      <w:r w:rsidRPr="00102440">
        <w:rPr>
          <w:rPrChange w:id="732" w:author="Oriol Valles Codina" w:date="2023-08-31T14:08:00Z">
            <w:rPr>
              <w:highlight w:val="yellow"/>
            </w:rPr>
          </w:rPrChange>
        </w:rPr>
        <w:t xml:space="preserve"> also feature</w:t>
      </w:r>
      <w:r w:rsidR="009972BC" w:rsidRPr="00102440">
        <w:rPr>
          <w:rPrChange w:id="733" w:author="Oriol Valles Codina" w:date="2023-08-31T14:08:00Z">
            <w:rPr>
              <w:highlight w:val="yellow"/>
            </w:rPr>
          </w:rPrChange>
        </w:rPr>
        <w:t>s</w:t>
      </w:r>
      <w:r w:rsidRPr="00102440">
        <w:t xml:space="preserve"> market prices adjusting to Sraffa-like reproduction prices</w:t>
      </w:r>
      <w:ins w:id="734" w:author="Oriol Valles Codina" w:date="2023-08-31T12:56:00Z">
        <w:r w:rsidR="0050064A" w:rsidRPr="00102440">
          <w:t xml:space="preserve"> under the equilibrium assumption of uniform profitability</w:t>
        </w:r>
      </w:ins>
      <w:r w:rsidRPr="00102440">
        <w:t xml:space="preserve">, and they disaggregate the economy both vertically (social sectors) and horizontally (production industries). Both models share the same theoretical assumptions and analytical structure. </w:t>
      </w:r>
      <w:r w:rsidRPr="00102440">
        <w:rPr>
          <w:rPrChange w:id="735" w:author="Oriol Valles Codina" w:date="2023-08-31T14:08:00Z">
            <w:rPr>
              <w:highlight w:val="yellow"/>
            </w:rPr>
          </w:rPrChange>
        </w:rPr>
        <w:t xml:space="preserve">The </w:t>
      </w:r>
      <w:r w:rsidR="00C111E1" w:rsidRPr="00102440">
        <w:rPr>
          <w:rPrChange w:id="736" w:author="Oriol Valles Codina" w:date="2023-08-31T14:08:00Z">
            <w:rPr>
              <w:highlight w:val="yellow"/>
            </w:rPr>
          </w:rPrChange>
        </w:rPr>
        <w:t>main feature of the model presented here</w:t>
      </w:r>
      <w:r w:rsidRPr="00102440">
        <w:rPr>
          <w:rPrChange w:id="737" w:author="Oriol Valles Codina" w:date="2023-08-31T14:08:00Z">
            <w:rPr>
              <w:highlight w:val="yellow"/>
            </w:rPr>
          </w:rPrChange>
        </w:rPr>
        <w:t xml:space="preserve"> </w:t>
      </w:r>
      <w:r w:rsidR="00C111E1" w:rsidRPr="00102440">
        <w:rPr>
          <w:rPrChange w:id="738" w:author="Oriol Valles Codina" w:date="2023-08-31T14:08:00Z">
            <w:rPr>
              <w:highlight w:val="yellow"/>
            </w:rPr>
          </w:rPrChange>
        </w:rPr>
        <w:t xml:space="preserve">is that it </w:t>
      </w:r>
      <w:r w:rsidRPr="00102440">
        <w:rPr>
          <w:rPrChange w:id="739" w:author="Oriol Valles Codina" w:date="2023-08-31T14:08:00Z">
            <w:rPr>
              <w:highlight w:val="yellow"/>
            </w:rPr>
          </w:rPrChange>
        </w:rPr>
        <w:t>exten</w:t>
      </w:r>
      <w:r w:rsidR="004176F7" w:rsidRPr="00102440">
        <w:rPr>
          <w:rPrChange w:id="740" w:author="Oriol Valles Codina" w:date="2023-08-31T14:08:00Z">
            <w:rPr>
              <w:highlight w:val="yellow"/>
            </w:rPr>
          </w:rPrChange>
        </w:rPr>
        <w:t>ds</w:t>
      </w:r>
      <w:r w:rsidRPr="00102440">
        <w:rPr>
          <w:rPrChange w:id="741" w:author="Oriol Valles Codina" w:date="2023-08-31T14:08:00Z">
            <w:rPr>
              <w:highlight w:val="yellow"/>
            </w:rPr>
          </w:rPrChange>
        </w:rPr>
        <w:t xml:space="preserve"> the analysis </w:t>
      </w:r>
      <w:r w:rsidR="00C111E1" w:rsidRPr="00102440">
        <w:rPr>
          <w:rPrChange w:id="742" w:author="Oriol Valles Codina" w:date="2023-08-31T14:08:00Z">
            <w:rPr>
              <w:highlight w:val="yellow"/>
            </w:rPr>
          </w:rPrChange>
        </w:rPr>
        <w:t>of the impact of CE-oriented practices and policies</w:t>
      </w:r>
      <w:r w:rsidR="00C111E1" w:rsidRPr="00102440">
        <w:t xml:space="preserve"> </w:t>
      </w:r>
      <w:r w:rsidRPr="00102440">
        <w:t xml:space="preserve">to a two-area economy, explicitly considering the effects of </w:t>
      </w:r>
      <w:r w:rsidR="00C111E1" w:rsidRPr="00102440">
        <w:rPr>
          <w:rPrChange w:id="743" w:author="Oriol Valles Codina" w:date="2023-08-31T14:08:00Z">
            <w:rPr>
              <w:highlight w:val="yellow"/>
            </w:rPr>
          </w:rPrChange>
        </w:rPr>
        <w:t>international</w:t>
      </w:r>
      <w:r w:rsidRPr="00102440">
        <w:rPr>
          <w:rPrChange w:id="744" w:author="Oriol Valles Codina" w:date="2023-08-31T14:08:00Z">
            <w:rPr>
              <w:highlight w:val="yellow"/>
            </w:rPr>
          </w:rPrChange>
        </w:rPr>
        <w:t xml:space="preserve"> trade and </w:t>
      </w:r>
      <w:r w:rsidR="00C111E1" w:rsidRPr="00102440">
        <w:rPr>
          <w:rPrChange w:id="745" w:author="Oriol Valles Codina" w:date="2023-08-31T14:08:00Z">
            <w:rPr>
              <w:highlight w:val="yellow"/>
            </w:rPr>
          </w:rPrChange>
        </w:rPr>
        <w:t xml:space="preserve">cross-border </w:t>
      </w:r>
      <w:r w:rsidRPr="00102440">
        <w:rPr>
          <w:rPrChange w:id="746" w:author="Oriol Valles Codina" w:date="2023-08-31T14:08:00Z">
            <w:rPr>
              <w:highlight w:val="yellow"/>
            </w:rPr>
          </w:rPrChange>
        </w:rPr>
        <w:t>portfolio investment</w:t>
      </w:r>
      <w:r w:rsidR="004176F7" w:rsidRPr="00102440">
        <w:rPr>
          <w:rPrChange w:id="747" w:author="Oriol Valles Codina" w:date="2023-08-31T14:08:00Z">
            <w:rPr>
              <w:highlight w:val="yellow"/>
            </w:rPr>
          </w:rPrChange>
        </w:rPr>
        <w:t>s</w:t>
      </w:r>
      <w:r w:rsidRPr="00102440">
        <w:rPr>
          <w:rPrChange w:id="748" w:author="Oriol Valles Codina" w:date="2023-08-31T14:08:00Z">
            <w:rPr>
              <w:highlight w:val="yellow"/>
            </w:rPr>
          </w:rPrChange>
        </w:rPr>
        <w:t xml:space="preserve">. In </w:t>
      </w:r>
      <w:r w:rsidR="004176F7" w:rsidRPr="00102440">
        <w:rPr>
          <w:rPrChange w:id="749" w:author="Oriol Valles Codina" w:date="2023-08-31T14:08:00Z">
            <w:rPr>
              <w:highlight w:val="yellow"/>
            </w:rPr>
          </w:rPrChange>
        </w:rPr>
        <w:t>this section</w:t>
      </w:r>
      <w:r w:rsidRPr="00102440">
        <w:rPr>
          <w:rPrChange w:id="750" w:author="Oriol Valles Codina" w:date="2023-08-31T14:08:00Z">
            <w:rPr>
              <w:highlight w:val="yellow"/>
            </w:rPr>
          </w:rPrChange>
        </w:rPr>
        <w:t xml:space="preserve">, we </w:t>
      </w:r>
      <w:r w:rsidR="004176F7" w:rsidRPr="00102440">
        <w:rPr>
          <w:rPrChange w:id="751" w:author="Oriol Valles Codina" w:date="2023-08-31T14:08:00Z">
            <w:rPr>
              <w:highlight w:val="yellow"/>
            </w:rPr>
          </w:rPrChange>
        </w:rPr>
        <w:t>present</w:t>
      </w:r>
      <w:r w:rsidRPr="00102440">
        <w:rPr>
          <w:rPrChange w:id="752" w:author="Oriol Valles Codina" w:date="2023-08-31T14:08:00Z">
            <w:rPr>
              <w:highlight w:val="yellow"/>
            </w:rPr>
          </w:rPrChange>
        </w:rPr>
        <w:t xml:space="preserve"> the </w:t>
      </w:r>
      <w:r w:rsidR="004176F7" w:rsidRPr="00102440">
        <w:rPr>
          <w:rPrChange w:id="753" w:author="Oriol Valles Codina" w:date="2023-08-31T14:08:00Z">
            <w:rPr>
              <w:highlight w:val="yellow"/>
            </w:rPr>
          </w:rPrChange>
        </w:rPr>
        <w:t xml:space="preserve">main </w:t>
      </w:r>
      <w:r w:rsidR="004176F7" w:rsidRPr="00102440">
        <w:rPr>
          <w:rPrChange w:id="754" w:author="Oriol Valles Codina" w:date="2023-08-31T14:08:00Z">
            <w:rPr>
              <w:highlight w:val="yellow"/>
            </w:rPr>
          </w:rPrChange>
        </w:rPr>
        <w:lastRenderedPageBreak/>
        <w:t>features</w:t>
      </w:r>
      <w:r w:rsidRPr="00102440">
        <w:rPr>
          <w:rPrChange w:id="755" w:author="Oriol Valles Codina" w:date="2023-08-31T14:08:00Z">
            <w:rPr>
              <w:highlight w:val="yellow"/>
            </w:rPr>
          </w:rPrChange>
        </w:rPr>
        <w:t xml:space="preserve"> </w:t>
      </w:r>
      <w:r w:rsidR="004176F7" w:rsidRPr="00102440">
        <w:rPr>
          <w:rPrChange w:id="756" w:author="Oriol Valles Codina" w:date="2023-08-31T14:08:00Z">
            <w:rPr>
              <w:highlight w:val="yellow"/>
            </w:rPr>
          </w:rPrChange>
        </w:rPr>
        <w:t>of the model</w:t>
      </w:r>
      <w:r w:rsidRPr="00102440">
        <w:rPr>
          <w:rPrChange w:id="757" w:author="Oriol Valles Codina" w:date="2023-08-31T14:08:00Z">
            <w:rPr>
              <w:highlight w:val="yellow"/>
            </w:rPr>
          </w:rPrChange>
        </w:rPr>
        <w:t>.</w:t>
      </w:r>
      <w:r w:rsidR="004176F7" w:rsidRPr="00102440">
        <w:rPr>
          <w:rPrChange w:id="758" w:author="Oriol Valles Codina" w:date="2023-08-31T14:08:00Z">
            <w:rPr>
              <w:highlight w:val="yellow"/>
            </w:rPr>
          </w:rPrChange>
        </w:rPr>
        <w:t xml:space="preserve"> The complete set of </w:t>
      </w:r>
      <w:r w:rsidR="00232F4B" w:rsidRPr="00102440">
        <w:rPr>
          <w:rPrChange w:id="759" w:author="Oriol Valles Codina" w:date="2023-08-31T14:08:00Z">
            <w:rPr>
              <w:highlight w:val="yellow"/>
            </w:rPr>
          </w:rPrChange>
        </w:rPr>
        <w:t>accounting identities, equilibrium conditions, and behavioural equations</w:t>
      </w:r>
      <w:r w:rsidR="004176F7" w:rsidRPr="00102440">
        <w:rPr>
          <w:rPrChange w:id="760" w:author="Oriol Valles Codina" w:date="2023-08-31T14:08:00Z">
            <w:rPr>
              <w:highlight w:val="yellow"/>
            </w:rPr>
          </w:rPrChange>
        </w:rPr>
        <w:t xml:space="preserve"> is </w:t>
      </w:r>
      <w:r w:rsidR="00232F4B" w:rsidRPr="00102440">
        <w:rPr>
          <w:rPrChange w:id="761" w:author="Oriol Valles Codina" w:date="2023-08-31T14:08:00Z">
            <w:rPr>
              <w:highlight w:val="yellow"/>
            </w:rPr>
          </w:rPrChange>
        </w:rPr>
        <w:t>provid</w:t>
      </w:r>
      <w:r w:rsidR="004176F7" w:rsidRPr="00102440">
        <w:rPr>
          <w:rPrChange w:id="762" w:author="Oriol Valles Codina" w:date="2023-08-31T14:08:00Z">
            <w:rPr>
              <w:highlight w:val="yellow"/>
            </w:rPr>
          </w:rPrChange>
        </w:rPr>
        <w:t>ed in the Appendix.</w:t>
      </w:r>
    </w:p>
    <w:p w14:paraId="1312B07E" w14:textId="2B479B1C" w:rsidR="00B865FF" w:rsidRPr="00102440" w:rsidRDefault="00B865FF" w:rsidP="00B865FF">
      <w:pPr>
        <w:pStyle w:val="Title2JUST2CE"/>
        <w:rPr>
          <w:lang w:val="en-GB"/>
        </w:rPr>
      </w:pPr>
      <w:bookmarkStart w:id="763" w:name="_Toc144421983"/>
      <w:commentRangeStart w:id="764"/>
      <w:r w:rsidRPr="00102440">
        <w:rPr>
          <w:lang w:val="en-GB"/>
        </w:rPr>
        <w:t>[</w:t>
      </w:r>
      <w:ins w:id="765" w:author="Oriol Valles Codina" w:date="2023-08-31T11:59:00Z">
        <w:r w:rsidR="00DA3526" w:rsidRPr="00102440">
          <w:rPr>
            <w:lang w:val="en-GB"/>
          </w:rPr>
          <w:t>5</w:t>
        </w:r>
      </w:ins>
      <w:r w:rsidRPr="00102440">
        <w:rPr>
          <w:lang w:val="en-GB"/>
        </w:rPr>
        <w:t xml:space="preserve">.1] Economic and </w:t>
      </w:r>
      <w:del w:id="766" w:author="Oriol Valles Codina" w:date="2023-08-31T14:14:00Z">
        <w:r w:rsidRPr="00102440" w:rsidDel="00102440">
          <w:rPr>
            <w:lang w:val="en-GB"/>
          </w:rPr>
          <w:delText xml:space="preserve">financial </w:delText>
        </w:r>
      </w:del>
      <w:ins w:id="767" w:author="Oriol Valles Codina" w:date="2023-08-31T14:14:00Z">
        <w:r w:rsidR="00102440">
          <w:rPr>
            <w:lang w:val="en-GB"/>
          </w:rPr>
          <w:t>F</w:t>
        </w:r>
        <w:r w:rsidR="00102440" w:rsidRPr="00102440">
          <w:rPr>
            <w:lang w:val="en-GB"/>
          </w:rPr>
          <w:t xml:space="preserve">inancial </w:t>
        </w:r>
      </w:ins>
      <w:del w:id="768" w:author="Oriol Valles Codina" w:date="2023-08-31T14:14:00Z">
        <w:r w:rsidRPr="00102440" w:rsidDel="00102440">
          <w:rPr>
            <w:lang w:val="en-GB"/>
          </w:rPr>
          <w:delText>block</w:delText>
        </w:r>
      </w:del>
      <w:commentRangeEnd w:id="764"/>
      <w:ins w:id="769" w:author="Oriol Valles Codina" w:date="2023-08-31T14:14:00Z">
        <w:r w:rsidR="00102440">
          <w:rPr>
            <w:lang w:val="en-GB"/>
          </w:rPr>
          <w:t>B</w:t>
        </w:r>
        <w:r w:rsidR="00102440" w:rsidRPr="00102440">
          <w:rPr>
            <w:lang w:val="en-GB"/>
          </w:rPr>
          <w:t>lock</w:t>
        </w:r>
      </w:ins>
      <w:r w:rsidR="0050064A" w:rsidRPr="00102440">
        <w:rPr>
          <w:rStyle w:val="CommentReference"/>
          <w:color w:val="1A1A1A"/>
          <w:lang w:val="en-US"/>
        </w:rPr>
        <w:commentReference w:id="764"/>
      </w:r>
      <w:bookmarkEnd w:id="763"/>
    </w:p>
    <w:p w14:paraId="08EC16D6" w14:textId="77777777" w:rsidR="00CD17EE" w:rsidRPr="00102440" w:rsidRDefault="00196806" w:rsidP="00F01AE0">
      <w:pPr>
        <w:pStyle w:val="BodyJUST2CE"/>
        <w:rPr>
          <w:ins w:id="770" w:author="José Ramos Torres Fevereiro" w:date="2023-08-31T13:21:00Z"/>
        </w:rPr>
      </w:pPr>
      <w:r w:rsidRPr="00102440">
        <w:rPr>
          <w:rPrChange w:id="771" w:author="Oriol Valles Codina" w:date="2023-08-31T14:08:00Z">
            <w:rPr>
              <w:highlight w:val="yellow"/>
            </w:rPr>
          </w:rPrChange>
        </w:rPr>
        <w:t xml:space="preserve">The global economy is split into two areas. </w:t>
      </w:r>
      <w:r w:rsidR="000D6379" w:rsidRPr="00102440">
        <w:rPr>
          <w:rPrChange w:id="772" w:author="Oriol Valles Codina" w:date="2023-08-31T14:08:00Z">
            <w:rPr>
              <w:highlight w:val="yellow"/>
            </w:rPr>
          </w:rPrChange>
        </w:rPr>
        <w:t xml:space="preserve">Each </w:t>
      </w:r>
      <w:r w:rsidRPr="00102440">
        <w:rPr>
          <w:rPrChange w:id="773" w:author="Oriol Valles Codina" w:date="2023-08-31T14:08:00Z">
            <w:rPr>
              <w:highlight w:val="yellow"/>
            </w:rPr>
          </w:rPrChange>
        </w:rPr>
        <w:t>area</w:t>
      </w:r>
      <w:r w:rsidR="000D6379" w:rsidRPr="00102440">
        <w:t xml:space="preserve"> consists of five domestic macroeconomic sectors: a) household</w:t>
      </w:r>
      <w:r w:rsidR="000D6379" w:rsidRPr="00102440">
        <w:rPr>
          <w:rPrChange w:id="774" w:author="Oriol Valles Codina" w:date="2023-08-31T14:08:00Z">
            <w:rPr>
              <w:highlight w:val="yellow"/>
            </w:rPr>
          </w:rPrChange>
        </w:rPr>
        <w:t>s;</w:t>
      </w:r>
      <w:r w:rsidR="000D6379" w:rsidRPr="00102440">
        <w:t xml:space="preserve"> b) private production firms; c) the government sector; d) commercial banks; and e) the central bank</w:t>
      </w:r>
      <w:r w:rsidR="000D6379" w:rsidRPr="00102440">
        <w:rPr>
          <w:rPrChange w:id="775" w:author="Oriol Valles Codina" w:date="2023-08-31T14:08:00Z">
            <w:rPr>
              <w:highlight w:val="yellow"/>
            </w:rPr>
          </w:rPrChange>
        </w:rPr>
        <w:t xml:space="preserve">. </w:t>
      </w:r>
      <w:r w:rsidR="00F01AE0" w:rsidRPr="00102440">
        <w:rPr>
          <w:rPrChange w:id="776" w:author="Oriol Valles Codina" w:date="2023-08-31T14:08:00Z">
            <w:rPr>
              <w:highlight w:val="yellow"/>
            </w:rPr>
          </w:rPrChange>
        </w:rPr>
        <w:t>Each area</w:t>
      </w:r>
      <w:r w:rsidR="000D6379" w:rsidRPr="00102440">
        <w:t xml:space="preserve"> shares the same </w:t>
      </w:r>
      <w:r w:rsidR="00805F88" w:rsidRPr="00102440">
        <w:rPr>
          <w:rPrChange w:id="777" w:author="Oriol Valles Codina" w:date="2023-08-31T14:08:00Z">
            <w:rPr>
              <w:highlight w:val="yellow"/>
            </w:rPr>
          </w:rPrChange>
        </w:rPr>
        <w:t>pre-</w:t>
      </w:r>
      <w:r w:rsidR="000D6379" w:rsidRPr="00102440">
        <w:rPr>
          <w:rPrChange w:id="778" w:author="Oriol Valles Codina" w:date="2023-08-31T14:08:00Z">
            <w:rPr>
              <w:highlight w:val="yellow"/>
            </w:rPr>
          </w:rPrChange>
        </w:rPr>
        <w:t xml:space="preserve">institutional </w:t>
      </w:r>
      <w:r w:rsidR="00F01AE0" w:rsidRPr="00102440">
        <w:rPr>
          <w:rPrChange w:id="779" w:author="Oriol Valles Codina" w:date="2023-08-31T14:08:00Z">
            <w:rPr>
              <w:highlight w:val="yellow"/>
            </w:rPr>
          </w:rPrChange>
        </w:rPr>
        <w:t>economic</w:t>
      </w:r>
      <w:r w:rsidR="00F01AE0" w:rsidRPr="00102440">
        <w:t xml:space="preserve"> </w:t>
      </w:r>
      <w:r w:rsidR="000D6379" w:rsidRPr="00102440">
        <w:t>structure, and there are no barriers to trade or restrictions on capital flows</w:t>
      </w:r>
      <w:r w:rsidR="00805F88" w:rsidRPr="00102440">
        <w:t xml:space="preserve"> </w:t>
      </w:r>
      <w:r w:rsidR="00805F88" w:rsidRPr="00102440">
        <w:rPr>
          <w:rPrChange w:id="780" w:author="Oriol Valles Codina" w:date="2023-08-31T14:08:00Z">
            <w:rPr>
              <w:highlight w:val="yellow"/>
            </w:rPr>
          </w:rPrChange>
        </w:rPr>
        <w:t>in the baseline scenario</w:t>
      </w:r>
      <w:r w:rsidR="000D6379" w:rsidRPr="00102440">
        <w:t xml:space="preserve">. </w:t>
      </w:r>
    </w:p>
    <w:p w14:paraId="0CF9C39D" w14:textId="2F5E7029" w:rsidR="00CD17EE" w:rsidRPr="00102440" w:rsidRDefault="000D6379" w:rsidP="00CD17EE">
      <w:pPr>
        <w:jc w:val="both"/>
        <w:rPr>
          <w:ins w:id="781" w:author="José Ramos Torres Fevereiro" w:date="2023-08-31T13:22:00Z"/>
          <w:lang w:val="en-GB"/>
        </w:rPr>
      </w:pPr>
      <w:r w:rsidRPr="00102440">
        <w:t xml:space="preserve">Households </w:t>
      </w:r>
      <w:ins w:id="782" w:author="Oriol Valles Codina" w:date="2023-08-31T14:21:00Z">
        <w:r w:rsidR="009F61ED">
          <w:t xml:space="preserve">(equations </w:t>
        </w:r>
      </w:ins>
      <w:ins w:id="783" w:author="Oriol Valles Codina" w:date="2023-08-31T14:29:00Z">
        <w:r w:rsidR="009F61ED">
          <w:t>A.1</w:t>
        </w:r>
      </w:ins>
      <w:ins w:id="784" w:author="Oriol Valles Codina" w:date="2023-08-31T14:30:00Z">
        <w:r w:rsidR="009F61ED">
          <w:t xml:space="preserve"> in the appendix</w:t>
        </w:r>
      </w:ins>
      <w:ins w:id="785" w:author="Oriol Valles Codina" w:date="2023-08-31T14:31:00Z">
        <w:r w:rsidR="009F61ED">
          <w:t>, 1-5</w:t>
        </w:r>
      </w:ins>
      <w:ins w:id="786" w:author="Oriol Valles Codina" w:date="2023-08-31T14:21:00Z">
        <w:r w:rsidR="009F61ED">
          <w:t xml:space="preserve">) </w:t>
        </w:r>
      </w:ins>
      <w:r w:rsidRPr="00102440">
        <w:t>receive both labour incomes (wages) and capital incomes (</w:t>
      </w:r>
      <w:r w:rsidR="00DF33EF" w:rsidRPr="00102440">
        <w:rPr>
          <w:rPrChange w:id="787" w:author="Oriol Valles Codina" w:date="2023-08-31T14:08:00Z">
            <w:rPr>
              <w:highlight w:val="yellow"/>
            </w:rPr>
          </w:rPrChange>
        </w:rPr>
        <w:t xml:space="preserve">distributed </w:t>
      </w:r>
      <w:r w:rsidRPr="00102440">
        <w:rPr>
          <w:rPrChange w:id="788" w:author="Oriol Valles Codina" w:date="2023-08-31T14:08:00Z">
            <w:rPr>
              <w:highlight w:val="yellow"/>
            </w:rPr>
          </w:rPrChange>
        </w:rPr>
        <w:t>profits</w:t>
      </w:r>
      <w:r w:rsidR="00DF33EF" w:rsidRPr="00102440">
        <w:rPr>
          <w:rPrChange w:id="789" w:author="Oriol Valles Codina" w:date="2023-08-31T14:08:00Z">
            <w:rPr>
              <w:highlight w:val="yellow"/>
            </w:rPr>
          </w:rPrChange>
        </w:rPr>
        <w:t>, capital gains,</w:t>
      </w:r>
      <w:r w:rsidRPr="00102440">
        <w:t xml:space="preserve"> and interest payments)</w:t>
      </w:r>
      <w:r w:rsidR="00C111E1" w:rsidRPr="00102440">
        <w:rPr>
          <w:rPrChange w:id="790" w:author="Oriol Valles Codina" w:date="2023-08-31T14:08:00Z">
            <w:rPr>
              <w:highlight w:val="yellow"/>
            </w:rPr>
          </w:rPrChange>
        </w:rPr>
        <w:t>. They</w:t>
      </w:r>
      <w:r w:rsidRPr="00102440">
        <w:rPr>
          <w:rPrChange w:id="791" w:author="Oriol Valles Codina" w:date="2023-08-31T14:08:00Z">
            <w:rPr>
              <w:highlight w:val="yellow"/>
            </w:rPr>
          </w:rPrChange>
        </w:rPr>
        <w:t xml:space="preserve"> purchase </w:t>
      </w:r>
      <w:r w:rsidR="00C111E1" w:rsidRPr="00102440">
        <w:rPr>
          <w:rPrChange w:id="792" w:author="Oriol Valles Codina" w:date="2023-08-31T14:08:00Z">
            <w:rPr>
              <w:highlight w:val="yellow"/>
            </w:rPr>
          </w:rPrChange>
        </w:rPr>
        <w:t>a variety of services and</w:t>
      </w:r>
      <w:r w:rsidR="00C111E1" w:rsidRPr="00102440">
        <w:t xml:space="preserve"> </w:t>
      </w:r>
      <w:r w:rsidRPr="00102440">
        <w:t>consumption goods based on their disposable income and net wealth</w:t>
      </w:r>
      <w:r w:rsidRPr="00102440">
        <w:rPr>
          <w:rPrChange w:id="793" w:author="Oriol Valles Codina" w:date="2023-08-31T14:08:00Z">
            <w:rPr>
              <w:highlight w:val="yellow"/>
            </w:rPr>
          </w:rPrChange>
        </w:rPr>
        <w:t>.</w:t>
      </w:r>
      <w:r w:rsidR="00805F88" w:rsidRPr="00102440">
        <w:rPr>
          <w:rPrChange w:id="794" w:author="Oriol Valles Codina" w:date="2023-08-31T14:08:00Z">
            <w:rPr>
              <w:highlight w:val="yellow"/>
            </w:rPr>
          </w:rPrChange>
        </w:rPr>
        <w:t xml:space="preserve"> In addition, they can </w:t>
      </w:r>
      <w:r w:rsidR="005C181E" w:rsidRPr="00102440">
        <w:rPr>
          <w:rPrChange w:id="795" w:author="Oriol Valles Codina" w:date="2023-08-31T14:08:00Z">
            <w:rPr>
              <w:highlight w:val="yellow"/>
            </w:rPr>
          </w:rPrChange>
        </w:rPr>
        <w:t>acquire</w:t>
      </w:r>
      <w:r w:rsidR="00805F88" w:rsidRPr="00102440">
        <w:rPr>
          <w:rPrChange w:id="796" w:author="Oriol Valles Codina" w:date="2023-08-31T14:08:00Z">
            <w:rPr>
              <w:highlight w:val="yellow"/>
            </w:rPr>
          </w:rPrChange>
        </w:rPr>
        <w:t xml:space="preserve"> personal loans to fund </w:t>
      </w:r>
      <w:r w:rsidR="00656274" w:rsidRPr="00102440">
        <w:rPr>
          <w:rPrChange w:id="797" w:author="Oriol Valles Codina" w:date="2023-08-31T14:08:00Z">
            <w:rPr>
              <w:highlight w:val="yellow"/>
            </w:rPr>
          </w:rPrChange>
        </w:rPr>
        <w:t>the purchase of durable goods</w:t>
      </w:r>
      <w:r w:rsidR="00C111E1" w:rsidRPr="00102440">
        <w:rPr>
          <w:rPrChange w:id="798" w:author="Oriol Valles Codina" w:date="2023-08-31T14:08:00Z">
            <w:rPr>
              <w:highlight w:val="yellow"/>
            </w:rPr>
          </w:rPrChange>
        </w:rPr>
        <w:t xml:space="preserve"> or to cover consumption </w:t>
      </w:r>
      <w:r w:rsidR="005C181E" w:rsidRPr="00102440">
        <w:rPr>
          <w:rPrChange w:id="799" w:author="Oriol Valles Codina" w:date="2023-08-31T14:08:00Z">
            <w:rPr>
              <w:highlight w:val="yellow"/>
            </w:rPr>
          </w:rPrChange>
        </w:rPr>
        <w:t>exceeding</w:t>
      </w:r>
      <w:r w:rsidR="00C111E1" w:rsidRPr="00102440">
        <w:rPr>
          <w:rPrChange w:id="800" w:author="Oriol Valles Codina" w:date="2023-08-31T14:08:00Z">
            <w:rPr>
              <w:highlight w:val="yellow"/>
            </w:rPr>
          </w:rPrChange>
        </w:rPr>
        <w:t xml:space="preserve"> their current disposable income</w:t>
      </w:r>
      <w:r w:rsidR="00805F88" w:rsidRPr="00102440">
        <w:rPr>
          <w:rPrChange w:id="801" w:author="Oriol Valles Codina" w:date="2023-08-31T14:08:00Z">
            <w:rPr>
              <w:highlight w:val="yellow"/>
            </w:rPr>
          </w:rPrChange>
        </w:rPr>
        <w:t>.</w:t>
      </w:r>
      <w:r w:rsidRPr="00102440">
        <w:rPr>
          <w:rPrChange w:id="802" w:author="Oriol Valles Codina" w:date="2023-08-31T14:08:00Z">
            <w:rPr>
              <w:highlight w:val="yellow"/>
            </w:rPr>
          </w:rPrChange>
        </w:rPr>
        <w:t xml:space="preserve"> </w:t>
      </w:r>
      <w:r w:rsidR="00F01AE0" w:rsidRPr="00102440">
        <w:rPr>
          <w:rPrChange w:id="803" w:author="Oriol Valles Codina" w:date="2023-08-31T14:08:00Z">
            <w:rPr>
              <w:highlight w:val="yellow"/>
            </w:rPr>
          </w:rPrChange>
        </w:rPr>
        <w:t>Households’</w:t>
      </w:r>
      <w:r w:rsidR="00805F88" w:rsidRPr="00102440">
        <w:rPr>
          <w:rPrChange w:id="804" w:author="Oriol Valles Codina" w:date="2023-08-31T14:08:00Z">
            <w:rPr>
              <w:highlight w:val="yellow"/>
            </w:rPr>
          </w:rPrChange>
        </w:rPr>
        <w:t xml:space="preserve"> net</w:t>
      </w:r>
      <w:r w:rsidRPr="00102440">
        <w:rPr>
          <w:rPrChange w:id="805" w:author="Oriol Valles Codina" w:date="2023-08-31T14:08:00Z">
            <w:rPr>
              <w:highlight w:val="yellow"/>
            </w:rPr>
          </w:rPrChange>
        </w:rPr>
        <w:t xml:space="preserve"> savings consist of cash (currency), bank deposits, </w:t>
      </w:r>
      <w:r w:rsidR="00805F88" w:rsidRPr="00102440">
        <w:rPr>
          <w:rPrChange w:id="806" w:author="Oriol Valles Codina" w:date="2023-08-31T14:08:00Z">
            <w:rPr>
              <w:highlight w:val="yellow"/>
            </w:rPr>
          </w:rPrChange>
        </w:rPr>
        <w:t xml:space="preserve">domestic </w:t>
      </w:r>
      <w:r w:rsidR="00656274" w:rsidRPr="00102440">
        <w:rPr>
          <w:rPrChange w:id="807" w:author="Oriol Valles Codina" w:date="2023-08-31T14:08:00Z">
            <w:rPr>
              <w:highlight w:val="yellow"/>
            </w:rPr>
          </w:rPrChange>
        </w:rPr>
        <w:t>government bills, foreign government bills,</w:t>
      </w:r>
      <w:r w:rsidRPr="00102440">
        <w:rPr>
          <w:rPrChange w:id="808" w:author="Oriol Valles Codina" w:date="2023-08-31T14:08:00Z">
            <w:rPr>
              <w:highlight w:val="yellow"/>
            </w:rPr>
          </w:rPrChange>
        </w:rPr>
        <w:t xml:space="preserve"> </w:t>
      </w:r>
      <w:r w:rsidR="00805F88" w:rsidRPr="00102440">
        <w:rPr>
          <w:rPrChange w:id="809" w:author="Oriol Valles Codina" w:date="2023-08-31T14:08:00Z">
            <w:rPr>
              <w:highlight w:val="yellow"/>
            </w:rPr>
          </w:rPrChange>
        </w:rPr>
        <w:t xml:space="preserve">domestic </w:t>
      </w:r>
      <w:r w:rsidR="00656274" w:rsidRPr="00102440">
        <w:rPr>
          <w:rPrChange w:id="810" w:author="Oriol Valles Codina" w:date="2023-08-31T14:08:00Z">
            <w:rPr>
              <w:highlight w:val="yellow"/>
            </w:rPr>
          </w:rPrChange>
        </w:rPr>
        <w:t>shares, and foreign</w:t>
      </w:r>
      <w:r w:rsidR="00805F88" w:rsidRPr="00102440">
        <w:rPr>
          <w:rPrChange w:id="811" w:author="Oriol Valles Codina" w:date="2023-08-31T14:08:00Z">
            <w:rPr>
              <w:highlight w:val="yellow"/>
            </w:rPr>
          </w:rPrChange>
        </w:rPr>
        <w:t xml:space="preserve"> shares</w:t>
      </w:r>
      <w:r w:rsidRPr="00102440">
        <w:rPr>
          <w:rPrChange w:id="812" w:author="Oriol Valles Codina" w:date="2023-08-31T14:08:00Z">
            <w:rPr>
              <w:highlight w:val="yellow"/>
            </w:rPr>
          </w:rPrChange>
        </w:rPr>
        <w:t xml:space="preserve">. </w:t>
      </w:r>
      <w:r w:rsidR="004A2ED5" w:rsidRPr="00102440">
        <w:rPr>
          <w:rPrChange w:id="813" w:author="Oriol Valles Codina" w:date="2023-08-31T14:08:00Z">
            <w:rPr>
              <w:highlight w:val="yellow"/>
            </w:rPr>
          </w:rPrChange>
        </w:rPr>
        <w:t xml:space="preserve">Their portfolio investment decisions are based on Tobinesque principles, </w:t>
      </w:r>
      <w:del w:id="814" w:author="Oriol Valles Codina" w:date="2023-08-31T14:11:00Z">
        <w:r w:rsidR="004A2ED5" w:rsidRPr="00102440" w:rsidDel="00102440">
          <w:rPr>
            <w:rPrChange w:id="815" w:author="Oriol Valles Codina" w:date="2023-08-31T14:08:00Z">
              <w:rPr>
                <w:highlight w:val="yellow"/>
              </w:rPr>
            </w:rPrChange>
          </w:rPr>
          <w:delText>which means</w:delText>
        </w:r>
      </w:del>
      <w:ins w:id="816" w:author="Oriol Valles Codina" w:date="2023-08-31T14:11:00Z">
        <w:r w:rsidR="00102440">
          <w:t>as</w:t>
        </w:r>
      </w:ins>
      <w:r w:rsidR="004A2ED5" w:rsidRPr="00102440">
        <w:rPr>
          <w:rPrChange w:id="817" w:author="Oriol Valles Codina" w:date="2023-08-31T14:08:00Z">
            <w:rPr>
              <w:highlight w:val="yellow"/>
            </w:rPr>
          </w:rPrChange>
        </w:rPr>
        <w:t xml:space="preserve"> they depend on the relative return rates of financial assets and liquidity preference</w:t>
      </w:r>
      <w:r w:rsidR="001C5844" w:rsidRPr="00102440">
        <w:rPr>
          <w:rPrChange w:id="818" w:author="Oriol Valles Codina" w:date="2023-08-31T14:08:00Z">
            <w:rPr>
              <w:highlight w:val="yellow"/>
            </w:rPr>
          </w:rPrChange>
        </w:rPr>
        <w:t xml:space="preserve">. </w:t>
      </w:r>
      <w:r w:rsidR="00F01AE0" w:rsidRPr="00102440">
        <w:rPr>
          <w:rPrChange w:id="819" w:author="Oriol Valles Codina" w:date="2023-08-31T14:08:00Z">
            <w:rPr>
              <w:highlight w:val="yellow"/>
            </w:rPr>
          </w:rPrChange>
        </w:rPr>
        <w:t xml:space="preserve">Firms </w:t>
      </w:r>
      <w:r w:rsidR="004A2ED5" w:rsidRPr="00102440">
        <w:rPr>
          <w:rPrChange w:id="820" w:author="Oriol Valles Codina" w:date="2023-08-31T14:08:00Z">
            <w:rPr>
              <w:highlight w:val="yellow"/>
            </w:rPr>
          </w:rPrChange>
        </w:rPr>
        <w:t>manufacture</w:t>
      </w:r>
      <w:r w:rsidR="00F01AE0" w:rsidRPr="00102440">
        <w:rPr>
          <w:rPrChange w:id="821" w:author="Oriol Valles Codina" w:date="2023-08-31T14:08:00Z">
            <w:rPr>
              <w:highlight w:val="yellow"/>
            </w:rPr>
          </w:rPrChange>
        </w:rPr>
        <w:t xml:space="preserve"> goods and services that are </w:t>
      </w:r>
      <w:r w:rsidR="004A2ED5" w:rsidRPr="00102440">
        <w:rPr>
          <w:rPrChange w:id="822" w:author="Oriol Valles Codina" w:date="2023-08-31T14:08:00Z">
            <w:rPr>
              <w:highlight w:val="yellow"/>
            </w:rPr>
          </w:rPrChange>
        </w:rPr>
        <w:t>offered for sale in</w:t>
      </w:r>
      <w:r w:rsidR="00F01AE0" w:rsidRPr="00102440">
        <w:rPr>
          <w:rPrChange w:id="823" w:author="Oriol Valles Codina" w:date="2023-08-31T14:08:00Z">
            <w:rPr>
              <w:highlight w:val="yellow"/>
            </w:rPr>
          </w:rPrChange>
        </w:rPr>
        <w:t xml:space="preserve"> the market.</w:t>
      </w:r>
      <w:r w:rsidR="00F01AE0" w:rsidRPr="00102440">
        <w:t xml:space="preserve"> </w:t>
      </w:r>
      <w:ins w:id="824" w:author="José Ramos Torres Fevereiro" w:date="2023-08-31T13:22:00Z">
        <w:r w:rsidR="00CD17EE" w:rsidRPr="00102440">
          <w:rPr>
            <w:lang w:val="en-GB"/>
          </w:rPr>
          <w:t>As such, households</w:t>
        </w:r>
      </w:ins>
      <w:ins w:id="825" w:author="Oriol Valles Codina" w:date="2023-08-31T14:10:00Z">
        <w:r w:rsidR="00102440">
          <w:rPr>
            <w:lang w:val="en-GB"/>
          </w:rPr>
          <w:t>’</w:t>
        </w:r>
      </w:ins>
      <w:ins w:id="826" w:author="José Ramos Torres Fevereiro" w:date="2023-08-31T13:22:00Z">
        <w:r w:rsidR="00CD17EE" w:rsidRPr="00102440">
          <w:rPr>
            <w:lang w:val="en-GB"/>
          </w:rPr>
          <w:t xml:space="preserve"> consumption is dependent on their disposable income and net wealth. Households consume a fixed proportion of their disposable income, and, as such, it is assumed to be independent of changes in the interest rate. However, interest rate changes may affect consumption indirectly through its effects on net wealth.</w:t>
        </w:r>
      </w:ins>
    </w:p>
    <w:p w14:paraId="64D2085E" w14:textId="112909C0" w:rsidR="00CD17EE" w:rsidRPr="00102440" w:rsidRDefault="00CD17EE" w:rsidP="00CD17EE">
      <w:pPr>
        <w:pStyle w:val="BodyJUST2CE"/>
        <w:rPr>
          <w:ins w:id="827" w:author="José Ramos Torres Fevereiro" w:date="2023-08-31T13:22:00Z"/>
        </w:rPr>
      </w:pPr>
      <w:ins w:id="828" w:author="José Ramos Torres Fevereiro" w:date="2023-08-31T13:22:00Z">
        <w:r w:rsidRPr="00102440">
          <w:t xml:space="preserve">To carry out their production, private firms </w:t>
        </w:r>
      </w:ins>
      <w:ins w:id="829" w:author="Oriol Valles Codina" w:date="2023-08-31T14:30:00Z">
        <w:r w:rsidR="009F61ED">
          <w:t>(equations A.2 in the appendix</w:t>
        </w:r>
      </w:ins>
      <w:ins w:id="830" w:author="Oriol Valles Codina" w:date="2023-08-31T14:31:00Z">
        <w:r w:rsidR="009F61ED">
          <w:t>, 6-14</w:t>
        </w:r>
      </w:ins>
      <w:ins w:id="831" w:author="Oriol Valles Codina" w:date="2023-08-31T14:30:00Z">
        <w:r w:rsidR="009F61ED">
          <w:t xml:space="preserve">) </w:t>
        </w:r>
      </w:ins>
      <w:ins w:id="832" w:author="José Ramos Torres Fevereiro" w:date="2023-08-31T13:22:00Z">
        <w:r w:rsidRPr="00102440">
          <w:t>require labour (currently assumed to be homogenous by skill level), inputs (which will be consumed throughout the production process in each year) and fixed capital goods (purchased as final demand investment). Following the input-output structure, the model assumes the firms</w:t>
        </w:r>
      </w:ins>
      <w:ins w:id="833" w:author="Oriol Valles Codina" w:date="2023-08-31T14:10:00Z">
        <w:r w:rsidR="00102440">
          <w:t>’</w:t>
        </w:r>
      </w:ins>
      <w:ins w:id="834" w:author="José Ramos Torres Fevereiro" w:date="2023-08-31T13:22:00Z">
        <w:r w:rsidRPr="00102440">
          <w:t xml:space="preserve"> production function </w:t>
        </w:r>
      </w:ins>
      <w:ins w:id="835" w:author="Oriol Valles Codina" w:date="2023-08-31T14:10:00Z">
        <w:r w:rsidR="00102440">
          <w:t xml:space="preserve">with </w:t>
        </w:r>
      </w:ins>
      <w:ins w:id="836" w:author="José Ramos Torres Fevereiro" w:date="2023-08-31T13:22:00Z">
        <w:r w:rsidRPr="00102440">
          <w:t>constant returns to scale, without substitution possibilities between factors of production (labour and fixed capital) and between inputs, in the baseline scenario. Firms in each sector use a single technology to produce a homogenous product. Private firms use a markup rule over costs to set prices. More precisely, they set industry-specific costing margins over their unit costs of production, including fixed capital costs. However, actual market prices are allowed to fluctuate above or below the prices of production if demand is higher than potential output.</w:t>
        </w:r>
      </w:ins>
    </w:p>
    <w:p w14:paraId="6897F00A" w14:textId="185CE3F0" w:rsidR="00CD17EE" w:rsidRPr="00102440" w:rsidRDefault="00CD17EE" w:rsidP="00CD17EE">
      <w:pPr>
        <w:pStyle w:val="BodyJUST2CE"/>
        <w:rPr>
          <w:ins w:id="837" w:author="José Ramos Torres Fevereiro" w:date="2023-08-31T13:22:00Z"/>
        </w:rPr>
      </w:pPr>
      <w:ins w:id="838" w:author="José Ramos Torres Fevereiro" w:date="2023-08-31T13:22:00Z">
        <w:r w:rsidRPr="00102440">
          <w:t>Private firms demand for fixed capital determines real gross investment</w:t>
        </w:r>
      </w:ins>
      <w:ins w:id="839" w:author="Oriol Valles Codina" w:date="2023-08-31T14:31:00Z">
        <w:r w:rsidR="009F61ED">
          <w:t xml:space="preserve"> (equations A.3 in the appendix</w:t>
        </w:r>
      </w:ins>
      <w:ins w:id="840" w:author="Oriol Valles Codina" w:date="2023-08-31T14:32:00Z">
        <w:r w:rsidR="009F61ED">
          <w:t>, 15-24</w:t>
        </w:r>
      </w:ins>
      <w:ins w:id="841" w:author="Oriol Valles Codina" w:date="2023-08-31T14:31:00Z">
        <w:r w:rsidR="009F61ED">
          <w:t>)</w:t>
        </w:r>
      </w:ins>
      <w:ins w:id="842" w:author="José Ramos Torres Fevereiro" w:date="2023-08-31T13:22:00Z">
        <w:r w:rsidRPr="00102440">
          <w:t>. It is assumed that each industry has its own capital requirements and, as such, set a target stock of fixed capital which is dependent on the level of total output (i.e., firms target to keep a constant capital-output ratio). Moreover, fixed capital goods are assumed to depreciate at a constant rate. Therefore, in each period, industries must undertake a positive real gross investment to keep the capital stock level adjusted to the target, even when total output remains constant. When total output increases</w:t>
        </w:r>
      </w:ins>
      <w:ins w:id="843" w:author="Oriol Valles Codina" w:date="2023-08-31T14:11:00Z">
        <w:r w:rsidR="00102440">
          <w:t>,</w:t>
        </w:r>
      </w:ins>
      <w:ins w:id="844" w:author="José Ramos Torres Fevereiro" w:date="2023-08-31T13:22:00Z">
        <w:r w:rsidRPr="00102440">
          <w:t xml:space="preserve"> industries increase their real gross investment expenditure in order to gradually adjust their stock of capital goods to the target level. </w:t>
        </w:r>
      </w:ins>
      <w:ins w:id="845" w:author="Oriol Valles Codina" w:date="2023-08-31T14:10:00Z">
        <w:r w:rsidR="00102440">
          <w:t xml:space="preserve">In order </w:t>
        </w:r>
      </w:ins>
      <w:ins w:id="846" w:author="José Ramos Torres Fevereiro" w:date="2023-08-31T13:22:00Z">
        <w:del w:id="847" w:author="Oriol Valles Codina" w:date="2023-08-31T14:10:00Z">
          <w:r w:rsidRPr="00102440" w:rsidDel="00102440">
            <w:delText>T</w:delText>
          </w:r>
        </w:del>
      </w:ins>
      <w:ins w:id="848" w:author="Oriol Valles Codina" w:date="2023-08-31T14:10:00Z">
        <w:r w:rsidR="00102440">
          <w:t>t</w:t>
        </w:r>
      </w:ins>
      <w:ins w:id="849" w:author="José Ramos Torres Fevereiro" w:date="2023-08-31T13:22:00Z">
        <w:r w:rsidRPr="00102440">
          <w:t>o fund its investment p</w:t>
        </w:r>
        <w:del w:id="850" w:author="Oriol Valles Codina" w:date="2023-08-31T14:10:00Z">
          <w:r w:rsidRPr="00102440" w:rsidDel="00102440">
            <w:delText>al</w:delText>
          </w:r>
        </w:del>
      </w:ins>
      <w:ins w:id="851" w:author="Oriol Valles Codina" w:date="2023-08-31T14:10:00Z">
        <w:r w:rsidR="00102440">
          <w:t>la</w:t>
        </w:r>
      </w:ins>
      <w:ins w:id="852" w:author="José Ramos Torres Fevereiro" w:date="2023-08-31T13:22:00Z">
        <w:r w:rsidRPr="00102440">
          <w:t>ns</w:t>
        </w:r>
      </w:ins>
      <w:ins w:id="853" w:author="Oriol Valles Codina" w:date="2023-08-31T14:10:00Z">
        <w:r w:rsidR="00102440">
          <w:t>,</w:t>
        </w:r>
      </w:ins>
      <w:ins w:id="854" w:author="José Ramos Torres Fevereiro" w:date="2023-08-31T13:22:00Z">
        <w:r w:rsidRPr="00102440">
          <w:t xml:space="preserve"> private firms rely on amortization funds (retained profits), loans (obtained from domestic banks) and issuance of shares (which can be bought by domestic and foreign households). Unretained profits is distributed as dividends to households. </w:t>
        </w:r>
      </w:ins>
    </w:p>
    <w:p w14:paraId="39AC7621" w14:textId="039B5C55" w:rsidR="00CD17EE" w:rsidRPr="00102440" w:rsidRDefault="00CD17EE" w:rsidP="00CD17EE">
      <w:pPr>
        <w:pStyle w:val="BodyJUST2CE"/>
        <w:rPr>
          <w:ins w:id="855" w:author="José Ramos Torres Fevereiro" w:date="2023-08-31T13:24:00Z"/>
        </w:rPr>
      </w:pPr>
      <w:ins w:id="856" w:author="José Ramos Torres Fevereiro" w:date="2023-08-31T13:24:00Z">
        <w:r w:rsidRPr="00102440">
          <w:t xml:space="preserve">Real government spending </w:t>
        </w:r>
      </w:ins>
      <w:ins w:id="857" w:author="Oriol Valles Codina" w:date="2023-08-31T14:33:00Z">
        <w:r w:rsidR="009F61ED">
          <w:t xml:space="preserve">(equations A.5 in the appendix, 30-44) </w:t>
        </w:r>
      </w:ins>
      <w:ins w:id="858" w:author="José Ramos Torres Fevereiro" w:date="2023-08-31T13:24:00Z">
        <w:r w:rsidRPr="00102440">
          <w:t>grows according to an exogenous rate</w:t>
        </w:r>
        <w:r w:rsidRPr="00102440">
          <w:rPr>
            <w:rStyle w:val="FootnoteReference"/>
          </w:rPr>
          <w:footnoteReference w:id="4"/>
        </w:r>
        <w:r w:rsidRPr="00102440">
          <w:t xml:space="preserve">, reflecting the pollical nature of the variable, while it funds its expenditure based on revenue obtained from </w:t>
        </w:r>
        <w:r w:rsidRPr="00102440">
          <w:rPr>
            <w:rPrChange w:id="861" w:author="Oriol Valles Codina" w:date="2023-08-31T14:08:00Z">
              <w:rPr>
                <w:highlight w:val="yellow"/>
              </w:rPr>
            </w:rPrChange>
          </w:rPr>
          <w:t>income taxes paid by households on their labour and non-labour income, VAT, import tariffs</w:t>
        </w:r>
        <w:r w:rsidRPr="00102440">
          <w:t xml:space="preserve"> and any profits obtained by the central bank. The government issues government bills whenever it runs a budget deficit - meaning its spending is higher than its revenues. The </w:t>
        </w:r>
        <w:bookmarkStart w:id="862" w:name="_Hlk144370841"/>
        <w:r w:rsidRPr="00102440">
          <w:t>interest rate on government bills is determined based on a mark-up over the policy rate set by the central bank,</w:t>
        </w:r>
        <w:bookmarkEnd w:id="862"/>
        <w:r w:rsidRPr="00102440">
          <w:t xml:space="preserve"> based on its monetary policy objective. Central banks are responsible for issuing the currency of each area and supply cash on demand, implying that it buys any </w:t>
        </w:r>
        <w:r w:rsidRPr="00102440">
          <w:lastRenderedPageBreak/>
          <w:t>government bills that the private sector doesn’t wish to hold. In addition to domestic government bills, central bank of zone 2 would also hold foreign bonds in its balance sheet</w:t>
        </w:r>
        <w:r w:rsidRPr="00102440">
          <w:rPr>
            <w:rStyle w:val="FootnoteReference"/>
          </w:rPr>
          <w:footnoteReference w:id="5"/>
        </w:r>
        <w:r w:rsidRPr="00102440">
          <w:t>.</w:t>
        </w:r>
      </w:ins>
    </w:p>
    <w:p w14:paraId="5608B6F0" w14:textId="604097AE" w:rsidR="00CD17EE" w:rsidRPr="00102440" w:rsidRDefault="00CD17EE" w:rsidP="00CD17EE">
      <w:pPr>
        <w:pStyle w:val="BodyJUST2CE"/>
        <w:rPr>
          <w:ins w:id="865" w:author="José Ramos Torres Fevereiro" w:date="2023-08-31T13:22:00Z"/>
        </w:rPr>
      </w:pPr>
      <w:ins w:id="866" w:author="José Ramos Torres Fevereiro" w:date="2023-08-31T13:24:00Z">
        <w:r w:rsidRPr="00102440">
          <w:t xml:space="preserve">Commercial banks </w:t>
        </w:r>
      </w:ins>
      <w:ins w:id="867" w:author="Oriol Valles Codina" w:date="2023-08-31T14:32:00Z">
        <w:r w:rsidR="009F61ED">
          <w:t xml:space="preserve">(equations A.4 in the appendix, 25-29) </w:t>
        </w:r>
      </w:ins>
      <w:ins w:id="868" w:author="José Ramos Torres Fevereiro" w:date="2023-08-31T13:24:00Z">
        <w:r w:rsidRPr="00102440">
          <w:t>supply loans on demand, meaning that commercial banks are always ready to finance firms’ production plans and to fund private investment and consumption expenditures, implying that there is no credit rationing. They pay an interest rate on deposits held by households. The interest rate on loans and deposits is also determined based on a mark-up</w:t>
        </w:r>
        <w:r w:rsidRPr="00102440">
          <w:rPr>
            <w:rStyle w:val="FootnoteReference"/>
          </w:rPr>
          <w:footnoteReference w:id="6"/>
        </w:r>
        <w:r w:rsidRPr="00102440">
          <w:t xml:space="preserve"> over the policy rate set by the central bank, with interest rates charged on loans being set higher than those paid for deposits. When deposits collected by the banks may exceed those created by granting loans to the firms, commercial banks hold government bills as the asset counterpart of extra-deposits. Conversely, if loans exceed deposits, banks request (and obtain) advances from the central bank.</w:t>
        </w:r>
      </w:ins>
    </w:p>
    <w:p w14:paraId="26BFB416" w14:textId="41117B35" w:rsidR="00CD17EE" w:rsidRPr="00102440" w:rsidDel="00102440" w:rsidRDefault="00F01AE0" w:rsidP="00F01AE0">
      <w:pPr>
        <w:pStyle w:val="BodyJUST2CE"/>
        <w:rPr>
          <w:ins w:id="871" w:author="José Ramos Torres Fevereiro" w:date="2023-08-31T13:24:00Z"/>
          <w:del w:id="872" w:author="Oriol Valles Codina" w:date="2023-08-31T14:15:00Z"/>
        </w:rPr>
      </w:pPr>
      <w:r w:rsidRPr="00102440">
        <w:t>T</w:t>
      </w:r>
      <w:r w:rsidR="000D6379" w:rsidRPr="00102440">
        <w:t xml:space="preserve">he baseline scenario involves </w:t>
      </w:r>
      <w:r w:rsidR="00805F88" w:rsidRPr="00102440">
        <w:rPr>
          <w:rPrChange w:id="873" w:author="Oriol Valles Codina" w:date="2023-08-31T14:08:00Z">
            <w:rPr>
              <w:highlight w:val="yellow"/>
            </w:rPr>
          </w:rPrChange>
        </w:rPr>
        <w:t>four</w:t>
      </w:r>
      <w:r w:rsidR="000D6379" w:rsidRPr="00102440">
        <w:rPr>
          <w:rPrChange w:id="874" w:author="Oriol Valles Codina" w:date="2023-08-31T14:08:00Z">
            <w:rPr>
              <w:highlight w:val="yellow"/>
            </w:rPr>
          </w:rPrChange>
        </w:rPr>
        <w:t xml:space="preserve"> </w:t>
      </w:r>
      <w:r w:rsidR="00805F88" w:rsidRPr="00102440">
        <w:rPr>
          <w:rPrChange w:id="875" w:author="Oriol Valles Codina" w:date="2023-08-31T14:08:00Z">
            <w:rPr>
              <w:highlight w:val="yellow"/>
            </w:rPr>
          </w:rPrChange>
        </w:rPr>
        <w:t>traditional</w:t>
      </w:r>
      <w:r w:rsidR="00805F88" w:rsidRPr="00102440">
        <w:t xml:space="preserve"> </w:t>
      </w:r>
      <w:r w:rsidR="000D6379" w:rsidRPr="00102440">
        <w:t>industries (manufacturing, agriculture, services</w:t>
      </w:r>
      <w:r w:rsidR="00805F88" w:rsidRPr="00102440">
        <w:t xml:space="preserve">, </w:t>
      </w:r>
      <w:r w:rsidR="00805F88" w:rsidRPr="00102440">
        <w:rPr>
          <w:rPrChange w:id="876" w:author="Oriol Valles Codina" w:date="2023-08-31T14:08:00Z">
            <w:rPr>
              <w:highlight w:val="yellow"/>
            </w:rPr>
          </w:rPrChange>
        </w:rPr>
        <w:t>and waste management</w:t>
      </w:r>
      <w:r w:rsidR="000D6379" w:rsidRPr="00102440">
        <w:rPr>
          <w:rPrChange w:id="877" w:author="Oriol Valles Codina" w:date="2023-08-31T14:08:00Z">
            <w:rPr>
              <w:highlight w:val="yellow"/>
            </w:rPr>
          </w:rPrChange>
        </w:rPr>
        <w:t>)</w:t>
      </w:r>
      <w:r w:rsidR="004A2ED5" w:rsidRPr="00102440">
        <w:rPr>
          <w:rPrChange w:id="878" w:author="Oriol Valles Codina" w:date="2023-08-31T14:08:00Z">
            <w:rPr>
              <w:highlight w:val="yellow"/>
            </w:rPr>
          </w:rPrChange>
        </w:rPr>
        <w:t>,</w:t>
      </w:r>
      <w:r w:rsidR="000D6379" w:rsidRPr="00102440">
        <w:rPr>
          <w:rPrChange w:id="879" w:author="Oriol Valles Codina" w:date="2023-08-31T14:08:00Z">
            <w:rPr>
              <w:highlight w:val="yellow"/>
            </w:rPr>
          </w:rPrChange>
        </w:rPr>
        <w:t xml:space="preserve"> where three outputs (and waste) </w:t>
      </w:r>
      <w:r w:rsidRPr="00102440">
        <w:rPr>
          <w:rPrChange w:id="880" w:author="Oriol Valles Codina" w:date="2023-08-31T14:08:00Z">
            <w:rPr>
              <w:highlight w:val="yellow"/>
            </w:rPr>
          </w:rPrChange>
        </w:rPr>
        <w:t>are produced</w:t>
      </w:r>
      <w:r w:rsidRPr="00102440">
        <w:t xml:space="preserve"> </w:t>
      </w:r>
      <w:r w:rsidR="000D6379" w:rsidRPr="00102440">
        <w:t>using the same products as inputs</w:t>
      </w:r>
      <w:ins w:id="881" w:author="José Ramos Torres Fevereiro" w:date="2023-08-31T13:24:00Z">
        <w:r w:rsidR="00CD17EE" w:rsidRPr="00102440">
          <w:t>,</w:t>
        </w:r>
      </w:ins>
      <w:r w:rsidR="000D6379" w:rsidRPr="00102440">
        <w:t xml:space="preserve"> </w:t>
      </w:r>
      <w:ins w:id="882" w:author="José Ramos Torres Fevereiro" w:date="2023-08-31T13:24:00Z">
        <w:r w:rsidR="00CD17EE" w:rsidRPr="00102440">
          <w:t>while in the Circular Economy scenario, part of the waste is diverted to the recycling industry and i</w:t>
        </w:r>
      </w:ins>
      <w:ins w:id="883" w:author="Oriol Valles Codina" w:date="2023-08-31T13:13:00Z">
        <w:r w:rsidR="00DD1E48" w:rsidRPr="00102440">
          <w:t>s</w:t>
        </w:r>
      </w:ins>
      <w:ins w:id="884" w:author="José Ramos Torres Fevereiro" w:date="2023-08-31T13:24:00Z">
        <w:r w:rsidR="00CD17EE" w:rsidRPr="00102440">
          <w:t xml:space="preserve"> re-process</w:t>
        </w:r>
      </w:ins>
      <w:ins w:id="885" w:author="Oriol Valles Codina" w:date="2023-08-31T13:13:00Z">
        <w:r w:rsidR="00DD1E48" w:rsidRPr="00102440">
          <w:t>ed</w:t>
        </w:r>
      </w:ins>
      <w:ins w:id="886" w:author="José Ramos Torres Fevereiro" w:date="2023-08-31T13:24:00Z">
        <w:r w:rsidR="00CD17EE" w:rsidRPr="00102440">
          <w:t xml:space="preserve"> into inputs which substitute inputs originally obtained from traditional industries. </w:t>
        </w:r>
      </w:ins>
    </w:p>
    <w:p w14:paraId="5494E7E8" w14:textId="144FEF51" w:rsidR="000D6379" w:rsidRPr="00102440" w:rsidRDefault="000D6379" w:rsidP="00F01AE0">
      <w:pPr>
        <w:pStyle w:val="BodyJUST2CE"/>
      </w:pPr>
    </w:p>
    <w:p w14:paraId="6336F44B" w14:textId="11F14861" w:rsidR="00B865FF" w:rsidRPr="00102440" w:rsidRDefault="00B865FF" w:rsidP="00B865FF">
      <w:pPr>
        <w:pStyle w:val="Title2JUST2CE"/>
        <w:rPr>
          <w:lang w:val="en-GB"/>
        </w:rPr>
      </w:pPr>
      <w:bookmarkStart w:id="887" w:name="_Toc144421984"/>
      <w:r w:rsidRPr="00102440">
        <w:rPr>
          <w:lang w:val="en-GB"/>
        </w:rPr>
        <w:t>[</w:t>
      </w:r>
      <w:ins w:id="888" w:author="Oriol Valles Codina" w:date="2023-08-31T11:59:00Z">
        <w:r w:rsidR="00DA3526" w:rsidRPr="00102440">
          <w:rPr>
            <w:lang w:val="en-GB"/>
          </w:rPr>
          <w:t>5</w:t>
        </w:r>
      </w:ins>
      <w:r w:rsidRPr="00102440">
        <w:rPr>
          <w:lang w:val="en-GB"/>
        </w:rPr>
        <w:t xml:space="preserve">.2] Social </w:t>
      </w:r>
      <w:del w:id="889" w:author="Oriol Valles Codina" w:date="2023-08-31T14:28:00Z">
        <w:r w:rsidRPr="00102440" w:rsidDel="009F61ED">
          <w:rPr>
            <w:lang w:val="en-GB"/>
          </w:rPr>
          <w:delText>block</w:delText>
        </w:r>
      </w:del>
      <w:ins w:id="890" w:author="Oriol Valles Codina" w:date="2023-08-31T14:28:00Z">
        <w:r w:rsidR="009F61ED">
          <w:rPr>
            <w:lang w:val="en-GB"/>
          </w:rPr>
          <w:t>B</w:t>
        </w:r>
        <w:r w:rsidR="009F61ED" w:rsidRPr="00102440">
          <w:rPr>
            <w:lang w:val="en-GB"/>
          </w:rPr>
          <w:t>lock</w:t>
        </w:r>
      </w:ins>
      <w:bookmarkEnd w:id="887"/>
    </w:p>
    <w:p w14:paraId="36BB030D" w14:textId="71C0475C" w:rsidR="00054293" w:rsidRPr="00102440" w:rsidRDefault="00054293" w:rsidP="00054293">
      <w:pPr>
        <w:pStyle w:val="BodyJUST2CE"/>
        <w:rPr>
          <w:rPrChange w:id="891" w:author="Oriol Valles Codina" w:date="2023-08-31T14:08:00Z">
            <w:rPr>
              <w:highlight w:val="yellow"/>
            </w:rPr>
          </w:rPrChange>
        </w:rPr>
      </w:pPr>
      <w:r w:rsidRPr="00102440">
        <w:rPr>
          <w:rPrChange w:id="892" w:author="Oriol Valles Codina" w:date="2023-08-31T14:08:00Z">
            <w:rPr>
              <w:highlight w:val="yellow"/>
            </w:rPr>
          </w:rPrChange>
        </w:rPr>
        <w:t>While households are treated as an aggregated sector, the model enables the tracking of income and wealth distribution dynamics, both pre- and post-tax. This distinction allows f</w:t>
      </w:r>
      <w:r w:rsidR="00164BC1" w:rsidRPr="00102440">
        <w:rPr>
          <w:rPrChange w:id="893" w:author="Oriol Valles Codina" w:date="2023-08-31T14:08:00Z">
            <w:rPr>
              <w:highlight w:val="yellow"/>
            </w:rPr>
          </w:rPrChange>
        </w:rPr>
        <w:t>or the differentiation of policies</w:t>
      </w:r>
      <w:r w:rsidRPr="00102440">
        <w:rPr>
          <w:rPrChange w:id="894" w:author="Oriol Valles Codina" w:date="2023-08-31T14:08:00Z">
            <w:rPr>
              <w:highlight w:val="yellow"/>
            </w:rPr>
          </w:rPrChange>
        </w:rPr>
        <w:t xml:space="preserve"> </w:t>
      </w:r>
      <w:r w:rsidR="00164BC1" w:rsidRPr="00102440">
        <w:rPr>
          <w:rPrChange w:id="895" w:author="Oriol Valles Codina" w:date="2023-08-31T14:08:00Z">
            <w:rPr>
              <w:highlight w:val="yellow"/>
            </w:rPr>
          </w:rPrChange>
        </w:rPr>
        <w:t>and</w:t>
      </w:r>
      <w:r w:rsidRPr="00102440">
        <w:rPr>
          <w:rPrChange w:id="896" w:author="Oriol Valles Codina" w:date="2023-08-31T14:08:00Z">
            <w:rPr>
              <w:highlight w:val="yellow"/>
            </w:rPr>
          </w:rPrChange>
        </w:rPr>
        <w:t xml:space="preserve"> shock effects on income flows for wage</w:t>
      </w:r>
      <w:r w:rsidR="00164BC1" w:rsidRPr="00102440">
        <w:rPr>
          <w:rPrChange w:id="897" w:author="Oriol Valles Codina" w:date="2023-08-31T14:08:00Z">
            <w:rPr>
              <w:highlight w:val="yellow"/>
            </w:rPr>
          </w:rPrChange>
        </w:rPr>
        <w:t>-</w:t>
      </w:r>
      <w:r w:rsidRPr="00102440">
        <w:rPr>
          <w:rPrChange w:id="898" w:author="Oriol Valles Codina" w:date="2023-08-31T14:08:00Z">
            <w:rPr>
              <w:highlight w:val="yellow"/>
            </w:rPr>
          </w:rPrChange>
        </w:rPr>
        <w:t>earners and rentiers</w:t>
      </w:r>
      <w:ins w:id="899" w:author="Oriol Valles Codina" w:date="2023-08-31T14:34:00Z">
        <w:r w:rsidR="009F61ED">
          <w:t xml:space="preserve"> (equations A.6 in the appendix, 45-52)</w:t>
        </w:r>
      </w:ins>
      <w:r w:rsidRPr="00102440">
        <w:rPr>
          <w:rPrChange w:id="900" w:author="Oriol Valles Codina" w:date="2023-08-31T14:08:00Z">
            <w:rPr>
              <w:highlight w:val="yellow"/>
            </w:rPr>
          </w:rPrChange>
        </w:rPr>
        <w:t>.</w:t>
      </w:r>
    </w:p>
    <w:p w14:paraId="66501A15" w14:textId="3CED3BB3" w:rsidR="00054293" w:rsidRPr="00102440" w:rsidRDefault="00054293" w:rsidP="00054293">
      <w:pPr>
        <w:pStyle w:val="BodyJUST2CE"/>
        <w:rPr>
          <w:rPrChange w:id="901" w:author="Oriol Valles Codina" w:date="2023-08-31T14:08:00Z">
            <w:rPr>
              <w:highlight w:val="yellow"/>
            </w:rPr>
          </w:rPrChange>
        </w:rPr>
      </w:pPr>
      <w:r w:rsidRPr="00102440">
        <w:rPr>
          <w:rPrChange w:id="902" w:author="Oriol Valles Codina" w:date="2023-08-31T14:08:00Z">
            <w:rPr>
              <w:highlight w:val="yellow"/>
            </w:rPr>
          </w:rPrChange>
        </w:rPr>
        <w:t>In this preliminary version of the model, the unemployment rate is a linear function of labour demand by production firms in each industry and area. The population, and consequently the available labour force in each area, is determined by an autonomous growth rate and net immigration inflow. Cross-area immigration, in turn, is influenced by three factors:</w:t>
      </w:r>
    </w:p>
    <w:p w14:paraId="2EC7AFCB" w14:textId="4C122DEB" w:rsidR="00054293" w:rsidRPr="00102440" w:rsidRDefault="00054293">
      <w:pPr>
        <w:pStyle w:val="BodyJUST2CE"/>
        <w:numPr>
          <w:ilvl w:val="0"/>
          <w:numId w:val="6"/>
        </w:numPr>
        <w:spacing w:before="60" w:after="60"/>
        <w:rPr>
          <w:rPrChange w:id="903" w:author="Oriol Valles Codina" w:date="2023-08-31T14:08:00Z">
            <w:rPr>
              <w:highlight w:val="yellow"/>
            </w:rPr>
          </w:rPrChange>
        </w:rPr>
        <w:pPrChange w:id="904" w:author="Oriol Valles Codina" w:date="2023-08-31T14:15:00Z">
          <w:pPr>
            <w:pStyle w:val="BodyJUST2CE"/>
            <w:numPr>
              <w:numId w:val="6"/>
            </w:numPr>
            <w:ind w:left="720" w:hanging="360"/>
          </w:pPr>
        </w:pPrChange>
      </w:pPr>
      <w:r w:rsidRPr="00102440">
        <w:rPr>
          <w:rPrChange w:id="905" w:author="Oriol Valles Codina" w:date="2023-08-31T14:08:00Z">
            <w:rPr>
              <w:highlight w:val="yellow"/>
            </w:rPr>
          </w:rPrChange>
        </w:rPr>
        <w:t>the population size of the other area (larger population leading to a higher outflow of workers);</w:t>
      </w:r>
    </w:p>
    <w:p w14:paraId="3DAFBD3D" w14:textId="575B4F55" w:rsidR="00054293" w:rsidRPr="00102440" w:rsidRDefault="00054293">
      <w:pPr>
        <w:pStyle w:val="BodyJUST2CE"/>
        <w:numPr>
          <w:ilvl w:val="0"/>
          <w:numId w:val="6"/>
        </w:numPr>
        <w:spacing w:before="60" w:after="60"/>
        <w:rPr>
          <w:rPrChange w:id="906" w:author="Oriol Valles Codina" w:date="2023-08-31T14:08:00Z">
            <w:rPr>
              <w:highlight w:val="yellow"/>
            </w:rPr>
          </w:rPrChange>
        </w:rPr>
        <w:pPrChange w:id="907" w:author="Oriol Valles Codina" w:date="2023-08-31T14:15:00Z">
          <w:pPr>
            <w:pStyle w:val="BodyJUST2CE"/>
            <w:numPr>
              <w:numId w:val="6"/>
            </w:numPr>
            <w:ind w:left="720" w:hanging="360"/>
          </w:pPr>
        </w:pPrChange>
      </w:pPr>
      <w:r w:rsidRPr="00102440">
        <w:rPr>
          <w:rPrChange w:id="908" w:author="Oriol Valles Codina" w:date="2023-08-31T14:08:00Z">
            <w:rPr>
              <w:highlight w:val="yellow"/>
            </w:rPr>
          </w:rPrChange>
        </w:rPr>
        <w:t>the unemployment rate in the other area (higher unemployment motivating workers to leave their own area);</w:t>
      </w:r>
    </w:p>
    <w:p w14:paraId="19FB935F" w14:textId="742CED8D" w:rsidR="00054293" w:rsidRPr="00102440" w:rsidRDefault="00054293">
      <w:pPr>
        <w:pStyle w:val="BodyJUST2CE"/>
        <w:numPr>
          <w:ilvl w:val="0"/>
          <w:numId w:val="6"/>
        </w:numPr>
        <w:spacing w:before="60" w:after="60"/>
        <w:rPr>
          <w:rPrChange w:id="909" w:author="Oriol Valles Codina" w:date="2023-08-31T14:08:00Z">
            <w:rPr>
              <w:highlight w:val="yellow"/>
            </w:rPr>
          </w:rPrChange>
        </w:rPr>
        <w:pPrChange w:id="910" w:author="Oriol Valles Codina" w:date="2023-08-31T14:15:00Z">
          <w:pPr>
            <w:pStyle w:val="BodyJUST2CE"/>
            <w:numPr>
              <w:numId w:val="6"/>
            </w:numPr>
            <w:ind w:left="720" w:hanging="360"/>
          </w:pPr>
        </w:pPrChange>
      </w:pPr>
      <w:r w:rsidRPr="00102440">
        <w:rPr>
          <w:rPrChange w:id="911" w:author="Oriol Valles Codina" w:date="2023-08-31T14:08:00Z">
            <w:rPr>
              <w:highlight w:val="yellow"/>
            </w:rPr>
          </w:rPrChange>
        </w:rPr>
        <w:t>the wage difference between the two areas (higher wages attracting workers from the other area).</w:t>
      </w:r>
    </w:p>
    <w:p w14:paraId="17E5373D" w14:textId="1F181473" w:rsidR="00054293" w:rsidRPr="00102440" w:rsidRDefault="00054293" w:rsidP="00054293">
      <w:pPr>
        <w:pStyle w:val="BodyJUST2CE"/>
        <w:rPr>
          <w:rPrChange w:id="912" w:author="Oriol Valles Codina" w:date="2023-08-31T14:08:00Z">
            <w:rPr>
              <w:highlight w:val="yellow"/>
            </w:rPr>
          </w:rPrChange>
        </w:rPr>
      </w:pPr>
      <w:r w:rsidRPr="00102440">
        <w:rPr>
          <w:rPrChange w:id="913" w:author="Oriol Valles Codina" w:date="2023-08-31T14:08:00Z">
            <w:rPr>
              <w:highlight w:val="yellow"/>
            </w:rPr>
          </w:rPrChange>
        </w:rPr>
        <w:t>Additionally, high-salary industries</w:t>
      </w:r>
      <w:ins w:id="914" w:author="Oriol Valles Codina" w:date="2023-08-31T13:15:00Z">
        <w:r w:rsidR="00DD1E48" w:rsidRPr="00102440">
          <w:rPr>
            <w:rPrChange w:id="915" w:author="Oriol Valles Codina" w:date="2023-08-31T14:08:00Z">
              <w:rPr>
                <w:highlight w:val="yellow"/>
              </w:rPr>
            </w:rPrChange>
          </w:rPr>
          <w:t xml:space="preserve"> are assumed</w:t>
        </w:r>
      </w:ins>
      <w:r w:rsidRPr="00102440">
        <w:rPr>
          <w:rPrChange w:id="916" w:author="Oriol Valles Codina" w:date="2023-08-31T14:08:00Z">
            <w:rPr>
              <w:highlight w:val="yellow"/>
            </w:rPr>
          </w:rPrChange>
        </w:rPr>
        <w:t xml:space="preserve"> to be male-dominated</w:t>
      </w:r>
      <w:ins w:id="917" w:author="Oriol Valles Codina" w:date="2023-08-31T13:14:00Z">
        <w:r w:rsidR="00DD1E48" w:rsidRPr="00102440">
          <w:rPr>
            <w:rPrChange w:id="918" w:author="Oriol Valles Codina" w:date="2023-08-31T14:08:00Z">
              <w:rPr>
                <w:highlight w:val="yellow"/>
              </w:rPr>
            </w:rPrChange>
          </w:rPr>
          <w:t xml:space="preserve"> (</w:t>
        </w:r>
      </w:ins>
      <w:ins w:id="919" w:author="Oriol Valles Codina" w:date="2023-08-31T15:50:00Z">
        <w:r w:rsidR="002E4BF8">
          <w:t>Blau and Kahn, 2017</w:t>
        </w:r>
      </w:ins>
      <w:ins w:id="920" w:author="Oriol Valles Codina" w:date="2023-08-31T13:15:00Z">
        <w:r w:rsidR="00DD1E48" w:rsidRPr="00102440">
          <w:rPr>
            <w:rPrChange w:id="921" w:author="Oriol Valles Codina" w:date="2023-08-31T14:08:00Z">
              <w:rPr>
                <w:highlight w:val="yellow"/>
              </w:rPr>
            </w:rPrChange>
          </w:rPr>
          <w:t>)</w:t>
        </w:r>
      </w:ins>
      <w:r w:rsidRPr="00102440">
        <w:rPr>
          <w:rPrChange w:id="922" w:author="Oriol Valles Codina" w:date="2023-08-31T14:08:00Z">
            <w:rPr>
              <w:highlight w:val="yellow"/>
            </w:rPr>
          </w:rPrChange>
        </w:rPr>
        <w:t>. This results in a tendency for female workers to be concentrated in lower-salary industries, even when other factors are equal. This threefold division of the labour force, albeit simplified, facilitates an intersectional analysis of social discrimination in relation to various shocks and policies.</w:t>
      </w:r>
    </w:p>
    <w:p w14:paraId="7A2E2452" w14:textId="28E89A14" w:rsidR="00B865FF" w:rsidRPr="00102440" w:rsidRDefault="00B865FF" w:rsidP="00B865FF">
      <w:pPr>
        <w:pStyle w:val="Title2JUST2CE"/>
        <w:rPr>
          <w:lang w:val="en-GB"/>
        </w:rPr>
      </w:pPr>
      <w:bookmarkStart w:id="923" w:name="_Toc144421985"/>
      <w:r w:rsidRPr="00102440">
        <w:rPr>
          <w:lang w:val="en-GB"/>
        </w:rPr>
        <w:t>[</w:t>
      </w:r>
      <w:ins w:id="924" w:author="Oriol Valles Codina" w:date="2023-08-31T11:59:00Z">
        <w:r w:rsidR="00DA3526" w:rsidRPr="00102440">
          <w:rPr>
            <w:lang w:val="en-GB"/>
          </w:rPr>
          <w:t>5</w:t>
        </w:r>
      </w:ins>
      <w:r w:rsidRPr="00102440">
        <w:rPr>
          <w:lang w:val="en-GB"/>
        </w:rPr>
        <w:t xml:space="preserve">.3] Ecological </w:t>
      </w:r>
      <w:del w:id="925" w:author="Oriol Valles Codina" w:date="2023-08-31T14:29:00Z">
        <w:r w:rsidRPr="00102440" w:rsidDel="009F61ED">
          <w:rPr>
            <w:lang w:val="en-GB"/>
          </w:rPr>
          <w:delText>block</w:delText>
        </w:r>
      </w:del>
      <w:ins w:id="926" w:author="Oriol Valles Codina" w:date="2023-08-31T14:29:00Z">
        <w:r w:rsidR="009F61ED">
          <w:rPr>
            <w:lang w:val="en-GB"/>
          </w:rPr>
          <w:t>B</w:t>
        </w:r>
        <w:r w:rsidR="009F61ED" w:rsidRPr="00102440">
          <w:rPr>
            <w:lang w:val="en-GB"/>
          </w:rPr>
          <w:t>lock</w:t>
        </w:r>
      </w:ins>
      <w:bookmarkEnd w:id="923"/>
    </w:p>
    <w:p w14:paraId="1A0ABA95" w14:textId="37692EBB" w:rsidR="00164BC1" w:rsidRPr="00102440" w:rsidRDefault="007426E4" w:rsidP="007426E4">
      <w:pPr>
        <w:pStyle w:val="BodyJUST2CE"/>
        <w:rPr>
          <w:rPrChange w:id="927" w:author="Oriol Valles Codina" w:date="2023-08-31T14:08:00Z">
            <w:rPr>
              <w:highlight w:val="yellow"/>
            </w:rPr>
          </w:rPrChange>
        </w:rPr>
      </w:pPr>
      <w:r w:rsidRPr="00102440">
        <w:rPr>
          <w:rPrChange w:id="928" w:author="Oriol Valles Codina" w:date="2023-08-31T14:08:00Z">
            <w:rPr>
              <w:highlight w:val="yellow"/>
            </w:rPr>
          </w:rPrChange>
        </w:rPr>
        <w:t>The model includes a set of ecological equa</w:t>
      </w:r>
      <w:r w:rsidR="0006551A" w:rsidRPr="00102440">
        <w:rPr>
          <w:rPrChange w:id="929" w:author="Oriol Valles Codina" w:date="2023-08-31T14:08:00Z">
            <w:rPr>
              <w:highlight w:val="yellow"/>
            </w:rPr>
          </w:rPrChange>
        </w:rPr>
        <w:t>tions that resemble those utilis</w:t>
      </w:r>
      <w:r w:rsidRPr="00102440">
        <w:rPr>
          <w:rPrChange w:id="930" w:author="Oriol Valles Codina" w:date="2023-08-31T14:08:00Z">
            <w:rPr>
              <w:highlight w:val="yellow"/>
            </w:rPr>
          </w:rPrChange>
        </w:rPr>
        <w:t>ed in recent literature on ecological Stock-Flow-Consistent (SFC) models (see Dafermos et al., 2017, 2018</w:t>
      </w:r>
      <w:ins w:id="931" w:author="Oriol Valles Codina" w:date="2023-08-31T14:35:00Z">
        <w:r w:rsidR="009F61ED">
          <w:t>; equations A.11 and A.12 in the appendix, 82-104</w:t>
        </w:r>
      </w:ins>
      <w:r w:rsidRPr="00102440">
        <w:rPr>
          <w:rPrChange w:id="932" w:author="Oriol Valles Codina" w:date="2023-08-31T14:08:00Z">
            <w:rPr>
              <w:highlight w:val="yellow"/>
            </w:rPr>
          </w:rPrChange>
        </w:rPr>
        <w:t xml:space="preserve">). Firstly, waste is generated in each industry during the production process. In the baseline scenario, traditional waste management is among the industries considered. However, when circular economy policies are implemented (as detailed in section </w:t>
      </w:r>
      <w:ins w:id="933" w:author="Oriol Valles Codina" w:date="2023-08-31T13:17:00Z">
        <w:r w:rsidR="00FD18A6" w:rsidRPr="00102440">
          <w:rPr>
            <w:rPrChange w:id="934" w:author="Oriol Valles Codina" w:date="2023-08-31T14:08:00Z">
              <w:rPr>
                <w:highlight w:val="yellow"/>
              </w:rPr>
            </w:rPrChange>
          </w:rPr>
          <w:t>6</w:t>
        </w:r>
      </w:ins>
      <w:r w:rsidRPr="00102440">
        <w:rPr>
          <w:rPrChange w:id="935" w:author="Oriol Valles Codina" w:date="2023-08-31T14:08:00Z">
            <w:rPr>
              <w:highlight w:val="yellow"/>
            </w:rPr>
          </w:rPrChange>
        </w:rPr>
        <w:t>), a recycling-reuse</w:t>
      </w:r>
      <w:r w:rsidR="00164BC1" w:rsidRPr="00102440">
        <w:rPr>
          <w:rPrChange w:id="936" w:author="Oriol Valles Codina" w:date="2023-08-31T14:08:00Z">
            <w:rPr>
              <w:highlight w:val="yellow"/>
            </w:rPr>
          </w:rPrChange>
        </w:rPr>
        <w:t>-repair industry is introduced</w:t>
      </w:r>
      <w:ins w:id="937" w:author="Oriol Valles Codina" w:date="2023-08-31T13:16:00Z">
        <w:r w:rsidR="00FD18A6" w:rsidRPr="00102440">
          <w:rPr>
            <w:rPrChange w:id="938" w:author="Oriol Valles Codina" w:date="2023-08-31T14:08:00Z">
              <w:rPr>
                <w:highlight w:val="yellow"/>
              </w:rPr>
            </w:rPrChange>
          </w:rPr>
          <w:t xml:space="preserve"> as a one-off process innovation</w:t>
        </w:r>
      </w:ins>
      <w:ins w:id="939" w:author="Oriol Valles Codina" w:date="2023-08-31T14:15:00Z">
        <w:r w:rsidR="009F61ED">
          <w:t xml:space="preserve"> by changing the input-o</w:t>
        </w:r>
      </w:ins>
      <w:ins w:id="940" w:author="Oriol Valles Codina" w:date="2023-08-31T14:16:00Z">
        <w:r w:rsidR="009F61ED">
          <w:t>utput coefficients accordingly</w:t>
        </w:r>
      </w:ins>
      <w:ins w:id="941" w:author="Oriol Valles Codina" w:date="2023-08-31T14:20:00Z">
        <w:r w:rsidR="009F61ED">
          <w:t xml:space="preserve"> (see appendix A.13)</w:t>
        </w:r>
      </w:ins>
      <w:r w:rsidR="00164BC1" w:rsidRPr="00102440">
        <w:rPr>
          <w:rPrChange w:id="942" w:author="Oriol Valles Codina" w:date="2023-08-31T14:08:00Z">
            <w:rPr>
              <w:highlight w:val="yellow"/>
            </w:rPr>
          </w:rPrChange>
        </w:rPr>
        <w:t>.</w:t>
      </w:r>
    </w:p>
    <w:p w14:paraId="56E952C8" w14:textId="6C302C18" w:rsidR="00164BC1" w:rsidRPr="00102440" w:rsidRDefault="007426E4" w:rsidP="007426E4">
      <w:pPr>
        <w:pStyle w:val="BodyJUST2CE"/>
        <w:rPr>
          <w:rPrChange w:id="943" w:author="Oriol Valles Codina" w:date="2023-08-31T14:08:00Z">
            <w:rPr>
              <w:highlight w:val="yellow"/>
            </w:rPr>
          </w:rPrChange>
        </w:rPr>
      </w:pPr>
      <w:r w:rsidRPr="00102440">
        <w:rPr>
          <w:rPrChange w:id="944" w:author="Oriol Valles Codina" w:date="2023-08-31T14:08:00Z">
            <w:rPr>
              <w:highlight w:val="yellow"/>
            </w:rPr>
          </w:rPrChange>
        </w:rPr>
        <w:lastRenderedPageBreak/>
        <w:t>Secondly, another undesirable output of production is industrial CO</w:t>
      </w:r>
      <w:r w:rsidRPr="00102440">
        <w:rPr>
          <w:vertAlign w:val="subscript"/>
          <w:rPrChange w:id="945" w:author="Oriol Valles Codina" w:date="2023-08-31T14:08:00Z">
            <w:rPr>
              <w:highlight w:val="yellow"/>
              <w:vertAlign w:val="subscript"/>
            </w:rPr>
          </w:rPrChange>
        </w:rPr>
        <w:t>2</w:t>
      </w:r>
      <w:r w:rsidRPr="00102440">
        <w:rPr>
          <w:rPrChange w:id="946" w:author="Oriol Valles Codina" w:date="2023-08-31T14:08:00Z">
            <w:rPr>
              <w:highlight w:val="yellow"/>
            </w:rPr>
          </w:rPrChange>
        </w:rPr>
        <w:t xml:space="preserve"> emissions. These emissions are contingent upon the quantity of non-renewable energy utili</w:t>
      </w:r>
      <w:r w:rsidR="0006551A" w:rsidRPr="00102440">
        <w:rPr>
          <w:rPrChange w:id="947" w:author="Oriol Valles Codina" w:date="2023-08-31T14:08:00Z">
            <w:rPr>
              <w:highlight w:val="yellow"/>
            </w:rPr>
          </w:rPrChange>
        </w:rPr>
        <w:t>s</w:t>
      </w:r>
      <w:r w:rsidRPr="00102440">
        <w:rPr>
          <w:rPrChange w:id="948" w:author="Oriol Valles Codina" w:date="2023-08-31T14:08:00Z">
            <w:rPr>
              <w:highlight w:val="yellow"/>
            </w:rPr>
          </w:rPrChange>
        </w:rPr>
        <w:t xml:space="preserve">ed. </w:t>
      </w:r>
      <w:r w:rsidR="00164BC1" w:rsidRPr="00102440">
        <w:rPr>
          <w:rPrChange w:id="949" w:author="Oriol Valles Codina" w:date="2023-08-31T14:08:00Z">
            <w:rPr>
              <w:highlight w:val="yellow"/>
            </w:rPr>
          </w:rPrChange>
        </w:rPr>
        <w:t>In turn, t</w:t>
      </w:r>
      <w:r w:rsidRPr="00102440">
        <w:rPr>
          <w:rPrChange w:id="950" w:author="Oriol Valles Codina" w:date="2023-08-31T14:08:00Z">
            <w:rPr>
              <w:highlight w:val="yellow"/>
            </w:rPr>
          </w:rPrChange>
        </w:rPr>
        <w:t>his non-renewable energy use is a direct linear function of the industry-specific energy-intensity coefficient, the industry</w:t>
      </w:r>
      <w:r w:rsidR="0006551A" w:rsidRPr="00102440">
        <w:rPr>
          <w:rPrChange w:id="951" w:author="Oriol Valles Codina" w:date="2023-08-31T14:08:00Z">
            <w:rPr>
              <w:highlight w:val="yellow"/>
            </w:rPr>
          </w:rPrChange>
        </w:rPr>
        <w:t>’</w:t>
      </w:r>
      <w:r w:rsidRPr="00102440">
        <w:rPr>
          <w:rPrChange w:id="952" w:author="Oriol Valles Codina" w:date="2023-08-31T14:08:00Z">
            <w:rPr>
              <w:highlight w:val="yellow"/>
            </w:rPr>
          </w:rPrChange>
        </w:rPr>
        <w:t xml:space="preserve">s specific </w:t>
      </w:r>
      <w:r w:rsidR="0006551A" w:rsidRPr="00102440">
        <w:rPr>
          <w:rPrChange w:id="953" w:author="Oriol Valles Codina" w:date="2023-08-31T14:08:00Z">
            <w:rPr>
              <w:highlight w:val="yellow"/>
            </w:rPr>
          </w:rPrChange>
        </w:rPr>
        <w:t>percentage</w:t>
      </w:r>
      <w:r w:rsidRPr="00102440">
        <w:rPr>
          <w:rPrChange w:id="954" w:author="Oriol Valles Codina" w:date="2023-08-31T14:08:00Z">
            <w:rPr>
              <w:highlight w:val="yellow"/>
            </w:rPr>
          </w:rPrChange>
        </w:rPr>
        <w:t xml:space="preserve"> of non-renewable energy, and a uniform CO</w:t>
      </w:r>
      <w:r w:rsidRPr="00102440">
        <w:rPr>
          <w:vertAlign w:val="subscript"/>
          <w:rPrChange w:id="955" w:author="Oriol Valles Codina" w:date="2023-08-31T14:08:00Z">
            <w:rPr>
              <w:highlight w:val="yellow"/>
              <w:vertAlign w:val="subscript"/>
            </w:rPr>
          </w:rPrChange>
        </w:rPr>
        <w:t>2</w:t>
      </w:r>
      <w:r w:rsidRPr="00102440">
        <w:rPr>
          <w:rPrChange w:id="956" w:author="Oriol Valles Codina" w:date="2023-08-31T14:08:00Z">
            <w:rPr>
              <w:highlight w:val="yellow"/>
            </w:rPr>
          </w:rPrChange>
        </w:rPr>
        <w:t xml:space="preserve"> intensity coefficient</w:t>
      </w:r>
      <w:r w:rsidR="0006551A" w:rsidRPr="00102440">
        <w:rPr>
          <w:rPrChange w:id="957" w:author="Oriol Valles Codina" w:date="2023-08-31T14:08:00Z">
            <w:rPr>
              <w:highlight w:val="yellow"/>
            </w:rPr>
          </w:rPrChange>
        </w:rPr>
        <w:t xml:space="preserve"> of non-renewable energy</w:t>
      </w:r>
      <w:r w:rsidR="00164BC1" w:rsidRPr="00102440">
        <w:rPr>
          <w:rPrChange w:id="958" w:author="Oriol Valles Codina" w:date="2023-08-31T14:08:00Z">
            <w:rPr>
              <w:highlight w:val="yellow"/>
            </w:rPr>
          </w:rPrChange>
        </w:rPr>
        <w:t>.</w:t>
      </w:r>
    </w:p>
    <w:p w14:paraId="0B5A23CF" w14:textId="77777777" w:rsidR="00164BC1" w:rsidRPr="00102440" w:rsidRDefault="007426E4" w:rsidP="007426E4">
      <w:pPr>
        <w:pStyle w:val="BodyJUST2CE"/>
        <w:rPr>
          <w:rPrChange w:id="959" w:author="Oriol Valles Codina" w:date="2023-08-31T14:08:00Z">
            <w:rPr>
              <w:highlight w:val="yellow"/>
            </w:rPr>
          </w:rPrChange>
        </w:rPr>
      </w:pPr>
      <w:r w:rsidRPr="00102440">
        <w:rPr>
          <w:rPrChange w:id="960" w:author="Oriol Valles Codina" w:date="2023-08-31T14:08:00Z">
            <w:rPr>
              <w:highlight w:val="yellow"/>
            </w:rPr>
          </w:rPrChange>
        </w:rPr>
        <w:t>T</w:t>
      </w:r>
      <w:r w:rsidR="0006551A" w:rsidRPr="00102440">
        <w:rPr>
          <w:rPrChange w:id="961" w:author="Oriol Valles Codina" w:date="2023-08-31T14:08:00Z">
            <w:rPr>
              <w:highlight w:val="yellow"/>
            </w:rPr>
          </w:rPrChange>
        </w:rPr>
        <w:t>hirdly, t</w:t>
      </w:r>
      <w:r w:rsidRPr="00102440">
        <w:rPr>
          <w:rPrChange w:id="962" w:author="Oriol Valles Codina" w:date="2023-08-31T14:08:00Z">
            <w:rPr>
              <w:highlight w:val="yellow"/>
            </w:rPr>
          </w:rPrChange>
        </w:rPr>
        <w:t>he model gauges the impact of anthropogenic production on atmospheric temperature. This impact is determined by global CO</w:t>
      </w:r>
      <w:r w:rsidRPr="00102440">
        <w:rPr>
          <w:vertAlign w:val="subscript"/>
          <w:rPrChange w:id="963" w:author="Oriol Valles Codina" w:date="2023-08-31T14:08:00Z">
            <w:rPr>
              <w:highlight w:val="yellow"/>
              <w:vertAlign w:val="subscript"/>
            </w:rPr>
          </w:rPrChange>
        </w:rPr>
        <w:t>2</w:t>
      </w:r>
      <w:r w:rsidRPr="00102440">
        <w:rPr>
          <w:rPrChange w:id="964" w:author="Oriol Valles Codina" w:date="2023-08-31T14:08:00Z">
            <w:rPr>
              <w:highlight w:val="yellow"/>
            </w:rPr>
          </w:rPrChange>
        </w:rPr>
        <w:t xml:space="preserve"> concentration in the atmosphere, the non-CO</w:t>
      </w:r>
      <w:r w:rsidRPr="00102440">
        <w:rPr>
          <w:vertAlign w:val="subscript"/>
          <w:rPrChange w:id="965" w:author="Oriol Valles Codina" w:date="2023-08-31T14:08:00Z">
            <w:rPr>
              <w:highlight w:val="yellow"/>
              <w:vertAlign w:val="subscript"/>
            </w:rPr>
          </w:rPrChange>
        </w:rPr>
        <w:t>2</w:t>
      </w:r>
      <w:r w:rsidRPr="00102440">
        <w:rPr>
          <w:rPrChange w:id="966" w:author="Oriol Valles Codina" w:date="2023-08-31T14:08:00Z">
            <w:rPr>
              <w:highlight w:val="yellow"/>
            </w:rPr>
          </w:rPrChange>
        </w:rPr>
        <w:t xml:space="preserve"> fraction of total anthropogenic forcing, and the transient climate response to cumulative carbon emissions.</w:t>
      </w:r>
    </w:p>
    <w:p w14:paraId="57344650" w14:textId="52F09885" w:rsidR="00B865FF" w:rsidRPr="00102440" w:rsidRDefault="0006551A" w:rsidP="007426E4">
      <w:pPr>
        <w:pStyle w:val="BodyJUST2CE"/>
      </w:pPr>
      <w:r w:rsidRPr="00102440">
        <w:rPr>
          <w:rPrChange w:id="967" w:author="Oriol Valles Codina" w:date="2023-08-31T14:08:00Z">
            <w:rPr>
              <w:highlight w:val="yellow"/>
            </w:rPr>
          </w:rPrChange>
        </w:rPr>
        <w:t>Fourth</w:t>
      </w:r>
      <w:r w:rsidR="007426E4" w:rsidRPr="00102440">
        <w:rPr>
          <w:rPrChange w:id="968" w:author="Oriol Valles Codina" w:date="2023-08-31T14:08:00Z">
            <w:rPr>
              <w:highlight w:val="yellow"/>
            </w:rPr>
          </w:rPrChange>
        </w:rPr>
        <w:t>ly, both matter and energy resources are depleted with the production of new goods</w:t>
      </w:r>
      <w:r w:rsidR="00164BC1" w:rsidRPr="00102440">
        <w:rPr>
          <w:rPrChange w:id="969" w:author="Oriol Valles Codina" w:date="2023-08-31T14:08:00Z">
            <w:rPr>
              <w:highlight w:val="yellow"/>
            </w:rPr>
          </w:rPrChange>
        </w:rPr>
        <w:t xml:space="preserve"> (and services)</w:t>
      </w:r>
      <w:r w:rsidR="007426E4" w:rsidRPr="00102440">
        <w:rPr>
          <w:rPrChange w:id="970" w:author="Oriol Valles Codina" w:date="2023-08-31T14:08:00Z">
            <w:rPr>
              <w:highlight w:val="yellow"/>
            </w:rPr>
          </w:rPrChange>
        </w:rPr>
        <w:t xml:space="preserve">. The amount of matter extracted depends on both the produced output </w:t>
      </w:r>
      <w:r w:rsidRPr="00102440">
        <w:rPr>
          <w:rPrChange w:id="971" w:author="Oriol Valles Codina" w:date="2023-08-31T14:08:00Z">
            <w:rPr>
              <w:highlight w:val="yellow"/>
            </w:rPr>
          </w:rPrChange>
        </w:rPr>
        <w:t xml:space="preserve">in each industry </w:t>
      </w:r>
      <w:r w:rsidR="007426E4" w:rsidRPr="00102440">
        <w:rPr>
          <w:rPrChange w:id="972" w:author="Oriol Valles Codina" w:date="2023-08-31T14:08:00Z">
            <w:rPr>
              <w:highlight w:val="yellow"/>
            </w:rPr>
          </w:rPrChange>
        </w:rPr>
        <w:t>and the quantity of socioeconomic stock that is recycled in each period.</w:t>
      </w:r>
      <w:r w:rsidR="007637AD" w:rsidRPr="00102440">
        <w:rPr>
          <w:rStyle w:val="FootnoteReference"/>
          <w:rPrChange w:id="973" w:author="Oriol Valles Codina" w:date="2023-08-31T14:08:00Z">
            <w:rPr>
              <w:rStyle w:val="FootnoteReference"/>
              <w:highlight w:val="yellow"/>
            </w:rPr>
          </w:rPrChange>
        </w:rPr>
        <w:footnoteReference w:id="7"/>
      </w:r>
      <w:r w:rsidR="007426E4" w:rsidRPr="00102440">
        <w:rPr>
          <w:rPrChange w:id="978" w:author="Oriol Valles Codina" w:date="2023-08-31T14:08:00Z">
            <w:rPr>
              <w:highlight w:val="yellow"/>
            </w:rPr>
          </w:rPrChange>
        </w:rPr>
        <w:t xml:space="preserve"> Likewise, energy from renewable sources can be regenerated periodically, whereas non-renewable energy becomes dissipated. Lastly, matter and energy reserves expand as new resources are converted into reserves and contract as natural reserves are employed for production purposes.</w:t>
      </w:r>
    </w:p>
    <w:p w14:paraId="405312DE" w14:textId="6FAE633C" w:rsidR="00B865FF" w:rsidRPr="00102440" w:rsidRDefault="00B865FF" w:rsidP="00B865FF">
      <w:pPr>
        <w:pStyle w:val="Title2JUST2CE"/>
        <w:rPr>
          <w:lang w:val="en-GB"/>
          <w:rPrChange w:id="979" w:author="Oriol Valles Codina" w:date="2023-08-31T14:08:00Z">
            <w:rPr/>
          </w:rPrChange>
        </w:rPr>
      </w:pPr>
      <w:bookmarkStart w:id="980" w:name="_Toc144421986"/>
      <w:r w:rsidRPr="00102440">
        <w:rPr>
          <w:lang w:val="en-GB"/>
          <w:rPrChange w:id="981" w:author="Oriol Valles Codina" w:date="2023-08-31T14:08:00Z">
            <w:rPr/>
          </w:rPrChange>
        </w:rPr>
        <w:t>[</w:t>
      </w:r>
      <w:del w:id="982" w:author="Oriol Valles Codina" w:date="2023-08-31T11:59:00Z">
        <w:r w:rsidRPr="00102440" w:rsidDel="00DA3526">
          <w:rPr>
            <w:lang w:val="en-GB"/>
            <w:rPrChange w:id="983" w:author="Oriol Valles Codina" w:date="2023-08-31T14:08:00Z">
              <w:rPr/>
            </w:rPrChange>
          </w:rPr>
          <w:delText>4</w:delText>
        </w:r>
      </w:del>
      <w:ins w:id="984" w:author="Oriol Valles Codina" w:date="2023-08-31T11:59:00Z">
        <w:r w:rsidR="00DA3526" w:rsidRPr="00102440">
          <w:rPr>
            <w:lang w:val="en-GB"/>
          </w:rPr>
          <w:t>5</w:t>
        </w:r>
      </w:ins>
      <w:r w:rsidRPr="00102440">
        <w:rPr>
          <w:lang w:val="en-GB"/>
          <w:rPrChange w:id="985" w:author="Oriol Valles Codina" w:date="2023-08-31T14:08:00Z">
            <w:rPr/>
          </w:rPrChange>
        </w:rPr>
        <w:t xml:space="preserve">.3] Model </w:t>
      </w:r>
      <w:del w:id="986" w:author="Oriol Valles Codina" w:date="2023-08-31T14:16:00Z">
        <w:r w:rsidRPr="00102440" w:rsidDel="009F61ED">
          <w:rPr>
            <w:lang w:val="en-GB"/>
            <w:rPrChange w:id="987" w:author="Oriol Valles Codina" w:date="2023-08-31T14:08:00Z">
              <w:rPr/>
            </w:rPrChange>
          </w:rPr>
          <w:delText xml:space="preserve">setting </w:delText>
        </w:r>
      </w:del>
      <w:ins w:id="988" w:author="Oriol Valles Codina" w:date="2023-08-31T14:16:00Z">
        <w:r w:rsidR="009F61ED">
          <w:rPr>
            <w:lang w:val="en-GB"/>
          </w:rPr>
          <w:t>S</w:t>
        </w:r>
        <w:r w:rsidR="009F61ED" w:rsidRPr="00102440">
          <w:rPr>
            <w:lang w:val="en-GB"/>
            <w:rPrChange w:id="989" w:author="Oriol Valles Codina" w:date="2023-08-31T14:08:00Z">
              <w:rPr/>
            </w:rPrChange>
          </w:rPr>
          <w:t xml:space="preserve">etting </w:t>
        </w:r>
      </w:ins>
      <w:r w:rsidRPr="00102440">
        <w:rPr>
          <w:lang w:val="en-GB"/>
          <w:rPrChange w:id="990" w:author="Oriol Valles Codina" w:date="2023-08-31T14:08:00Z">
            <w:rPr/>
          </w:rPrChange>
        </w:rPr>
        <w:t xml:space="preserve">and </w:t>
      </w:r>
      <w:del w:id="991" w:author="Oriol Valles Codina" w:date="2023-08-31T14:16:00Z">
        <w:r w:rsidRPr="00102440" w:rsidDel="009F61ED">
          <w:rPr>
            <w:lang w:val="en-GB"/>
            <w:rPrChange w:id="992" w:author="Oriol Valles Codina" w:date="2023-08-31T14:08:00Z">
              <w:rPr/>
            </w:rPrChange>
          </w:rPr>
          <w:delText xml:space="preserve">baseline </w:delText>
        </w:r>
      </w:del>
      <w:ins w:id="993" w:author="Oriol Valles Codina" w:date="2023-08-31T14:16:00Z">
        <w:r w:rsidR="009F61ED">
          <w:rPr>
            <w:lang w:val="en-GB"/>
          </w:rPr>
          <w:t>B</w:t>
        </w:r>
        <w:r w:rsidR="009F61ED" w:rsidRPr="00102440">
          <w:rPr>
            <w:lang w:val="en-GB"/>
            <w:rPrChange w:id="994" w:author="Oriol Valles Codina" w:date="2023-08-31T14:08:00Z">
              <w:rPr/>
            </w:rPrChange>
          </w:rPr>
          <w:t xml:space="preserve">aseline </w:t>
        </w:r>
      </w:ins>
      <w:del w:id="995" w:author="Oriol Valles Codina" w:date="2023-08-31T14:16:00Z">
        <w:r w:rsidRPr="00102440" w:rsidDel="009F61ED">
          <w:rPr>
            <w:lang w:val="en-GB"/>
            <w:rPrChange w:id="996" w:author="Oriol Valles Codina" w:date="2023-08-31T14:08:00Z">
              <w:rPr/>
            </w:rPrChange>
          </w:rPr>
          <w:delText>scenario</w:delText>
        </w:r>
      </w:del>
      <w:ins w:id="997" w:author="Oriol Valles Codina" w:date="2023-08-31T14:16:00Z">
        <w:r w:rsidR="009F61ED">
          <w:rPr>
            <w:lang w:val="en-GB"/>
          </w:rPr>
          <w:t>S</w:t>
        </w:r>
        <w:r w:rsidR="009F61ED" w:rsidRPr="00102440">
          <w:rPr>
            <w:lang w:val="en-GB"/>
            <w:rPrChange w:id="998" w:author="Oriol Valles Codina" w:date="2023-08-31T14:08:00Z">
              <w:rPr/>
            </w:rPrChange>
          </w:rPr>
          <w:t>cenario</w:t>
        </w:r>
      </w:ins>
      <w:bookmarkEnd w:id="980"/>
    </w:p>
    <w:p w14:paraId="212CD091" w14:textId="3927A42D" w:rsidR="007637AD" w:rsidRPr="00102440" w:rsidRDefault="00B865FF" w:rsidP="00610D6B">
      <w:pPr>
        <w:pStyle w:val="BodyJUST2CE"/>
      </w:pPr>
      <w:r w:rsidRPr="00102440">
        <w:rPr>
          <w:rPrChange w:id="999" w:author="Oriol Valles Codina" w:date="2023-08-31T14:08:00Z">
            <w:rPr>
              <w:highlight w:val="yellow"/>
            </w:rPr>
          </w:rPrChange>
        </w:rPr>
        <w:t>The model is</w:t>
      </w:r>
      <w:r w:rsidR="000D6379" w:rsidRPr="00102440">
        <w:t xml:space="preserve"> coded and simulated in an </w:t>
      </w:r>
      <w:r w:rsidR="000D6379" w:rsidRPr="00102440">
        <w:rPr>
          <w:i/>
        </w:rPr>
        <w:t>R</w:t>
      </w:r>
      <w:r w:rsidR="000D6379" w:rsidRPr="00102440">
        <w:t xml:space="preserve"> environment. Model parameters and exogenous variables have been selected to </w:t>
      </w:r>
      <w:r w:rsidR="007345C6" w:rsidRPr="00102440">
        <w:rPr>
          <w:rPrChange w:id="1000" w:author="Oriol Valles Codina" w:date="2023-08-31T14:08:00Z">
            <w:rPr>
              <w:highlight w:val="yellow"/>
            </w:rPr>
          </w:rPrChange>
        </w:rPr>
        <w:t>obtain a realistic scenario</w:t>
      </w:r>
      <w:r w:rsidR="000D6379" w:rsidRPr="00102440">
        <w:rPr>
          <w:rPrChange w:id="1001" w:author="Oriol Valles Codina" w:date="2023-08-31T14:08:00Z">
            <w:rPr>
              <w:highlight w:val="yellow"/>
            </w:rPr>
          </w:rPrChange>
        </w:rPr>
        <w:t xml:space="preserve"> </w:t>
      </w:r>
      <w:r w:rsidR="007345C6" w:rsidRPr="00102440">
        <w:rPr>
          <w:rPrChange w:id="1002" w:author="Oriol Valles Codina" w:date="2023-08-31T14:08:00Z">
            <w:rPr>
              <w:highlight w:val="yellow"/>
            </w:rPr>
          </w:rPrChange>
        </w:rPr>
        <w:t xml:space="preserve">(see also </w:t>
      </w:r>
      <w:ins w:id="1003" w:author="Oriol Valles Codina" w:date="2023-08-31T13:14:00Z">
        <w:r w:rsidR="00DD1E48" w:rsidRPr="00102440">
          <w:rPr>
            <w:rPrChange w:id="1004" w:author="Oriol Valles Codina" w:date="2023-08-31T14:08:00Z">
              <w:rPr>
                <w:highlight w:val="yellow"/>
              </w:rPr>
            </w:rPrChange>
          </w:rPr>
          <w:t xml:space="preserve">Vallès </w:t>
        </w:r>
      </w:ins>
      <w:r w:rsidR="007345C6" w:rsidRPr="00102440">
        <w:rPr>
          <w:rPrChange w:id="1005" w:author="Oriol Valles Codina" w:date="2023-08-31T14:08:00Z">
            <w:rPr>
              <w:highlight w:val="yellow"/>
            </w:rPr>
          </w:rPrChange>
        </w:rPr>
        <w:t xml:space="preserve">Codina and Fevereiro </w:t>
      </w:r>
      <w:r w:rsidR="000D6379" w:rsidRPr="00102440">
        <w:rPr>
          <w:rPrChange w:id="1006" w:author="Oriol Valles Codina" w:date="2023-08-31T14:08:00Z">
            <w:rPr>
              <w:highlight w:val="yellow"/>
            </w:rPr>
          </w:rPrChange>
        </w:rPr>
        <w:t>2022).</w:t>
      </w:r>
      <w:r w:rsidR="000D6379" w:rsidRPr="00102440">
        <w:t xml:space="preserve"> Initial values for endogenous variables are set to zero, and simultaneous solutions for endogenous variables have been obtained thr</w:t>
      </w:r>
      <w:r w:rsidR="00A32043" w:rsidRPr="00102440">
        <w:t>ough 100 iterations per period.</w:t>
      </w:r>
    </w:p>
    <w:p w14:paraId="4EBAD05B" w14:textId="1A6844E8" w:rsidR="004F6329" w:rsidRPr="009F61ED" w:rsidRDefault="007637AD" w:rsidP="00610D6B">
      <w:pPr>
        <w:pStyle w:val="BodyJUST2CE"/>
      </w:pPr>
      <w:r w:rsidRPr="009F61ED">
        <w:t xml:space="preserve">Table </w:t>
      </w:r>
      <w:del w:id="1007" w:author="Oriol Valles Codina" w:date="2023-08-31T16:19:00Z">
        <w:r w:rsidRPr="009F61ED" w:rsidDel="00A83FE3">
          <w:delText xml:space="preserve">1 </w:delText>
        </w:r>
      </w:del>
      <w:ins w:id="1008" w:author="Oriol Valles Codina" w:date="2023-08-31T16:19:00Z">
        <w:r w:rsidR="00A83FE3">
          <w:t>2</w:t>
        </w:r>
        <w:r w:rsidR="00A83FE3" w:rsidRPr="009F61ED">
          <w:t xml:space="preserve"> </w:t>
        </w:r>
      </w:ins>
      <w:r w:rsidRPr="009F61ED">
        <w:t xml:space="preserve">illustrates the balance-sheet matrix (BSM) of the examined two-area economy after twenty periods. This table displays tangible stocks (fixed capital), financial assets, and financial liabilities of each macro-sector. In Table </w:t>
      </w:r>
      <w:del w:id="1009" w:author="Oriol Valles Codina" w:date="2023-08-31T16:19:00Z">
        <w:r w:rsidRPr="009F61ED" w:rsidDel="00A83FE3">
          <w:delText>2</w:delText>
        </w:r>
      </w:del>
      <w:ins w:id="1010" w:author="Oriol Valles Codina" w:date="2023-08-31T16:19:00Z">
        <w:r w:rsidR="00A83FE3">
          <w:t>3</w:t>
        </w:r>
      </w:ins>
      <w:r w:rsidRPr="009F61ED">
        <w:t>, the corresponding transactions-flow matrix (TFM) is presented. Th</w:t>
      </w:r>
      <w:r w:rsidR="004F6329" w:rsidRPr="009F61ED">
        <w:t>e TFM</w:t>
      </w:r>
      <w:r w:rsidRPr="009F61ED">
        <w:t xml:space="preserve"> reveals financial flows linked to stocks and sectoral budget constraints. It combines the national income equations (identities) with sectoral flow-of-funds accounting</w:t>
      </w:r>
      <w:ins w:id="1011" w:author="Oriol Valles Codina" w:date="2023-08-31T14:24:00Z">
        <w:r w:rsidR="009F61ED">
          <w:rPr>
            <w:rStyle w:val="FootnoteReference"/>
          </w:rPr>
          <w:footnoteReference w:id="8"/>
        </w:r>
      </w:ins>
      <w:r w:rsidRPr="009F61ED">
        <w:rPr>
          <w:lang w:val="en-US"/>
        </w:rPr>
        <w:t xml:space="preserve">. </w:t>
      </w:r>
      <w:r w:rsidR="000A45BC" w:rsidRPr="009F61ED">
        <w:t xml:space="preserve">Table </w:t>
      </w:r>
      <w:del w:id="1017" w:author="Oriol Valles Codina" w:date="2023-08-31T16:19:00Z">
        <w:r w:rsidR="000A45BC" w:rsidRPr="009F61ED" w:rsidDel="00A83FE3">
          <w:delText xml:space="preserve">3 </w:delText>
        </w:r>
      </w:del>
      <w:ins w:id="1018" w:author="Oriol Valles Codina" w:date="2023-08-31T16:19:00Z">
        <w:r w:rsidR="00A83FE3">
          <w:t>4</w:t>
        </w:r>
        <w:r w:rsidR="00A83FE3" w:rsidRPr="009F61ED">
          <w:t xml:space="preserve"> </w:t>
        </w:r>
      </w:ins>
      <w:r w:rsidR="000A45BC" w:rsidRPr="009F61ED">
        <w:t>displays the input-output matrix</w:t>
      </w:r>
      <w:r w:rsidR="00610D6B" w:rsidRPr="009F61ED">
        <w:t xml:space="preserve"> (IOM)</w:t>
      </w:r>
      <w:r w:rsidR="000A45BC" w:rsidRPr="009F61ED">
        <w:t xml:space="preserve">, which allows highlighting cross-industry interdependencies. </w:t>
      </w:r>
      <w:r w:rsidRPr="009F61ED">
        <w:t>Table</w:t>
      </w:r>
      <w:r w:rsidR="000A45BC" w:rsidRPr="009F61ED">
        <w:t xml:space="preserve"> </w:t>
      </w:r>
      <w:del w:id="1019" w:author="Oriol Valles Codina" w:date="2023-08-31T16:19:00Z">
        <w:r w:rsidR="000A45BC" w:rsidRPr="009F61ED" w:rsidDel="00A83FE3">
          <w:delText xml:space="preserve">4 </w:delText>
        </w:r>
      </w:del>
      <w:ins w:id="1020" w:author="Oriol Valles Codina" w:date="2023-08-31T16:19:00Z">
        <w:r w:rsidR="00A83FE3">
          <w:t>5</w:t>
        </w:r>
        <w:r w:rsidR="00A83FE3" w:rsidRPr="009F61ED">
          <w:t xml:space="preserve"> </w:t>
        </w:r>
      </w:ins>
      <w:r w:rsidRPr="009F61ED">
        <w:t xml:space="preserve">shows </w:t>
      </w:r>
      <w:r w:rsidR="000A45BC" w:rsidRPr="009F61ED">
        <w:t xml:space="preserve">the physical flow matrix </w:t>
      </w:r>
      <w:r w:rsidRPr="009F61ED">
        <w:t>(PFM) of the economy</w:t>
      </w:r>
      <w:r w:rsidR="004F6329" w:rsidRPr="009F61ED">
        <w:t xml:space="preserve">, that is, its material and energy balances. Finally, </w:t>
      </w:r>
      <w:r w:rsidRPr="009F61ED">
        <w:t xml:space="preserve">Table </w:t>
      </w:r>
      <w:del w:id="1021" w:author="Oriol Valles Codina" w:date="2023-08-31T16:19:00Z">
        <w:r w:rsidRPr="009F61ED" w:rsidDel="00A83FE3">
          <w:delText xml:space="preserve">5 </w:delText>
        </w:r>
      </w:del>
      <w:ins w:id="1022" w:author="Oriol Valles Codina" w:date="2023-08-31T16:19:00Z">
        <w:r w:rsidR="00A83FE3">
          <w:t>6</w:t>
        </w:r>
        <w:r w:rsidR="00A83FE3" w:rsidRPr="009F61ED">
          <w:t xml:space="preserve"> </w:t>
        </w:r>
      </w:ins>
      <w:r w:rsidR="004F6329" w:rsidRPr="009F61ED">
        <w:t>displays</w:t>
      </w:r>
      <w:r w:rsidRPr="009F61ED">
        <w:t xml:space="preserve"> </w:t>
      </w:r>
      <w:r w:rsidR="000A45BC" w:rsidRPr="009F61ED">
        <w:t xml:space="preserve">the physical stock-flow matrix </w:t>
      </w:r>
      <w:r w:rsidR="00610D6B" w:rsidRPr="009F61ED">
        <w:t>(PSM)</w:t>
      </w:r>
      <w:r w:rsidR="004F6329" w:rsidRPr="009F61ED">
        <w:t xml:space="preserve">. It allows highlighting the dynamic changes in the most important physical stocks for human activities (Dafermos et al. 2016). </w:t>
      </w:r>
      <w:r w:rsidR="000A45BC" w:rsidRPr="009F61ED">
        <w:t>These tables have been used to derive and verify the accounting structure of the model – specifically to define the identity equations.</w:t>
      </w:r>
    </w:p>
    <w:p w14:paraId="758DEC6D" w14:textId="1DB14EA0" w:rsidR="00430106" w:rsidRPr="00102440" w:rsidRDefault="004F6329" w:rsidP="00610D6B">
      <w:pPr>
        <w:pStyle w:val="BodyJUST2CE"/>
      </w:pPr>
      <w:r w:rsidRPr="009F61ED">
        <w:t>Note that, i</w:t>
      </w:r>
      <w:r w:rsidR="00610D6B" w:rsidRPr="009F61ED">
        <w:t xml:space="preserve">n this prototype version of the model, simulations are purely numerical. As a result, the related findings are qualitative in nature rather than quantitative. The reason for running the model with numerical values (rather than real data) is to ensure the model’s </w:t>
      </w:r>
      <w:del w:id="1023" w:author="Oriol Valles Codina" w:date="2023-08-31T13:05:00Z">
        <w:r w:rsidR="00610D6B" w:rsidRPr="009F61ED" w:rsidDel="00233010">
          <w:delText>water-tightness</w:delText>
        </w:r>
      </w:del>
      <w:ins w:id="1024" w:author="Oriol Valles Codina" w:date="2023-08-31T13:05:00Z">
        <w:r w:rsidR="00233010" w:rsidRPr="009F61ED">
          <w:t>consistency</w:t>
        </w:r>
      </w:ins>
      <w:r w:rsidR="00610D6B" w:rsidRPr="009F61ED">
        <w:t>, irrespective of the particular identification chosen. Additionally, this enables preliminary testing of model dynamics across a range of scenarios.</w:t>
      </w:r>
    </w:p>
    <w:p w14:paraId="0776ABD5" w14:textId="15CD0828" w:rsidR="00610D6B" w:rsidRPr="00102440" w:rsidRDefault="00884B19" w:rsidP="00884B19">
      <w:pPr>
        <w:pStyle w:val="BodyJUST2CE"/>
        <w:rPr>
          <w:rPrChange w:id="1025" w:author="Oriol Valles Codina" w:date="2023-08-31T14:08:00Z">
            <w:rPr>
              <w:highlight w:val="yellow"/>
            </w:rPr>
          </w:rPrChange>
        </w:rPr>
      </w:pPr>
      <w:r w:rsidRPr="00102440">
        <w:rPr>
          <w:rPrChange w:id="1026" w:author="Oriol Valles Codina" w:date="2023-08-31T14:08:00Z">
            <w:rPr>
              <w:highlight w:val="yellow"/>
            </w:rPr>
          </w:rPrChange>
        </w:rPr>
        <w:t xml:space="preserve">Figure </w:t>
      </w:r>
      <w:del w:id="1027" w:author="Oriol Valles Codina" w:date="2023-08-31T16:14:00Z">
        <w:r w:rsidRPr="00102440" w:rsidDel="00A83FE3">
          <w:rPr>
            <w:rPrChange w:id="1028" w:author="Oriol Valles Codina" w:date="2023-08-31T14:08:00Z">
              <w:rPr>
                <w:highlight w:val="yellow"/>
              </w:rPr>
            </w:rPrChange>
          </w:rPr>
          <w:delText xml:space="preserve">1 </w:delText>
        </w:r>
      </w:del>
      <w:ins w:id="1029" w:author="Oriol Valles Codina" w:date="2023-08-31T16:14:00Z">
        <w:r w:rsidR="00A83FE3">
          <w:t>5</w:t>
        </w:r>
        <w:r w:rsidR="00A83FE3" w:rsidRPr="00102440">
          <w:rPr>
            <w:rPrChange w:id="1030" w:author="Oriol Valles Codina" w:date="2023-08-31T14:08:00Z">
              <w:rPr>
                <w:highlight w:val="yellow"/>
              </w:rPr>
            </w:rPrChange>
          </w:rPr>
          <w:t xml:space="preserve"> </w:t>
        </w:r>
      </w:ins>
      <w:r w:rsidRPr="00102440">
        <w:rPr>
          <w:rPrChange w:id="1031" w:author="Oriol Valles Codina" w:date="2023-08-31T14:08:00Z">
            <w:rPr>
              <w:highlight w:val="yellow"/>
            </w:rPr>
          </w:rPrChange>
        </w:rPr>
        <w:t xml:space="preserve">and Figure </w:t>
      </w:r>
      <w:ins w:id="1032" w:author="Oriol Valles Codina" w:date="2023-08-31T16:15:00Z">
        <w:r w:rsidR="00A83FE3">
          <w:t>6</w:t>
        </w:r>
      </w:ins>
      <w:del w:id="1033" w:author="Oriol Valles Codina" w:date="2023-08-31T16:15:00Z">
        <w:r w:rsidRPr="00102440" w:rsidDel="00A83FE3">
          <w:rPr>
            <w:rPrChange w:id="1034" w:author="Oriol Valles Codina" w:date="2023-08-31T14:08:00Z">
              <w:rPr>
                <w:highlight w:val="yellow"/>
              </w:rPr>
            </w:rPrChange>
          </w:rPr>
          <w:delText>2</w:delText>
        </w:r>
      </w:del>
      <w:r w:rsidRPr="00102440">
        <w:rPr>
          <w:rPrChange w:id="1035" w:author="Oriol Valles Codina" w:date="2023-08-31T14:08:00Z">
            <w:rPr>
              <w:highlight w:val="yellow"/>
            </w:rPr>
          </w:rPrChange>
        </w:rPr>
        <w:t xml:space="preserve"> display Sankey diagrams illustrating money transactions and credit/debit relationships across various macro-sectors of the economy after 10 periods.</w:t>
      </w:r>
      <w:r w:rsidRPr="00102440">
        <w:rPr>
          <w:rStyle w:val="FootnoteReference"/>
          <w:rPrChange w:id="1036" w:author="Oriol Valles Codina" w:date="2023-08-31T14:08:00Z">
            <w:rPr>
              <w:rStyle w:val="FootnoteReference"/>
              <w:highlight w:val="yellow"/>
            </w:rPr>
          </w:rPrChange>
        </w:rPr>
        <w:footnoteReference w:id="9"/>
      </w:r>
      <w:r w:rsidRPr="00102440">
        <w:rPr>
          <w:rPrChange w:id="1040" w:author="Oriol Valles Codina" w:date="2023-08-31T14:08:00Z">
            <w:rPr>
              <w:highlight w:val="yellow"/>
            </w:rPr>
          </w:rPrChange>
        </w:rPr>
        <w:t xml:space="preserve"> The first diagram visually complements the TFM. All variables, including those associated with the second area (referred to as 'A2' in the diagram), are denominated in the currency of the first area ('A1'). While the level of aggregation is higher compared to that of the TFM, Figure </w:t>
      </w:r>
      <w:del w:id="1041" w:author="Oriol Valles Codina" w:date="2023-08-31T16:15:00Z">
        <w:r w:rsidRPr="00102440" w:rsidDel="00A83FE3">
          <w:rPr>
            <w:rPrChange w:id="1042" w:author="Oriol Valles Codina" w:date="2023-08-31T14:08:00Z">
              <w:rPr>
                <w:highlight w:val="yellow"/>
              </w:rPr>
            </w:rPrChange>
          </w:rPr>
          <w:delText xml:space="preserve">1 </w:delText>
        </w:r>
      </w:del>
      <w:ins w:id="1043" w:author="Oriol Valles Codina" w:date="2023-08-31T16:15:00Z">
        <w:r w:rsidR="00A83FE3">
          <w:t>5</w:t>
        </w:r>
        <w:r w:rsidR="00A83FE3" w:rsidRPr="00102440">
          <w:rPr>
            <w:rPrChange w:id="1044" w:author="Oriol Valles Codina" w:date="2023-08-31T14:08:00Z">
              <w:rPr>
                <w:highlight w:val="yellow"/>
              </w:rPr>
            </w:rPrChange>
          </w:rPr>
          <w:t xml:space="preserve"> </w:t>
        </w:r>
      </w:ins>
      <w:r w:rsidRPr="00102440">
        <w:rPr>
          <w:rPrChange w:id="1045" w:author="Oriol Valles Codina" w:date="2023-08-31T14:08:00Z">
            <w:rPr>
              <w:highlight w:val="yellow"/>
            </w:rPr>
          </w:rPrChange>
        </w:rPr>
        <w:t xml:space="preserve">provides a snapshot of the monetary flows that interconnect each sector, both domestically and across national borders. It shows that every payment originates from somewhere and goes to somewhere, and any changes in financial assets/liabilities of one sector are matched by opposite changes in financial assets/liabilities of other sectors. Variables in Figure </w:t>
      </w:r>
      <w:del w:id="1046" w:author="Oriol Valles Codina" w:date="2023-08-31T16:15:00Z">
        <w:r w:rsidRPr="00102440" w:rsidDel="00A83FE3">
          <w:rPr>
            <w:rPrChange w:id="1047" w:author="Oriol Valles Codina" w:date="2023-08-31T14:08:00Z">
              <w:rPr>
                <w:highlight w:val="yellow"/>
              </w:rPr>
            </w:rPrChange>
          </w:rPr>
          <w:delText xml:space="preserve">2 </w:delText>
        </w:r>
      </w:del>
      <w:ins w:id="1048" w:author="Oriol Valles Codina" w:date="2023-08-31T16:15:00Z">
        <w:r w:rsidR="00A83FE3">
          <w:t>6</w:t>
        </w:r>
        <w:r w:rsidR="00A83FE3" w:rsidRPr="00102440">
          <w:rPr>
            <w:rPrChange w:id="1049" w:author="Oriol Valles Codina" w:date="2023-08-31T14:08:00Z">
              <w:rPr>
                <w:highlight w:val="yellow"/>
              </w:rPr>
            </w:rPrChange>
          </w:rPr>
          <w:t xml:space="preserve"> </w:t>
        </w:r>
      </w:ins>
      <w:r w:rsidRPr="00102440">
        <w:rPr>
          <w:rPrChange w:id="1050" w:author="Oriol Valles Codina" w:date="2023-08-31T14:08:00Z">
            <w:rPr>
              <w:highlight w:val="yellow"/>
            </w:rPr>
          </w:rPrChange>
        </w:rPr>
        <w:t xml:space="preserve">are also expressed in monetary terms. </w:t>
      </w:r>
      <w:r w:rsidRPr="00102440">
        <w:rPr>
          <w:rPrChange w:id="1051" w:author="Oriol Valles Codina" w:date="2023-08-31T14:08:00Z">
            <w:rPr>
              <w:highlight w:val="yellow"/>
            </w:rPr>
          </w:rPrChange>
        </w:rPr>
        <w:lastRenderedPageBreak/>
        <w:t>However, what is depicted are input-output relationships spanning different industries. This reveals the process by which a vector of demand for final goods and services faced by each industry turns into the production of industry-specific gross outputs ('out' in the diagram). Part of these outputs are utilized as inputs ('in') by other industries.</w:t>
      </w:r>
      <w:r w:rsidR="00FB14CD" w:rsidRPr="00102440">
        <w:rPr>
          <w:rPrChange w:id="1052" w:author="Oriol Valles Codina" w:date="2023-08-31T14:08:00Z">
            <w:rPr>
              <w:highlight w:val="yellow"/>
            </w:rPr>
          </w:rPrChange>
        </w:rPr>
        <w:t xml:space="preserve"> </w:t>
      </w:r>
    </w:p>
    <w:p w14:paraId="30610E79" w14:textId="7CFE3AC7" w:rsidR="00A32043" w:rsidRPr="00102440" w:rsidRDefault="00884B19" w:rsidP="00A32043">
      <w:pPr>
        <w:pStyle w:val="BodyJUST2CE"/>
      </w:pPr>
      <w:r w:rsidRPr="00102440">
        <w:rPr>
          <w:rPrChange w:id="1053" w:author="Oriol Valles Codina" w:date="2023-08-31T14:08:00Z">
            <w:rPr>
              <w:highlight w:val="yellow"/>
            </w:rPr>
          </w:rPrChange>
        </w:rPr>
        <w:t>Turning to the dynamics of the model</w:t>
      </w:r>
      <w:r w:rsidRPr="00102440">
        <w:t>, t</w:t>
      </w:r>
      <w:r w:rsidR="00A32043" w:rsidRPr="00102440">
        <w:t xml:space="preserve">he economy is set in motion by an initial expenditure from the government sector. Private firms produce goods and services based on demand, leading to an increase in output, disposable income, consumption, investment, and </w:t>
      </w:r>
      <w:r w:rsidR="00A32043" w:rsidRPr="00102440">
        <w:rPr>
          <w:rPrChange w:id="1054" w:author="Oriol Valles Codina" w:date="2023-08-31T14:08:00Z">
            <w:rPr>
              <w:highlight w:val="yellow"/>
            </w:rPr>
          </w:rPrChange>
        </w:rPr>
        <w:t xml:space="preserve">international trade. The </w:t>
      </w:r>
      <w:r w:rsidR="00725208" w:rsidRPr="00102440">
        <w:rPr>
          <w:rPrChange w:id="1055" w:author="Oriol Valles Codina" w:date="2023-08-31T14:08:00Z">
            <w:rPr>
              <w:highlight w:val="yellow"/>
            </w:rPr>
          </w:rPrChange>
        </w:rPr>
        <w:t xml:space="preserve">two </w:t>
      </w:r>
      <w:r w:rsidR="00A32043" w:rsidRPr="00102440">
        <w:rPr>
          <w:rPrChange w:id="1056" w:author="Oriol Valles Codina" w:date="2023-08-31T14:08:00Z">
            <w:rPr>
              <w:highlight w:val="yellow"/>
            </w:rPr>
          </w:rPrChange>
        </w:rPr>
        <w:t>econom</w:t>
      </w:r>
      <w:r w:rsidR="00725208" w:rsidRPr="00102440">
        <w:rPr>
          <w:rPrChange w:id="1057" w:author="Oriol Valles Codina" w:date="2023-08-31T14:08:00Z">
            <w:rPr>
              <w:highlight w:val="yellow"/>
            </w:rPr>
          </w:rPrChange>
        </w:rPr>
        <w:t>ies experience</w:t>
      </w:r>
      <w:r w:rsidR="00A32043" w:rsidRPr="00102440">
        <w:t xml:space="preserve"> growth following the initial shock and eventually stabilizes </w:t>
      </w:r>
      <w:r w:rsidR="00A32043" w:rsidRPr="00102440">
        <w:rPr>
          <w:rPrChange w:id="1058" w:author="Oriol Valles Codina" w:date="2023-08-31T14:08:00Z">
            <w:rPr>
              <w:highlight w:val="yellow"/>
            </w:rPr>
          </w:rPrChange>
        </w:rPr>
        <w:t xml:space="preserve">at </w:t>
      </w:r>
      <w:r w:rsidR="00725208" w:rsidRPr="00102440">
        <w:rPr>
          <w:rPrChange w:id="1059" w:author="Oriol Valles Codina" w:date="2023-08-31T14:08:00Z">
            <w:rPr>
              <w:highlight w:val="yellow"/>
            </w:rPr>
          </w:rPrChange>
        </w:rPr>
        <w:t>their</w:t>
      </w:r>
      <w:r w:rsidR="00A32043" w:rsidRPr="00102440">
        <w:rPr>
          <w:rPrChange w:id="1060" w:author="Oriol Valles Codina" w:date="2023-08-31T14:08:00Z">
            <w:rPr>
              <w:highlight w:val="yellow"/>
            </w:rPr>
          </w:rPrChange>
        </w:rPr>
        <w:t xml:space="preserve"> new steady state</w:t>
      </w:r>
      <w:r w:rsidR="00725208" w:rsidRPr="00102440">
        <w:rPr>
          <w:rPrChange w:id="1061" w:author="Oriol Valles Codina" w:date="2023-08-31T14:08:00Z">
            <w:rPr>
              <w:highlight w:val="yellow"/>
            </w:rPr>
          </w:rPrChange>
        </w:rPr>
        <w:t>s</w:t>
      </w:r>
      <w:r w:rsidR="00A32043" w:rsidRPr="00102440">
        <w:t>, where private consumption equals disposable income and the stock of net wealth remains unchanged</w:t>
      </w:r>
      <w:r w:rsidR="00725208" w:rsidRPr="00102440">
        <w:t xml:space="preserve"> </w:t>
      </w:r>
      <w:r w:rsidR="00725208" w:rsidRPr="00102440">
        <w:rPr>
          <w:rPrChange w:id="1062" w:author="Oriol Valles Codina" w:date="2023-08-31T14:08:00Z">
            <w:rPr>
              <w:highlight w:val="yellow"/>
            </w:rPr>
          </w:rPrChange>
        </w:rPr>
        <w:t>in each area</w:t>
      </w:r>
      <w:r w:rsidR="00FE0673" w:rsidRPr="00102440">
        <w:rPr>
          <w:rPrChange w:id="1063" w:author="Oriol Valles Codina" w:date="2023-08-31T14:08:00Z">
            <w:rPr>
              <w:highlight w:val="yellow"/>
            </w:rPr>
          </w:rPrChange>
        </w:rPr>
        <w:t xml:space="preserve">. This </w:t>
      </w:r>
      <w:r w:rsidR="00A32043" w:rsidRPr="00102440">
        <w:rPr>
          <w:rPrChange w:id="1064" w:author="Oriol Valles Codina" w:date="2023-08-31T14:08:00Z">
            <w:rPr>
              <w:highlight w:val="yellow"/>
            </w:rPr>
          </w:rPrChange>
        </w:rPr>
        <w:t>ensur</w:t>
      </w:r>
      <w:r w:rsidR="00FE0673" w:rsidRPr="00102440">
        <w:rPr>
          <w:rPrChange w:id="1065" w:author="Oriol Valles Codina" w:date="2023-08-31T14:08:00Z">
            <w:rPr>
              <w:highlight w:val="yellow"/>
            </w:rPr>
          </w:rPrChange>
        </w:rPr>
        <w:t>es</w:t>
      </w:r>
      <w:r w:rsidR="00A32043" w:rsidRPr="00102440">
        <w:t xml:space="preserve"> that households achieve their target wealth-to-income ratio</w:t>
      </w:r>
      <w:r w:rsidR="004F6329" w:rsidRPr="00102440">
        <w:rPr>
          <w:rPrChange w:id="1066" w:author="Oriol Valles Codina" w:date="2023-08-31T14:08:00Z">
            <w:rPr>
              <w:highlight w:val="yellow"/>
            </w:rPr>
          </w:rPrChange>
        </w:rPr>
        <w:t>s</w:t>
      </w:r>
      <w:r w:rsidR="00FE0673" w:rsidRPr="00102440">
        <w:t xml:space="preserve"> (see Figure </w:t>
      </w:r>
      <w:del w:id="1067" w:author="Oriol Valles Codina" w:date="2023-08-31T16:15:00Z">
        <w:r w:rsidR="00FE0673" w:rsidRPr="00102440" w:rsidDel="00A83FE3">
          <w:delText>3</w:delText>
        </w:r>
      </w:del>
      <w:ins w:id="1068" w:author="Oriol Valles Codina" w:date="2023-08-31T16:15:00Z">
        <w:r w:rsidR="00A83FE3">
          <w:t>7</w:t>
        </w:r>
      </w:ins>
      <w:r w:rsidR="00A32043" w:rsidRPr="00102440">
        <w:t>)</w:t>
      </w:r>
      <w:r w:rsidR="00A32043" w:rsidRPr="00102440">
        <w:rPr>
          <w:rPrChange w:id="1069" w:author="Oriol Valles Codina" w:date="2023-08-31T14:08:00Z">
            <w:rPr>
              <w:highlight w:val="yellow"/>
            </w:rPr>
          </w:rPrChange>
        </w:rPr>
        <w:t xml:space="preserve">. </w:t>
      </w:r>
      <w:r w:rsidR="00725208" w:rsidRPr="00102440">
        <w:rPr>
          <w:rPrChange w:id="1070" w:author="Oriol Valles Codina" w:date="2023-08-31T14:08:00Z">
            <w:rPr>
              <w:highlight w:val="yellow"/>
            </w:rPr>
          </w:rPrChange>
        </w:rPr>
        <w:t>As mentioned, economic activity results not only in the production of final goods and services but also in the production of intermediate goods, waste, and CO</w:t>
      </w:r>
      <w:r w:rsidR="00725208" w:rsidRPr="00102440">
        <w:rPr>
          <w:vertAlign w:val="subscript"/>
          <w:rPrChange w:id="1071" w:author="Oriol Valles Codina" w:date="2023-08-31T14:08:00Z">
            <w:rPr>
              <w:highlight w:val="yellow"/>
              <w:vertAlign w:val="subscript"/>
            </w:rPr>
          </w:rPrChange>
        </w:rPr>
        <w:t>2</w:t>
      </w:r>
      <w:r w:rsidR="00725208" w:rsidRPr="00102440">
        <w:rPr>
          <w:rPrChange w:id="1072" w:author="Oriol Valles Codina" w:date="2023-08-31T14:08:00Z">
            <w:rPr>
              <w:highlight w:val="yellow"/>
            </w:rPr>
          </w:rPrChange>
        </w:rPr>
        <w:t xml:space="preserve"> emissions (see Figure </w:t>
      </w:r>
      <w:del w:id="1073" w:author="Oriol Valles Codina" w:date="2023-08-31T16:15:00Z">
        <w:r w:rsidR="00725208" w:rsidRPr="00102440" w:rsidDel="00A83FE3">
          <w:rPr>
            <w:rPrChange w:id="1074" w:author="Oriol Valles Codina" w:date="2023-08-31T14:08:00Z">
              <w:rPr>
                <w:highlight w:val="yellow"/>
              </w:rPr>
            </w:rPrChange>
          </w:rPr>
          <w:delText>4</w:delText>
        </w:r>
      </w:del>
      <w:ins w:id="1075" w:author="Oriol Valles Codina" w:date="2023-08-31T16:15:00Z">
        <w:r w:rsidR="00A83FE3">
          <w:t>8</w:t>
        </w:r>
      </w:ins>
      <w:r w:rsidR="00725208" w:rsidRPr="00102440">
        <w:rPr>
          <w:rPrChange w:id="1076" w:author="Oriol Valles Codina" w:date="2023-08-31T14:08:00Z">
            <w:rPr>
              <w:highlight w:val="yellow"/>
            </w:rPr>
          </w:rPrChange>
        </w:rPr>
        <w:t>)</w:t>
      </w:r>
      <w:r w:rsidR="00A32043" w:rsidRPr="00102440">
        <w:rPr>
          <w:rPrChange w:id="1077" w:author="Oriol Valles Codina" w:date="2023-08-31T14:08:00Z">
            <w:rPr>
              <w:highlight w:val="yellow"/>
            </w:rPr>
          </w:rPrChange>
        </w:rPr>
        <w:t>.</w:t>
      </w:r>
      <w:r w:rsidR="00A21597" w:rsidRPr="00102440">
        <w:rPr>
          <w:rStyle w:val="FootnoteReference"/>
          <w:rPrChange w:id="1078" w:author="Oriol Valles Codina" w:date="2023-08-31T14:08:00Z">
            <w:rPr>
              <w:rStyle w:val="FootnoteReference"/>
              <w:highlight w:val="yellow"/>
            </w:rPr>
          </w:rPrChange>
        </w:rPr>
        <w:footnoteReference w:id="10"/>
      </w:r>
    </w:p>
    <w:p w14:paraId="70F770FC" w14:textId="032F6A0F" w:rsidR="000D6379" w:rsidRPr="00102440" w:rsidRDefault="000D6379" w:rsidP="000D6379">
      <w:pPr>
        <w:pStyle w:val="Title1JUST2CE"/>
      </w:pPr>
      <w:bookmarkStart w:id="1086" w:name="_Toc144421987"/>
      <w:r w:rsidRPr="00102440">
        <w:t>[</w:t>
      </w:r>
      <w:del w:id="1087" w:author="Oriol Valles Codina" w:date="2023-08-31T12:00:00Z">
        <w:r w:rsidRPr="00102440" w:rsidDel="00DA3526">
          <w:delText>5</w:delText>
        </w:r>
      </w:del>
      <w:ins w:id="1088" w:author="Oriol Valles Codina" w:date="2023-08-31T12:00:00Z">
        <w:r w:rsidR="00DA3526" w:rsidRPr="00102440">
          <w:t>6</w:t>
        </w:r>
      </w:ins>
      <w:r w:rsidRPr="00102440">
        <w:t xml:space="preserve">] CE </w:t>
      </w:r>
      <w:del w:id="1089" w:author="Oriol Valles Codina" w:date="2023-08-31T14:16:00Z">
        <w:r w:rsidRPr="00102440" w:rsidDel="009F61ED">
          <w:delText xml:space="preserve">innovations </w:delText>
        </w:r>
      </w:del>
      <w:ins w:id="1090" w:author="Oriol Valles Codina" w:date="2023-08-31T14:16:00Z">
        <w:r w:rsidR="009F61ED">
          <w:t>I</w:t>
        </w:r>
        <w:r w:rsidR="009F61ED" w:rsidRPr="00102440">
          <w:t xml:space="preserve">nnovations </w:t>
        </w:r>
      </w:ins>
      <w:r w:rsidRPr="00102440">
        <w:t xml:space="preserve">in IO-SFC models: </w:t>
      </w:r>
      <w:del w:id="1091" w:author="Oriol Valles Codina" w:date="2023-08-31T14:16:00Z">
        <w:r w:rsidRPr="00102440" w:rsidDel="009F61ED">
          <w:delText xml:space="preserve">preliminary </w:delText>
        </w:r>
      </w:del>
      <w:ins w:id="1092" w:author="Oriol Valles Codina" w:date="2023-08-31T14:16:00Z">
        <w:r w:rsidR="009F61ED">
          <w:t>P</w:t>
        </w:r>
        <w:r w:rsidR="009F61ED" w:rsidRPr="00102440">
          <w:t xml:space="preserve">reliminary </w:t>
        </w:r>
      </w:ins>
      <w:del w:id="1093" w:author="Oriol Valles Codina" w:date="2023-08-31T14:16:00Z">
        <w:r w:rsidRPr="00102440" w:rsidDel="009F61ED">
          <w:delText>findings</w:delText>
        </w:r>
      </w:del>
      <w:ins w:id="1094" w:author="Oriol Valles Codina" w:date="2023-08-31T14:16:00Z">
        <w:r w:rsidR="009F61ED">
          <w:t>F</w:t>
        </w:r>
        <w:r w:rsidR="009F61ED" w:rsidRPr="00102440">
          <w:t>indings</w:t>
        </w:r>
      </w:ins>
      <w:bookmarkEnd w:id="1086"/>
    </w:p>
    <w:p w14:paraId="5FB66F54" w14:textId="326D7C32" w:rsidR="000D6379" w:rsidRPr="00102440" w:rsidRDefault="000D6379" w:rsidP="000D6379">
      <w:pPr>
        <w:pStyle w:val="BodyJUST2CE"/>
      </w:pPr>
      <w:r w:rsidRPr="00102440">
        <w:t xml:space="preserve">The term 'circular economy' (CE) refers to a set of policies and practices aimed at reusing, repairing, sharing, and recycling products and resources to establish a closed-loop system, thereby minimizing waste, pollution, and CO2 emissions (Bimpizas-Pinis et al., 2021). One way to introduce a CE innovation in the aforementioned model is to consider a domestic economy with </w:t>
      </w:r>
      <w:r w:rsidRPr="00102440">
        <w:rPr>
          <w:rPrChange w:id="1095" w:author="Oriol Valles Codina" w:date="2023-08-31T14:08:00Z">
            <w:rPr>
              <w:highlight w:val="yellow"/>
            </w:rPr>
          </w:rPrChange>
        </w:rPr>
        <w:t>f</w:t>
      </w:r>
      <w:r w:rsidR="007345C6" w:rsidRPr="00102440">
        <w:rPr>
          <w:rPrChange w:id="1096" w:author="Oriol Valles Codina" w:date="2023-08-31T14:08:00Z">
            <w:rPr>
              <w:highlight w:val="yellow"/>
            </w:rPr>
          </w:rPrChange>
        </w:rPr>
        <w:t>ive</w:t>
      </w:r>
      <w:r w:rsidRPr="00102440">
        <w:rPr>
          <w:rPrChange w:id="1097" w:author="Oriol Valles Codina" w:date="2023-08-31T14:08:00Z">
            <w:rPr>
              <w:highlight w:val="yellow"/>
            </w:rPr>
          </w:rPrChange>
        </w:rPr>
        <w:t xml:space="preserve"> industries. The first </w:t>
      </w:r>
      <w:r w:rsidR="007345C6" w:rsidRPr="00102440">
        <w:rPr>
          <w:rPrChange w:id="1098" w:author="Oriol Valles Codina" w:date="2023-08-31T14:08:00Z">
            <w:rPr>
              <w:highlight w:val="yellow"/>
            </w:rPr>
          </w:rPrChange>
        </w:rPr>
        <w:t>four</w:t>
      </w:r>
      <w:r w:rsidRPr="00102440">
        <w:t xml:space="preserve"> industries produce goods and provide services (e.g., manufacturing goods, agricultural goods</w:t>
      </w:r>
      <w:r w:rsidRPr="00102440">
        <w:rPr>
          <w:rPrChange w:id="1099" w:author="Oriol Valles Codina" w:date="2023-08-31T14:08:00Z">
            <w:rPr>
              <w:highlight w:val="yellow"/>
            </w:rPr>
          </w:rPrChange>
        </w:rPr>
        <w:t>, administrative services</w:t>
      </w:r>
      <w:r w:rsidR="007345C6" w:rsidRPr="00102440">
        <w:rPr>
          <w:rPrChange w:id="1100" w:author="Oriol Valles Codina" w:date="2023-08-31T14:08:00Z">
            <w:rPr>
              <w:highlight w:val="yellow"/>
            </w:rPr>
          </w:rPrChange>
        </w:rPr>
        <w:t>, and standard wage management</w:t>
      </w:r>
      <w:r w:rsidRPr="00102440">
        <w:rPr>
          <w:rPrChange w:id="1101" w:author="Oriol Valles Codina" w:date="2023-08-31T14:08:00Z">
            <w:rPr>
              <w:highlight w:val="yellow"/>
            </w:rPr>
          </w:rPrChange>
        </w:rPr>
        <w:t>), while the f</w:t>
      </w:r>
      <w:r w:rsidR="007345C6" w:rsidRPr="00102440">
        <w:rPr>
          <w:rPrChange w:id="1102" w:author="Oriol Valles Codina" w:date="2023-08-31T14:08:00Z">
            <w:rPr>
              <w:highlight w:val="yellow"/>
            </w:rPr>
          </w:rPrChange>
        </w:rPr>
        <w:t>ifth</w:t>
      </w:r>
      <w:r w:rsidRPr="00102440">
        <w:rPr>
          <w:rPrChange w:id="1103" w:author="Oriol Valles Codina" w:date="2023-08-31T14:08:00Z">
            <w:rPr>
              <w:highlight w:val="yellow"/>
            </w:rPr>
          </w:rPrChange>
        </w:rPr>
        <w:t xml:space="preserve"> industry </w:t>
      </w:r>
      <w:r w:rsidR="00CA69A5" w:rsidRPr="00102440">
        <w:rPr>
          <w:rPrChange w:id="1104" w:author="Oriol Valles Codina" w:date="2023-08-31T14:08:00Z">
            <w:rPr>
              <w:highlight w:val="yellow"/>
            </w:rPr>
          </w:rPrChange>
        </w:rPr>
        <w:t xml:space="preserve">is a brand-new activity that </w:t>
      </w:r>
      <w:r w:rsidRPr="00102440">
        <w:rPr>
          <w:rPrChange w:id="1105" w:author="Oriol Valles Codina" w:date="2023-08-31T14:08:00Z">
            <w:rPr>
              <w:highlight w:val="yellow"/>
            </w:rPr>
          </w:rPrChange>
        </w:rPr>
        <w:t>focuses on waste recycling</w:t>
      </w:r>
      <w:r w:rsidRPr="00102440">
        <w:t>. Specifically, a CE innovation involves changes in the matrix of technical coefficients, resulting in the following:</w:t>
      </w:r>
    </w:p>
    <w:p w14:paraId="74D9C60D" w14:textId="7FEE3406" w:rsidR="000D6379" w:rsidRPr="00102440" w:rsidRDefault="000D6379">
      <w:pPr>
        <w:pStyle w:val="BodyJUST2CE"/>
        <w:numPr>
          <w:ilvl w:val="0"/>
          <w:numId w:val="2"/>
        </w:numPr>
        <w:spacing w:before="60" w:after="60"/>
        <w:pPrChange w:id="1106" w:author="Oriol Valles Codina" w:date="2023-08-31T14:16:00Z">
          <w:pPr>
            <w:pStyle w:val="BodyJUST2CE"/>
            <w:numPr>
              <w:numId w:val="2"/>
            </w:numPr>
            <w:ind w:left="720" w:hanging="360"/>
          </w:pPr>
        </w:pPrChange>
      </w:pPr>
      <w:r w:rsidRPr="00102440">
        <w:t>Reduction in the quantities of manufacturing and agricultural products and services used as inputs within the same industries.</w:t>
      </w:r>
    </w:p>
    <w:p w14:paraId="618FC713" w14:textId="1D08FC7E" w:rsidR="000D6379" w:rsidRPr="00102440" w:rsidRDefault="000D6379">
      <w:pPr>
        <w:pStyle w:val="BodyJUST2CE"/>
        <w:numPr>
          <w:ilvl w:val="0"/>
          <w:numId w:val="2"/>
        </w:numPr>
        <w:spacing w:before="60" w:after="60"/>
        <w:pPrChange w:id="1107" w:author="Oriol Valles Codina" w:date="2023-08-31T14:16:00Z">
          <w:pPr>
            <w:pStyle w:val="BodyJUST2CE"/>
            <w:numPr>
              <w:numId w:val="2"/>
            </w:numPr>
            <w:ind w:left="720" w:hanging="360"/>
          </w:pPr>
        </w:pPrChange>
      </w:pPr>
      <w:r w:rsidRPr="00102440">
        <w:t xml:space="preserve">Incorporation of recycled waste into the production processes of manufacturing and agricultural goods and the provision of services. </w:t>
      </w:r>
    </w:p>
    <w:p w14:paraId="63D50289" w14:textId="115B616B" w:rsidR="000D6379" w:rsidRPr="00102440" w:rsidRDefault="000D6379">
      <w:pPr>
        <w:pStyle w:val="BodyJUST2CE"/>
        <w:numPr>
          <w:ilvl w:val="0"/>
          <w:numId w:val="2"/>
        </w:numPr>
        <w:spacing w:before="60" w:after="60"/>
        <w:pPrChange w:id="1108" w:author="Oriol Valles Codina" w:date="2023-08-31T14:16:00Z">
          <w:pPr>
            <w:pStyle w:val="BodyJUST2CE"/>
            <w:numPr>
              <w:numId w:val="2"/>
            </w:numPr>
            <w:ind w:left="720" w:hanging="360"/>
          </w:pPr>
        </w:pPrChange>
      </w:pPr>
      <w:r w:rsidRPr="00102440">
        <w:t>Utilization of manufacturing and agricultural products and services as inputs in the waste recycling industry.</w:t>
      </w:r>
    </w:p>
    <w:p w14:paraId="0846D493" w14:textId="720368B5" w:rsidR="005C7771" w:rsidRPr="00102440" w:rsidRDefault="000D6379" w:rsidP="005C7771">
      <w:pPr>
        <w:pStyle w:val="BodyJUST2CE"/>
      </w:pPr>
      <w:r w:rsidRPr="00102440">
        <w:t xml:space="preserve">Regarding the source of the shock, the model assumes that technical change (i.e., the new or target coefficients) is influenced by </w:t>
      </w:r>
      <w:del w:id="1109" w:author="Oriol Valles Codina" w:date="2023-08-31T14:22:00Z">
        <w:r w:rsidRPr="00102440" w:rsidDel="009F61ED">
          <w:delText xml:space="preserve">policy </w:delText>
        </w:r>
      </w:del>
      <w:ins w:id="1110" w:author="Oriol Valles Codina" w:date="2023-08-31T14:22:00Z">
        <w:r w:rsidR="009F61ED" w:rsidRPr="00102440">
          <w:t>policy</w:t>
        </w:r>
        <w:r w:rsidR="009F61ED">
          <w:t>-</w:t>
        </w:r>
      </w:ins>
      <w:r w:rsidRPr="00102440">
        <w:t xml:space="preserve">makers. </w:t>
      </w:r>
      <w:r w:rsidR="004F6329" w:rsidRPr="00102440">
        <w:rPr>
          <w:rPrChange w:id="1111" w:author="Oriol Valles Codina" w:date="2023-08-31T14:08:00Z">
            <w:rPr>
              <w:highlight w:val="yellow"/>
            </w:rPr>
          </w:rPrChange>
        </w:rPr>
        <w:t>More precisely</w:t>
      </w:r>
      <w:r w:rsidRPr="00102440">
        <w:t>, the average speed at which technical coefficients converge to their target values is defined as a linear, positive function of government expenditures</w:t>
      </w:r>
      <w:r w:rsidR="004F6329" w:rsidRPr="00102440">
        <w:t xml:space="preserve"> </w:t>
      </w:r>
      <w:r w:rsidR="004F6329" w:rsidRPr="00102440">
        <w:rPr>
          <w:rPrChange w:id="1112" w:author="Oriol Valles Codina" w:date="2023-08-31T14:08:00Z">
            <w:rPr>
              <w:highlight w:val="yellow"/>
            </w:rPr>
          </w:rPrChange>
        </w:rPr>
        <w:t>across different industries</w:t>
      </w:r>
      <w:r w:rsidRPr="00102440">
        <w:t xml:space="preserve"> (as discussed</w:t>
      </w:r>
      <w:r w:rsidR="00CA69A5" w:rsidRPr="00102440">
        <w:t xml:space="preserve"> in Veronese Passarella, 2022</w:t>
      </w:r>
      <w:r w:rsidR="005C7771" w:rsidRPr="00102440">
        <w:rPr>
          <w:rPrChange w:id="1113" w:author="Oriol Valles Codina" w:date="2023-08-31T14:08:00Z">
            <w:rPr>
              <w:highlight w:val="yellow"/>
            </w:rPr>
          </w:rPrChange>
        </w:rPr>
        <w:t>; for a more detailed presentation, we refer to subsection A.13, in the Appendix).</w:t>
      </w:r>
      <w:r w:rsidR="005C7771" w:rsidRPr="00102440">
        <w:t xml:space="preserve"> </w:t>
      </w:r>
    </w:p>
    <w:p w14:paraId="1379BDEA" w14:textId="1178D746" w:rsidR="000D6379" w:rsidRPr="00102440" w:rsidRDefault="00995945" w:rsidP="000D6379">
      <w:pPr>
        <w:pStyle w:val="BodyJUST2CE"/>
      </w:pPr>
      <w:r w:rsidRPr="00102440">
        <w:rPr>
          <w:rPrChange w:id="1114" w:author="Oriol Valles Codina" w:date="2023-08-31T14:08:00Z">
            <w:rPr>
              <w:highlight w:val="yellow"/>
            </w:rPr>
          </w:rPrChange>
        </w:rPr>
        <w:t>In the following subsections, we will explore the implications of CE-oriented government spending, considering two different types of economies (open and closed to international trade) and two distinct exchange rate regimes.</w:t>
      </w:r>
      <w:r w:rsidR="00821A10" w:rsidRPr="00102440">
        <w:t xml:space="preserve"> </w:t>
      </w:r>
    </w:p>
    <w:p w14:paraId="17522573" w14:textId="65894236" w:rsidR="00C65686" w:rsidRPr="00102440" w:rsidRDefault="00C65686" w:rsidP="00C65686">
      <w:pPr>
        <w:pStyle w:val="Title2JUST2CE"/>
        <w:rPr>
          <w:lang w:val="en-GB"/>
          <w:rPrChange w:id="1115" w:author="Oriol Valles Codina" w:date="2023-08-31T14:08:00Z">
            <w:rPr/>
          </w:rPrChange>
        </w:rPr>
      </w:pPr>
      <w:bookmarkStart w:id="1116" w:name="_Toc144421988"/>
      <w:r w:rsidRPr="00102440">
        <w:rPr>
          <w:lang w:val="en-GB"/>
          <w:rPrChange w:id="1117" w:author="Oriol Valles Codina" w:date="2023-08-31T14:08:00Z">
            <w:rPr/>
          </w:rPrChange>
        </w:rPr>
        <w:lastRenderedPageBreak/>
        <w:t>[</w:t>
      </w:r>
      <w:del w:id="1118" w:author="Oriol Valles Codina" w:date="2023-08-31T12:00:00Z">
        <w:r w:rsidRPr="00102440" w:rsidDel="00DA3526">
          <w:rPr>
            <w:lang w:val="en-GB"/>
            <w:rPrChange w:id="1119" w:author="Oriol Valles Codina" w:date="2023-08-31T14:08:00Z">
              <w:rPr/>
            </w:rPrChange>
          </w:rPr>
          <w:delText>5</w:delText>
        </w:r>
      </w:del>
      <w:ins w:id="1120" w:author="Oriol Valles Codina" w:date="2023-08-31T12:00:00Z">
        <w:r w:rsidR="00DA3526" w:rsidRPr="00102440">
          <w:rPr>
            <w:lang w:val="en-GB"/>
          </w:rPr>
          <w:t>6</w:t>
        </w:r>
      </w:ins>
      <w:r w:rsidRPr="00102440">
        <w:rPr>
          <w:lang w:val="en-GB"/>
          <w:rPrChange w:id="1121" w:author="Oriol Valles Codina" w:date="2023-08-31T14:08:00Z">
            <w:rPr/>
          </w:rPrChange>
        </w:rPr>
        <w:t>.1] Single-</w:t>
      </w:r>
      <w:del w:id="1122" w:author="Oriol Valles Codina" w:date="2023-08-31T14:16:00Z">
        <w:r w:rsidR="008F70A8" w:rsidRPr="00102440" w:rsidDel="009F61ED">
          <w:rPr>
            <w:lang w:val="en-GB"/>
            <w:rPrChange w:id="1123" w:author="Oriol Valles Codina" w:date="2023-08-31T14:08:00Z">
              <w:rPr/>
            </w:rPrChange>
          </w:rPr>
          <w:delText>area</w:delText>
        </w:r>
        <w:r w:rsidRPr="00102440" w:rsidDel="009F61ED">
          <w:rPr>
            <w:lang w:val="en-GB"/>
            <w:rPrChange w:id="1124" w:author="Oriol Valles Codina" w:date="2023-08-31T14:08:00Z">
              <w:rPr/>
            </w:rPrChange>
          </w:rPr>
          <w:delText xml:space="preserve"> </w:delText>
        </w:r>
      </w:del>
      <w:ins w:id="1125" w:author="Oriol Valles Codina" w:date="2023-08-31T14:16:00Z">
        <w:r w:rsidR="009F61ED">
          <w:rPr>
            <w:lang w:val="en-GB"/>
          </w:rPr>
          <w:t>A</w:t>
        </w:r>
        <w:r w:rsidR="009F61ED" w:rsidRPr="00102440">
          <w:rPr>
            <w:lang w:val="en-GB"/>
            <w:rPrChange w:id="1126" w:author="Oriol Valles Codina" w:date="2023-08-31T14:08:00Z">
              <w:rPr/>
            </w:rPrChange>
          </w:rPr>
          <w:t xml:space="preserve">rea </w:t>
        </w:r>
      </w:ins>
      <w:del w:id="1127" w:author="Oriol Valles Codina" w:date="2023-08-31T14:17:00Z">
        <w:r w:rsidRPr="00102440" w:rsidDel="009F61ED">
          <w:rPr>
            <w:lang w:val="en-GB"/>
            <w:rPrChange w:id="1128" w:author="Oriol Valles Codina" w:date="2023-08-31T14:08:00Z">
              <w:rPr/>
            </w:rPrChange>
          </w:rPr>
          <w:delText>model</w:delText>
        </w:r>
      </w:del>
      <w:ins w:id="1129" w:author="Oriol Valles Codina" w:date="2023-08-31T14:17:00Z">
        <w:r w:rsidR="009F61ED">
          <w:rPr>
            <w:lang w:val="en-GB"/>
          </w:rPr>
          <w:t>M</w:t>
        </w:r>
        <w:r w:rsidR="009F61ED" w:rsidRPr="00102440">
          <w:rPr>
            <w:lang w:val="en-GB"/>
            <w:rPrChange w:id="1130" w:author="Oriol Valles Codina" w:date="2023-08-31T14:08:00Z">
              <w:rPr/>
            </w:rPrChange>
          </w:rPr>
          <w:t>odel</w:t>
        </w:r>
      </w:ins>
      <w:bookmarkEnd w:id="1116"/>
    </w:p>
    <w:p w14:paraId="135D0FCA" w14:textId="7CD482E8" w:rsidR="00B865FF" w:rsidRPr="00102440" w:rsidRDefault="00B865FF" w:rsidP="00C65686">
      <w:pPr>
        <w:pStyle w:val="BodyJUST2CE"/>
      </w:pPr>
      <w:r w:rsidRPr="00102440">
        <w:rPr>
          <w:rPrChange w:id="1131" w:author="Oriol Valles Codina" w:date="2023-08-31T14:08:00Z">
            <w:rPr>
              <w:highlight w:val="yellow"/>
            </w:rPr>
          </w:rPrChange>
        </w:rPr>
        <w:t>Before we present the preliminary findings associated with a 2-area model, we take a step back and briefly discuss the key findings for a single-area economy</w:t>
      </w:r>
      <w:r w:rsidR="007E68DA" w:rsidRPr="00102440">
        <w:rPr>
          <w:rPrChange w:id="1132" w:author="Oriol Valles Codina" w:date="2023-08-31T14:08:00Z">
            <w:rPr>
              <w:highlight w:val="yellow"/>
            </w:rPr>
          </w:rPrChange>
        </w:rPr>
        <w:t xml:space="preserve"> (see Veronese Passarella 2022, for a prototype model)</w:t>
      </w:r>
      <w:r w:rsidRPr="00102440">
        <w:rPr>
          <w:rPrChange w:id="1133" w:author="Oriol Valles Codina" w:date="2023-08-31T14:08:00Z">
            <w:rPr>
              <w:highlight w:val="yellow"/>
            </w:rPr>
          </w:rPrChange>
        </w:rPr>
        <w:t xml:space="preserve">. </w:t>
      </w:r>
      <w:r w:rsidR="004A1E1C" w:rsidRPr="00102440">
        <w:rPr>
          <w:rPrChange w:id="1134" w:author="Oriol Valles Codina" w:date="2023-08-31T14:08:00Z">
            <w:rPr>
              <w:highlight w:val="yellow"/>
            </w:rPr>
          </w:rPrChange>
        </w:rPr>
        <w:t>This is tantamount to running a symmetric shock in the two areas and focusing on the global dynamics.</w:t>
      </w:r>
    </w:p>
    <w:p w14:paraId="45737C6D" w14:textId="60E176D1" w:rsidR="00C65686" w:rsidRPr="00102440" w:rsidRDefault="00C65686" w:rsidP="00C65686">
      <w:pPr>
        <w:pStyle w:val="BodyJUST2CE"/>
      </w:pPr>
      <w:r w:rsidRPr="00102440">
        <w:rPr>
          <w:rPrChange w:id="1135" w:author="Oriol Valles Codina" w:date="2023-08-31T14:08:00Z">
            <w:rPr>
              <w:highlight w:val="yellow"/>
            </w:rPr>
          </w:rPrChange>
        </w:rPr>
        <w:t xml:space="preserve">Figure </w:t>
      </w:r>
      <w:del w:id="1136" w:author="Oriol Valles Codina" w:date="2023-08-31T16:15:00Z">
        <w:r w:rsidR="00694491" w:rsidRPr="00102440" w:rsidDel="00A83FE3">
          <w:rPr>
            <w:rPrChange w:id="1137" w:author="Oriol Valles Codina" w:date="2023-08-31T14:08:00Z">
              <w:rPr>
                <w:highlight w:val="yellow"/>
              </w:rPr>
            </w:rPrChange>
          </w:rPr>
          <w:delText>5</w:delText>
        </w:r>
        <w:r w:rsidRPr="00102440" w:rsidDel="00A83FE3">
          <w:delText xml:space="preserve"> </w:delText>
        </w:r>
      </w:del>
      <w:ins w:id="1138" w:author="Oriol Valles Codina" w:date="2023-08-31T16:15:00Z">
        <w:r w:rsidR="00A83FE3">
          <w:t>9</w:t>
        </w:r>
        <w:r w:rsidR="00A83FE3" w:rsidRPr="00102440">
          <w:t xml:space="preserve"> </w:t>
        </w:r>
      </w:ins>
      <w:r w:rsidRPr="00102440">
        <w:t>illustrates the impact of a CE innovation, triggered by increased government spending</w:t>
      </w:r>
      <w:r w:rsidRPr="00102440">
        <w:rPr>
          <w:rPrChange w:id="1139" w:author="Oriol Valles Codina" w:date="2023-08-31T14:08:00Z">
            <w:rPr>
              <w:highlight w:val="yellow"/>
            </w:rPr>
          </w:rPrChange>
        </w:rPr>
        <w:t xml:space="preserve">, on </w:t>
      </w:r>
      <w:r w:rsidR="00D2281F" w:rsidRPr="00102440">
        <w:rPr>
          <w:rPrChange w:id="1140" w:author="Oriol Valles Codina" w:date="2023-08-31T14:08:00Z">
            <w:rPr>
              <w:highlight w:val="yellow"/>
            </w:rPr>
          </w:rPrChange>
        </w:rPr>
        <w:t>selected economic variables</w:t>
      </w:r>
      <w:r w:rsidRPr="00102440">
        <w:rPr>
          <w:rPrChange w:id="1141" w:author="Oriol Valles Codina" w:date="2023-08-31T14:08:00Z">
            <w:rPr>
              <w:highlight w:val="yellow"/>
            </w:rPr>
          </w:rPrChange>
        </w:rPr>
        <w:t xml:space="preserve">. </w:t>
      </w:r>
      <w:r w:rsidR="00D2281F" w:rsidRPr="00102440">
        <w:rPr>
          <w:rPrChange w:id="1142" w:author="Oriol Valles Codina" w:date="2023-08-31T14:08:00Z">
            <w:rPr>
              <w:highlight w:val="yellow"/>
            </w:rPr>
          </w:rPrChange>
        </w:rPr>
        <w:t>Unsurprising</w:t>
      </w:r>
      <w:r w:rsidRPr="00102440">
        <w:rPr>
          <w:rPrChange w:id="1143" w:author="Oriol Valles Codina" w:date="2023-08-31T14:08:00Z">
            <w:rPr>
              <w:highlight w:val="yellow"/>
            </w:rPr>
          </w:rPrChange>
        </w:rPr>
        <w:t xml:space="preserve">ly, the adoption of </w:t>
      </w:r>
      <w:r w:rsidR="00D2281F" w:rsidRPr="00102440">
        <w:rPr>
          <w:rPrChange w:id="1144" w:author="Oriol Valles Codina" w:date="2023-08-31T14:08:00Z">
            <w:rPr>
              <w:highlight w:val="yellow"/>
            </w:rPr>
          </w:rPrChange>
        </w:rPr>
        <w:t>a more parsimonious production technique</w:t>
      </w:r>
      <w:r w:rsidRPr="00102440">
        <w:t xml:space="preserve"> creates a fresh market for ‘recycled waste’, leading to a gradual increase in its unit price over time. In contrast, </w:t>
      </w:r>
      <w:r w:rsidR="00D2281F" w:rsidRPr="00102440">
        <w:rPr>
          <w:rPrChange w:id="1145" w:author="Oriol Valles Codina" w:date="2023-08-31T14:08:00Z">
            <w:rPr>
              <w:highlight w:val="yellow"/>
            </w:rPr>
          </w:rPrChange>
        </w:rPr>
        <w:t>market</w:t>
      </w:r>
      <w:r w:rsidR="00D2281F" w:rsidRPr="00102440">
        <w:t xml:space="preserve"> </w:t>
      </w:r>
      <w:r w:rsidRPr="00102440">
        <w:t>prices of other products and services decline</w:t>
      </w:r>
      <w:r w:rsidR="00811DEF">
        <w:t xml:space="preserve"> due to </w:t>
      </w:r>
      <w:r w:rsidR="00B878B0">
        <w:t>lower production costs</w:t>
      </w:r>
      <w:r w:rsidRPr="00102440">
        <w:rPr>
          <w:rPrChange w:id="1146" w:author="Oriol Valles Codina" w:date="2023-08-31T14:08:00Z">
            <w:rPr>
              <w:highlight w:val="yellow"/>
            </w:rPr>
          </w:rPrChange>
        </w:rPr>
        <w:t xml:space="preserve">. </w:t>
      </w:r>
      <w:r w:rsidR="00D2281F" w:rsidRPr="00102440">
        <w:rPr>
          <w:rPrChange w:id="1147" w:author="Oriol Valles Codina" w:date="2023-08-31T14:08:00Z">
            <w:rPr>
              <w:highlight w:val="yellow"/>
            </w:rPr>
          </w:rPrChange>
        </w:rPr>
        <w:t xml:space="preserve">The synergy of increased government spending and decreased consumer goods prices leads to a rise in real disposable income and consumption, with the latter surpassing the former. Consequently, accumulated wealth diminishes (as saving becomes negative), contributing to the stabilization of the economy at a new </w:t>
      </w:r>
      <w:r w:rsidR="007E68DA" w:rsidRPr="00102440">
        <w:rPr>
          <w:rPrChange w:id="1148" w:author="Oriol Valles Codina" w:date="2023-08-31T14:08:00Z">
            <w:rPr>
              <w:highlight w:val="yellow"/>
            </w:rPr>
          </w:rPrChange>
        </w:rPr>
        <w:t xml:space="preserve">steady </w:t>
      </w:r>
      <w:r w:rsidR="00D2281F" w:rsidRPr="00102440">
        <w:rPr>
          <w:rPrChange w:id="1149" w:author="Oriol Valles Codina" w:date="2023-08-31T14:08:00Z">
            <w:rPr>
              <w:highlight w:val="yellow"/>
            </w:rPr>
          </w:rPrChange>
        </w:rPr>
        <w:t>state in the medium term.</w:t>
      </w:r>
      <w:r w:rsidR="00D2281F" w:rsidRPr="00102440">
        <w:t xml:space="preserve">  </w:t>
      </w:r>
    </w:p>
    <w:p w14:paraId="7A793EA8" w14:textId="49BA4160" w:rsidR="00C65686" w:rsidRPr="00102440" w:rsidRDefault="00A7727B" w:rsidP="00C65686">
      <w:pPr>
        <w:pStyle w:val="BodyJUST2CE"/>
      </w:pPr>
      <w:r w:rsidRPr="00102440">
        <w:rPr>
          <w:rPrChange w:id="1150" w:author="Oriol Valles Codina" w:date="2023-08-31T14:08:00Z">
            <w:rPr>
              <w:highlight w:val="yellow"/>
            </w:rPr>
          </w:rPrChange>
        </w:rPr>
        <w:t xml:space="preserve">Figure </w:t>
      </w:r>
      <w:del w:id="1151" w:author="Oriol Valles Codina" w:date="2023-08-31T16:16:00Z">
        <w:r w:rsidRPr="00102440" w:rsidDel="00A83FE3">
          <w:rPr>
            <w:rPrChange w:id="1152" w:author="Oriol Valles Codina" w:date="2023-08-31T14:08:00Z">
              <w:rPr>
                <w:highlight w:val="yellow"/>
              </w:rPr>
            </w:rPrChange>
          </w:rPr>
          <w:delText xml:space="preserve">6 </w:delText>
        </w:r>
      </w:del>
      <w:ins w:id="1153" w:author="Oriol Valles Codina" w:date="2023-08-31T16:16:00Z">
        <w:r w:rsidR="00A83FE3">
          <w:t>10</w:t>
        </w:r>
        <w:r w:rsidR="00A83FE3" w:rsidRPr="00102440">
          <w:rPr>
            <w:rPrChange w:id="1154" w:author="Oriol Valles Codina" w:date="2023-08-31T14:08:00Z">
              <w:rPr>
                <w:highlight w:val="yellow"/>
              </w:rPr>
            </w:rPrChange>
          </w:rPr>
          <w:t xml:space="preserve"> </w:t>
        </w:r>
      </w:ins>
      <w:r w:rsidRPr="00102440">
        <w:rPr>
          <w:rPrChange w:id="1155" w:author="Oriol Valles Codina" w:date="2023-08-31T14:08:00Z">
            <w:rPr>
              <w:highlight w:val="yellow"/>
            </w:rPr>
          </w:rPrChange>
        </w:rPr>
        <w:t>shows that t</w:t>
      </w:r>
      <w:r w:rsidR="00C65686" w:rsidRPr="00102440">
        <w:t xml:space="preserve">he improved production efficiency achieved using recycled waste as an intermediate good reduces the demand for traditional inputs such as manufacturing and agricultural products, as well as services. However, </w:t>
      </w:r>
      <w:r w:rsidR="00C65686" w:rsidRPr="00102440">
        <w:rPr>
          <w:rPrChange w:id="1156" w:author="Oriol Valles Codina" w:date="2023-08-31T14:08:00Z">
            <w:rPr>
              <w:highlight w:val="yellow"/>
            </w:rPr>
          </w:rPrChange>
        </w:rPr>
        <w:t>CO</w:t>
      </w:r>
      <w:r w:rsidR="00C65686" w:rsidRPr="00102440">
        <w:rPr>
          <w:vertAlign w:val="subscript"/>
          <w:rPrChange w:id="1157" w:author="Oriol Valles Codina" w:date="2023-08-31T14:08:00Z">
            <w:rPr>
              <w:highlight w:val="yellow"/>
              <w:vertAlign w:val="subscript"/>
            </w:rPr>
          </w:rPrChange>
        </w:rPr>
        <w:t>2</w:t>
      </w:r>
      <w:r w:rsidR="00C65686" w:rsidRPr="00102440">
        <w:rPr>
          <w:rPrChange w:id="1158" w:author="Oriol Valles Codina" w:date="2023-08-31T14:08:00Z">
            <w:rPr>
              <w:highlight w:val="yellow"/>
            </w:rPr>
          </w:rPrChange>
        </w:rPr>
        <w:t xml:space="preserve"> emissions </w:t>
      </w:r>
      <w:r w:rsidRPr="00102440">
        <w:rPr>
          <w:rPrChange w:id="1159" w:author="Oriol Valles Codina" w:date="2023-08-31T14:08:00Z">
            <w:rPr>
              <w:highlight w:val="yellow"/>
            </w:rPr>
          </w:rPrChange>
        </w:rPr>
        <w:t>rebound</w:t>
      </w:r>
      <w:r w:rsidR="00C65686" w:rsidRPr="00102440">
        <w:rPr>
          <w:rPrChange w:id="1160" w:author="Oriol Valles Codina" w:date="2023-08-31T14:08:00Z">
            <w:rPr>
              <w:highlight w:val="yellow"/>
            </w:rPr>
          </w:rPrChange>
        </w:rPr>
        <w:t xml:space="preserve"> </w:t>
      </w:r>
      <w:r w:rsidRPr="00102440">
        <w:rPr>
          <w:rPrChange w:id="1161" w:author="Oriol Valles Codina" w:date="2023-08-31T14:08:00Z">
            <w:rPr>
              <w:highlight w:val="yellow"/>
            </w:rPr>
          </w:rPrChange>
        </w:rPr>
        <w:t>after a few period</w:t>
      </w:r>
      <w:ins w:id="1162" w:author="Oriol Valles Codina" w:date="2023-08-31T14:09:00Z">
        <w:r w:rsidR="00102440">
          <w:t>s</w:t>
        </w:r>
      </w:ins>
      <w:r w:rsidRPr="00102440">
        <w:rPr>
          <w:rPrChange w:id="1163" w:author="Oriol Valles Codina" w:date="2023-08-31T14:08:00Z">
            <w:rPr>
              <w:highlight w:val="yellow"/>
            </w:rPr>
          </w:rPrChange>
        </w:rPr>
        <w:t xml:space="preserve"> </w:t>
      </w:r>
      <w:r w:rsidR="00C65686" w:rsidRPr="00102440">
        <w:rPr>
          <w:rPrChange w:id="1164" w:author="Oriol Valles Codina" w:date="2023-08-31T14:08:00Z">
            <w:rPr>
              <w:highlight w:val="yellow"/>
            </w:rPr>
          </w:rPrChange>
        </w:rPr>
        <w:t>due to the overall increase in output</w:t>
      </w:r>
      <w:r w:rsidRPr="00102440">
        <w:rPr>
          <w:rPrChange w:id="1165" w:author="Oriol Valles Codina" w:date="2023-08-31T14:08:00Z">
            <w:rPr>
              <w:highlight w:val="yellow"/>
            </w:rPr>
          </w:rPrChange>
        </w:rPr>
        <w:t>, which now includes</w:t>
      </w:r>
      <w:r w:rsidR="00C65686" w:rsidRPr="00102440">
        <w:rPr>
          <w:rPrChange w:id="1166" w:author="Oriol Valles Codina" w:date="2023-08-31T14:08:00Z">
            <w:rPr>
              <w:highlight w:val="yellow"/>
            </w:rPr>
          </w:rPrChange>
        </w:rPr>
        <w:t xml:space="preserve"> recycled waste</w:t>
      </w:r>
      <w:r w:rsidR="00C65686" w:rsidRPr="00102440">
        <w:t>. Nevertheless, the use of more efficient techniques and the lower energy intensity assumed in waste recycling eventually lead</w:t>
      </w:r>
      <w:ins w:id="1167" w:author="Oriol Valles Codina" w:date="2023-08-31T14:09:00Z">
        <w:r w:rsidR="00102440">
          <w:t>s</w:t>
        </w:r>
      </w:ins>
      <w:r w:rsidR="00C65686" w:rsidRPr="00102440">
        <w:t xml:space="preserve"> to a reduction in emissions compared to the baseline scenario, particularly in the long run when the net product </w:t>
      </w:r>
      <w:del w:id="1168" w:author="Oriol Valles Codina" w:date="2023-08-31T16:27:00Z">
        <w:r w:rsidR="00C65686" w:rsidRPr="00102440" w:rsidDel="00C84769">
          <w:delText xml:space="preserve">stabilizes </w:delText>
        </w:r>
      </w:del>
      <w:ins w:id="1169" w:author="Oriol Valles Codina" w:date="2023-08-31T16:27:00Z">
        <w:r w:rsidR="00C84769" w:rsidRPr="00102440">
          <w:t>stabili</w:t>
        </w:r>
        <w:r w:rsidR="00C84769">
          <w:t>s</w:t>
        </w:r>
        <w:r w:rsidR="00C84769" w:rsidRPr="00102440">
          <w:t xml:space="preserve">es </w:t>
        </w:r>
      </w:ins>
      <w:r w:rsidR="00C65686" w:rsidRPr="00102440">
        <w:t xml:space="preserve">and total output even declines. It should be noted that the temporary nature of the rebound effect in our </w:t>
      </w:r>
      <w:r w:rsidRPr="00102440">
        <w:rPr>
          <w:rPrChange w:id="1170" w:author="Oriol Valles Codina" w:date="2023-08-31T14:08:00Z">
            <w:rPr>
              <w:highlight w:val="yellow"/>
            </w:rPr>
          </w:rPrChange>
        </w:rPr>
        <w:t>numerical</w:t>
      </w:r>
      <w:r w:rsidRPr="00102440">
        <w:t xml:space="preserve"> </w:t>
      </w:r>
      <w:r w:rsidR="00C65686" w:rsidRPr="00102440">
        <w:t>experiment is specific to the chosen parameter values. Additional experiments demonstrate that the increase in CO</w:t>
      </w:r>
      <w:r w:rsidR="00C65686" w:rsidRPr="00102440">
        <w:rPr>
          <w:vertAlign w:val="subscript"/>
        </w:rPr>
        <w:t>2</w:t>
      </w:r>
      <w:r w:rsidR="00C65686" w:rsidRPr="00102440">
        <w:t xml:space="preserve"> emissions can be long-lasting (for a comprehensive discussion on rebound effects, refer to Zink and Geyer, 2017, and Bimpizas-Pinis et al., 2021).</w:t>
      </w:r>
    </w:p>
    <w:p w14:paraId="1865A3CD" w14:textId="68AA2903" w:rsidR="00C65686" w:rsidRPr="00102440" w:rsidRDefault="00C65686" w:rsidP="00C65686">
      <w:pPr>
        <w:pStyle w:val="BodyJUST2CE"/>
      </w:pPr>
      <w:r w:rsidRPr="00102440">
        <w:rPr>
          <w:rPrChange w:id="1171" w:author="Oriol Valles Codina" w:date="2023-08-31T14:08:00Z">
            <w:rPr>
              <w:highlight w:val="yellow"/>
            </w:rPr>
          </w:rPrChange>
        </w:rPr>
        <w:t xml:space="preserve">Shifting focus to social variables, Figure </w:t>
      </w:r>
      <w:del w:id="1172" w:author="Oriol Valles Codina" w:date="2023-08-31T16:16:00Z">
        <w:r w:rsidR="00670B17" w:rsidRPr="00102440" w:rsidDel="00A83FE3">
          <w:rPr>
            <w:rPrChange w:id="1173" w:author="Oriol Valles Codina" w:date="2023-08-31T14:08:00Z">
              <w:rPr>
                <w:highlight w:val="yellow"/>
              </w:rPr>
            </w:rPrChange>
          </w:rPr>
          <w:delText>6</w:delText>
        </w:r>
        <w:r w:rsidRPr="00102440" w:rsidDel="00A83FE3">
          <w:delText xml:space="preserve"> </w:delText>
        </w:r>
      </w:del>
      <w:ins w:id="1174" w:author="Oriol Valles Codina" w:date="2023-08-31T16:16:00Z">
        <w:r w:rsidR="00A83FE3">
          <w:t>10</w:t>
        </w:r>
        <w:r w:rsidR="00A83FE3" w:rsidRPr="00102440">
          <w:t xml:space="preserve"> </w:t>
        </w:r>
      </w:ins>
      <w:r w:rsidRPr="00102440">
        <w:t xml:space="preserve">reveals that, all else being equal, the functional income distribution becomes </w:t>
      </w:r>
      <w:r w:rsidR="00670B17" w:rsidRPr="00102440">
        <w:rPr>
          <w:rPrChange w:id="1175" w:author="Oriol Valles Codina" w:date="2023-08-31T14:08:00Z">
            <w:rPr>
              <w:highlight w:val="yellow"/>
            </w:rPr>
          </w:rPrChange>
        </w:rPr>
        <w:t>less</w:t>
      </w:r>
      <w:r w:rsidRPr="00102440">
        <w:rPr>
          <w:rPrChange w:id="1176" w:author="Oriol Valles Codina" w:date="2023-08-31T14:08:00Z">
            <w:rPr>
              <w:highlight w:val="yellow"/>
            </w:rPr>
          </w:rPrChange>
        </w:rPr>
        <w:t xml:space="preserve"> favourable to </w:t>
      </w:r>
      <w:r w:rsidR="00670B17" w:rsidRPr="00102440">
        <w:rPr>
          <w:rPrChange w:id="1177" w:author="Oriol Valles Codina" w:date="2023-08-31T14:08:00Z">
            <w:rPr>
              <w:highlight w:val="yellow"/>
            </w:rPr>
          </w:rPrChange>
        </w:rPr>
        <w:t>labour in the medium run</w:t>
      </w:r>
      <w:r w:rsidRPr="00102440">
        <w:rPr>
          <w:rPrChange w:id="1178" w:author="Oriol Valles Codina" w:date="2023-08-31T14:08:00Z">
            <w:rPr>
              <w:highlight w:val="yellow"/>
            </w:rPr>
          </w:rPrChange>
        </w:rPr>
        <w:t>.</w:t>
      </w:r>
      <w:r w:rsidRPr="00102440">
        <w:t xml:space="preserve"> Two opposing effects come into play. On one hand, the higher stock of government debt leads to increased interest payments to rentiers, which </w:t>
      </w:r>
      <w:r w:rsidRPr="00102440">
        <w:rPr>
          <w:rPrChange w:id="1179" w:author="Oriol Valles Codina" w:date="2023-08-31T14:08:00Z">
            <w:rPr>
              <w:highlight w:val="yellow"/>
            </w:rPr>
          </w:rPrChange>
        </w:rPr>
        <w:t>in</w:t>
      </w:r>
      <w:r w:rsidR="00670B17" w:rsidRPr="00102440">
        <w:rPr>
          <w:rPrChange w:id="1180" w:author="Oriol Valles Codina" w:date="2023-08-31T14:08:00Z">
            <w:rPr>
              <w:highlight w:val="yellow"/>
            </w:rPr>
          </w:rPrChange>
        </w:rPr>
        <w:t>creases</w:t>
      </w:r>
      <w:r w:rsidRPr="00102440">
        <w:t xml:space="preserve"> the </w:t>
      </w:r>
      <w:r w:rsidRPr="00102440">
        <w:rPr>
          <w:rPrChange w:id="1181" w:author="Oriol Valles Codina" w:date="2023-08-31T14:08:00Z">
            <w:rPr>
              <w:highlight w:val="yellow"/>
            </w:rPr>
          </w:rPrChange>
        </w:rPr>
        <w:t xml:space="preserve">share </w:t>
      </w:r>
      <w:r w:rsidR="00670B17" w:rsidRPr="00102440">
        <w:rPr>
          <w:rPrChange w:id="1182" w:author="Oriol Valles Codina" w:date="2023-08-31T14:08:00Z">
            <w:rPr>
              <w:highlight w:val="yellow"/>
            </w:rPr>
          </w:rPrChange>
        </w:rPr>
        <w:t>of capital incomes</w:t>
      </w:r>
      <w:r w:rsidR="00670B17" w:rsidRPr="00102440">
        <w:t xml:space="preserve"> </w:t>
      </w:r>
      <w:r w:rsidRPr="00102440">
        <w:t>of total income. On the other hand, the recycling industry is assumed more labour-intensive than traditional industries</w:t>
      </w:r>
      <w:r w:rsidR="00670B17" w:rsidRPr="00102440">
        <w:t xml:space="preserve">. </w:t>
      </w:r>
      <w:r w:rsidR="00670B17" w:rsidRPr="00102440">
        <w:rPr>
          <w:rPrChange w:id="1183" w:author="Oriol Valles Codina" w:date="2023-08-31T14:08:00Z">
            <w:rPr>
              <w:highlight w:val="yellow"/>
            </w:rPr>
          </w:rPrChange>
        </w:rPr>
        <w:t>While the second effect</w:t>
      </w:r>
      <w:r w:rsidRPr="00102440">
        <w:rPr>
          <w:rPrChange w:id="1184" w:author="Oriol Valles Codina" w:date="2023-08-31T14:08:00Z">
            <w:rPr>
              <w:highlight w:val="yellow"/>
            </w:rPr>
          </w:rPrChange>
        </w:rPr>
        <w:t xml:space="preserve"> prevails</w:t>
      </w:r>
      <w:r w:rsidR="00670B17" w:rsidRPr="00102440">
        <w:rPr>
          <w:rPrChange w:id="1185" w:author="Oriol Valles Codina" w:date="2023-08-31T14:08:00Z">
            <w:rPr>
              <w:highlight w:val="yellow"/>
            </w:rPr>
          </w:rPrChange>
        </w:rPr>
        <w:t xml:space="preserve"> in the short run, the first effect prevails in the medium to long run (but this result is dependent on the specific parameter values chosen)</w:t>
      </w:r>
      <w:r w:rsidRPr="00102440">
        <w:rPr>
          <w:rPrChange w:id="1186" w:author="Oriol Valles Codina" w:date="2023-08-31T14:08:00Z">
            <w:rPr>
              <w:highlight w:val="yellow"/>
            </w:rPr>
          </w:rPrChange>
        </w:rPr>
        <w:t>. G</w:t>
      </w:r>
      <w:r w:rsidRPr="00102440">
        <w:t xml:space="preserve">ender equality remains unchanged, although </w:t>
      </w:r>
      <w:r w:rsidR="00B878B0">
        <w:t>female employment</w:t>
      </w:r>
      <w:r w:rsidRPr="00102440">
        <w:t xml:space="preserve"> increases. Once again, this outcome is driven by the higher labour intensity of the new recycling industry.</w:t>
      </w:r>
    </w:p>
    <w:p w14:paraId="0E49B130" w14:textId="528F767E" w:rsidR="00C65686" w:rsidRPr="00102440" w:rsidRDefault="00C65686" w:rsidP="00C65686">
      <w:pPr>
        <w:pStyle w:val="Title2JUST2CE"/>
        <w:rPr>
          <w:lang w:val="en-GB"/>
          <w:rPrChange w:id="1187" w:author="Oriol Valles Codina" w:date="2023-08-31T14:08:00Z">
            <w:rPr/>
          </w:rPrChange>
        </w:rPr>
      </w:pPr>
      <w:bookmarkStart w:id="1188" w:name="_Toc144421989"/>
      <w:r w:rsidRPr="00102440">
        <w:rPr>
          <w:lang w:val="en-GB"/>
          <w:rPrChange w:id="1189" w:author="Oriol Valles Codina" w:date="2023-08-31T14:08:00Z">
            <w:rPr/>
          </w:rPrChange>
        </w:rPr>
        <w:t>[</w:t>
      </w:r>
      <w:del w:id="1190" w:author="Oriol Valles Codina" w:date="2023-08-31T12:00:00Z">
        <w:r w:rsidRPr="00102440" w:rsidDel="00DA3526">
          <w:rPr>
            <w:lang w:val="en-GB"/>
            <w:rPrChange w:id="1191" w:author="Oriol Valles Codina" w:date="2023-08-31T14:08:00Z">
              <w:rPr/>
            </w:rPrChange>
          </w:rPr>
          <w:delText>5</w:delText>
        </w:r>
      </w:del>
      <w:ins w:id="1192" w:author="Oriol Valles Codina" w:date="2023-08-31T12:00:00Z">
        <w:r w:rsidR="00DA3526" w:rsidRPr="00102440">
          <w:rPr>
            <w:lang w:val="en-GB"/>
          </w:rPr>
          <w:t>6</w:t>
        </w:r>
      </w:ins>
      <w:r w:rsidRPr="00102440">
        <w:rPr>
          <w:lang w:val="en-GB"/>
          <w:rPrChange w:id="1193" w:author="Oriol Valles Codina" w:date="2023-08-31T14:08:00Z">
            <w:rPr/>
          </w:rPrChange>
        </w:rPr>
        <w:t>.2] Two-</w:t>
      </w:r>
      <w:del w:id="1194" w:author="Oriol Valles Codina" w:date="2023-08-31T14:17:00Z">
        <w:r w:rsidRPr="00102440" w:rsidDel="009F61ED">
          <w:rPr>
            <w:lang w:val="en-GB"/>
            <w:rPrChange w:id="1195" w:author="Oriol Valles Codina" w:date="2023-08-31T14:08:00Z">
              <w:rPr/>
            </w:rPrChange>
          </w:rPr>
          <w:delText xml:space="preserve">area </w:delText>
        </w:r>
      </w:del>
      <w:ins w:id="1196" w:author="Oriol Valles Codina" w:date="2023-08-31T14:17:00Z">
        <w:r w:rsidR="009F61ED">
          <w:rPr>
            <w:lang w:val="en-GB"/>
          </w:rPr>
          <w:t>A</w:t>
        </w:r>
        <w:r w:rsidR="009F61ED" w:rsidRPr="00102440">
          <w:rPr>
            <w:lang w:val="en-GB"/>
            <w:rPrChange w:id="1197" w:author="Oriol Valles Codina" w:date="2023-08-31T14:08:00Z">
              <w:rPr/>
            </w:rPrChange>
          </w:rPr>
          <w:t xml:space="preserve">rea </w:t>
        </w:r>
      </w:ins>
      <w:del w:id="1198" w:author="Oriol Valles Codina" w:date="2023-08-31T14:17:00Z">
        <w:r w:rsidRPr="00102440" w:rsidDel="009F61ED">
          <w:rPr>
            <w:lang w:val="en-GB"/>
            <w:rPrChange w:id="1199" w:author="Oriol Valles Codina" w:date="2023-08-31T14:08:00Z">
              <w:rPr/>
            </w:rPrChange>
          </w:rPr>
          <w:delText xml:space="preserve">model </w:delText>
        </w:r>
      </w:del>
      <w:ins w:id="1200" w:author="Oriol Valles Codina" w:date="2023-08-31T14:17:00Z">
        <w:r w:rsidR="009F61ED">
          <w:rPr>
            <w:lang w:val="en-GB"/>
          </w:rPr>
          <w:t>M</w:t>
        </w:r>
        <w:r w:rsidR="009F61ED" w:rsidRPr="00102440">
          <w:rPr>
            <w:lang w:val="en-GB"/>
            <w:rPrChange w:id="1201" w:author="Oriol Valles Codina" w:date="2023-08-31T14:08:00Z">
              <w:rPr/>
            </w:rPrChange>
          </w:rPr>
          <w:t xml:space="preserve">odel </w:t>
        </w:r>
      </w:ins>
      <w:r w:rsidRPr="00102440">
        <w:rPr>
          <w:lang w:val="en-GB"/>
          <w:rPrChange w:id="1202" w:author="Oriol Valles Codina" w:date="2023-08-31T14:08:00Z">
            <w:rPr/>
          </w:rPrChange>
        </w:rPr>
        <w:t xml:space="preserve">with </w:t>
      </w:r>
      <w:del w:id="1203" w:author="Oriol Valles Codina" w:date="2023-08-31T14:17:00Z">
        <w:r w:rsidRPr="00102440" w:rsidDel="009F61ED">
          <w:rPr>
            <w:lang w:val="en-GB"/>
            <w:rPrChange w:id="1204" w:author="Oriol Valles Codina" w:date="2023-08-31T14:08:00Z">
              <w:rPr/>
            </w:rPrChange>
          </w:rPr>
          <w:delText xml:space="preserve">fixed </w:delText>
        </w:r>
      </w:del>
      <w:ins w:id="1205" w:author="Oriol Valles Codina" w:date="2023-08-31T14:17:00Z">
        <w:r w:rsidR="009F61ED">
          <w:rPr>
            <w:lang w:val="en-GB"/>
          </w:rPr>
          <w:t>F</w:t>
        </w:r>
        <w:r w:rsidR="009F61ED" w:rsidRPr="00102440">
          <w:rPr>
            <w:lang w:val="en-GB"/>
            <w:rPrChange w:id="1206" w:author="Oriol Valles Codina" w:date="2023-08-31T14:08:00Z">
              <w:rPr/>
            </w:rPrChange>
          </w:rPr>
          <w:t xml:space="preserve">ixed </w:t>
        </w:r>
      </w:ins>
      <w:del w:id="1207" w:author="Oriol Valles Codina" w:date="2023-08-31T14:17:00Z">
        <w:r w:rsidRPr="00102440" w:rsidDel="009F61ED">
          <w:rPr>
            <w:lang w:val="en-GB"/>
            <w:rPrChange w:id="1208" w:author="Oriol Valles Codina" w:date="2023-08-31T14:08:00Z">
              <w:rPr/>
            </w:rPrChange>
          </w:rPr>
          <w:delText xml:space="preserve">exchange </w:delText>
        </w:r>
      </w:del>
      <w:ins w:id="1209" w:author="Oriol Valles Codina" w:date="2023-08-31T14:17:00Z">
        <w:r w:rsidR="009F61ED">
          <w:rPr>
            <w:lang w:val="en-GB"/>
          </w:rPr>
          <w:t>E</w:t>
        </w:r>
        <w:r w:rsidR="009F61ED" w:rsidRPr="00102440">
          <w:rPr>
            <w:lang w:val="en-GB"/>
            <w:rPrChange w:id="1210" w:author="Oriol Valles Codina" w:date="2023-08-31T14:08:00Z">
              <w:rPr/>
            </w:rPrChange>
          </w:rPr>
          <w:t xml:space="preserve">xchange </w:t>
        </w:r>
      </w:ins>
      <w:del w:id="1211" w:author="Oriol Valles Codina" w:date="2023-08-31T14:17:00Z">
        <w:r w:rsidRPr="00102440" w:rsidDel="009F61ED">
          <w:rPr>
            <w:lang w:val="en-GB"/>
            <w:rPrChange w:id="1212" w:author="Oriol Valles Codina" w:date="2023-08-31T14:08:00Z">
              <w:rPr/>
            </w:rPrChange>
          </w:rPr>
          <w:delText>rate</w:delText>
        </w:r>
      </w:del>
      <w:ins w:id="1213" w:author="Oriol Valles Codina" w:date="2023-08-31T14:17:00Z">
        <w:r w:rsidR="009F61ED">
          <w:rPr>
            <w:lang w:val="en-GB"/>
          </w:rPr>
          <w:t>R</w:t>
        </w:r>
        <w:r w:rsidR="009F61ED" w:rsidRPr="00102440">
          <w:rPr>
            <w:lang w:val="en-GB"/>
            <w:rPrChange w:id="1214" w:author="Oriol Valles Codina" w:date="2023-08-31T14:08:00Z">
              <w:rPr/>
            </w:rPrChange>
          </w:rPr>
          <w:t>ate</w:t>
        </w:r>
      </w:ins>
      <w:bookmarkEnd w:id="1188"/>
    </w:p>
    <w:p w14:paraId="175357B8" w14:textId="0ECC2E3A" w:rsidR="00457983" w:rsidRPr="00102440" w:rsidRDefault="00457983" w:rsidP="00457983">
      <w:pPr>
        <w:pStyle w:val="BodyJUST2CE"/>
        <w:rPr>
          <w:rPrChange w:id="1215" w:author="Oriol Valles Codina" w:date="2023-08-31T14:08:00Z">
            <w:rPr>
              <w:highlight w:val="yellow"/>
            </w:rPr>
          </w:rPrChange>
        </w:rPr>
      </w:pPr>
      <w:r w:rsidRPr="00102440">
        <w:rPr>
          <w:rPrChange w:id="1216" w:author="Oriol Valles Codina" w:date="2023-08-31T14:08:00Z">
            <w:rPr>
              <w:highlight w:val="yellow"/>
            </w:rPr>
          </w:rPrChange>
        </w:rPr>
        <w:t xml:space="preserve">Figure </w:t>
      </w:r>
      <w:del w:id="1217" w:author="Oriol Valles Codina" w:date="2023-08-31T16:16:00Z">
        <w:r w:rsidRPr="00102440" w:rsidDel="00A83FE3">
          <w:rPr>
            <w:rPrChange w:id="1218" w:author="Oriol Valles Codina" w:date="2023-08-31T14:08:00Z">
              <w:rPr>
                <w:highlight w:val="yellow"/>
              </w:rPr>
            </w:rPrChange>
          </w:rPr>
          <w:delText xml:space="preserve">7 </w:delText>
        </w:r>
      </w:del>
      <w:ins w:id="1219" w:author="Oriol Valles Codina" w:date="2023-08-31T16:16:00Z">
        <w:r w:rsidR="00A83FE3">
          <w:t>11</w:t>
        </w:r>
        <w:r w:rsidR="00A83FE3" w:rsidRPr="00102440">
          <w:rPr>
            <w:rPrChange w:id="1220" w:author="Oriol Valles Codina" w:date="2023-08-31T14:08:00Z">
              <w:rPr>
                <w:highlight w:val="yellow"/>
              </w:rPr>
            </w:rPrChange>
          </w:rPr>
          <w:t xml:space="preserve"> </w:t>
        </w:r>
      </w:ins>
      <w:r w:rsidRPr="00102440">
        <w:rPr>
          <w:rPrChange w:id="1221" w:author="Oriol Valles Codina" w:date="2023-08-31T14:08:00Z">
            <w:rPr>
              <w:highlight w:val="yellow"/>
            </w:rPr>
          </w:rPrChange>
        </w:rPr>
        <w:t>illustrates the impact of a CE innovation triggered by increased government spending on selected variables in a 2-area economy model. The innovation takes place solely in Area 1, with a fixed currency exchange rate between the two areas. Despite the rise in government spending and consequently, the national income of Area 1, the real export of Area 2 to Area 1 witnesses a sharp decline. This decline can be attributed to the reduced demand for (foreign) inputs by firms in Area 1. Conversely, the reduction in Area 1’s real exports is less significant, contributing to an improvement in its trade balance.</w:t>
      </w:r>
    </w:p>
    <w:p w14:paraId="3C1F3D61" w14:textId="3677D98E" w:rsidR="00C65686" w:rsidRPr="00102440" w:rsidRDefault="00457983" w:rsidP="00457983">
      <w:pPr>
        <w:pStyle w:val="BodyJUST2CE"/>
      </w:pPr>
      <w:r w:rsidRPr="00102440">
        <w:rPr>
          <w:rPrChange w:id="1222" w:author="Oriol Valles Codina" w:date="2023-08-31T14:08:00Z">
            <w:rPr>
              <w:highlight w:val="yellow"/>
            </w:rPr>
          </w:rPrChange>
        </w:rPr>
        <w:t>The economy of Area 1 experiences growth, accompanied by increased employment, including female employment. Furthermore, the accumulation of waste decreases due to recycling initiatives and enhanced efficiency in domestic production processes. Despite achieving higher ecological efficiency, industrial CO</w:t>
      </w:r>
      <w:r w:rsidRPr="00102440">
        <w:rPr>
          <w:vertAlign w:val="subscript"/>
          <w:rPrChange w:id="1223" w:author="Oriol Valles Codina" w:date="2023-08-31T14:08:00Z">
            <w:rPr>
              <w:highlight w:val="yellow"/>
              <w:vertAlign w:val="subscript"/>
            </w:rPr>
          </w:rPrChange>
        </w:rPr>
        <w:t>2</w:t>
      </w:r>
      <w:r w:rsidRPr="00102440">
        <w:rPr>
          <w:rPrChange w:id="1224" w:author="Oriol Valles Codina" w:date="2023-08-31T14:08:00Z">
            <w:rPr>
              <w:highlight w:val="yellow"/>
            </w:rPr>
          </w:rPrChange>
        </w:rPr>
        <w:t xml:space="preserve"> emissions show a temporary increase after a few periods. While these emissions fall below the initial levels in the medium run, they follow the pattern of non-renewable energy utilization dynamics. A similar trend is observed in the atmospheric CO</w:t>
      </w:r>
      <w:r w:rsidRPr="00102440">
        <w:rPr>
          <w:vertAlign w:val="subscript"/>
          <w:rPrChange w:id="1225" w:author="Oriol Valles Codina" w:date="2023-08-31T14:08:00Z">
            <w:rPr>
              <w:highlight w:val="yellow"/>
              <w:vertAlign w:val="subscript"/>
            </w:rPr>
          </w:rPrChange>
        </w:rPr>
        <w:t>2</w:t>
      </w:r>
      <w:r w:rsidRPr="00102440">
        <w:rPr>
          <w:rPrChange w:id="1226" w:author="Oriol Valles Codina" w:date="2023-08-31T14:08:00Z">
            <w:rPr>
              <w:highlight w:val="yellow"/>
            </w:rPr>
          </w:rPrChange>
        </w:rPr>
        <w:t xml:space="preserve"> concentration.</w:t>
      </w:r>
    </w:p>
    <w:p w14:paraId="15827BE5" w14:textId="4A614B5E" w:rsidR="00C65686" w:rsidRPr="00102440" w:rsidRDefault="00C65686" w:rsidP="00C65686">
      <w:pPr>
        <w:pStyle w:val="Title2JUST2CE"/>
        <w:rPr>
          <w:lang w:val="en-GB"/>
          <w:rPrChange w:id="1227" w:author="Oriol Valles Codina" w:date="2023-08-31T14:08:00Z">
            <w:rPr/>
          </w:rPrChange>
        </w:rPr>
      </w:pPr>
      <w:bookmarkStart w:id="1228" w:name="_Toc144421990"/>
      <w:r w:rsidRPr="00102440">
        <w:rPr>
          <w:lang w:val="en-GB"/>
          <w:rPrChange w:id="1229" w:author="Oriol Valles Codina" w:date="2023-08-31T14:08:00Z">
            <w:rPr/>
          </w:rPrChange>
        </w:rPr>
        <w:lastRenderedPageBreak/>
        <w:t>[</w:t>
      </w:r>
      <w:del w:id="1230" w:author="Oriol Valles Codina" w:date="2023-08-31T12:00:00Z">
        <w:r w:rsidRPr="00102440" w:rsidDel="00DA3526">
          <w:rPr>
            <w:lang w:val="en-GB"/>
            <w:rPrChange w:id="1231" w:author="Oriol Valles Codina" w:date="2023-08-31T14:08:00Z">
              <w:rPr/>
            </w:rPrChange>
          </w:rPr>
          <w:delText>5</w:delText>
        </w:r>
      </w:del>
      <w:ins w:id="1232" w:author="Oriol Valles Codina" w:date="2023-08-31T12:00:00Z">
        <w:r w:rsidR="00DA3526" w:rsidRPr="00102440">
          <w:rPr>
            <w:lang w:val="en-GB"/>
          </w:rPr>
          <w:t>6</w:t>
        </w:r>
      </w:ins>
      <w:r w:rsidRPr="00102440">
        <w:rPr>
          <w:lang w:val="en-GB"/>
          <w:rPrChange w:id="1233" w:author="Oriol Valles Codina" w:date="2023-08-31T14:08:00Z">
            <w:rPr/>
          </w:rPrChange>
        </w:rPr>
        <w:t>.3] Two-</w:t>
      </w:r>
      <w:del w:id="1234" w:author="Oriol Valles Codina" w:date="2023-08-31T14:17:00Z">
        <w:r w:rsidRPr="00102440" w:rsidDel="009F61ED">
          <w:rPr>
            <w:lang w:val="en-GB"/>
            <w:rPrChange w:id="1235" w:author="Oriol Valles Codina" w:date="2023-08-31T14:08:00Z">
              <w:rPr/>
            </w:rPrChange>
          </w:rPr>
          <w:delText xml:space="preserve">area </w:delText>
        </w:r>
      </w:del>
      <w:ins w:id="1236" w:author="Oriol Valles Codina" w:date="2023-08-31T14:17:00Z">
        <w:r w:rsidR="009F61ED">
          <w:rPr>
            <w:lang w:val="en-GB"/>
          </w:rPr>
          <w:t>A</w:t>
        </w:r>
        <w:r w:rsidR="009F61ED" w:rsidRPr="00102440">
          <w:rPr>
            <w:lang w:val="en-GB"/>
            <w:rPrChange w:id="1237" w:author="Oriol Valles Codina" w:date="2023-08-31T14:08:00Z">
              <w:rPr/>
            </w:rPrChange>
          </w:rPr>
          <w:t xml:space="preserve">rea </w:t>
        </w:r>
      </w:ins>
      <w:del w:id="1238" w:author="Oriol Valles Codina" w:date="2023-08-31T14:17:00Z">
        <w:r w:rsidRPr="00102440" w:rsidDel="009F61ED">
          <w:rPr>
            <w:lang w:val="en-GB"/>
            <w:rPrChange w:id="1239" w:author="Oriol Valles Codina" w:date="2023-08-31T14:08:00Z">
              <w:rPr/>
            </w:rPrChange>
          </w:rPr>
          <w:delText xml:space="preserve">model </w:delText>
        </w:r>
      </w:del>
      <w:ins w:id="1240" w:author="Oriol Valles Codina" w:date="2023-08-31T14:17:00Z">
        <w:r w:rsidR="009F61ED">
          <w:rPr>
            <w:lang w:val="en-GB"/>
          </w:rPr>
          <w:t>M</w:t>
        </w:r>
        <w:r w:rsidR="009F61ED" w:rsidRPr="00102440">
          <w:rPr>
            <w:lang w:val="en-GB"/>
            <w:rPrChange w:id="1241" w:author="Oriol Valles Codina" w:date="2023-08-31T14:08:00Z">
              <w:rPr/>
            </w:rPrChange>
          </w:rPr>
          <w:t xml:space="preserve">odel </w:t>
        </w:r>
      </w:ins>
      <w:r w:rsidRPr="00102440">
        <w:rPr>
          <w:lang w:val="en-GB"/>
          <w:rPrChange w:id="1242" w:author="Oriol Valles Codina" w:date="2023-08-31T14:08:00Z">
            <w:rPr/>
          </w:rPrChange>
        </w:rPr>
        <w:t>with (</w:t>
      </w:r>
      <w:del w:id="1243" w:author="Oriol Valles Codina" w:date="2023-08-31T14:17:00Z">
        <w:r w:rsidRPr="00102440" w:rsidDel="009F61ED">
          <w:rPr>
            <w:lang w:val="en-GB"/>
            <w:rPrChange w:id="1244" w:author="Oriol Valles Codina" w:date="2023-08-31T14:08:00Z">
              <w:rPr/>
            </w:rPrChange>
          </w:rPr>
          <w:delText>semi</w:delText>
        </w:r>
      </w:del>
      <w:ins w:id="1245" w:author="Oriol Valles Codina" w:date="2023-08-31T14:17:00Z">
        <w:r w:rsidR="009F61ED">
          <w:rPr>
            <w:lang w:val="en-GB"/>
          </w:rPr>
          <w:t>S</w:t>
        </w:r>
        <w:r w:rsidR="009F61ED" w:rsidRPr="00102440">
          <w:rPr>
            <w:lang w:val="en-GB"/>
            <w:rPrChange w:id="1246" w:author="Oriol Valles Codina" w:date="2023-08-31T14:08:00Z">
              <w:rPr/>
            </w:rPrChange>
          </w:rPr>
          <w:t>emi</w:t>
        </w:r>
      </w:ins>
      <w:r w:rsidRPr="00102440">
        <w:rPr>
          <w:lang w:val="en-GB"/>
          <w:rPrChange w:id="1247" w:author="Oriol Valles Codina" w:date="2023-08-31T14:08:00Z">
            <w:rPr/>
          </w:rPrChange>
        </w:rPr>
        <w:t xml:space="preserve">) </w:t>
      </w:r>
      <w:del w:id="1248" w:author="Oriol Valles Codina" w:date="2023-08-31T14:17:00Z">
        <w:r w:rsidRPr="00102440" w:rsidDel="009F61ED">
          <w:rPr>
            <w:lang w:val="en-GB"/>
            <w:rPrChange w:id="1249" w:author="Oriol Valles Codina" w:date="2023-08-31T14:08:00Z">
              <w:rPr/>
            </w:rPrChange>
          </w:rPr>
          <w:delText xml:space="preserve">floating </w:delText>
        </w:r>
      </w:del>
      <w:ins w:id="1250" w:author="Oriol Valles Codina" w:date="2023-08-31T14:17:00Z">
        <w:r w:rsidR="009F61ED">
          <w:rPr>
            <w:lang w:val="en-GB"/>
          </w:rPr>
          <w:t>F</w:t>
        </w:r>
        <w:r w:rsidR="009F61ED" w:rsidRPr="00102440">
          <w:rPr>
            <w:lang w:val="en-GB"/>
            <w:rPrChange w:id="1251" w:author="Oriol Valles Codina" w:date="2023-08-31T14:08:00Z">
              <w:rPr/>
            </w:rPrChange>
          </w:rPr>
          <w:t xml:space="preserve">loating </w:t>
        </w:r>
      </w:ins>
      <w:del w:id="1252" w:author="Oriol Valles Codina" w:date="2023-08-31T14:17:00Z">
        <w:r w:rsidRPr="00102440" w:rsidDel="009F61ED">
          <w:rPr>
            <w:lang w:val="en-GB"/>
            <w:rPrChange w:id="1253" w:author="Oriol Valles Codina" w:date="2023-08-31T14:08:00Z">
              <w:rPr/>
            </w:rPrChange>
          </w:rPr>
          <w:delText xml:space="preserve">exchange </w:delText>
        </w:r>
      </w:del>
      <w:ins w:id="1254" w:author="Oriol Valles Codina" w:date="2023-08-31T14:17:00Z">
        <w:r w:rsidR="009F61ED">
          <w:rPr>
            <w:lang w:val="en-GB"/>
          </w:rPr>
          <w:t>E</w:t>
        </w:r>
        <w:r w:rsidR="009F61ED" w:rsidRPr="00102440">
          <w:rPr>
            <w:lang w:val="en-GB"/>
            <w:rPrChange w:id="1255" w:author="Oriol Valles Codina" w:date="2023-08-31T14:08:00Z">
              <w:rPr/>
            </w:rPrChange>
          </w:rPr>
          <w:t xml:space="preserve">xchange </w:t>
        </w:r>
      </w:ins>
      <w:del w:id="1256" w:author="Oriol Valles Codina" w:date="2023-08-31T14:17:00Z">
        <w:r w:rsidRPr="00102440" w:rsidDel="009F61ED">
          <w:rPr>
            <w:lang w:val="en-GB"/>
            <w:rPrChange w:id="1257" w:author="Oriol Valles Codina" w:date="2023-08-31T14:08:00Z">
              <w:rPr/>
            </w:rPrChange>
          </w:rPr>
          <w:delText>rate</w:delText>
        </w:r>
      </w:del>
      <w:ins w:id="1258" w:author="Oriol Valles Codina" w:date="2023-08-31T14:17:00Z">
        <w:r w:rsidR="009F61ED">
          <w:rPr>
            <w:lang w:val="en-GB"/>
          </w:rPr>
          <w:t>R</w:t>
        </w:r>
        <w:r w:rsidR="009F61ED" w:rsidRPr="00102440">
          <w:rPr>
            <w:lang w:val="en-GB"/>
            <w:rPrChange w:id="1259" w:author="Oriol Valles Codina" w:date="2023-08-31T14:08:00Z">
              <w:rPr/>
            </w:rPrChange>
          </w:rPr>
          <w:t>ate</w:t>
        </w:r>
      </w:ins>
      <w:bookmarkEnd w:id="1228"/>
    </w:p>
    <w:p w14:paraId="2235E42D" w14:textId="0F31E52C" w:rsidR="00457983" w:rsidRPr="00102440" w:rsidRDefault="00C65686" w:rsidP="00C65686">
      <w:pPr>
        <w:pStyle w:val="BodyJUST2CE"/>
        <w:rPr>
          <w:rPrChange w:id="1260" w:author="Oriol Valles Codina" w:date="2023-08-31T14:08:00Z">
            <w:rPr>
              <w:highlight w:val="yellow"/>
            </w:rPr>
          </w:rPrChange>
        </w:rPr>
      </w:pPr>
      <w:r w:rsidRPr="00102440">
        <w:rPr>
          <w:rPrChange w:id="1261" w:author="Oriol Valles Codina" w:date="2023-08-31T14:08:00Z">
            <w:rPr>
              <w:highlight w:val="yellow"/>
            </w:rPr>
          </w:rPrChange>
        </w:rPr>
        <w:t xml:space="preserve">Figure </w:t>
      </w:r>
      <w:del w:id="1262" w:author="Oriol Valles Codina" w:date="2023-08-31T16:16:00Z">
        <w:r w:rsidRPr="00102440" w:rsidDel="00A83FE3">
          <w:rPr>
            <w:rPrChange w:id="1263" w:author="Oriol Valles Codina" w:date="2023-08-31T14:08:00Z">
              <w:rPr>
                <w:highlight w:val="yellow"/>
              </w:rPr>
            </w:rPrChange>
          </w:rPr>
          <w:delText xml:space="preserve">6 </w:delText>
        </w:r>
      </w:del>
      <w:ins w:id="1264" w:author="Oriol Valles Codina" w:date="2023-08-31T16:16:00Z">
        <w:r w:rsidR="00A83FE3">
          <w:t>1</w:t>
        </w:r>
      </w:ins>
      <w:ins w:id="1265" w:author="Oriol Valles Codina" w:date="2023-08-31T16:17:00Z">
        <w:r w:rsidR="00A83FE3">
          <w:t>3</w:t>
        </w:r>
      </w:ins>
      <w:ins w:id="1266" w:author="Oriol Valles Codina" w:date="2023-08-31T16:16:00Z">
        <w:r w:rsidR="00A83FE3" w:rsidRPr="00102440">
          <w:rPr>
            <w:rPrChange w:id="1267" w:author="Oriol Valles Codina" w:date="2023-08-31T14:08:00Z">
              <w:rPr>
                <w:highlight w:val="yellow"/>
              </w:rPr>
            </w:rPrChange>
          </w:rPr>
          <w:t xml:space="preserve"> </w:t>
        </w:r>
      </w:ins>
      <w:r w:rsidRPr="00102440">
        <w:rPr>
          <w:rPrChange w:id="1268" w:author="Oriol Valles Codina" w:date="2023-08-31T14:08:00Z">
            <w:rPr>
              <w:highlight w:val="yellow"/>
            </w:rPr>
          </w:rPrChange>
        </w:rPr>
        <w:t xml:space="preserve">illustrates the impact of a CE innovation in Area 1 when the currency exchange rate between the two areas is free to adjust based on cross-country trade and capital flows (semi-floating exchange rate regime). The main difference compared to the previous case is that, this time, the </w:t>
      </w:r>
      <w:r w:rsidR="003754E5" w:rsidRPr="00102440">
        <w:rPr>
          <w:rPrChange w:id="1269" w:author="Oriol Valles Codina" w:date="2023-08-31T14:08:00Z">
            <w:rPr>
              <w:highlight w:val="yellow"/>
            </w:rPr>
          </w:rPrChange>
        </w:rPr>
        <w:t xml:space="preserve">sharp </w:t>
      </w:r>
      <w:r w:rsidRPr="00102440">
        <w:rPr>
          <w:rPrChange w:id="1270" w:author="Oriol Valles Codina" w:date="2023-08-31T14:08:00Z">
            <w:rPr>
              <w:highlight w:val="yellow"/>
            </w:rPr>
          </w:rPrChange>
        </w:rPr>
        <w:t xml:space="preserve">fall in imports </w:t>
      </w:r>
      <w:r w:rsidR="00457983" w:rsidRPr="00102440">
        <w:rPr>
          <w:rPrChange w:id="1271" w:author="Oriol Valles Codina" w:date="2023-08-31T14:08:00Z">
            <w:rPr>
              <w:highlight w:val="yellow"/>
            </w:rPr>
          </w:rPrChange>
        </w:rPr>
        <w:t xml:space="preserve">of Area 1 </w:t>
      </w:r>
      <w:r w:rsidRPr="00102440">
        <w:rPr>
          <w:rPrChange w:id="1272" w:author="Oriol Valles Codina" w:date="2023-08-31T14:08:00Z">
            <w:rPr>
              <w:highlight w:val="yellow"/>
            </w:rPr>
          </w:rPrChange>
        </w:rPr>
        <w:t xml:space="preserve">leads to an appreciation of </w:t>
      </w:r>
      <w:r w:rsidR="00457983" w:rsidRPr="00102440">
        <w:rPr>
          <w:rPrChange w:id="1273" w:author="Oriol Valles Codina" w:date="2023-08-31T14:08:00Z">
            <w:rPr>
              <w:highlight w:val="yellow"/>
            </w:rPr>
          </w:rPrChange>
        </w:rPr>
        <w:t>its</w:t>
      </w:r>
      <w:r w:rsidRPr="00102440">
        <w:rPr>
          <w:rPrChange w:id="1274" w:author="Oriol Valles Codina" w:date="2023-08-31T14:08:00Z">
            <w:rPr>
              <w:highlight w:val="yellow"/>
            </w:rPr>
          </w:rPrChange>
        </w:rPr>
        <w:t xml:space="preserve"> currency. This, in turn, affects </w:t>
      </w:r>
      <w:r w:rsidR="00457983" w:rsidRPr="00102440">
        <w:rPr>
          <w:rPrChange w:id="1275" w:author="Oriol Valles Codina" w:date="2023-08-31T14:08:00Z">
            <w:rPr>
              <w:highlight w:val="yellow"/>
            </w:rPr>
          </w:rPrChange>
        </w:rPr>
        <w:t>Area 1’s export</w:t>
      </w:r>
      <w:r w:rsidRPr="00102440">
        <w:rPr>
          <w:rPrChange w:id="1276" w:author="Oriol Valles Codina" w:date="2023-08-31T14:08:00Z">
            <w:rPr>
              <w:highlight w:val="yellow"/>
            </w:rPr>
          </w:rPrChange>
        </w:rPr>
        <w:t xml:space="preserve"> and partially counterbalances the reduction in the demand for in</w:t>
      </w:r>
      <w:r w:rsidR="00457983" w:rsidRPr="00102440">
        <w:rPr>
          <w:rPrChange w:id="1277" w:author="Oriol Valles Codina" w:date="2023-08-31T14:08:00Z">
            <w:rPr>
              <w:highlight w:val="yellow"/>
            </w:rPr>
          </w:rPrChange>
        </w:rPr>
        <w:t>puts from Area 2.</w:t>
      </w:r>
    </w:p>
    <w:p w14:paraId="7BE6671D" w14:textId="77777777" w:rsidR="003754E5" w:rsidRPr="00102440" w:rsidRDefault="00C65686" w:rsidP="00C65686">
      <w:pPr>
        <w:pStyle w:val="BodyJUST2CE"/>
        <w:rPr>
          <w:rPrChange w:id="1278" w:author="Oriol Valles Codina" w:date="2023-08-31T14:08:00Z">
            <w:rPr>
              <w:highlight w:val="yellow"/>
            </w:rPr>
          </w:rPrChange>
        </w:rPr>
      </w:pPr>
      <w:r w:rsidRPr="00102440">
        <w:rPr>
          <w:rPrChange w:id="1279" w:author="Oriol Valles Codina" w:date="2023-08-31T14:08:00Z">
            <w:rPr>
              <w:highlight w:val="yellow"/>
            </w:rPr>
          </w:rPrChange>
        </w:rPr>
        <w:t>While the qualitative behaviour of the model remains unchanged, there are some minor effects on both ecological and social variables: employment, waste, and emissions</w:t>
      </w:r>
      <w:r w:rsidR="003754E5" w:rsidRPr="00102440">
        <w:rPr>
          <w:rPrChange w:id="1280" w:author="Oriol Valles Codina" w:date="2023-08-31T14:08:00Z">
            <w:rPr>
              <w:highlight w:val="yellow"/>
            </w:rPr>
          </w:rPrChange>
        </w:rPr>
        <w:t>,</w:t>
      </w:r>
      <w:r w:rsidRPr="00102440">
        <w:rPr>
          <w:rPrChange w:id="1281" w:author="Oriol Valles Codina" w:date="2023-08-31T14:08:00Z">
            <w:rPr>
              <w:highlight w:val="yellow"/>
            </w:rPr>
          </w:rPrChange>
        </w:rPr>
        <w:t xml:space="preserve"> all grow </w:t>
      </w:r>
      <w:r w:rsidR="00457983" w:rsidRPr="00102440">
        <w:rPr>
          <w:rPrChange w:id="1282" w:author="Oriol Valles Codina" w:date="2023-08-31T14:08:00Z">
            <w:rPr>
              <w:highlight w:val="yellow"/>
            </w:rPr>
          </w:rPrChange>
        </w:rPr>
        <w:t xml:space="preserve">(slightly) </w:t>
      </w:r>
      <w:r w:rsidRPr="00102440">
        <w:rPr>
          <w:rPrChange w:id="1283" w:author="Oriol Valles Codina" w:date="2023-08-31T14:08:00Z">
            <w:rPr>
              <w:highlight w:val="yellow"/>
            </w:rPr>
          </w:rPrChange>
        </w:rPr>
        <w:t>less than they would have under a fixed exchange rate regime, due to the negative impact of currency appreciation on the trade balance and, consequently, the output of Area</w:t>
      </w:r>
      <w:r w:rsidR="003754E5" w:rsidRPr="00102440">
        <w:rPr>
          <w:rPrChange w:id="1284" w:author="Oriol Valles Codina" w:date="2023-08-31T14:08:00Z">
            <w:rPr>
              <w:highlight w:val="yellow"/>
            </w:rPr>
          </w:rPrChange>
        </w:rPr>
        <w:t xml:space="preserve"> 1.</w:t>
      </w:r>
    </w:p>
    <w:p w14:paraId="49D7C8DF" w14:textId="4A92C83C" w:rsidR="00C65686" w:rsidRPr="00102440" w:rsidRDefault="00C65686" w:rsidP="00C65686">
      <w:pPr>
        <w:pStyle w:val="BodyJUST2CE"/>
      </w:pPr>
      <w:r w:rsidRPr="00102440">
        <w:rPr>
          <w:rPrChange w:id="1285" w:author="Oriol Valles Codina" w:date="2023-08-31T14:08:00Z">
            <w:rPr>
              <w:highlight w:val="yellow"/>
            </w:rPr>
          </w:rPrChange>
        </w:rPr>
        <w:t xml:space="preserve">It should be noted that this also implies a larger share of world production taking place in Area 2, the area that has not introduced any CE innovation. </w:t>
      </w:r>
      <w:r w:rsidR="003754E5" w:rsidRPr="00102440">
        <w:rPr>
          <w:rPrChange w:id="1286" w:author="Oriol Valles Codina" w:date="2023-08-31T14:08:00Z">
            <w:rPr>
              <w:highlight w:val="yellow"/>
            </w:rPr>
          </w:rPrChange>
        </w:rPr>
        <w:t xml:space="preserve">While this paradoxical effect is negligible in this simple example, it could have significant implications if the foreign input-substitution effect of the CE policy takes time to manifest or if the inflow of foreign capitals strongly appreciates the domestic currency </w:t>
      </w:r>
      <w:r w:rsidRPr="00102440">
        <w:rPr>
          <w:rPrChange w:id="1287" w:author="Oriol Valles Codina" w:date="2023-08-31T14:08:00Z">
            <w:rPr>
              <w:highlight w:val="yellow"/>
            </w:rPr>
          </w:rPrChange>
        </w:rPr>
        <w:t>(</w:t>
      </w:r>
      <w:r w:rsidR="003754E5" w:rsidRPr="00102440">
        <w:rPr>
          <w:rPrChange w:id="1288" w:author="Oriol Valles Codina" w:date="2023-08-31T14:08:00Z">
            <w:rPr>
              <w:highlight w:val="yellow"/>
            </w:rPr>
          </w:rPrChange>
        </w:rPr>
        <w:t xml:space="preserve">see </w:t>
      </w:r>
      <w:r w:rsidRPr="00102440">
        <w:rPr>
          <w:rPrChange w:id="1289" w:author="Oriol Valles Codina" w:date="2023-08-31T14:08:00Z">
            <w:rPr>
              <w:highlight w:val="yellow"/>
            </w:rPr>
          </w:rPrChange>
        </w:rPr>
        <w:t>Carnevali et al., 2020).</w:t>
      </w:r>
      <w:r w:rsidRPr="00102440">
        <w:t xml:space="preserve">     </w:t>
      </w:r>
    </w:p>
    <w:p w14:paraId="7641F431" w14:textId="3213CBC0" w:rsidR="00C65686" w:rsidRPr="00102440" w:rsidRDefault="00C65686" w:rsidP="00C65686">
      <w:pPr>
        <w:pStyle w:val="Title1JUST2CE"/>
      </w:pPr>
      <w:bookmarkStart w:id="1290" w:name="_Toc144421991"/>
      <w:r w:rsidRPr="00102440">
        <w:t>[</w:t>
      </w:r>
      <w:del w:id="1291" w:author="Oriol Valles Codina" w:date="2023-08-31T12:00:00Z">
        <w:r w:rsidRPr="00102440" w:rsidDel="00DA3526">
          <w:delText>6</w:delText>
        </w:r>
      </w:del>
      <w:ins w:id="1292" w:author="Oriol Valles Codina" w:date="2023-08-31T12:00:00Z">
        <w:r w:rsidR="00DA3526" w:rsidRPr="00102440">
          <w:t>7</w:t>
        </w:r>
      </w:ins>
      <w:r w:rsidRPr="00102440">
        <w:t xml:space="preserve">] Final </w:t>
      </w:r>
      <w:del w:id="1293" w:author="Oriol Valles Codina" w:date="2023-08-31T14:17:00Z">
        <w:r w:rsidRPr="00102440" w:rsidDel="009F61ED">
          <w:delText>remarks</w:delText>
        </w:r>
      </w:del>
      <w:ins w:id="1294" w:author="Oriol Valles Codina" w:date="2023-08-31T14:17:00Z">
        <w:r w:rsidR="009F61ED">
          <w:t>R</w:t>
        </w:r>
        <w:r w:rsidR="009F61ED" w:rsidRPr="00102440">
          <w:t>emarks</w:t>
        </w:r>
      </w:ins>
      <w:bookmarkEnd w:id="1290"/>
    </w:p>
    <w:p w14:paraId="4A3DB194" w14:textId="3BCB69BB" w:rsidR="00C65686" w:rsidRPr="00102440" w:rsidRDefault="00C65686" w:rsidP="00C65686">
      <w:pPr>
        <w:pStyle w:val="BodyJUST2CE"/>
      </w:pPr>
      <w:r w:rsidRPr="00102440">
        <w:t>The CE paradigm has gained momentum in both academic and industrial circles in the last decade. Despite the intuitive association of a transition towards a CE with a more sustainable society, there has been limited scrutiny about</w:t>
      </w:r>
      <w:del w:id="1295" w:author="Oriol Valles Codina" w:date="2023-08-31T14:08:00Z">
        <w:r w:rsidRPr="00102440" w:rsidDel="00102440">
          <w:delText xml:space="preserve"> its</w:delText>
        </w:r>
      </w:del>
      <w:ins w:id="1296" w:author="Oriol Valles Codina" w:date="2023-08-31T14:08:00Z">
        <w:r w:rsidR="00102440" w:rsidRPr="00102440">
          <w:t xml:space="preserve"> the</w:t>
        </w:r>
      </w:ins>
      <w:r w:rsidRPr="00102440">
        <w:t xml:space="preserve"> economic viability</w:t>
      </w:r>
      <w:ins w:id="1297" w:author="Oriol Valles Codina" w:date="2023-08-31T14:08:00Z">
        <w:r w:rsidR="00102440" w:rsidRPr="00102440">
          <w:t xml:space="preserve"> of this process</w:t>
        </w:r>
      </w:ins>
      <w:r w:rsidRPr="00102440">
        <w:t xml:space="preserve">. To address this, there is a need for macroeconomic tools to assess the impacts of CE policies on society, the economy, and the ecosystem. The field of ecological macroeconomics can fulfil this need through various promising modelling approaches. The aim of this </w:t>
      </w:r>
      <w:r w:rsidR="004F6329" w:rsidRPr="00102440">
        <w:rPr>
          <w:rPrChange w:id="1298" w:author="Oriol Valles Codina" w:date="2023-08-31T14:08:00Z">
            <w:rPr>
              <w:highlight w:val="yellow"/>
            </w:rPr>
          </w:rPrChange>
        </w:rPr>
        <w:t>preliminary analysis</w:t>
      </w:r>
      <w:r w:rsidRPr="00102440">
        <w:t xml:space="preserve"> was twofold. Firstly, it provided a short overview of macroeconomic modelling developments addressing CE issues, focusing on the most widely used approaches and tools. Secondly, we argued that the combination of </w:t>
      </w:r>
      <w:r w:rsidRPr="00102440">
        <w:rPr>
          <w:rPrChange w:id="1299" w:author="Oriol Valles Codina" w:date="2023-08-31T14:08:00Z">
            <w:rPr>
              <w:highlight w:val="yellow"/>
            </w:rPr>
          </w:rPrChange>
        </w:rPr>
        <w:t>IO</w:t>
      </w:r>
      <w:r w:rsidR="004F6329" w:rsidRPr="00102440">
        <w:rPr>
          <w:rPrChange w:id="1300" w:author="Oriol Valles Codina" w:date="2023-08-31T14:08:00Z">
            <w:rPr>
              <w:highlight w:val="yellow"/>
            </w:rPr>
          </w:rPrChange>
        </w:rPr>
        <w:t>Ms</w:t>
      </w:r>
      <w:r w:rsidRPr="00102440">
        <w:t xml:space="preserve"> with </w:t>
      </w:r>
      <w:r w:rsidRPr="00102440">
        <w:rPr>
          <w:rPrChange w:id="1301" w:author="Oriol Valles Codina" w:date="2023-08-31T14:08:00Z">
            <w:rPr>
              <w:highlight w:val="yellow"/>
            </w:rPr>
          </w:rPrChange>
        </w:rPr>
        <w:t>SFC</w:t>
      </w:r>
      <w:r w:rsidR="004F6329" w:rsidRPr="00102440">
        <w:rPr>
          <w:rPrChange w:id="1302" w:author="Oriol Valles Codina" w:date="2023-08-31T14:08:00Z">
            <w:rPr>
              <w:highlight w:val="yellow"/>
            </w:rPr>
          </w:rPrChange>
        </w:rPr>
        <w:t>Ms</w:t>
      </w:r>
      <w:r w:rsidRPr="00102440">
        <w:t xml:space="preserve"> is one of the most promising methods to simulate, assess, and compare CE strategies. In order to support this, the main features of </w:t>
      </w:r>
      <w:r w:rsidR="00BD4AA5" w:rsidRPr="00102440">
        <w:t xml:space="preserve">a </w:t>
      </w:r>
      <w:r w:rsidR="00BD4AA5" w:rsidRPr="00102440">
        <w:rPr>
          <w:rPrChange w:id="1303" w:author="Oriol Valles Codina" w:date="2023-08-31T14:08:00Z">
            <w:rPr>
              <w:highlight w:val="yellow"/>
            </w:rPr>
          </w:rPrChange>
        </w:rPr>
        <w:t>prototype ecological 2-area IO-SFC model</w:t>
      </w:r>
      <w:r w:rsidRPr="00102440">
        <w:rPr>
          <w:rPrChange w:id="1304" w:author="Oriol Valles Codina" w:date="2023-08-31T14:08:00Z">
            <w:rPr>
              <w:highlight w:val="yellow"/>
            </w:rPr>
          </w:rPrChange>
        </w:rPr>
        <w:t xml:space="preserve"> for </w:t>
      </w:r>
      <w:r w:rsidR="00BD4AA5" w:rsidRPr="00102440">
        <w:rPr>
          <w:rPrChange w:id="1305" w:author="Oriol Valles Codina" w:date="2023-08-31T14:08:00Z">
            <w:rPr>
              <w:highlight w:val="yellow"/>
            </w:rPr>
          </w:rPrChange>
        </w:rPr>
        <w:t>the world</w:t>
      </w:r>
      <w:r w:rsidRPr="00102440">
        <w:t xml:space="preserve"> economy were presented and discussed. Unlike standard</w:t>
      </w:r>
      <w:r w:rsidR="00BD4AA5" w:rsidRPr="00102440">
        <w:t xml:space="preserve"> SFC models, the proposed mode</w:t>
      </w:r>
      <w:r w:rsidR="00BD4AA5" w:rsidRPr="00102440">
        <w:rPr>
          <w:rPrChange w:id="1306" w:author="Oriol Valles Codina" w:date="2023-08-31T14:08:00Z">
            <w:rPr>
              <w:highlight w:val="yellow"/>
            </w:rPr>
          </w:rPrChange>
        </w:rPr>
        <w:t>l</w:t>
      </w:r>
      <w:r w:rsidRPr="00102440">
        <w:rPr>
          <w:rPrChange w:id="1307" w:author="Oriol Valles Codina" w:date="2023-08-31T14:08:00Z">
            <w:rPr>
              <w:highlight w:val="yellow"/>
            </w:rPr>
          </w:rPrChange>
        </w:rPr>
        <w:t xml:space="preserve"> allow</w:t>
      </w:r>
      <w:r w:rsidR="00BD4AA5" w:rsidRPr="00102440">
        <w:rPr>
          <w:rPrChange w:id="1308" w:author="Oriol Valles Codina" w:date="2023-08-31T14:08:00Z">
            <w:rPr>
              <w:highlight w:val="yellow"/>
            </w:rPr>
          </w:rPrChange>
        </w:rPr>
        <w:t>s</w:t>
      </w:r>
      <w:r w:rsidRPr="00102440">
        <w:t xml:space="preserve"> dealing with cross-industry interdependencies.</w:t>
      </w:r>
      <w:r w:rsidR="00BD4AA5" w:rsidRPr="00102440">
        <w:t xml:space="preserve"> Unlike traditional IO models, </w:t>
      </w:r>
      <w:r w:rsidR="00BD4AA5" w:rsidRPr="00102440">
        <w:rPr>
          <w:rPrChange w:id="1309" w:author="Oriol Valles Codina" w:date="2023-08-31T14:08:00Z">
            <w:rPr>
              <w:highlight w:val="yellow"/>
            </w:rPr>
          </w:rPrChange>
        </w:rPr>
        <w:t>it allows</w:t>
      </w:r>
      <w:r w:rsidRPr="00102440">
        <w:t xml:space="preserve"> endogenising technical innovations, by linking the changes in technical coefficients with other variables – such as policy decisions, the evolution of demand conditions, portfolio decisions, and the change in the ecosystem. As a result, a variety of feedback effects can be explicitly modelled. The simple exercises proposed here </w:t>
      </w:r>
      <w:r w:rsidR="00BD4AA5" w:rsidRPr="00102440">
        <w:rPr>
          <w:rPrChange w:id="1310" w:author="Oriol Valles Codina" w:date="2023-08-31T14:08:00Z">
            <w:rPr>
              <w:highlight w:val="yellow"/>
            </w:rPr>
          </w:rPrChange>
        </w:rPr>
        <w:t>seems to suggest</w:t>
      </w:r>
      <w:r w:rsidRPr="00102440">
        <w:t xml:space="preserve"> that the transition towards a CE system could not rely on higher production efficiency only, due to rebound effects</w:t>
      </w:r>
      <w:r w:rsidRPr="00102440">
        <w:rPr>
          <w:rPrChange w:id="1311" w:author="Oriol Valles Codina" w:date="2023-08-31T14:08:00Z">
            <w:rPr>
              <w:highlight w:val="yellow"/>
            </w:rPr>
          </w:rPrChange>
        </w:rPr>
        <w:t xml:space="preserve">. </w:t>
      </w:r>
      <w:r w:rsidR="00BD4AA5" w:rsidRPr="00102440">
        <w:rPr>
          <w:rPrChange w:id="1312" w:author="Oriol Valles Codina" w:date="2023-08-31T14:08:00Z">
            <w:rPr>
              <w:highlight w:val="yellow"/>
            </w:rPr>
          </w:rPrChange>
        </w:rPr>
        <w:t>Besides, i</w:t>
      </w:r>
      <w:r w:rsidRPr="00102440">
        <w:t>ts impact on social variables is also ambiguous, as it depends on several factors (such as foreign trade and financial flows), some of which are not under the direct control of the policy makers in a market economy.</w:t>
      </w:r>
    </w:p>
    <w:p w14:paraId="2E508B10" w14:textId="523DC39B" w:rsidR="00C65686" w:rsidRPr="0000633E" w:rsidRDefault="00C65686" w:rsidP="00C65686">
      <w:pPr>
        <w:pStyle w:val="Title1JUST2CE"/>
      </w:pPr>
      <w:bookmarkStart w:id="1313" w:name="_Toc144421992"/>
      <w:r w:rsidRPr="0000633E">
        <w:t>References</w:t>
      </w:r>
      <w:bookmarkEnd w:id="1313"/>
    </w:p>
    <w:p w14:paraId="4DF32960" w14:textId="28208470" w:rsidR="00516078" w:rsidRDefault="00516078" w:rsidP="00516078">
      <w:pPr>
        <w:pStyle w:val="BodyJUST2CE"/>
        <w:ind w:left="720" w:hanging="720"/>
        <w:rPr>
          <w:ins w:id="1314" w:author="José Ramos Torres Fevereiro" w:date="2023-09-01T00:31:00Z"/>
        </w:rPr>
      </w:pPr>
      <w:ins w:id="1315" w:author="Oriol Valles Codina" w:date="2023-08-31T15:02:00Z">
        <w:r w:rsidRPr="0000633E">
          <w:rPr>
            <w:rPrChange w:id="1316" w:author="José Ramos Torres Fevereiro" w:date="2023-08-31T23:24:00Z">
              <w:rPr>
                <w:lang w:val="de-DE"/>
              </w:rPr>
            </w:rPrChange>
          </w:rPr>
          <w:t xml:space="preserve">Ayres, R. U. (1989). Industrial metabolism. In J. Ausubel &amp; H. E. Sladovich (Eds.), </w:t>
        </w:r>
        <w:r w:rsidRPr="00913471">
          <w:rPr>
            <w:rPrChange w:id="1317" w:author="José Ramos Torres Fevereiro" w:date="2023-09-01T00:46:00Z">
              <w:rPr>
                <w:lang w:val="de-DE"/>
              </w:rPr>
            </w:rPrChange>
          </w:rPr>
          <w:t xml:space="preserve">Technology and </w:t>
        </w:r>
        <w:r w:rsidRPr="00913471">
          <w:rPr>
            <w:rPrChange w:id="1318" w:author="José Ramos Torres Fevereiro" w:date="2023-09-01T00:46:00Z">
              <w:rPr>
                <w:i/>
                <w:iCs/>
                <w:lang w:val="de-DE"/>
              </w:rPr>
            </w:rPrChange>
          </w:rPr>
          <w:t>E</w:t>
        </w:r>
        <w:r w:rsidRPr="00913471">
          <w:rPr>
            <w:rPrChange w:id="1319" w:author="José Ramos Torres Fevereiro" w:date="2023-09-01T00:46:00Z">
              <w:rPr>
                <w:lang w:val="de-DE"/>
              </w:rPr>
            </w:rPrChange>
          </w:rPr>
          <w:t xml:space="preserve">nvironment </w:t>
        </w:r>
        <w:r w:rsidRPr="0000633E">
          <w:rPr>
            <w:rPrChange w:id="1320" w:author="José Ramos Torres Fevereiro" w:date="2023-08-31T23:24:00Z">
              <w:rPr>
                <w:lang w:val="de-DE"/>
              </w:rPr>
            </w:rPrChange>
          </w:rPr>
          <w:t>(pp. 23–49). National Academy Press Washington, DC.</w:t>
        </w:r>
      </w:ins>
    </w:p>
    <w:p w14:paraId="028576C3" w14:textId="5EEEFDE0" w:rsidR="00EB1B89" w:rsidRPr="00913471" w:rsidRDefault="00EB1B89" w:rsidP="00913471">
      <w:pPr>
        <w:pStyle w:val="BodyJUST2CE"/>
        <w:ind w:left="720" w:hanging="720"/>
        <w:rPr>
          <w:ins w:id="1321" w:author="Oriol Valles Codina" w:date="2023-08-31T15:02:00Z"/>
        </w:rPr>
      </w:pPr>
      <w:ins w:id="1322" w:author="José Ramos Torres Fevereiro" w:date="2023-09-01T00:31:00Z">
        <w:r w:rsidRPr="00913471">
          <w:rPr>
            <w:rPrChange w:id="1323" w:author="José Ramos Torres Fevereiro" w:date="2023-09-01T00:46:00Z">
              <w:rPr>
                <w:rFonts w:ascii="SFRM1000" w:hAnsi="SFRM1000" w:cs="SFRM1000"/>
                <w:sz w:val="20"/>
                <w:szCs w:val="20"/>
              </w:rPr>
            </w:rPrChange>
          </w:rPr>
          <w:t xml:space="preserve">Beck, S., &amp; Oomen, J. (2021). Imagining the corridor of climate mitigation–what is at stake in ipcc’s politics of anticipation? </w:t>
        </w:r>
        <w:r w:rsidRPr="00913471">
          <w:rPr>
            <w:rPrChange w:id="1324" w:author="José Ramos Torres Fevereiro" w:date="2023-09-01T00:46:00Z">
              <w:rPr>
                <w:rFonts w:ascii="SFTI1000" w:hAnsi="SFTI1000" w:cs="SFTI1000"/>
                <w:sz w:val="20"/>
                <w:szCs w:val="20"/>
              </w:rPr>
            </w:rPrChange>
          </w:rPr>
          <w:t>Environmental Science &amp; Policy</w:t>
        </w:r>
        <w:r w:rsidRPr="00913471">
          <w:rPr>
            <w:rPrChange w:id="1325" w:author="José Ramos Torres Fevereiro" w:date="2023-09-01T00:46:00Z">
              <w:rPr>
                <w:rFonts w:ascii="SFRM1000" w:hAnsi="SFRM1000" w:cs="SFRM1000"/>
                <w:sz w:val="20"/>
                <w:szCs w:val="20"/>
              </w:rPr>
            </w:rPrChange>
          </w:rPr>
          <w:t xml:space="preserve">, </w:t>
        </w:r>
        <w:r w:rsidRPr="00913471">
          <w:rPr>
            <w:rPrChange w:id="1326" w:author="José Ramos Torres Fevereiro" w:date="2023-09-01T00:46:00Z">
              <w:rPr>
                <w:rFonts w:ascii="SFTI1000" w:hAnsi="SFTI1000" w:cs="SFTI1000"/>
                <w:sz w:val="20"/>
                <w:szCs w:val="20"/>
              </w:rPr>
            </w:rPrChange>
          </w:rPr>
          <w:t>123</w:t>
        </w:r>
        <w:r w:rsidRPr="00913471">
          <w:rPr>
            <w:rPrChange w:id="1327" w:author="José Ramos Torres Fevereiro" w:date="2023-09-01T00:46:00Z">
              <w:rPr>
                <w:rFonts w:ascii="SFRM1000" w:hAnsi="SFRM1000" w:cs="SFRM1000"/>
                <w:sz w:val="20"/>
                <w:szCs w:val="20"/>
              </w:rPr>
            </w:rPrChange>
          </w:rPr>
          <w:t>, 169–178.</w:t>
        </w:r>
      </w:ins>
    </w:p>
    <w:p w14:paraId="584F2746" w14:textId="77777777" w:rsidR="00516078" w:rsidRPr="00421B7D" w:rsidRDefault="00C65686" w:rsidP="00516078">
      <w:pPr>
        <w:pStyle w:val="BodyJUST2CE"/>
        <w:ind w:left="720" w:hanging="720"/>
        <w:rPr>
          <w:ins w:id="1328" w:author="Oriol Valles Codina" w:date="2023-08-31T15:02:00Z"/>
        </w:rPr>
      </w:pPr>
      <w:r w:rsidRPr="0000633E">
        <w:t xml:space="preserve">Berg, M., Hartley, B., &amp; Richters, O. (2015). </w:t>
      </w:r>
      <w:r w:rsidRPr="00421B7D">
        <w:t>A stock-flow consistent input–output model with applications</w:t>
      </w:r>
      <w:ins w:id="1329" w:author="Oriol Valles Codina" w:date="2023-08-31T14:50:00Z">
        <w:r w:rsidR="00A62976" w:rsidRPr="00421B7D">
          <w:t xml:space="preserve"> </w:t>
        </w:r>
      </w:ins>
      <w:r w:rsidRPr="00421B7D">
        <w:t xml:space="preserve">to energy price shocks, interest rates, and heat emissions. </w:t>
      </w:r>
      <w:r w:rsidRPr="00913471">
        <w:t xml:space="preserve">New </w:t>
      </w:r>
      <w:del w:id="1330" w:author="Oriol Valles Codina" w:date="2023-08-31T14:50:00Z">
        <w:r w:rsidRPr="00913471" w:rsidDel="00A62976">
          <w:delText xml:space="preserve">journal </w:delText>
        </w:r>
      </w:del>
      <w:ins w:id="1331" w:author="Oriol Valles Codina" w:date="2023-08-31T14:50:00Z">
        <w:r w:rsidR="00A62976" w:rsidRPr="00913471">
          <w:t xml:space="preserve">Journal </w:t>
        </w:r>
      </w:ins>
      <w:r w:rsidRPr="00913471">
        <w:t xml:space="preserve">of </w:t>
      </w:r>
      <w:ins w:id="1332" w:author="Oriol Valles Codina" w:date="2023-08-31T14:50:00Z">
        <w:r w:rsidR="00A62976" w:rsidRPr="00913471">
          <w:t>P</w:t>
        </w:r>
      </w:ins>
      <w:del w:id="1333" w:author="Oriol Valles Codina" w:date="2023-08-31T14:50:00Z">
        <w:r w:rsidRPr="00913471" w:rsidDel="00A62976">
          <w:delText>p</w:delText>
        </w:r>
      </w:del>
      <w:r w:rsidRPr="00913471">
        <w:t>hysics</w:t>
      </w:r>
      <w:r w:rsidRPr="00421B7D">
        <w:t>, 17 (1), 015011.</w:t>
      </w:r>
    </w:p>
    <w:p w14:paraId="718DF307" w14:textId="7797E4A9" w:rsidR="00516078" w:rsidRPr="00421B7D" w:rsidDel="00516078" w:rsidRDefault="00516078" w:rsidP="0039753C">
      <w:pPr>
        <w:pStyle w:val="BodyJUST2CE"/>
        <w:ind w:left="720" w:hanging="720"/>
        <w:rPr>
          <w:del w:id="1334" w:author="Oriol Valles Codina" w:date="2023-08-31T15:02:00Z"/>
        </w:rPr>
      </w:pPr>
    </w:p>
    <w:p w14:paraId="68096A54" w14:textId="77777777" w:rsidR="00C65686" w:rsidRPr="00421B7D" w:rsidRDefault="00C65686" w:rsidP="0039753C">
      <w:pPr>
        <w:pStyle w:val="BodyJUST2CE"/>
        <w:ind w:left="720" w:hanging="720"/>
      </w:pPr>
      <w:r w:rsidRPr="00421B7D">
        <w:t xml:space="preserve">Bimpizas-Pinis, M., Bozhinovska, E., Genovese, A., Lowe, B., Pansera, M., Alberich, J.P. and Ramezankhani, M.J. (2021). Is efficiency enough for circular economy?. </w:t>
      </w:r>
      <w:r w:rsidRPr="00913471">
        <w:t>Resources, Conservation &amp; Recycling</w:t>
      </w:r>
      <w:r w:rsidRPr="00421B7D">
        <w:t>, 167: 105399.</w:t>
      </w:r>
    </w:p>
    <w:p w14:paraId="4C4119EB" w14:textId="1938C311" w:rsidR="00C65686" w:rsidRPr="00421B7D" w:rsidRDefault="00C65686" w:rsidP="0039753C">
      <w:pPr>
        <w:pStyle w:val="BodyJUST2CE"/>
        <w:ind w:left="720" w:hanging="720"/>
      </w:pPr>
      <w:r w:rsidRPr="00421B7D">
        <w:t>Bimpizas-Pinis, M., Genovese, A., Kaltenbrunner, A., Kesidou, E., Purvis, B., Ramos Torres Fevereiro, J.B., Vall</w:t>
      </w:r>
      <w:del w:id="1335" w:author="Oriol Valles Codina" w:date="2023-08-31T14:42:00Z">
        <w:r w:rsidRPr="00421B7D" w:rsidDel="00D34BE2">
          <w:delText>e</w:delText>
        </w:r>
      </w:del>
      <w:ins w:id="1336" w:author="Oriol Valles Codina" w:date="2023-08-31T14:42:00Z">
        <w:r w:rsidR="00D34BE2" w:rsidRPr="00421B7D">
          <w:t>è</w:t>
        </w:r>
      </w:ins>
      <w:r w:rsidRPr="00421B7D">
        <w:t xml:space="preserve">s Codina, O. and Veronese Passarella, M. (2023). Using input-output stock-flow consistent models to simulate and assess ‘circular economy’ strategies. In R. Passaro (Ed.), </w:t>
      </w:r>
      <w:r w:rsidRPr="00913471">
        <w:t>Circular Economy for Social Transformation: multiple paths to achieve circularity</w:t>
      </w:r>
      <w:r w:rsidRPr="00421B7D">
        <w:t>, JUST2CE E</w:t>
      </w:r>
      <w:ins w:id="1337" w:author="Oriol Valles Codina" w:date="2023-08-31T14:50:00Z">
        <w:r w:rsidR="00A62976" w:rsidRPr="00421B7D">
          <w:t>-</w:t>
        </w:r>
      </w:ins>
      <w:r w:rsidRPr="00421B7D">
        <w:t xml:space="preserve">book. </w:t>
      </w:r>
    </w:p>
    <w:p w14:paraId="0B39EC5A" w14:textId="77777777" w:rsidR="002E4BF8" w:rsidRPr="00421B7D" w:rsidRDefault="00C65686" w:rsidP="002E4BF8">
      <w:pPr>
        <w:pStyle w:val="BodyJUST2CE"/>
        <w:ind w:left="720" w:hanging="720"/>
        <w:rPr>
          <w:ins w:id="1338" w:author="Oriol Valles Codina" w:date="2023-08-31T15:49:00Z"/>
        </w:rPr>
      </w:pPr>
      <w:r w:rsidRPr="0000633E">
        <w:t>Bimpizas-Pinis, M., Genovese, A., Purvis, B., Ramos Torres Fevereiro, J.B., Vall</w:t>
      </w:r>
      <w:del w:id="1339" w:author="Oriol Valles Codina" w:date="2023-08-31T14:42:00Z">
        <w:r w:rsidRPr="0000633E" w:rsidDel="00D34BE2">
          <w:delText>e</w:delText>
        </w:r>
      </w:del>
      <w:ins w:id="1340" w:author="Oriol Valles Codina" w:date="2023-08-31T14:42:00Z">
        <w:r w:rsidR="00D34BE2" w:rsidRPr="0000633E">
          <w:rPr>
            <w:rPrChange w:id="1341" w:author="José Ramos Torres Fevereiro" w:date="2023-08-31T23:24:00Z">
              <w:rPr>
                <w:lang w:val="pt-PT"/>
              </w:rPr>
            </w:rPrChange>
          </w:rPr>
          <w:t>è</w:t>
        </w:r>
      </w:ins>
      <w:r w:rsidRPr="0000633E">
        <w:t xml:space="preserve">s Codina, O., and Veronese Passarella, M. (2022). </w:t>
      </w:r>
      <w:r w:rsidRPr="00913471">
        <w:t>Macroeconomic Models for Assessing the Transition towards a Circular Economy: A Review</w:t>
      </w:r>
      <w:r w:rsidRPr="00421B7D">
        <w:t>. JUST2CE Working Paper.</w:t>
      </w:r>
      <w:del w:id="1342" w:author="Oriol Valles Codina" w:date="2023-08-31T15:49:00Z">
        <w:r w:rsidRPr="00421B7D" w:rsidDel="002E4BF8">
          <w:delText xml:space="preserve"> </w:delText>
        </w:r>
      </w:del>
    </w:p>
    <w:p w14:paraId="545FA9E8" w14:textId="4C773E98" w:rsidR="002E4BF8" w:rsidRPr="003A261C" w:rsidRDefault="002E4BF8" w:rsidP="00EB1B89">
      <w:pPr>
        <w:pStyle w:val="BodyJUST2CE"/>
        <w:ind w:left="720" w:hanging="720"/>
        <w:rPr>
          <w:ins w:id="1343" w:author="Oriol Valles Codina" w:date="2023-08-31T14:51:00Z"/>
          <w:lang w:val="nl-NL"/>
          <w:rPrChange w:id="1344" w:author="José Ramos Torres Fevereiro" w:date="2023-09-01T00:53:00Z">
            <w:rPr>
              <w:ins w:id="1345" w:author="Oriol Valles Codina" w:date="2023-08-31T14:51:00Z"/>
            </w:rPr>
          </w:rPrChange>
        </w:rPr>
      </w:pPr>
      <w:ins w:id="1346" w:author="Oriol Valles Codina" w:date="2023-08-31T15:49:00Z">
        <w:r w:rsidRPr="0000633E">
          <w:rPr>
            <w:rPrChange w:id="1347" w:author="José Ramos Torres Fevereiro" w:date="2023-08-31T23:24:00Z">
              <w:rPr>
                <w:rFonts w:ascii="Arial" w:eastAsia="Times New Roman" w:hAnsi="Arial" w:cs="Arial"/>
                <w:color w:val="222222"/>
                <w:sz w:val="20"/>
                <w:szCs w:val="20"/>
                <w:shd w:val="clear" w:color="auto" w:fill="FFFFFF"/>
              </w:rPr>
            </w:rPrChange>
          </w:rPr>
          <w:t>Blau, F. D., &amp; Kahn, L. M. (2017). The gender wage gap: Extent, trends, and explanations. </w:t>
        </w:r>
        <w:r w:rsidRPr="003A261C">
          <w:rPr>
            <w:lang w:val="nl-NL"/>
            <w:rPrChange w:id="1348" w:author="José Ramos Torres Fevereiro" w:date="2023-09-01T00:53:00Z">
              <w:rPr>
                <w:rFonts w:ascii="Arial" w:eastAsia="Times New Roman" w:hAnsi="Arial" w:cs="Arial"/>
                <w:i/>
                <w:iCs/>
                <w:color w:val="222222"/>
                <w:sz w:val="20"/>
                <w:szCs w:val="20"/>
                <w:shd w:val="clear" w:color="auto" w:fill="FFFFFF"/>
              </w:rPr>
            </w:rPrChange>
          </w:rPr>
          <w:t xml:space="preserve">Journal of </w:t>
        </w:r>
        <w:r w:rsidRPr="003A261C">
          <w:rPr>
            <w:lang w:val="nl-NL"/>
            <w:rPrChange w:id="1349" w:author="José Ramos Torres Fevereiro" w:date="2023-09-01T00:53:00Z">
              <w:rPr>
                <w:i/>
                <w:iCs/>
                <w:lang w:val="pt-PT"/>
              </w:rPr>
            </w:rPrChange>
          </w:rPr>
          <w:t>E</w:t>
        </w:r>
        <w:r w:rsidRPr="003A261C">
          <w:rPr>
            <w:lang w:val="nl-NL"/>
            <w:rPrChange w:id="1350" w:author="José Ramos Torres Fevereiro" w:date="2023-09-01T00:53:00Z">
              <w:rPr>
                <w:rFonts w:ascii="Arial" w:eastAsia="Times New Roman" w:hAnsi="Arial" w:cs="Arial"/>
                <w:i/>
                <w:iCs/>
                <w:color w:val="222222"/>
                <w:sz w:val="20"/>
                <w:szCs w:val="20"/>
                <w:shd w:val="clear" w:color="auto" w:fill="FFFFFF"/>
              </w:rPr>
            </w:rPrChange>
          </w:rPr>
          <w:t xml:space="preserve">conomic </w:t>
        </w:r>
        <w:r w:rsidRPr="003A261C">
          <w:rPr>
            <w:lang w:val="nl-NL"/>
            <w:rPrChange w:id="1351" w:author="José Ramos Torres Fevereiro" w:date="2023-09-01T00:53:00Z">
              <w:rPr>
                <w:i/>
                <w:iCs/>
                <w:lang w:val="pt-PT"/>
              </w:rPr>
            </w:rPrChange>
          </w:rPr>
          <w:t>L</w:t>
        </w:r>
        <w:r w:rsidRPr="003A261C">
          <w:rPr>
            <w:lang w:val="nl-NL"/>
            <w:rPrChange w:id="1352" w:author="José Ramos Torres Fevereiro" w:date="2023-09-01T00:53:00Z">
              <w:rPr>
                <w:rFonts w:ascii="Arial" w:eastAsia="Times New Roman" w:hAnsi="Arial" w:cs="Arial"/>
                <w:i/>
                <w:iCs/>
                <w:color w:val="222222"/>
                <w:sz w:val="20"/>
                <w:szCs w:val="20"/>
                <w:shd w:val="clear" w:color="auto" w:fill="FFFFFF"/>
              </w:rPr>
            </w:rPrChange>
          </w:rPr>
          <w:t>iterature</w:t>
        </w:r>
        <w:r w:rsidRPr="003A261C">
          <w:rPr>
            <w:lang w:val="nl-NL"/>
            <w:rPrChange w:id="1353" w:author="José Ramos Torres Fevereiro" w:date="2023-09-01T00:53:00Z">
              <w:rPr>
                <w:rFonts w:ascii="Arial" w:eastAsia="Times New Roman" w:hAnsi="Arial" w:cs="Arial"/>
                <w:color w:val="222222"/>
                <w:sz w:val="20"/>
                <w:szCs w:val="20"/>
                <w:shd w:val="clear" w:color="auto" w:fill="FFFFFF"/>
              </w:rPr>
            </w:rPrChange>
          </w:rPr>
          <w:t>, </w:t>
        </w:r>
        <w:r w:rsidRPr="003A261C">
          <w:rPr>
            <w:lang w:val="nl-NL"/>
            <w:rPrChange w:id="1354" w:author="José Ramos Torres Fevereiro" w:date="2023-09-01T00:53:00Z">
              <w:rPr>
                <w:rFonts w:ascii="Arial" w:eastAsia="Times New Roman" w:hAnsi="Arial" w:cs="Arial"/>
                <w:i/>
                <w:iCs/>
                <w:color w:val="222222"/>
                <w:sz w:val="20"/>
                <w:szCs w:val="20"/>
                <w:shd w:val="clear" w:color="auto" w:fill="FFFFFF"/>
              </w:rPr>
            </w:rPrChange>
          </w:rPr>
          <w:t>55</w:t>
        </w:r>
        <w:r w:rsidRPr="003A261C">
          <w:rPr>
            <w:lang w:val="nl-NL"/>
            <w:rPrChange w:id="1355" w:author="José Ramos Torres Fevereiro" w:date="2023-09-01T00:53:00Z">
              <w:rPr>
                <w:rFonts w:ascii="Arial" w:eastAsia="Times New Roman" w:hAnsi="Arial" w:cs="Arial"/>
                <w:color w:val="222222"/>
                <w:sz w:val="20"/>
                <w:szCs w:val="20"/>
                <w:shd w:val="clear" w:color="auto" w:fill="FFFFFF"/>
              </w:rPr>
            </w:rPrChange>
          </w:rPr>
          <w:t>(3), 789-865.</w:t>
        </w:r>
      </w:ins>
    </w:p>
    <w:p w14:paraId="42A54B96" w14:textId="3E55336E" w:rsidR="00A62976" w:rsidRDefault="00A62976" w:rsidP="00EB1B89">
      <w:pPr>
        <w:pStyle w:val="BodyJUST2CE"/>
        <w:ind w:left="720" w:hanging="720"/>
        <w:rPr>
          <w:ins w:id="1356" w:author="José Ramos Torres Fevereiro" w:date="2023-09-01T00:31:00Z"/>
        </w:rPr>
      </w:pPr>
      <w:ins w:id="1357" w:author="Oriol Valles Codina" w:date="2023-08-31T14:49:00Z">
        <w:r w:rsidRPr="003A261C">
          <w:rPr>
            <w:lang w:val="nl-NL"/>
            <w:rPrChange w:id="1358" w:author="José Ramos Torres Fevereiro" w:date="2023-09-01T00:53:00Z">
              <w:rPr>
                <w:rFonts w:ascii="Arial" w:eastAsia="Times New Roman" w:hAnsi="Arial" w:cs="Arial"/>
                <w:color w:val="222222"/>
                <w:sz w:val="20"/>
                <w:szCs w:val="20"/>
                <w:shd w:val="clear" w:color="auto" w:fill="FFFFFF"/>
              </w:rPr>
            </w:rPrChange>
          </w:rPr>
          <w:t xml:space="preserve">Bocken, N. M., De Pauw, I., Bakker, C., &amp; Van Der Grinten, B. (2016). </w:t>
        </w:r>
        <w:r w:rsidRPr="0000633E">
          <w:rPr>
            <w:rPrChange w:id="1359" w:author="José Ramos Torres Fevereiro" w:date="2023-08-31T23:00:00Z">
              <w:rPr>
                <w:rFonts w:ascii="Arial" w:eastAsia="Times New Roman" w:hAnsi="Arial" w:cs="Arial"/>
                <w:color w:val="222222"/>
                <w:sz w:val="20"/>
                <w:szCs w:val="20"/>
                <w:shd w:val="clear" w:color="auto" w:fill="FFFFFF"/>
              </w:rPr>
            </w:rPrChange>
          </w:rPr>
          <w:t>Product design and business model strategies for a circular economy. </w:t>
        </w:r>
        <w:r w:rsidRPr="00913471">
          <w:rPr>
            <w:rPrChange w:id="1360" w:author="José Ramos Torres Fevereiro" w:date="2023-09-01T00:46:00Z">
              <w:rPr>
                <w:rFonts w:ascii="Arial" w:eastAsia="Times New Roman" w:hAnsi="Arial" w:cs="Arial"/>
                <w:i/>
                <w:iCs/>
                <w:color w:val="222222"/>
                <w:sz w:val="20"/>
                <w:szCs w:val="20"/>
                <w:shd w:val="clear" w:color="auto" w:fill="FFFFFF"/>
              </w:rPr>
            </w:rPrChange>
          </w:rPr>
          <w:t xml:space="preserve">Journal of </w:t>
        </w:r>
      </w:ins>
      <w:ins w:id="1361" w:author="Oriol Valles Codina" w:date="2023-08-31T14:50:00Z">
        <w:r w:rsidRPr="00913471">
          <w:rPr>
            <w:rPrChange w:id="1362" w:author="José Ramos Torres Fevereiro" w:date="2023-09-01T00:46:00Z">
              <w:rPr>
                <w:lang w:val="pt-PT"/>
              </w:rPr>
            </w:rPrChange>
          </w:rPr>
          <w:t>I</w:t>
        </w:r>
      </w:ins>
      <w:ins w:id="1363" w:author="Oriol Valles Codina" w:date="2023-08-31T14:49:00Z">
        <w:r w:rsidRPr="00913471">
          <w:rPr>
            <w:rPrChange w:id="1364" w:author="José Ramos Torres Fevereiro" w:date="2023-09-01T00:46:00Z">
              <w:rPr>
                <w:rFonts w:ascii="Arial" w:eastAsia="Times New Roman" w:hAnsi="Arial" w:cs="Arial"/>
                <w:i/>
                <w:iCs/>
                <w:color w:val="222222"/>
                <w:sz w:val="20"/>
                <w:szCs w:val="20"/>
                <w:shd w:val="clear" w:color="auto" w:fill="FFFFFF"/>
              </w:rPr>
            </w:rPrChange>
          </w:rPr>
          <w:t xml:space="preserve">ndustrial and </w:t>
        </w:r>
      </w:ins>
      <w:ins w:id="1365" w:author="Oriol Valles Codina" w:date="2023-08-31T14:50:00Z">
        <w:r w:rsidRPr="00913471">
          <w:rPr>
            <w:rPrChange w:id="1366" w:author="José Ramos Torres Fevereiro" w:date="2023-09-01T00:46:00Z">
              <w:rPr>
                <w:lang w:val="pt-PT"/>
              </w:rPr>
            </w:rPrChange>
          </w:rPr>
          <w:t>P</w:t>
        </w:r>
      </w:ins>
      <w:ins w:id="1367" w:author="Oriol Valles Codina" w:date="2023-08-31T14:49:00Z">
        <w:r w:rsidRPr="00913471">
          <w:rPr>
            <w:rPrChange w:id="1368" w:author="José Ramos Torres Fevereiro" w:date="2023-09-01T00:46:00Z">
              <w:rPr>
                <w:rFonts w:ascii="Arial" w:eastAsia="Times New Roman" w:hAnsi="Arial" w:cs="Arial"/>
                <w:i/>
                <w:iCs/>
                <w:color w:val="222222"/>
                <w:sz w:val="20"/>
                <w:szCs w:val="20"/>
                <w:shd w:val="clear" w:color="auto" w:fill="FFFFFF"/>
              </w:rPr>
            </w:rPrChange>
          </w:rPr>
          <w:t xml:space="preserve">roduction </w:t>
        </w:r>
      </w:ins>
      <w:ins w:id="1369" w:author="Oriol Valles Codina" w:date="2023-08-31T14:51:00Z">
        <w:r w:rsidRPr="00913471">
          <w:rPr>
            <w:rPrChange w:id="1370" w:author="José Ramos Torres Fevereiro" w:date="2023-09-01T00:46:00Z">
              <w:rPr>
                <w:lang w:val="pt-PT"/>
              </w:rPr>
            </w:rPrChange>
          </w:rPr>
          <w:t>E</w:t>
        </w:r>
      </w:ins>
      <w:ins w:id="1371" w:author="Oriol Valles Codina" w:date="2023-08-31T14:49:00Z">
        <w:r w:rsidRPr="00913471">
          <w:rPr>
            <w:rPrChange w:id="1372" w:author="José Ramos Torres Fevereiro" w:date="2023-09-01T00:46:00Z">
              <w:rPr>
                <w:rFonts w:ascii="Arial" w:eastAsia="Times New Roman" w:hAnsi="Arial" w:cs="Arial"/>
                <w:i/>
                <w:iCs/>
                <w:color w:val="222222"/>
                <w:sz w:val="20"/>
                <w:szCs w:val="20"/>
                <w:shd w:val="clear" w:color="auto" w:fill="FFFFFF"/>
              </w:rPr>
            </w:rPrChange>
          </w:rPr>
          <w:t>ngineering</w:t>
        </w:r>
        <w:r w:rsidRPr="0000633E">
          <w:rPr>
            <w:rPrChange w:id="1373" w:author="José Ramos Torres Fevereiro" w:date="2023-08-31T23:24:00Z">
              <w:rPr>
                <w:rFonts w:ascii="Arial" w:eastAsia="Times New Roman" w:hAnsi="Arial" w:cs="Arial"/>
                <w:color w:val="222222"/>
                <w:sz w:val="20"/>
                <w:szCs w:val="20"/>
                <w:shd w:val="clear" w:color="auto" w:fill="FFFFFF"/>
              </w:rPr>
            </w:rPrChange>
          </w:rPr>
          <w:t>, </w:t>
        </w:r>
        <w:r w:rsidRPr="0000633E">
          <w:rPr>
            <w:rPrChange w:id="1374" w:author="José Ramos Torres Fevereiro" w:date="2023-08-31T23:24:00Z">
              <w:rPr>
                <w:rFonts w:ascii="Arial" w:eastAsia="Times New Roman" w:hAnsi="Arial" w:cs="Arial"/>
                <w:i/>
                <w:iCs/>
                <w:color w:val="222222"/>
                <w:sz w:val="20"/>
                <w:szCs w:val="20"/>
                <w:shd w:val="clear" w:color="auto" w:fill="FFFFFF"/>
              </w:rPr>
            </w:rPrChange>
          </w:rPr>
          <w:t>33</w:t>
        </w:r>
        <w:r w:rsidRPr="0000633E">
          <w:rPr>
            <w:rPrChange w:id="1375" w:author="José Ramos Torres Fevereiro" w:date="2023-08-31T23:24:00Z">
              <w:rPr>
                <w:rFonts w:ascii="Arial" w:eastAsia="Times New Roman" w:hAnsi="Arial" w:cs="Arial"/>
                <w:color w:val="222222"/>
                <w:sz w:val="20"/>
                <w:szCs w:val="20"/>
                <w:shd w:val="clear" w:color="auto" w:fill="FFFFFF"/>
              </w:rPr>
            </w:rPrChange>
          </w:rPr>
          <w:t>(5), 308-320.</w:t>
        </w:r>
      </w:ins>
    </w:p>
    <w:p w14:paraId="65A2CC8A" w14:textId="445D754A" w:rsidR="00EB1B89" w:rsidRPr="003A261C" w:rsidRDefault="00EB1B89" w:rsidP="00913471">
      <w:pPr>
        <w:pStyle w:val="BodyJUST2CE"/>
        <w:ind w:left="720" w:hanging="720"/>
        <w:rPr>
          <w:lang w:val="it-IT"/>
          <w:rPrChange w:id="1376" w:author="José Ramos Torres Fevereiro" w:date="2023-09-01T00:53:00Z">
            <w:rPr/>
          </w:rPrChange>
        </w:rPr>
      </w:pPr>
      <w:ins w:id="1377" w:author="José Ramos Torres Fevereiro" w:date="2023-09-01T00:31:00Z">
        <w:r w:rsidRPr="00913471">
          <w:rPr>
            <w:rPrChange w:id="1378" w:author="José Ramos Torres Fevereiro" w:date="2023-09-01T00:46:00Z">
              <w:rPr>
                <w:rFonts w:ascii="SFRM1000" w:hAnsi="SFRM1000" w:cs="SFRM1000"/>
                <w:sz w:val="20"/>
                <w:szCs w:val="20"/>
              </w:rPr>
            </w:rPrChange>
          </w:rPr>
          <w:t xml:space="preserve">Brusselaers, J., Breemersch, K., Geerken, T., Christis, M., Lahcen, B., &amp; Dams, Y. (2022). Macroeconomic and environmental consequences of circular economy measures in a small open economy. </w:t>
        </w:r>
        <w:r w:rsidRPr="003A261C">
          <w:rPr>
            <w:lang w:val="it-IT"/>
            <w:rPrChange w:id="1379" w:author="José Ramos Torres Fevereiro" w:date="2023-09-01T00:53:00Z">
              <w:rPr>
                <w:rFonts w:ascii="SFTI1000" w:hAnsi="SFTI1000" w:cs="SFTI1000"/>
                <w:sz w:val="20"/>
                <w:szCs w:val="20"/>
              </w:rPr>
            </w:rPrChange>
          </w:rPr>
          <w:t>The Annals</w:t>
        </w:r>
        <w:r w:rsidRPr="003A261C">
          <w:rPr>
            <w:lang w:val="it-IT"/>
            <w:rPrChange w:id="1380" w:author="José Ramos Torres Fevereiro" w:date="2023-09-01T00:53:00Z">
              <w:rPr>
                <w:rFonts w:ascii="SFRM1000" w:hAnsi="SFRM1000" w:cs="SFRM1000"/>
                <w:sz w:val="20"/>
                <w:szCs w:val="20"/>
              </w:rPr>
            </w:rPrChange>
          </w:rPr>
          <w:t xml:space="preserve"> </w:t>
        </w:r>
        <w:r w:rsidRPr="003A261C">
          <w:rPr>
            <w:lang w:val="it-IT"/>
            <w:rPrChange w:id="1381" w:author="José Ramos Torres Fevereiro" w:date="2023-09-01T00:53:00Z">
              <w:rPr>
                <w:rFonts w:ascii="SFTI1000" w:hAnsi="SFTI1000" w:cs="SFTI1000"/>
                <w:sz w:val="20"/>
                <w:szCs w:val="20"/>
              </w:rPr>
            </w:rPrChange>
          </w:rPr>
          <w:t>of regional science</w:t>
        </w:r>
        <w:r w:rsidRPr="003A261C">
          <w:rPr>
            <w:lang w:val="it-IT"/>
            <w:rPrChange w:id="1382" w:author="José Ramos Torres Fevereiro" w:date="2023-09-01T00:53:00Z">
              <w:rPr>
                <w:rFonts w:ascii="SFRM1000" w:hAnsi="SFRM1000" w:cs="SFRM1000"/>
                <w:sz w:val="20"/>
                <w:szCs w:val="20"/>
              </w:rPr>
            </w:rPrChange>
          </w:rPr>
          <w:t xml:space="preserve">, </w:t>
        </w:r>
        <w:r w:rsidRPr="003A261C">
          <w:rPr>
            <w:lang w:val="it-IT"/>
            <w:rPrChange w:id="1383" w:author="José Ramos Torres Fevereiro" w:date="2023-09-01T00:53:00Z">
              <w:rPr>
                <w:rFonts w:ascii="SFTI1000" w:hAnsi="SFTI1000" w:cs="SFTI1000"/>
                <w:sz w:val="20"/>
                <w:szCs w:val="20"/>
              </w:rPr>
            </w:rPrChange>
          </w:rPr>
          <w:t xml:space="preserve">68 </w:t>
        </w:r>
        <w:r w:rsidRPr="003A261C">
          <w:rPr>
            <w:lang w:val="it-IT"/>
            <w:rPrChange w:id="1384" w:author="José Ramos Torres Fevereiro" w:date="2023-09-01T00:53:00Z">
              <w:rPr>
                <w:rFonts w:ascii="SFRM1000" w:hAnsi="SFRM1000" w:cs="SFRM1000"/>
                <w:sz w:val="20"/>
                <w:szCs w:val="20"/>
              </w:rPr>
            </w:rPrChange>
          </w:rPr>
          <w:t>(2), 283–306.</w:t>
        </w:r>
      </w:ins>
    </w:p>
    <w:p w14:paraId="31DF6B98" w14:textId="77777777" w:rsidR="00C65686" w:rsidRPr="00421B7D" w:rsidRDefault="00C65686" w:rsidP="0039753C">
      <w:pPr>
        <w:pStyle w:val="BodyJUST2CE"/>
        <w:ind w:left="720" w:hanging="720"/>
      </w:pPr>
      <w:r w:rsidRPr="003A261C">
        <w:rPr>
          <w:lang w:val="it-IT"/>
          <w:rPrChange w:id="1385" w:author="José Ramos Torres Fevereiro" w:date="2023-09-01T00:53:00Z">
            <w:rPr/>
          </w:rPrChange>
        </w:rPr>
        <w:t xml:space="preserve">Caiani, A., Godin, A., Caverzasi, E., Gallegati, M., Kinsella, S., &amp; Stiglitz, J. E. (2016). </w:t>
      </w:r>
      <w:r w:rsidRPr="00421B7D">
        <w:t xml:space="preserve">Agent based-stock-flow consistent macroeconomics: Towards a benchmark model. </w:t>
      </w:r>
      <w:r w:rsidRPr="00913471">
        <w:t>Journal of Economic Dynamics and Control</w:t>
      </w:r>
      <w:r w:rsidRPr="00421B7D">
        <w:t>, 69, 375-408.</w:t>
      </w:r>
    </w:p>
    <w:p w14:paraId="632F7A83" w14:textId="71243740" w:rsidR="00C65686" w:rsidRDefault="00C65686" w:rsidP="0039753C">
      <w:pPr>
        <w:pStyle w:val="BodyJUST2CE"/>
        <w:ind w:left="720" w:hanging="720"/>
        <w:rPr>
          <w:ins w:id="1386" w:author="José Ramos Torres Fevereiro" w:date="2023-09-01T00:42:00Z"/>
        </w:rPr>
      </w:pPr>
      <w:r w:rsidRPr="00421B7D">
        <w:t xml:space="preserve">Cambridge Econometrics (2014). </w:t>
      </w:r>
      <w:r w:rsidRPr="00913471">
        <w:t>E3ME technical manual, version 6.0</w:t>
      </w:r>
      <w:r w:rsidRPr="00421B7D">
        <w:t>. Cambridge Econometrics, Cambridge, UK, 3 (5).</w:t>
      </w:r>
    </w:p>
    <w:p w14:paraId="1568977A" w14:textId="0B879ED0" w:rsidR="00913471" w:rsidRPr="00421B7D" w:rsidRDefault="00913471" w:rsidP="0039753C">
      <w:pPr>
        <w:pStyle w:val="BodyJUST2CE"/>
        <w:ind w:left="720" w:hanging="720"/>
      </w:pPr>
      <w:ins w:id="1387" w:author="José Ramos Torres Fevereiro" w:date="2023-09-01T00:42:00Z">
        <w:r w:rsidRPr="00913471">
          <w:t>C</w:t>
        </w:r>
      </w:ins>
      <w:ins w:id="1388" w:author="José Ramos Torres Fevereiro" w:date="2023-09-01T00:43:00Z">
        <w:r>
          <w:t>ambridge Econometrics (</w:t>
        </w:r>
      </w:ins>
      <w:ins w:id="1389" w:author="José Ramos Torres Fevereiro" w:date="2023-09-01T00:42:00Z">
        <w:r w:rsidRPr="00913471">
          <w:t>2018</w:t>
        </w:r>
      </w:ins>
      <w:ins w:id="1390" w:author="José Ramos Torres Fevereiro" w:date="2023-09-01T00:43:00Z">
        <w:r>
          <w:t xml:space="preserve">). </w:t>
        </w:r>
      </w:ins>
      <w:ins w:id="1391" w:author="José Ramos Torres Fevereiro" w:date="2023-09-01T00:42:00Z">
        <w:r w:rsidRPr="00913471">
          <w:t>Impacts</w:t>
        </w:r>
      </w:ins>
      <w:ins w:id="1392" w:author="José Ramos Torres Fevereiro" w:date="2023-09-01T00:43:00Z">
        <w:r>
          <w:t xml:space="preserve"> </w:t>
        </w:r>
      </w:ins>
      <w:ins w:id="1393" w:author="José Ramos Torres Fevereiro" w:date="2023-09-01T00:42:00Z">
        <w:r w:rsidRPr="00913471">
          <w:t>of</w:t>
        </w:r>
      </w:ins>
      <w:ins w:id="1394" w:author="José Ramos Torres Fevereiro" w:date="2023-09-01T00:43:00Z">
        <w:r>
          <w:t xml:space="preserve"> </w:t>
        </w:r>
      </w:ins>
      <w:ins w:id="1395" w:author="José Ramos Torres Fevereiro" w:date="2023-09-01T00:42:00Z">
        <w:r w:rsidRPr="00913471">
          <w:t>Circular</w:t>
        </w:r>
      </w:ins>
      <w:ins w:id="1396" w:author="José Ramos Torres Fevereiro" w:date="2023-09-01T00:43:00Z">
        <w:r>
          <w:t xml:space="preserve"> </w:t>
        </w:r>
      </w:ins>
      <w:ins w:id="1397" w:author="José Ramos Torres Fevereiro" w:date="2023-09-01T00:42:00Z">
        <w:r w:rsidRPr="00913471">
          <w:t>Economy</w:t>
        </w:r>
      </w:ins>
      <w:ins w:id="1398" w:author="José Ramos Torres Fevereiro" w:date="2023-09-01T00:43:00Z">
        <w:r>
          <w:t xml:space="preserve"> </w:t>
        </w:r>
      </w:ins>
      <w:ins w:id="1399" w:author="José Ramos Torres Fevereiro" w:date="2023-09-01T00:42:00Z">
        <w:r w:rsidRPr="00913471">
          <w:t>Policies</w:t>
        </w:r>
      </w:ins>
      <w:ins w:id="1400" w:author="José Ramos Torres Fevereiro" w:date="2023-09-01T00:44:00Z">
        <w:r>
          <w:t xml:space="preserve"> </w:t>
        </w:r>
      </w:ins>
      <w:ins w:id="1401" w:author="José Ramos Torres Fevereiro" w:date="2023-09-01T00:42:00Z">
        <w:r w:rsidRPr="00913471">
          <w:t>on</w:t>
        </w:r>
      </w:ins>
      <w:ins w:id="1402" w:author="José Ramos Torres Fevereiro" w:date="2023-09-01T00:44:00Z">
        <w:r>
          <w:t xml:space="preserve"> </w:t>
        </w:r>
      </w:ins>
      <w:ins w:id="1403" w:author="José Ramos Torres Fevereiro" w:date="2023-09-01T00:42:00Z">
        <w:r w:rsidRPr="00913471">
          <w:t>the</w:t>
        </w:r>
      </w:ins>
      <w:ins w:id="1404" w:author="José Ramos Torres Fevereiro" w:date="2023-09-01T00:44:00Z">
        <w:r>
          <w:t xml:space="preserve"> </w:t>
        </w:r>
      </w:ins>
      <w:ins w:id="1405" w:author="José Ramos Torres Fevereiro" w:date="2023-09-01T00:42:00Z">
        <w:r w:rsidRPr="00913471">
          <w:t>Labour</w:t>
        </w:r>
      </w:ins>
      <w:ins w:id="1406" w:author="José Ramos Torres Fevereiro" w:date="2023-09-01T00:44:00Z">
        <w:r>
          <w:t xml:space="preserve"> </w:t>
        </w:r>
      </w:ins>
      <w:ins w:id="1407" w:author="José Ramos Torres Fevereiro" w:date="2023-09-01T00:42:00Z">
        <w:r w:rsidRPr="00913471">
          <w:t>Market.</w:t>
        </w:r>
      </w:ins>
      <w:ins w:id="1408" w:author="José Ramos Torres Fevereiro" w:date="2023-09-01T00:44:00Z">
        <w:r>
          <w:t xml:space="preserve"> </w:t>
        </w:r>
        <w:r w:rsidRPr="00913471">
          <w:t>Final</w:t>
        </w:r>
        <w:r>
          <w:t xml:space="preserve"> </w:t>
        </w:r>
        <w:r w:rsidRPr="00913471">
          <w:t>report.</w:t>
        </w:r>
        <w:r>
          <w:t xml:space="preserve"> </w:t>
        </w:r>
      </w:ins>
      <w:ins w:id="1409" w:author="José Ramos Torres Fevereiro" w:date="2023-09-01T00:42:00Z">
        <w:r w:rsidRPr="00913471">
          <w:t>https:// doi.org/10.2779/574719.Finalreport.</w:t>
        </w:r>
      </w:ins>
    </w:p>
    <w:p w14:paraId="561A7CCA" w14:textId="139A770C" w:rsidR="00C76F7B" w:rsidRPr="00421B7D" w:rsidRDefault="00C76F7B" w:rsidP="00C76F7B">
      <w:pPr>
        <w:pStyle w:val="BodyJUST2CE"/>
        <w:ind w:left="720" w:hanging="720"/>
      </w:pPr>
      <w:r w:rsidRPr="00421B7D">
        <w:rPr>
          <w:rPrChange w:id="1410" w:author="Oriol Valles Codina" w:date="2023-08-31T15:55:00Z">
            <w:rPr>
              <w:highlight w:val="yellow"/>
            </w:rPr>
          </w:rPrChange>
        </w:rPr>
        <w:t xml:space="preserve">Carnevali, E. (2022). A new, simple SFC open economy framework, </w:t>
      </w:r>
      <w:r w:rsidRPr="00913471">
        <w:rPr>
          <w:rPrChange w:id="1411" w:author="José Ramos Torres Fevereiro" w:date="2023-09-01T00:46:00Z">
            <w:rPr>
              <w:highlight w:val="yellow"/>
            </w:rPr>
          </w:rPrChange>
        </w:rPr>
        <w:t>Review of Political Economy</w:t>
      </w:r>
      <w:r w:rsidRPr="00421B7D">
        <w:rPr>
          <w:rPrChange w:id="1412" w:author="Oriol Valles Codina" w:date="2023-08-31T15:55:00Z">
            <w:rPr>
              <w:highlight w:val="yellow"/>
            </w:rPr>
          </w:rPrChange>
        </w:rPr>
        <w:t>, 34 (3), 504-533.</w:t>
      </w:r>
    </w:p>
    <w:p w14:paraId="553C6245" w14:textId="3D2F7CDD" w:rsidR="007E2011" w:rsidRPr="00421B7D" w:rsidRDefault="007E2011" w:rsidP="007E2011">
      <w:pPr>
        <w:pStyle w:val="BodyJUST2CE"/>
        <w:ind w:left="720" w:hanging="720"/>
      </w:pPr>
      <w:r w:rsidRPr="003A261C">
        <w:rPr>
          <w:lang w:val="it-IT"/>
          <w:rPrChange w:id="1413" w:author="José Ramos Torres Fevereiro" w:date="2023-09-01T00:53:00Z">
            <w:rPr>
              <w:highlight w:val="yellow"/>
            </w:rPr>
          </w:rPrChange>
        </w:rPr>
        <w:t xml:space="preserve">Carnevali, E., Deleidi, M., Pariboni, R., and Veronese Passarella, M. (2023). </w:t>
      </w:r>
      <w:r w:rsidRPr="00421B7D">
        <w:rPr>
          <w:rPrChange w:id="1414" w:author="Oriol Valles Codina" w:date="2023-08-31T15:55:00Z">
            <w:rPr>
              <w:highlight w:val="yellow"/>
            </w:rPr>
          </w:rPrChange>
        </w:rPr>
        <w:t xml:space="preserve">Economy-Finance-Environment-Society Interconnections In a Stock-Flow Consistent Dynamic Model, </w:t>
      </w:r>
      <w:r w:rsidRPr="00913471">
        <w:rPr>
          <w:rPrChange w:id="1415" w:author="José Ramos Torres Fevereiro" w:date="2023-09-01T00:46:00Z">
            <w:rPr>
              <w:highlight w:val="yellow"/>
            </w:rPr>
          </w:rPrChange>
        </w:rPr>
        <w:t>Review of Political Economy</w:t>
      </w:r>
      <w:r w:rsidRPr="00421B7D">
        <w:rPr>
          <w:rPrChange w:id="1416" w:author="Oriol Valles Codina" w:date="2023-08-31T15:55:00Z">
            <w:rPr>
              <w:highlight w:val="yellow"/>
            </w:rPr>
          </w:rPrChange>
        </w:rPr>
        <w:t>, DOI:10.1080/09538259.2023.2217776.</w:t>
      </w:r>
    </w:p>
    <w:p w14:paraId="2F7BDAB1" w14:textId="603EBC48" w:rsidR="00C65686" w:rsidRPr="00421B7D" w:rsidRDefault="00C65686" w:rsidP="0039753C">
      <w:pPr>
        <w:pStyle w:val="BodyJUST2CE"/>
        <w:ind w:left="720" w:hanging="720"/>
      </w:pPr>
      <w:r w:rsidRPr="003A261C">
        <w:rPr>
          <w:lang w:val="it-IT"/>
          <w:rPrChange w:id="1417" w:author="José Ramos Torres Fevereiro" w:date="2023-09-01T00:53:00Z">
            <w:rPr/>
          </w:rPrChange>
        </w:rPr>
        <w:t xml:space="preserve">Carnevali, E., Deleidi, M., Pariboni, R., and </w:t>
      </w:r>
      <w:r w:rsidR="007E2011" w:rsidRPr="003A261C">
        <w:rPr>
          <w:lang w:val="it-IT"/>
          <w:rPrChange w:id="1418" w:author="José Ramos Torres Fevereiro" w:date="2023-09-01T00:53:00Z">
            <w:rPr/>
          </w:rPrChange>
        </w:rPr>
        <w:t xml:space="preserve">Veronese </w:t>
      </w:r>
      <w:r w:rsidRPr="003A261C">
        <w:rPr>
          <w:lang w:val="it-IT"/>
          <w:rPrChange w:id="1419" w:author="José Ramos Torres Fevereiro" w:date="2023-09-01T00:53:00Z">
            <w:rPr/>
          </w:rPrChange>
        </w:rPr>
        <w:t xml:space="preserve">Passarella, V. (2020). </w:t>
      </w:r>
      <w:r w:rsidRPr="00421B7D">
        <w:t xml:space="preserve">Cross-border financial flows and global warming in a two-area ecological SFC model, </w:t>
      </w:r>
      <w:r w:rsidRPr="00913471">
        <w:t>Socio-Economic Planning Sciences</w:t>
      </w:r>
      <w:r w:rsidRPr="00421B7D">
        <w:t>, 75.</w:t>
      </w:r>
    </w:p>
    <w:p w14:paraId="3D818FBE" w14:textId="27467F49" w:rsidR="00C65686" w:rsidRPr="00421B7D" w:rsidRDefault="00C65686" w:rsidP="0039753C">
      <w:pPr>
        <w:pStyle w:val="BodyJUST2CE"/>
        <w:ind w:left="720" w:hanging="720"/>
      </w:pPr>
      <w:r w:rsidRPr="003A261C">
        <w:rPr>
          <w:lang w:val="it-IT"/>
          <w:rPrChange w:id="1420" w:author="José Ramos Torres Fevereiro" w:date="2023-09-01T00:53:00Z">
            <w:rPr/>
          </w:rPrChange>
        </w:rPr>
        <w:t xml:space="preserve">Carnevali, E., Deleidi, M., Pariboni, R., and </w:t>
      </w:r>
      <w:r w:rsidR="007E2011" w:rsidRPr="003A261C">
        <w:rPr>
          <w:lang w:val="it-IT"/>
          <w:rPrChange w:id="1421" w:author="José Ramos Torres Fevereiro" w:date="2023-09-01T00:53:00Z">
            <w:rPr/>
          </w:rPrChange>
        </w:rPr>
        <w:t xml:space="preserve">Veronese </w:t>
      </w:r>
      <w:r w:rsidRPr="003A261C">
        <w:rPr>
          <w:lang w:val="it-IT"/>
          <w:rPrChange w:id="1422" w:author="José Ramos Torres Fevereiro" w:date="2023-09-01T00:53:00Z">
            <w:rPr/>
          </w:rPrChange>
        </w:rPr>
        <w:t xml:space="preserve">Passarella, V. (2019). </w:t>
      </w:r>
      <w:r w:rsidRPr="00421B7D">
        <w:t>Stock-flow consistent dynamic models: Features, limitations and developments</w:t>
      </w:r>
      <w:del w:id="1423" w:author="Oriol Valles Codina" w:date="2023-08-31T14:56:00Z">
        <w:r w:rsidRPr="00421B7D" w:rsidDel="00A62976">
          <w:delText xml:space="preserve">. </w:delText>
        </w:r>
      </w:del>
      <w:ins w:id="1424" w:author="Oriol Valles Codina" w:date="2023-08-31T14:56:00Z">
        <w:r w:rsidR="00A62976" w:rsidRPr="00421B7D">
          <w:t xml:space="preserve">, in </w:t>
        </w:r>
      </w:ins>
      <w:r w:rsidRPr="00913471">
        <w:t>Frontiers of heterodox macroeconomics</w:t>
      </w:r>
      <w:r w:rsidRPr="00421B7D">
        <w:t xml:space="preserve"> (pp. 223-276). Springer.</w:t>
      </w:r>
    </w:p>
    <w:p w14:paraId="7AAA308D" w14:textId="77777777" w:rsidR="00CC25C7" w:rsidRPr="00421B7D" w:rsidRDefault="00C65686" w:rsidP="00CC25C7">
      <w:pPr>
        <w:pStyle w:val="BodyJUST2CE"/>
        <w:ind w:left="720" w:hanging="720"/>
        <w:rPr>
          <w:ins w:id="1425" w:author="Oriol Valles Codina" w:date="2023-08-31T15:25:00Z"/>
        </w:rPr>
      </w:pPr>
      <w:r w:rsidRPr="00421B7D">
        <w:t xml:space="preserve">Caverzasi, E., &amp; Godin, A. (2015). Post-Keynesian stock-flow-consistent modelling: A survey. </w:t>
      </w:r>
      <w:r w:rsidRPr="00913471">
        <w:t>Cambridge Journal of Economics</w:t>
      </w:r>
      <w:r w:rsidRPr="00421B7D">
        <w:t>, 39 (1), 157-187.</w:t>
      </w:r>
    </w:p>
    <w:p w14:paraId="7FA3C0E2" w14:textId="77777777" w:rsidR="00CC25C7" w:rsidRPr="003A261C" w:rsidRDefault="00B06234" w:rsidP="00CC25C7">
      <w:pPr>
        <w:pStyle w:val="BodyJUST2CE"/>
        <w:ind w:left="720" w:hanging="720"/>
        <w:rPr>
          <w:ins w:id="1426" w:author="Oriol Valles Codina" w:date="2023-08-31T15:25:00Z"/>
          <w:lang w:val="de-DE"/>
        </w:rPr>
      </w:pPr>
      <w:ins w:id="1427" w:author="Oriol Valles Codina" w:date="2023-08-31T15:16:00Z">
        <w:r w:rsidRPr="0000633E">
          <w:rPr>
            <w:rPrChange w:id="1428" w:author="José Ramos Torres Fevereiro" w:date="2023-08-31T23:24:00Z">
              <w:rPr>
                <w:rFonts w:ascii="SFRM1000" w:eastAsia="Times New Roman" w:hAnsi="SFRM1000" w:cs="Times New Roman"/>
                <w:color w:val="auto"/>
                <w:sz w:val="20"/>
                <w:szCs w:val="20"/>
              </w:rPr>
            </w:rPrChange>
          </w:rPr>
          <w:t xml:space="preserve">Chang, Y., Li, G., Yao, Y., Zhang, L., &amp; Yu, C. (2016). Quantifying the water-energy-food nexus: Current status and trends. </w:t>
        </w:r>
        <w:r w:rsidRPr="003A261C">
          <w:rPr>
            <w:lang w:val="de-DE"/>
            <w:rPrChange w:id="1429" w:author="José Ramos Torres Fevereiro" w:date="2023-09-01T00:53:00Z">
              <w:rPr>
                <w:rFonts w:ascii="SFTI1000" w:eastAsia="Times New Roman" w:hAnsi="SFTI1000" w:cs="Times New Roman"/>
                <w:color w:val="auto"/>
                <w:sz w:val="20"/>
                <w:szCs w:val="20"/>
              </w:rPr>
            </w:rPrChange>
          </w:rPr>
          <w:t>Energies</w:t>
        </w:r>
        <w:r w:rsidRPr="003A261C">
          <w:rPr>
            <w:lang w:val="de-DE"/>
            <w:rPrChange w:id="1430" w:author="José Ramos Torres Fevereiro" w:date="2023-09-01T00:53:00Z">
              <w:rPr>
                <w:rFonts w:ascii="SFRM1000" w:eastAsia="Times New Roman" w:hAnsi="SFRM1000" w:cs="Times New Roman"/>
                <w:color w:val="auto"/>
                <w:sz w:val="20"/>
                <w:szCs w:val="20"/>
              </w:rPr>
            </w:rPrChange>
          </w:rPr>
          <w:t xml:space="preserve">, </w:t>
        </w:r>
        <w:r w:rsidRPr="003A261C">
          <w:rPr>
            <w:lang w:val="de-DE"/>
            <w:rPrChange w:id="1431" w:author="José Ramos Torres Fevereiro" w:date="2023-09-01T00:53:00Z">
              <w:rPr>
                <w:rFonts w:ascii="SFTI1000" w:eastAsia="Times New Roman" w:hAnsi="SFTI1000" w:cs="Times New Roman"/>
                <w:color w:val="auto"/>
                <w:sz w:val="20"/>
                <w:szCs w:val="20"/>
              </w:rPr>
            </w:rPrChange>
          </w:rPr>
          <w:t>9</w:t>
        </w:r>
        <w:r w:rsidRPr="003A261C">
          <w:rPr>
            <w:lang w:val="de-DE"/>
            <w:rPrChange w:id="1432" w:author="José Ramos Torres Fevereiro" w:date="2023-09-01T00:53:00Z">
              <w:rPr>
                <w:rFonts w:ascii="SFRM1000" w:eastAsia="Times New Roman" w:hAnsi="SFRM1000" w:cs="Times New Roman"/>
                <w:color w:val="auto"/>
                <w:sz w:val="20"/>
                <w:szCs w:val="20"/>
              </w:rPr>
            </w:rPrChange>
          </w:rPr>
          <w:t>(2), 65.</w:t>
        </w:r>
      </w:ins>
    </w:p>
    <w:p w14:paraId="3D545908" w14:textId="49D15B2E" w:rsidR="002B2B4B" w:rsidRPr="00421B7D" w:rsidRDefault="002B2B4B">
      <w:pPr>
        <w:pStyle w:val="BodyJUST2CE"/>
        <w:ind w:left="720" w:hanging="720"/>
        <w:rPr>
          <w:ins w:id="1433" w:author="Oriol Valles Codina" w:date="2023-08-31T15:14:00Z"/>
          <w:rPrChange w:id="1434" w:author="Oriol Valles Codina" w:date="2023-08-31T15:55:00Z">
            <w:rPr>
              <w:ins w:id="1435" w:author="Oriol Valles Codina" w:date="2023-08-31T15:14:00Z"/>
              <w:rFonts w:ascii="Times New Roman" w:eastAsia="Times New Roman" w:hAnsi="Times New Roman" w:cs="Times New Roman"/>
              <w:color w:val="auto"/>
              <w:sz w:val="24"/>
              <w:szCs w:val="24"/>
            </w:rPr>
          </w:rPrChange>
        </w:rPr>
        <w:pPrChange w:id="1436" w:author="Oriol Valles Codina" w:date="2023-08-31T15:25:00Z">
          <w:pPr>
            <w:spacing w:before="100" w:beforeAutospacing="1" w:after="100" w:afterAutospacing="1" w:line="240" w:lineRule="auto"/>
          </w:pPr>
        </w:pPrChange>
      </w:pPr>
      <w:ins w:id="1437" w:author="Oriol Valles Codina" w:date="2023-08-31T15:14:00Z">
        <w:r w:rsidRPr="003A261C">
          <w:rPr>
            <w:lang w:val="de-DE"/>
            <w:rPrChange w:id="1438" w:author="José Ramos Torres Fevereiro" w:date="2023-09-01T00:53:00Z">
              <w:rPr>
                <w:rFonts w:ascii="SFRM1000" w:eastAsia="Times New Roman" w:hAnsi="SFRM1000" w:cs="Times New Roman"/>
                <w:color w:val="auto"/>
                <w:sz w:val="20"/>
                <w:szCs w:val="20"/>
              </w:rPr>
            </w:rPrChange>
          </w:rPr>
          <w:t xml:space="preserve">Cheng, K.-L., Hsu, S.-C., Hung, C. C., Chen, P.-C., &amp; Ma, H.-w. (2019). </w:t>
        </w:r>
        <w:r w:rsidRPr="0000633E">
          <w:rPr>
            <w:rPrChange w:id="1439" w:author="José Ramos Torres Fevereiro" w:date="2023-08-31T23:24:00Z">
              <w:rPr>
                <w:rFonts w:ascii="SFRM1000" w:eastAsia="Times New Roman" w:hAnsi="SFRM1000" w:cs="Times New Roman"/>
                <w:color w:val="auto"/>
                <w:sz w:val="20"/>
                <w:szCs w:val="20"/>
              </w:rPr>
            </w:rPrChange>
          </w:rPr>
          <w:t>A hybrid material flow analysis for</w:t>
        </w:r>
      </w:ins>
      <w:ins w:id="1440" w:author="Oriol Valles Codina" w:date="2023-08-31T15:25:00Z">
        <w:r w:rsidR="00CC25C7" w:rsidRPr="0000633E">
          <w:rPr>
            <w:rPrChange w:id="1441" w:author="José Ramos Torres Fevereiro" w:date="2023-08-31T23:24:00Z">
              <w:rPr>
                <w:lang w:val="de-DE"/>
              </w:rPr>
            </w:rPrChange>
          </w:rPr>
          <w:t xml:space="preserve"> </w:t>
        </w:r>
      </w:ins>
      <w:ins w:id="1442" w:author="Oriol Valles Codina" w:date="2023-08-31T15:14:00Z">
        <w:r w:rsidRPr="0000633E">
          <w:rPr>
            <w:rPrChange w:id="1443" w:author="José Ramos Torres Fevereiro" w:date="2023-08-31T23:24:00Z">
              <w:rPr>
                <w:rFonts w:ascii="SFRM1000" w:eastAsia="Times New Roman" w:hAnsi="SFRM1000" w:cs="Times New Roman"/>
                <w:color w:val="auto"/>
                <w:sz w:val="20"/>
                <w:szCs w:val="20"/>
              </w:rPr>
            </w:rPrChange>
          </w:rPr>
          <w:t xml:space="preserve">quantifying multilevel anthropogenic resources. </w:t>
        </w:r>
        <w:r w:rsidRPr="00913471">
          <w:rPr>
            <w:rPrChange w:id="1444" w:author="José Ramos Torres Fevereiro" w:date="2023-09-01T00:46:00Z">
              <w:rPr>
                <w:rFonts w:ascii="SFTI1000" w:eastAsia="Times New Roman" w:hAnsi="SFTI1000" w:cs="Times New Roman"/>
                <w:color w:val="auto"/>
                <w:sz w:val="20"/>
                <w:szCs w:val="20"/>
              </w:rPr>
            </w:rPrChange>
          </w:rPr>
          <w:t>Journal of Industrial Ecology</w:t>
        </w:r>
        <w:r w:rsidRPr="0000633E">
          <w:rPr>
            <w:rPrChange w:id="1445" w:author="José Ramos Torres Fevereiro" w:date="2023-08-31T23:24:00Z">
              <w:rPr>
                <w:rFonts w:ascii="SFRM1000" w:eastAsia="Times New Roman" w:hAnsi="SFRM1000" w:cs="Times New Roman"/>
                <w:color w:val="auto"/>
                <w:sz w:val="20"/>
                <w:szCs w:val="20"/>
              </w:rPr>
            </w:rPrChange>
          </w:rPr>
          <w:t xml:space="preserve">, </w:t>
        </w:r>
        <w:r w:rsidRPr="0000633E">
          <w:rPr>
            <w:rPrChange w:id="1446" w:author="José Ramos Torres Fevereiro" w:date="2023-08-31T23:24:00Z">
              <w:rPr>
                <w:rFonts w:ascii="SFTI1000" w:eastAsia="Times New Roman" w:hAnsi="SFTI1000" w:cs="Times New Roman"/>
                <w:color w:val="auto"/>
                <w:sz w:val="20"/>
                <w:szCs w:val="20"/>
              </w:rPr>
            </w:rPrChange>
          </w:rPr>
          <w:t>23</w:t>
        </w:r>
        <w:r w:rsidRPr="0000633E">
          <w:rPr>
            <w:rPrChange w:id="1447" w:author="José Ramos Torres Fevereiro" w:date="2023-08-31T23:24:00Z">
              <w:rPr>
                <w:rFonts w:ascii="SFRM1000" w:eastAsia="Times New Roman" w:hAnsi="SFRM1000" w:cs="Times New Roman"/>
                <w:color w:val="auto"/>
                <w:sz w:val="20"/>
                <w:szCs w:val="20"/>
              </w:rPr>
            </w:rPrChange>
          </w:rPr>
          <w:t xml:space="preserve">(6), 1456–1469. </w:t>
        </w:r>
      </w:ins>
    </w:p>
    <w:p w14:paraId="1748809B" w14:textId="3014A005" w:rsidR="00516078" w:rsidRPr="00421B7D" w:rsidRDefault="00516078" w:rsidP="00516078">
      <w:pPr>
        <w:pStyle w:val="BodyJUST2CE"/>
        <w:ind w:left="720" w:hanging="720"/>
        <w:rPr>
          <w:ins w:id="1448" w:author="Oriol Valles Codina" w:date="2023-08-31T15:03:00Z"/>
        </w:rPr>
      </w:pPr>
      <w:ins w:id="1449" w:author="Oriol Valles Codina" w:date="2023-08-31T15:00:00Z">
        <w:r w:rsidRPr="00421B7D">
          <w:rPr>
            <w:rPrChange w:id="1450" w:author="Oriol Valles Codina" w:date="2023-08-31T15:55:00Z">
              <w:rPr>
                <w:rFonts w:ascii="SFRM1000" w:eastAsia="Times New Roman" w:hAnsi="SFRM1000" w:cs="Times New Roman"/>
                <w:color w:val="auto"/>
                <w:sz w:val="20"/>
                <w:szCs w:val="20"/>
              </w:rPr>
            </w:rPrChange>
          </w:rPr>
          <w:lastRenderedPageBreak/>
          <w:t xml:space="preserve">Chertow, M. R. (2000). Industrial symbiosis: Literature and taxonomy. </w:t>
        </w:r>
        <w:r w:rsidRPr="00913471">
          <w:rPr>
            <w:rPrChange w:id="1451" w:author="José Ramos Torres Fevereiro" w:date="2023-09-01T00:46:00Z">
              <w:rPr>
                <w:rFonts w:ascii="SFTI1000" w:eastAsia="Times New Roman" w:hAnsi="SFTI1000" w:cs="Times New Roman"/>
                <w:color w:val="auto"/>
                <w:sz w:val="20"/>
                <w:szCs w:val="20"/>
              </w:rPr>
            </w:rPrChange>
          </w:rPr>
          <w:t xml:space="preserve">Annual </w:t>
        </w:r>
        <w:r w:rsidRPr="00913471">
          <w:rPr>
            <w:rPrChange w:id="1452" w:author="José Ramos Torres Fevereiro" w:date="2023-09-01T00:46:00Z">
              <w:rPr>
                <w:i/>
                <w:iCs/>
              </w:rPr>
            </w:rPrChange>
          </w:rPr>
          <w:t>R</w:t>
        </w:r>
        <w:r w:rsidRPr="00913471">
          <w:rPr>
            <w:rPrChange w:id="1453" w:author="José Ramos Torres Fevereiro" w:date="2023-09-01T00:46:00Z">
              <w:rPr>
                <w:rFonts w:ascii="SFTI1000" w:eastAsia="Times New Roman" w:hAnsi="SFTI1000" w:cs="Times New Roman"/>
                <w:color w:val="auto"/>
                <w:sz w:val="20"/>
                <w:szCs w:val="20"/>
              </w:rPr>
            </w:rPrChange>
          </w:rPr>
          <w:t xml:space="preserve">eview of </w:t>
        </w:r>
      </w:ins>
      <w:ins w:id="1454" w:author="Oriol Valles Codina" w:date="2023-08-31T15:01:00Z">
        <w:r w:rsidRPr="00913471">
          <w:rPr>
            <w:rPrChange w:id="1455" w:author="José Ramos Torres Fevereiro" w:date="2023-09-01T00:46:00Z">
              <w:rPr>
                <w:i/>
                <w:iCs/>
              </w:rPr>
            </w:rPrChange>
          </w:rPr>
          <w:t>E</w:t>
        </w:r>
      </w:ins>
      <w:ins w:id="1456" w:author="Oriol Valles Codina" w:date="2023-08-31T15:00:00Z">
        <w:r w:rsidRPr="00913471">
          <w:rPr>
            <w:rPrChange w:id="1457" w:author="José Ramos Torres Fevereiro" w:date="2023-09-01T00:46:00Z">
              <w:rPr>
                <w:rFonts w:ascii="SFTI1000" w:eastAsia="Times New Roman" w:hAnsi="SFTI1000" w:cs="Times New Roman"/>
                <w:color w:val="auto"/>
                <w:sz w:val="20"/>
                <w:szCs w:val="20"/>
              </w:rPr>
            </w:rPrChange>
          </w:rPr>
          <w:t xml:space="preserve">nergy and the </w:t>
        </w:r>
      </w:ins>
      <w:ins w:id="1458" w:author="Oriol Valles Codina" w:date="2023-08-31T15:01:00Z">
        <w:r w:rsidRPr="00913471">
          <w:rPr>
            <w:rPrChange w:id="1459" w:author="José Ramos Torres Fevereiro" w:date="2023-09-01T00:46:00Z">
              <w:rPr>
                <w:i/>
                <w:iCs/>
              </w:rPr>
            </w:rPrChange>
          </w:rPr>
          <w:t>E</w:t>
        </w:r>
      </w:ins>
      <w:ins w:id="1460" w:author="Oriol Valles Codina" w:date="2023-08-31T15:00:00Z">
        <w:r w:rsidRPr="00913471">
          <w:rPr>
            <w:rPrChange w:id="1461" w:author="José Ramos Torres Fevereiro" w:date="2023-09-01T00:46:00Z">
              <w:rPr>
                <w:rFonts w:ascii="SFTI1000" w:eastAsia="Times New Roman" w:hAnsi="SFTI1000" w:cs="Times New Roman"/>
                <w:color w:val="auto"/>
                <w:sz w:val="20"/>
                <w:szCs w:val="20"/>
              </w:rPr>
            </w:rPrChange>
          </w:rPr>
          <w:t>nvironment</w:t>
        </w:r>
        <w:r w:rsidRPr="00421B7D">
          <w:rPr>
            <w:rPrChange w:id="1462" w:author="Oriol Valles Codina" w:date="2023-08-31T15:55:00Z">
              <w:rPr>
                <w:rFonts w:ascii="SFRM1000" w:eastAsia="Times New Roman" w:hAnsi="SFRM1000" w:cs="Times New Roman"/>
                <w:color w:val="auto"/>
                <w:sz w:val="20"/>
                <w:szCs w:val="20"/>
              </w:rPr>
            </w:rPrChange>
          </w:rPr>
          <w:t xml:space="preserve">, </w:t>
        </w:r>
        <w:r w:rsidRPr="00421B7D">
          <w:rPr>
            <w:rPrChange w:id="1463" w:author="Oriol Valles Codina" w:date="2023-08-31T15:55:00Z">
              <w:rPr>
                <w:rFonts w:ascii="SFTI1000" w:eastAsia="Times New Roman" w:hAnsi="SFTI1000" w:cs="Times New Roman"/>
                <w:color w:val="auto"/>
                <w:sz w:val="20"/>
                <w:szCs w:val="20"/>
              </w:rPr>
            </w:rPrChange>
          </w:rPr>
          <w:t>25</w:t>
        </w:r>
        <w:r w:rsidRPr="00421B7D">
          <w:rPr>
            <w:rPrChange w:id="1464" w:author="Oriol Valles Codina" w:date="2023-08-31T15:55:00Z">
              <w:rPr>
                <w:rFonts w:ascii="SFRM1000" w:eastAsia="Times New Roman" w:hAnsi="SFRM1000" w:cs="Times New Roman"/>
                <w:color w:val="auto"/>
                <w:sz w:val="20"/>
                <w:szCs w:val="20"/>
              </w:rPr>
            </w:rPrChange>
          </w:rPr>
          <w:t>(1), 313–337.</w:t>
        </w:r>
      </w:ins>
    </w:p>
    <w:p w14:paraId="1C8AEC49" w14:textId="4E6F1A15" w:rsidR="00516078" w:rsidRPr="00421B7D" w:rsidRDefault="00516078">
      <w:pPr>
        <w:pStyle w:val="BodyJUST2CE"/>
        <w:ind w:left="720" w:hanging="720"/>
        <w:rPr>
          <w:ins w:id="1465" w:author="Oriol Valles Codina" w:date="2023-08-31T15:02:00Z"/>
          <w:rPrChange w:id="1466" w:author="Oriol Valles Codina" w:date="2023-08-31T15:55:00Z">
            <w:rPr>
              <w:ins w:id="1467" w:author="Oriol Valles Codina" w:date="2023-08-31T15:02:00Z"/>
              <w:rFonts w:ascii="Times New Roman" w:eastAsia="Times New Roman" w:hAnsi="Times New Roman" w:cs="Times New Roman"/>
              <w:color w:val="auto"/>
              <w:sz w:val="24"/>
              <w:szCs w:val="24"/>
            </w:rPr>
          </w:rPrChange>
        </w:rPr>
        <w:pPrChange w:id="1468" w:author="Oriol Valles Codina" w:date="2023-08-31T15:03:00Z">
          <w:pPr>
            <w:spacing w:before="100" w:beforeAutospacing="1" w:after="100" w:afterAutospacing="1" w:line="240" w:lineRule="auto"/>
          </w:pPr>
        </w:pPrChange>
      </w:pPr>
      <w:ins w:id="1469" w:author="Oriol Valles Codina" w:date="2023-08-31T15:02:00Z">
        <w:r w:rsidRPr="0000633E">
          <w:rPr>
            <w:rPrChange w:id="1470" w:author="José Ramos Torres Fevereiro" w:date="2023-08-31T23:24:00Z">
              <w:rPr>
                <w:rFonts w:ascii="SFRM1000" w:eastAsia="Times New Roman" w:hAnsi="SFRM1000" w:cs="Times New Roman"/>
                <w:color w:val="auto"/>
                <w:sz w:val="20"/>
                <w:szCs w:val="20"/>
              </w:rPr>
            </w:rPrChange>
          </w:rPr>
          <w:t xml:space="preserve">Chertow, M., &amp; Ehrenfeld, J. (2012). Organizing self-organizing systems: Toward a theory of industrial symbiosis. </w:t>
        </w:r>
        <w:r w:rsidRPr="00913471">
          <w:rPr>
            <w:rPrChange w:id="1471" w:author="José Ramos Torres Fevereiro" w:date="2023-09-01T00:46:00Z">
              <w:rPr>
                <w:rFonts w:ascii="SFTI1000" w:eastAsia="Times New Roman" w:hAnsi="SFTI1000" w:cs="Times New Roman"/>
                <w:color w:val="auto"/>
                <w:sz w:val="20"/>
                <w:szCs w:val="20"/>
              </w:rPr>
            </w:rPrChange>
          </w:rPr>
          <w:t xml:space="preserve">Journal of </w:t>
        </w:r>
      </w:ins>
      <w:ins w:id="1472" w:author="Oriol Valles Codina" w:date="2023-08-31T15:03:00Z">
        <w:r w:rsidRPr="00913471">
          <w:rPr>
            <w:rPrChange w:id="1473" w:author="José Ramos Torres Fevereiro" w:date="2023-09-01T00:46:00Z">
              <w:rPr>
                <w:rFonts w:ascii="SFTI1000" w:eastAsia="Times New Roman" w:hAnsi="SFTI1000" w:cs="Times New Roman"/>
                <w:color w:val="auto"/>
                <w:sz w:val="20"/>
                <w:szCs w:val="20"/>
              </w:rPr>
            </w:rPrChange>
          </w:rPr>
          <w:t>I</w:t>
        </w:r>
      </w:ins>
      <w:ins w:id="1474" w:author="Oriol Valles Codina" w:date="2023-08-31T15:02:00Z">
        <w:r w:rsidRPr="00913471">
          <w:rPr>
            <w:rPrChange w:id="1475" w:author="José Ramos Torres Fevereiro" w:date="2023-09-01T00:46:00Z">
              <w:rPr>
                <w:rFonts w:ascii="SFTI1000" w:eastAsia="Times New Roman" w:hAnsi="SFTI1000" w:cs="Times New Roman"/>
                <w:color w:val="auto"/>
                <w:sz w:val="20"/>
                <w:szCs w:val="20"/>
              </w:rPr>
            </w:rPrChange>
          </w:rPr>
          <w:t xml:space="preserve">ndustrial </w:t>
        </w:r>
      </w:ins>
      <w:ins w:id="1476" w:author="Oriol Valles Codina" w:date="2023-08-31T15:03:00Z">
        <w:r w:rsidRPr="00913471">
          <w:rPr>
            <w:rPrChange w:id="1477" w:author="José Ramos Torres Fevereiro" w:date="2023-09-01T00:46:00Z">
              <w:rPr>
                <w:rFonts w:ascii="SFTI1000" w:eastAsia="Times New Roman" w:hAnsi="SFTI1000" w:cs="Times New Roman"/>
                <w:color w:val="auto"/>
                <w:sz w:val="20"/>
                <w:szCs w:val="20"/>
              </w:rPr>
            </w:rPrChange>
          </w:rPr>
          <w:t>E</w:t>
        </w:r>
      </w:ins>
      <w:ins w:id="1478" w:author="Oriol Valles Codina" w:date="2023-08-31T15:02:00Z">
        <w:r w:rsidRPr="00913471">
          <w:rPr>
            <w:rPrChange w:id="1479" w:author="José Ramos Torres Fevereiro" w:date="2023-09-01T00:46:00Z">
              <w:rPr>
                <w:rFonts w:ascii="SFTI1000" w:eastAsia="Times New Roman" w:hAnsi="SFTI1000" w:cs="Times New Roman"/>
                <w:color w:val="auto"/>
                <w:sz w:val="20"/>
                <w:szCs w:val="20"/>
              </w:rPr>
            </w:rPrChange>
          </w:rPr>
          <w:t>cology</w:t>
        </w:r>
        <w:r w:rsidRPr="00913471">
          <w:rPr>
            <w:rPrChange w:id="1480" w:author="José Ramos Torres Fevereiro" w:date="2023-09-01T00:46:00Z">
              <w:rPr>
                <w:rFonts w:ascii="SFRM1000" w:eastAsia="Times New Roman" w:hAnsi="SFRM1000" w:cs="Times New Roman"/>
                <w:color w:val="auto"/>
                <w:sz w:val="20"/>
                <w:szCs w:val="20"/>
              </w:rPr>
            </w:rPrChange>
          </w:rPr>
          <w:t xml:space="preserve">, </w:t>
        </w:r>
        <w:r w:rsidRPr="00913471">
          <w:rPr>
            <w:rPrChange w:id="1481" w:author="José Ramos Torres Fevereiro" w:date="2023-09-01T00:46:00Z">
              <w:rPr>
                <w:rFonts w:ascii="SFTI1000" w:eastAsia="Times New Roman" w:hAnsi="SFTI1000" w:cs="Times New Roman"/>
                <w:color w:val="auto"/>
                <w:sz w:val="20"/>
                <w:szCs w:val="20"/>
              </w:rPr>
            </w:rPrChange>
          </w:rPr>
          <w:t>16</w:t>
        </w:r>
        <w:r w:rsidRPr="00913471">
          <w:rPr>
            <w:rPrChange w:id="1482" w:author="José Ramos Torres Fevereiro" w:date="2023-09-01T00:46:00Z">
              <w:rPr>
                <w:rFonts w:ascii="SFRM1000" w:eastAsia="Times New Roman" w:hAnsi="SFRM1000" w:cs="Times New Roman"/>
                <w:color w:val="auto"/>
                <w:sz w:val="20"/>
                <w:szCs w:val="20"/>
              </w:rPr>
            </w:rPrChange>
          </w:rPr>
          <w:t>(1), 13–27.</w:t>
        </w:r>
      </w:ins>
    </w:p>
    <w:p w14:paraId="233A2F30" w14:textId="2C015344" w:rsidR="00516078" w:rsidRPr="00421B7D" w:rsidDel="00516078" w:rsidRDefault="00516078" w:rsidP="00913471">
      <w:pPr>
        <w:pStyle w:val="BodyJUST2CE"/>
        <w:ind w:left="720" w:hanging="720"/>
        <w:rPr>
          <w:del w:id="1483" w:author="Oriol Valles Codina" w:date="2023-08-31T15:00:00Z"/>
        </w:rPr>
      </w:pPr>
    </w:p>
    <w:p w14:paraId="3D83A2A4" w14:textId="38054674" w:rsidR="00C65686" w:rsidRPr="00421B7D" w:rsidDel="00A62976" w:rsidRDefault="00C65686" w:rsidP="0039753C">
      <w:pPr>
        <w:pStyle w:val="BodyJUST2CE"/>
        <w:ind w:left="720" w:hanging="720"/>
        <w:rPr>
          <w:del w:id="1484" w:author="Oriol Valles Codina" w:date="2023-08-31T14:54:00Z"/>
        </w:rPr>
      </w:pPr>
      <w:del w:id="1485" w:author="Oriol Valles Codina" w:date="2023-08-31T14:54:00Z">
        <w:r w:rsidRPr="00421B7D" w:rsidDel="00A62976">
          <w:rPr>
            <w:rPrChange w:id="1486" w:author="Oriol Valles Codina" w:date="2023-08-31T15:55:00Z">
              <w:rPr>
                <w:lang w:val="pt-PT"/>
              </w:rPr>
            </w:rPrChange>
          </w:rPr>
          <w:delText xml:space="preserve">Codina, O. V. and Ramos Torres Fevereiro, J. B. (2022). </w:delText>
        </w:r>
        <w:r w:rsidRPr="00421B7D" w:rsidDel="00A62976">
          <w:delText>Macroeconomic Scenario Exploration. Cheat Sheet: Representation of the economy via Input-Output tables. Working paper presented at JUST2CE Consortium Meeting, Thessaloniki, 1 July 2022.</w:delText>
        </w:r>
      </w:del>
    </w:p>
    <w:p w14:paraId="7E032FD0" w14:textId="77777777" w:rsidR="00C65686" w:rsidRPr="00421B7D" w:rsidRDefault="00C65686" w:rsidP="0039753C">
      <w:pPr>
        <w:pStyle w:val="BodyJUST2CE"/>
        <w:ind w:left="720" w:hanging="720"/>
      </w:pPr>
      <w:r w:rsidRPr="00421B7D">
        <w:t xml:space="preserve">Dafermos, Y., Nikolaidi, M., and Galanis, G. (2017). A stock-flow-fund ecological macroeconomic model. </w:t>
      </w:r>
      <w:r w:rsidRPr="00913471">
        <w:t>Ecological Economics</w:t>
      </w:r>
      <w:r w:rsidRPr="00421B7D">
        <w:t>, 131, 191-207.</w:t>
      </w:r>
    </w:p>
    <w:p w14:paraId="5B4E2E47" w14:textId="77777777" w:rsidR="00C65686" w:rsidRPr="00421B7D" w:rsidRDefault="00C65686" w:rsidP="0039753C">
      <w:pPr>
        <w:pStyle w:val="BodyJUST2CE"/>
        <w:ind w:left="720" w:hanging="720"/>
      </w:pPr>
      <w:r w:rsidRPr="00421B7D">
        <w:t xml:space="preserve">Dafermos, Y., Nikolaidi, M., and Galanis, G. (2018). Climate change, financial stability and monetary policy. </w:t>
      </w:r>
      <w:r w:rsidRPr="00913471">
        <w:t>Ecological Economics</w:t>
      </w:r>
      <w:r w:rsidRPr="00421B7D">
        <w:t>, 152, 219-234.</w:t>
      </w:r>
    </w:p>
    <w:p w14:paraId="6AD96E5A" w14:textId="77777777" w:rsidR="00CC25C7" w:rsidRPr="006E2C6B" w:rsidRDefault="00C65686" w:rsidP="00CC25C7">
      <w:pPr>
        <w:pStyle w:val="BodyJUST2CE"/>
        <w:ind w:left="720" w:hanging="720"/>
        <w:rPr>
          <w:ins w:id="1487" w:author="Oriol Valles Codina" w:date="2023-08-31T15:26:00Z"/>
          <w:lang w:val="es-ES"/>
          <w:rPrChange w:id="1488" w:author="Oriol Valles Codina" w:date="2023-08-31T23:27:00Z">
            <w:rPr>
              <w:ins w:id="1489" w:author="Oriol Valles Codina" w:date="2023-08-31T15:26:00Z"/>
            </w:rPr>
          </w:rPrChange>
        </w:rPr>
      </w:pPr>
      <w:r w:rsidRPr="00421B7D">
        <w:t xml:space="preserve">Distelkamp, M., and Meyer, M. (2019). Pathways to a resource-efficient and low-carbon Europe. </w:t>
      </w:r>
      <w:r w:rsidRPr="006E2C6B">
        <w:rPr>
          <w:lang w:val="es-ES"/>
          <w:rPrChange w:id="1490" w:author="Oriol Valles Codina" w:date="2023-08-31T23:27:00Z">
            <w:rPr/>
          </w:rPrChange>
        </w:rPr>
        <w:t>Ecological Economics, 155, 88–104.</w:t>
      </w:r>
    </w:p>
    <w:p w14:paraId="74A89625" w14:textId="77777777" w:rsidR="00CC25C7" w:rsidRPr="00421B7D" w:rsidRDefault="00CC25C7" w:rsidP="00CC25C7">
      <w:pPr>
        <w:pStyle w:val="BodyJUST2CE"/>
        <w:ind w:left="720" w:hanging="720"/>
        <w:rPr>
          <w:ins w:id="1491" w:author="Oriol Valles Codina" w:date="2023-08-31T15:26:00Z"/>
        </w:rPr>
      </w:pPr>
      <w:ins w:id="1492" w:author="Oriol Valles Codina" w:date="2023-08-31T15:22:00Z">
        <w:r w:rsidRPr="006E2C6B">
          <w:rPr>
            <w:lang w:val="es-ES"/>
            <w:rPrChange w:id="1493" w:author="Oriol Valles Codina" w:date="2023-08-31T23:27:00Z">
              <w:rPr>
                <w:rFonts w:ascii="SFRM1000" w:eastAsia="Times New Roman" w:hAnsi="SFRM1000" w:cs="Times New Roman"/>
                <w:color w:val="auto"/>
                <w:sz w:val="20"/>
                <w:szCs w:val="20"/>
              </w:rPr>
            </w:rPrChange>
          </w:rPr>
          <w:t xml:space="preserve">Donati, F., Aguilar-Hernandez, G. A., Sigüenza-Sánchez, C. P., de Koning, A., Rodrigues, J. F., &amp; Tukker, A. (2020). </w:t>
        </w:r>
        <w:r w:rsidRPr="00421B7D">
          <w:rPr>
            <w:rPrChange w:id="1494" w:author="Oriol Valles Codina" w:date="2023-08-31T15:55:00Z">
              <w:rPr>
                <w:rFonts w:ascii="SFRM1000" w:eastAsia="Times New Roman" w:hAnsi="SFRM1000" w:cs="Times New Roman"/>
                <w:color w:val="auto"/>
                <w:sz w:val="20"/>
                <w:szCs w:val="20"/>
              </w:rPr>
            </w:rPrChange>
          </w:rPr>
          <w:t>Modeling the circular economy in environmentally extended input-output tables: Methods, software and case study</w:t>
        </w:r>
        <w:r w:rsidRPr="00913471">
          <w:rPr>
            <w:rPrChange w:id="1495" w:author="José Ramos Torres Fevereiro" w:date="2023-09-01T00:46:00Z">
              <w:rPr>
                <w:rFonts w:ascii="SFRM1000" w:eastAsia="Times New Roman" w:hAnsi="SFRM1000" w:cs="Times New Roman"/>
                <w:color w:val="auto"/>
                <w:sz w:val="20"/>
                <w:szCs w:val="20"/>
              </w:rPr>
            </w:rPrChange>
          </w:rPr>
          <w:t xml:space="preserve">. </w:t>
        </w:r>
        <w:r w:rsidRPr="00913471">
          <w:rPr>
            <w:rPrChange w:id="1496" w:author="José Ramos Torres Fevereiro" w:date="2023-09-01T00:46:00Z">
              <w:rPr>
                <w:rFonts w:ascii="SFTI1000" w:eastAsia="Times New Roman" w:hAnsi="SFTI1000" w:cs="Times New Roman"/>
                <w:color w:val="auto"/>
                <w:sz w:val="20"/>
                <w:szCs w:val="20"/>
              </w:rPr>
            </w:rPrChange>
          </w:rPr>
          <w:t>Resources, Conservation and Recycling</w:t>
        </w:r>
        <w:r w:rsidRPr="00421B7D">
          <w:rPr>
            <w:rPrChange w:id="1497" w:author="Oriol Valles Codina" w:date="2023-08-31T15:55:00Z">
              <w:rPr>
                <w:rFonts w:ascii="SFRM1000" w:eastAsia="Times New Roman" w:hAnsi="SFRM1000" w:cs="Times New Roman"/>
                <w:color w:val="auto"/>
                <w:sz w:val="20"/>
                <w:szCs w:val="20"/>
              </w:rPr>
            </w:rPrChange>
          </w:rPr>
          <w:t xml:space="preserve">, </w:t>
        </w:r>
        <w:r w:rsidRPr="00421B7D">
          <w:rPr>
            <w:rPrChange w:id="1498" w:author="Oriol Valles Codina" w:date="2023-08-31T15:55:00Z">
              <w:rPr>
                <w:rFonts w:ascii="SFTI1000" w:eastAsia="Times New Roman" w:hAnsi="SFTI1000" w:cs="Times New Roman"/>
                <w:color w:val="auto"/>
                <w:sz w:val="20"/>
                <w:szCs w:val="20"/>
              </w:rPr>
            </w:rPrChange>
          </w:rPr>
          <w:t>152</w:t>
        </w:r>
        <w:r w:rsidRPr="00421B7D">
          <w:rPr>
            <w:rPrChange w:id="1499" w:author="Oriol Valles Codina" w:date="2023-08-31T15:55:00Z">
              <w:rPr>
                <w:rFonts w:ascii="SFRM1000" w:eastAsia="Times New Roman" w:hAnsi="SFRM1000" w:cs="Times New Roman"/>
                <w:color w:val="auto"/>
                <w:sz w:val="20"/>
                <w:szCs w:val="20"/>
              </w:rPr>
            </w:rPrChange>
          </w:rPr>
          <w:t>, 104508.</w:t>
        </w:r>
      </w:ins>
    </w:p>
    <w:p w14:paraId="189CA9A6" w14:textId="77777777" w:rsidR="00CC25C7" w:rsidRPr="00421B7D" w:rsidRDefault="002B2B4B" w:rsidP="00CC25C7">
      <w:pPr>
        <w:pStyle w:val="BodyJUST2CE"/>
        <w:ind w:left="720" w:hanging="720"/>
        <w:rPr>
          <w:ins w:id="1500" w:author="Oriol Valles Codina" w:date="2023-08-31T15:26:00Z"/>
        </w:rPr>
      </w:pPr>
      <w:ins w:id="1501" w:author="Oriol Valles Codina" w:date="2023-08-31T15:13:00Z">
        <w:r w:rsidRPr="00421B7D">
          <w:rPr>
            <w:rPrChange w:id="1502" w:author="Oriol Valles Codina" w:date="2023-08-31T15:55:00Z">
              <w:rPr>
                <w:rFonts w:ascii="SFRM1000" w:eastAsia="Times New Roman" w:hAnsi="SFRM1000" w:cs="Times New Roman"/>
                <w:color w:val="auto"/>
                <w:sz w:val="20"/>
                <w:szCs w:val="20"/>
              </w:rPr>
            </w:rPrChange>
          </w:rPr>
          <w:t xml:space="preserve">Dorninger, C., Hornborg, A., Abson, D. J., Von Wehrden, H., Schaffartzik, A., Giljum, S., Engler, J.-O., Feller, R. L., Hubacek, K., &amp; Wieland, H. (2021). Global patterns of ecologically unequal exchange: Implications for sustainability in the 21st century. </w:t>
        </w:r>
        <w:r w:rsidRPr="00913471">
          <w:rPr>
            <w:rPrChange w:id="1503" w:author="José Ramos Torres Fevereiro" w:date="2023-09-01T00:46:00Z">
              <w:rPr>
                <w:rFonts w:ascii="SFTI1000" w:eastAsia="Times New Roman" w:hAnsi="SFTI1000" w:cs="Times New Roman"/>
                <w:color w:val="auto"/>
                <w:sz w:val="20"/>
                <w:szCs w:val="20"/>
              </w:rPr>
            </w:rPrChange>
          </w:rPr>
          <w:t xml:space="preserve">Ecological </w:t>
        </w:r>
      </w:ins>
      <w:ins w:id="1504" w:author="Oriol Valles Codina" w:date="2023-08-31T15:26:00Z">
        <w:r w:rsidR="00CC25C7" w:rsidRPr="00913471">
          <w:t>E</w:t>
        </w:r>
      </w:ins>
      <w:ins w:id="1505" w:author="Oriol Valles Codina" w:date="2023-08-31T15:13:00Z">
        <w:r w:rsidRPr="00913471">
          <w:rPr>
            <w:rPrChange w:id="1506" w:author="José Ramos Torres Fevereiro" w:date="2023-09-01T00:46:00Z">
              <w:rPr>
                <w:rFonts w:ascii="SFTI1000" w:eastAsia="Times New Roman" w:hAnsi="SFTI1000" w:cs="Times New Roman"/>
                <w:color w:val="auto"/>
                <w:sz w:val="20"/>
                <w:szCs w:val="20"/>
              </w:rPr>
            </w:rPrChange>
          </w:rPr>
          <w:t>conomics</w:t>
        </w:r>
        <w:r w:rsidRPr="00421B7D">
          <w:rPr>
            <w:rPrChange w:id="1507" w:author="Oriol Valles Codina" w:date="2023-08-31T15:55:00Z">
              <w:rPr>
                <w:rFonts w:ascii="SFRM1000" w:eastAsia="Times New Roman" w:hAnsi="SFRM1000" w:cs="Times New Roman"/>
                <w:color w:val="auto"/>
                <w:sz w:val="20"/>
                <w:szCs w:val="20"/>
              </w:rPr>
            </w:rPrChange>
          </w:rPr>
          <w:t xml:space="preserve">, </w:t>
        </w:r>
        <w:r w:rsidRPr="00421B7D">
          <w:rPr>
            <w:rPrChange w:id="1508" w:author="Oriol Valles Codina" w:date="2023-08-31T15:55:00Z">
              <w:rPr>
                <w:rFonts w:ascii="SFTI1000" w:eastAsia="Times New Roman" w:hAnsi="SFTI1000" w:cs="Times New Roman"/>
                <w:color w:val="auto"/>
                <w:sz w:val="20"/>
                <w:szCs w:val="20"/>
              </w:rPr>
            </w:rPrChange>
          </w:rPr>
          <w:t>179</w:t>
        </w:r>
        <w:r w:rsidRPr="00421B7D">
          <w:rPr>
            <w:rPrChange w:id="1509" w:author="Oriol Valles Codina" w:date="2023-08-31T15:55:00Z">
              <w:rPr>
                <w:rFonts w:ascii="SFRM1000" w:eastAsia="Times New Roman" w:hAnsi="SFRM1000" w:cs="Times New Roman"/>
                <w:color w:val="auto"/>
                <w:sz w:val="20"/>
                <w:szCs w:val="20"/>
              </w:rPr>
            </w:rPrChange>
          </w:rPr>
          <w:t>, 106824.</w:t>
        </w:r>
      </w:ins>
    </w:p>
    <w:p w14:paraId="5A698DAB" w14:textId="33B096F9" w:rsidR="00B06234" w:rsidRPr="00421B7D" w:rsidRDefault="00B06234">
      <w:pPr>
        <w:pStyle w:val="BodyJUST2CE"/>
        <w:ind w:left="720" w:hanging="720"/>
        <w:rPr>
          <w:ins w:id="1510" w:author="Oriol Valles Codina" w:date="2023-08-31T15:18:00Z"/>
          <w:rPrChange w:id="1511" w:author="Oriol Valles Codina" w:date="2023-08-31T15:55:00Z">
            <w:rPr>
              <w:ins w:id="1512" w:author="Oriol Valles Codina" w:date="2023-08-31T15:18:00Z"/>
              <w:rFonts w:ascii="Times New Roman" w:eastAsia="Times New Roman" w:hAnsi="Times New Roman" w:cs="Times New Roman"/>
              <w:color w:val="auto"/>
              <w:sz w:val="24"/>
              <w:szCs w:val="24"/>
            </w:rPr>
          </w:rPrChange>
        </w:rPr>
        <w:pPrChange w:id="1513" w:author="Oriol Valles Codina" w:date="2023-08-31T15:26:00Z">
          <w:pPr>
            <w:spacing w:before="100" w:beforeAutospacing="1" w:after="100" w:afterAutospacing="1" w:line="240" w:lineRule="auto"/>
          </w:pPr>
        </w:pPrChange>
      </w:pPr>
      <w:ins w:id="1514" w:author="Oriol Valles Codina" w:date="2023-08-31T15:18:00Z">
        <w:r w:rsidRPr="0000633E">
          <w:rPr>
            <w:rPrChange w:id="1515" w:author="José Ramos Torres Fevereiro" w:date="2023-08-31T23:24:00Z">
              <w:rPr>
                <w:rFonts w:ascii="SFRM1000" w:eastAsia="Times New Roman" w:hAnsi="SFRM1000" w:cs="Times New Roman"/>
                <w:color w:val="auto"/>
                <w:sz w:val="20"/>
                <w:szCs w:val="20"/>
              </w:rPr>
            </w:rPrChange>
          </w:rPr>
          <w:t xml:space="preserve">Doukas, H., Nikas, A., González-Eguino, M., Arto, I., &amp; Anger-Kraavi, A. (2018). </w:t>
        </w:r>
        <w:r w:rsidRPr="00421B7D">
          <w:rPr>
            <w:rPrChange w:id="1516" w:author="Oriol Valles Codina" w:date="2023-08-31T15:55:00Z">
              <w:rPr>
                <w:rFonts w:ascii="SFRM1000" w:eastAsia="Times New Roman" w:hAnsi="SFRM1000" w:cs="Times New Roman"/>
                <w:color w:val="auto"/>
                <w:sz w:val="20"/>
                <w:szCs w:val="20"/>
              </w:rPr>
            </w:rPrChange>
          </w:rPr>
          <w:t>From integrated to inte</w:t>
        </w:r>
      </w:ins>
      <w:ins w:id="1517" w:author="Oriol Valles Codina" w:date="2023-08-31T15:26:00Z">
        <w:r w:rsidR="00CC25C7" w:rsidRPr="00421B7D">
          <w:t>g</w:t>
        </w:r>
      </w:ins>
      <w:ins w:id="1518" w:author="Oriol Valles Codina" w:date="2023-08-31T15:18:00Z">
        <w:r w:rsidRPr="00421B7D">
          <w:rPr>
            <w:rPrChange w:id="1519" w:author="Oriol Valles Codina" w:date="2023-08-31T15:55:00Z">
              <w:rPr>
                <w:rFonts w:ascii="SFRM1000" w:eastAsia="Times New Roman" w:hAnsi="SFRM1000" w:cs="Times New Roman"/>
                <w:color w:val="auto"/>
                <w:sz w:val="20"/>
                <w:szCs w:val="20"/>
              </w:rPr>
            </w:rPrChange>
          </w:rPr>
          <w:t xml:space="preserve">rative: Delivering on the paris agreement. </w:t>
        </w:r>
        <w:r w:rsidRPr="00913471">
          <w:rPr>
            <w:rPrChange w:id="1520" w:author="José Ramos Torres Fevereiro" w:date="2023-09-01T00:46:00Z">
              <w:rPr>
                <w:rFonts w:ascii="SFTI1000" w:eastAsia="Times New Roman" w:hAnsi="SFTI1000" w:cs="Times New Roman"/>
                <w:color w:val="auto"/>
                <w:sz w:val="20"/>
                <w:szCs w:val="20"/>
              </w:rPr>
            </w:rPrChange>
          </w:rPr>
          <w:t>Sustainability</w:t>
        </w:r>
        <w:r w:rsidRPr="00421B7D">
          <w:rPr>
            <w:rPrChange w:id="1521" w:author="Oriol Valles Codina" w:date="2023-08-31T15:55:00Z">
              <w:rPr>
                <w:rFonts w:ascii="SFRM1000" w:eastAsia="Times New Roman" w:hAnsi="SFRM1000" w:cs="Times New Roman"/>
                <w:color w:val="auto"/>
                <w:sz w:val="20"/>
                <w:szCs w:val="20"/>
              </w:rPr>
            </w:rPrChange>
          </w:rPr>
          <w:t xml:space="preserve">, </w:t>
        </w:r>
        <w:r w:rsidRPr="00421B7D">
          <w:rPr>
            <w:rPrChange w:id="1522" w:author="Oriol Valles Codina" w:date="2023-08-31T15:55:00Z">
              <w:rPr>
                <w:rFonts w:ascii="SFTI1000" w:eastAsia="Times New Roman" w:hAnsi="SFTI1000" w:cs="Times New Roman"/>
                <w:color w:val="auto"/>
                <w:sz w:val="20"/>
                <w:szCs w:val="20"/>
              </w:rPr>
            </w:rPrChange>
          </w:rPr>
          <w:t>10</w:t>
        </w:r>
        <w:r w:rsidRPr="00421B7D">
          <w:rPr>
            <w:rPrChange w:id="1523" w:author="Oriol Valles Codina" w:date="2023-08-31T15:55:00Z">
              <w:rPr>
                <w:rFonts w:ascii="SFRM1000" w:eastAsia="Times New Roman" w:hAnsi="SFRM1000" w:cs="Times New Roman"/>
                <w:color w:val="auto"/>
                <w:sz w:val="20"/>
                <w:szCs w:val="20"/>
              </w:rPr>
            </w:rPrChange>
          </w:rPr>
          <w:t>(7), 2299.</w:t>
        </w:r>
      </w:ins>
    </w:p>
    <w:p w14:paraId="5DEA79E5" w14:textId="77777777" w:rsidR="00CC25C7" w:rsidRPr="00421B7D" w:rsidRDefault="00516078" w:rsidP="00CC25C7">
      <w:pPr>
        <w:pStyle w:val="BodyJUST2CE"/>
        <w:ind w:left="720" w:hanging="720"/>
        <w:rPr>
          <w:ins w:id="1524" w:author="Oriol Valles Codina" w:date="2023-08-31T15:27:00Z"/>
        </w:rPr>
      </w:pPr>
      <w:ins w:id="1525" w:author="Oriol Valles Codina" w:date="2023-08-31T14:59:00Z">
        <w:r w:rsidRPr="00421B7D">
          <w:rPr>
            <w:rPrChange w:id="1526" w:author="Oriol Valles Codina" w:date="2023-08-31T15:55:00Z">
              <w:rPr>
                <w:rFonts w:ascii="SFRM1000" w:eastAsia="Times New Roman" w:hAnsi="SFRM1000" w:cs="Times New Roman"/>
                <w:color w:val="auto"/>
                <w:sz w:val="20"/>
                <w:szCs w:val="20"/>
              </w:rPr>
            </w:rPrChange>
          </w:rPr>
          <w:t xml:space="preserve">Duchin, F., </w:t>
        </w:r>
        <w:r w:rsidRPr="00421B7D">
          <w:t>and</w:t>
        </w:r>
        <w:r w:rsidRPr="00421B7D">
          <w:rPr>
            <w:rPrChange w:id="1527" w:author="Oriol Valles Codina" w:date="2023-08-31T15:55:00Z">
              <w:rPr>
                <w:rFonts w:ascii="SFRM1000" w:eastAsia="Times New Roman" w:hAnsi="SFRM1000" w:cs="Times New Roman"/>
                <w:color w:val="auto"/>
                <w:sz w:val="20"/>
                <w:szCs w:val="20"/>
              </w:rPr>
            </w:rPrChange>
          </w:rPr>
          <w:t xml:space="preserve"> Hertwich, E. (2003). Industrial ecology. </w:t>
        </w:r>
        <w:r w:rsidRPr="00913471">
          <w:rPr>
            <w:rPrChange w:id="1528" w:author="José Ramos Torres Fevereiro" w:date="2023-09-01T00:46:00Z">
              <w:rPr>
                <w:rFonts w:ascii="SFTI1000" w:eastAsia="Times New Roman" w:hAnsi="SFTI1000" w:cs="Times New Roman"/>
                <w:color w:val="auto"/>
                <w:sz w:val="20"/>
                <w:szCs w:val="20"/>
              </w:rPr>
            </w:rPrChange>
          </w:rPr>
          <w:t xml:space="preserve">Online </w:t>
        </w:r>
        <w:r w:rsidRPr="00913471">
          <w:rPr>
            <w:rPrChange w:id="1529" w:author="José Ramos Torres Fevereiro" w:date="2023-09-01T00:46:00Z">
              <w:rPr>
                <w:i/>
                <w:iCs/>
              </w:rPr>
            </w:rPrChange>
          </w:rPr>
          <w:t>E</w:t>
        </w:r>
        <w:r w:rsidRPr="00913471">
          <w:rPr>
            <w:rPrChange w:id="1530" w:author="José Ramos Torres Fevereiro" w:date="2023-09-01T00:46:00Z">
              <w:rPr>
                <w:rFonts w:ascii="SFTI1000" w:eastAsia="Times New Roman" w:hAnsi="SFTI1000" w:cs="Times New Roman"/>
                <w:color w:val="auto"/>
                <w:sz w:val="20"/>
                <w:szCs w:val="20"/>
              </w:rPr>
            </w:rPrChange>
          </w:rPr>
          <w:t xml:space="preserve">cological </w:t>
        </w:r>
      </w:ins>
      <w:ins w:id="1531" w:author="Oriol Valles Codina" w:date="2023-08-31T15:00:00Z">
        <w:r w:rsidRPr="00913471">
          <w:rPr>
            <w:rPrChange w:id="1532" w:author="José Ramos Torres Fevereiro" w:date="2023-09-01T00:46:00Z">
              <w:rPr>
                <w:i/>
                <w:iCs/>
              </w:rPr>
            </w:rPrChange>
          </w:rPr>
          <w:t>E</w:t>
        </w:r>
      </w:ins>
      <w:ins w:id="1533" w:author="Oriol Valles Codina" w:date="2023-08-31T14:59:00Z">
        <w:r w:rsidRPr="00913471">
          <w:rPr>
            <w:rPrChange w:id="1534" w:author="José Ramos Torres Fevereiro" w:date="2023-09-01T00:46:00Z">
              <w:rPr>
                <w:rFonts w:ascii="SFTI1000" w:eastAsia="Times New Roman" w:hAnsi="SFTI1000" w:cs="Times New Roman"/>
                <w:color w:val="auto"/>
                <w:sz w:val="20"/>
                <w:szCs w:val="20"/>
              </w:rPr>
            </w:rPrChange>
          </w:rPr>
          <w:t xml:space="preserve">conomics </w:t>
        </w:r>
      </w:ins>
      <w:ins w:id="1535" w:author="Oriol Valles Codina" w:date="2023-08-31T15:00:00Z">
        <w:r w:rsidRPr="00913471">
          <w:rPr>
            <w:rPrChange w:id="1536" w:author="José Ramos Torres Fevereiro" w:date="2023-09-01T00:46:00Z">
              <w:rPr>
                <w:i/>
                <w:iCs/>
              </w:rPr>
            </w:rPrChange>
          </w:rPr>
          <w:t>E</w:t>
        </w:r>
      </w:ins>
      <w:ins w:id="1537" w:author="Oriol Valles Codina" w:date="2023-08-31T14:59:00Z">
        <w:r w:rsidRPr="00913471">
          <w:rPr>
            <w:rPrChange w:id="1538" w:author="José Ramos Torres Fevereiro" w:date="2023-09-01T00:46:00Z">
              <w:rPr>
                <w:rFonts w:ascii="SFTI1000" w:eastAsia="Times New Roman" w:hAnsi="SFTI1000" w:cs="Times New Roman"/>
                <w:color w:val="auto"/>
                <w:sz w:val="20"/>
                <w:szCs w:val="20"/>
              </w:rPr>
            </w:rPrChange>
          </w:rPr>
          <w:t>ncyclopaedia</w:t>
        </w:r>
        <w:r w:rsidRPr="00421B7D">
          <w:rPr>
            <w:rPrChange w:id="1539" w:author="Oriol Valles Codina" w:date="2023-08-31T15:55:00Z">
              <w:rPr>
                <w:rFonts w:ascii="SFRM1000" w:eastAsia="Times New Roman" w:hAnsi="SFRM1000" w:cs="Times New Roman"/>
                <w:color w:val="auto"/>
                <w:sz w:val="20"/>
                <w:szCs w:val="20"/>
              </w:rPr>
            </w:rPrChange>
          </w:rPr>
          <w:t>. International Society for Ecological Economics.</w:t>
        </w:r>
      </w:ins>
    </w:p>
    <w:p w14:paraId="1D90BAA3" w14:textId="77777777" w:rsidR="00CC25C7" w:rsidRPr="00421B7D" w:rsidRDefault="002B2B4B" w:rsidP="00CC25C7">
      <w:pPr>
        <w:pStyle w:val="BodyJUST2CE"/>
        <w:ind w:left="720" w:hanging="720"/>
        <w:rPr>
          <w:ins w:id="1540" w:author="Oriol Valles Codina" w:date="2023-08-31T15:27:00Z"/>
        </w:rPr>
      </w:pPr>
      <w:ins w:id="1541" w:author="Oriol Valles Codina" w:date="2023-08-31T15:12:00Z">
        <w:r w:rsidRPr="00421B7D">
          <w:rPr>
            <w:rPrChange w:id="1542" w:author="Oriol Valles Codina" w:date="2023-08-31T15:55:00Z">
              <w:rPr>
                <w:rFonts w:ascii="SFRM1000" w:eastAsia="Times New Roman" w:hAnsi="SFRM1000" w:cs="Times New Roman"/>
                <w:color w:val="auto"/>
                <w:sz w:val="20"/>
                <w:szCs w:val="20"/>
              </w:rPr>
            </w:rPrChange>
          </w:rPr>
          <w:t xml:space="preserve">van Ewijk, S., Park, J. Y., &amp; Chertow, M. R. (2018). Quantifying the system-wide recovery potential of waste in the global paper life cycle. </w:t>
        </w:r>
        <w:r w:rsidRPr="00421B7D">
          <w:rPr>
            <w:rPrChange w:id="1543" w:author="Oriol Valles Codina" w:date="2023-08-31T15:55:00Z">
              <w:rPr>
                <w:rFonts w:ascii="SFTI1000" w:eastAsia="Times New Roman" w:hAnsi="SFTI1000" w:cs="Times New Roman"/>
                <w:color w:val="auto"/>
                <w:sz w:val="20"/>
                <w:szCs w:val="20"/>
              </w:rPr>
            </w:rPrChange>
          </w:rPr>
          <w:t>Resources, Conservation and Recycling</w:t>
        </w:r>
        <w:r w:rsidRPr="00421B7D">
          <w:rPr>
            <w:rPrChange w:id="1544" w:author="Oriol Valles Codina" w:date="2023-08-31T15:55:00Z">
              <w:rPr>
                <w:rFonts w:ascii="SFRM1000" w:eastAsia="Times New Roman" w:hAnsi="SFRM1000" w:cs="Times New Roman"/>
                <w:color w:val="auto"/>
                <w:sz w:val="20"/>
                <w:szCs w:val="20"/>
              </w:rPr>
            </w:rPrChange>
          </w:rPr>
          <w:t xml:space="preserve">, </w:t>
        </w:r>
        <w:r w:rsidRPr="00421B7D">
          <w:rPr>
            <w:rPrChange w:id="1545" w:author="Oriol Valles Codina" w:date="2023-08-31T15:55:00Z">
              <w:rPr>
                <w:rFonts w:ascii="SFTI1000" w:eastAsia="Times New Roman" w:hAnsi="SFTI1000" w:cs="Times New Roman"/>
                <w:color w:val="auto"/>
                <w:sz w:val="20"/>
                <w:szCs w:val="20"/>
              </w:rPr>
            </w:rPrChange>
          </w:rPr>
          <w:t>134</w:t>
        </w:r>
        <w:r w:rsidRPr="00421B7D">
          <w:rPr>
            <w:rPrChange w:id="1546" w:author="Oriol Valles Codina" w:date="2023-08-31T15:55:00Z">
              <w:rPr>
                <w:rFonts w:ascii="SFRM1000" w:eastAsia="Times New Roman" w:hAnsi="SFRM1000" w:cs="Times New Roman"/>
                <w:color w:val="auto"/>
                <w:sz w:val="20"/>
                <w:szCs w:val="20"/>
              </w:rPr>
            </w:rPrChange>
          </w:rPr>
          <w:t xml:space="preserve">, 48–60. </w:t>
        </w:r>
      </w:ins>
    </w:p>
    <w:p w14:paraId="04FD7285" w14:textId="77777777" w:rsidR="00CC25C7" w:rsidRPr="00421B7D" w:rsidRDefault="00CC3405" w:rsidP="00CC25C7">
      <w:pPr>
        <w:pStyle w:val="BodyJUST2CE"/>
        <w:ind w:left="720" w:hanging="720"/>
        <w:rPr>
          <w:ins w:id="1547" w:author="Oriol Valles Codina" w:date="2023-08-31T15:27:00Z"/>
        </w:rPr>
      </w:pPr>
      <w:ins w:id="1548" w:author="Oriol Valles Codina" w:date="2023-08-31T15:04:00Z">
        <w:r w:rsidRPr="00421B7D">
          <w:rPr>
            <w:rPrChange w:id="1549" w:author="Oriol Valles Codina" w:date="2023-08-31T15:55:00Z">
              <w:rPr>
                <w:rFonts w:ascii="SFRM1000" w:eastAsia="Times New Roman" w:hAnsi="SFRM1000" w:cs="Times New Roman"/>
                <w:color w:val="auto"/>
                <w:sz w:val="20"/>
                <w:szCs w:val="20"/>
              </w:rPr>
            </w:rPrChange>
          </w:rPr>
          <w:t>Fath, B. D., Scharler, U. M., Ulanowicz, R. E., &amp; Hannon, B. (2007). Ecological network analysis: Network</w:t>
        </w:r>
      </w:ins>
      <w:ins w:id="1550" w:author="Oriol Valles Codina" w:date="2023-08-31T15:27:00Z">
        <w:r w:rsidR="00CC25C7" w:rsidRPr="00421B7D">
          <w:t xml:space="preserve"> </w:t>
        </w:r>
      </w:ins>
      <w:ins w:id="1551" w:author="Oriol Valles Codina" w:date="2023-08-31T15:04:00Z">
        <w:r w:rsidRPr="00421B7D">
          <w:rPr>
            <w:rPrChange w:id="1552" w:author="Oriol Valles Codina" w:date="2023-08-31T15:55:00Z">
              <w:rPr>
                <w:rFonts w:ascii="SFRM1000" w:eastAsia="Times New Roman" w:hAnsi="SFRM1000" w:cs="Times New Roman"/>
                <w:color w:val="auto"/>
                <w:sz w:val="20"/>
                <w:szCs w:val="20"/>
              </w:rPr>
            </w:rPrChange>
          </w:rPr>
          <w:t xml:space="preserve">construction. </w:t>
        </w:r>
        <w:r w:rsidRPr="00421B7D">
          <w:rPr>
            <w:rPrChange w:id="1553" w:author="Oriol Valles Codina" w:date="2023-08-31T15:55:00Z">
              <w:rPr>
                <w:rFonts w:ascii="SFTI1000" w:eastAsia="Times New Roman" w:hAnsi="SFTI1000" w:cs="Times New Roman"/>
                <w:color w:val="auto"/>
                <w:sz w:val="20"/>
                <w:szCs w:val="20"/>
              </w:rPr>
            </w:rPrChange>
          </w:rPr>
          <w:t>Ecological modelling</w:t>
        </w:r>
        <w:r w:rsidRPr="00421B7D">
          <w:rPr>
            <w:rPrChange w:id="1554" w:author="Oriol Valles Codina" w:date="2023-08-31T15:55:00Z">
              <w:rPr>
                <w:rFonts w:ascii="SFRM1000" w:eastAsia="Times New Roman" w:hAnsi="SFRM1000" w:cs="Times New Roman"/>
                <w:color w:val="auto"/>
                <w:sz w:val="20"/>
                <w:szCs w:val="20"/>
              </w:rPr>
            </w:rPrChange>
          </w:rPr>
          <w:t xml:space="preserve">, </w:t>
        </w:r>
        <w:r w:rsidRPr="00421B7D">
          <w:rPr>
            <w:rPrChange w:id="1555" w:author="Oriol Valles Codina" w:date="2023-08-31T15:55:00Z">
              <w:rPr>
                <w:rFonts w:ascii="SFTI1000" w:eastAsia="Times New Roman" w:hAnsi="SFTI1000" w:cs="Times New Roman"/>
                <w:color w:val="auto"/>
                <w:sz w:val="20"/>
                <w:szCs w:val="20"/>
              </w:rPr>
            </w:rPrChange>
          </w:rPr>
          <w:t>208</w:t>
        </w:r>
        <w:r w:rsidRPr="00421B7D">
          <w:rPr>
            <w:rPrChange w:id="1556" w:author="Oriol Valles Codina" w:date="2023-08-31T15:55:00Z">
              <w:rPr>
                <w:rFonts w:ascii="SFRM1000" w:eastAsia="Times New Roman" w:hAnsi="SFRM1000" w:cs="Times New Roman"/>
                <w:color w:val="auto"/>
                <w:sz w:val="20"/>
                <w:szCs w:val="20"/>
              </w:rPr>
            </w:rPrChange>
          </w:rPr>
          <w:t>(1), 49–55.</w:t>
        </w:r>
      </w:ins>
    </w:p>
    <w:p w14:paraId="10FC359C" w14:textId="77777777" w:rsidR="00CC25C7" w:rsidRPr="00421B7D" w:rsidRDefault="00516078" w:rsidP="00CC25C7">
      <w:pPr>
        <w:pStyle w:val="BodyJUST2CE"/>
        <w:ind w:left="720" w:hanging="720"/>
        <w:rPr>
          <w:ins w:id="1557" w:author="Oriol Valles Codina" w:date="2023-08-31T15:27:00Z"/>
        </w:rPr>
      </w:pPr>
      <w:ins w:id="1558" w:author="Oriol Valles Codina" w:date="2023-08-31T15:03:00Z">
        <w:r w:rsidRPr="00421B7D">
          <w:rPr>
            <w:rPrChange w:id="1559" w:author="Oriol Valles Codina" w:date="2023-08-31T15:55:00Z">
              <w:rPr>
                <w:rFonts w:ascii="SFRM1000" w:eastAsia="Times New Roman" w:hAnsi="SFRM1000" w:cs="Times New Roman"/>
                <w:color w:val="auto"/>
                <w:sz w:val="20"/>
                <w:szCs w:val="20"/>
              </w:rPr>
            </w:rPrChange>
          </w:rPr>
          <w:t>Fraccascia, L. (2019). The impact of technical and economic disruptions in industrial symbiosis relationships:</w:t>
        </w:r>
      </w:ins>
      <w:ins w:id="1560" w:author="Oriol Valles Codina" w:date="2023-08-31T15:27:00Z">
        <w:r w:rsidR="00CC25C7" w:rsidRPr="00421B7D">
          <w:t xml:space="preserve"> </w:t>
        </w:r>
      </w:ins>
      <w:ins w:id="1561" w:author="Oriol Valles Codina" w:date="2023-08-31T15:03:00Z">
        <w:r w:rsidRPr="00421B7D">
          <w:rPr>
            <w:rPrChange w:id="1562" w:author="Oriol Valles Codina" w:date="2023-08-31T15:55:00Z">
              <w:rPr>
                <w:rFonts w:ascii="SFRM1000" w:eastAsia="Times New Roman" w:hAnsi="SFRM1000" w:cs="Times New Roman"/>
                <w:color w:val="auto"/>
                <w:sz w:val="20"/>
                <w:szCs w:val="20"/>
              </w:rPr>
            </w:rPrChange>
          </w:rPr>
          <w:t xml:space="preserve">An enterprise input-output approach. </w:t>
        </w:r>
        <w:r w:rsidRPr="00913471">
          <w:rPr>
            <w:rPrChange w:id="1563" w:author="José Ramos Torres Fevereiro" w:date="2023-09-01T00:46:00Z">
              <w:rPr>
                <w:rFonts w:ascii="SFTI1000" w:eastAsia="Times New Roman" w:hAnsi="SFTI1000" w:cs="Times New Roman"/>
                <w:color w:val="auto"/>
                <w:sz w:val="20"/>
                <w:szCs w:val="20"/>
              </w:rPr>
            </w:rPrChange>
          </w:rPr>
          <w:t xml:space="preserve">International </w:t>
        </w:r>
      </w:ins>
      <w:ins w:id="1564" w:author="Oriol Valles Codina" w:date="2023-08-31T15:27:00Z">
        <w:r w:rsidR="00CC25C7" w:rsidRPr="00913471">
          <w:t>J</w:t>
        </w:r>
      </w:ins>
      <w:ins w:id="1565" w:author="Oriol Valles Codina" w:date="2023-08-31T15:03:00Z">
        <w:r w:rsidRPr="00913471">
          <w:rPr>
            <w:rPrChange w:id="1566" w:author="José Ramos Torres Fevereiro" w:date="2023-09-01T00:46:00Z">
              <w:rPr>
                <w:rFonts w:ascii="SFTI1000" w:eastAsia="Times New Roman" w:hAnsi="SFTI1000" w:cs="Times New Roman"/>
                <w:color w:val="auto"/>
                <w:sz w:val="20"/>
                <w:szCs w:val="20"/>
              </w:rPr>
            </w:rPrChange>
          </w:rPr>
          <w:t xml:space="preserve">ournal of </w:t>
        </w:r>
      </w:ins>
      <w:ins w:id="1567" w:author="Oriol Valles Codina" w:date="2023-08-31T15:27:00Z">
        <w:r w:rsidR="00CC25C7" w:rsidRPr="00913471">
          <w:t>P</w:t>
        </w:r>
      </w:ins>
      <w:ins w:id="1568" w:author="Oriol Valles Codina" w:date="2023-08-31T15:03:00Z">
        <w:r w:rsidRPr="00913471">
          <w:rPr>
            <w:rPrChange w:id="1569" w:author="José Ramos Torres Fevereiro" w:date="2023-09-01T00:46:00Z">
              <w:rPr>
                <w:rFonts w:ascii="SFTI1000" w:eastAsia="Times New Roman" w:hAnsi="SFTI1000" w:cs="Times New Roman"/>
                <w:color w:val="auto"/>
                <w:sz w:val="20"/>
                <w:szCs w:val="20"/>
              </w:rPr>
            </w:rPrChange>
          </w:rPr>
          <w:t xml:space="preserve">roduction </w:t>
        </w:r>
      </w:ins>
      <w:ins w:id="1570" w:author="Oriol Valles Codina" w:date="2023-08-31T15:27:00Z">
        <w:r w:rsidR="00CC25C7" w:rsidRPr="00913471">
          <w:t>E</w:t>
        </w:r>
      </w:ins>
      <w:ins w:id="1571" w:author="Oriol Valles Codina" w:date="2023-08-31T15:03:00Z">
        <w:r w:rsidRPr="00913471">
          <w:rPr>
            <w:rPrChange w:id="1572" w:author="José Ramos Torres Fevereiro" w:date="2023-09-01T00:46:00Z">
              <w:rPr>
                <w:rFonts w:ascii="SFTI1000" w:eastAsia="Times New Roman" w:hAnsi="SFTI1000" w:cs="Times New Roman"/>
                <w:color w:val="auto"/>
                <w:sz w:val="20"/>
                <w:szCs w:val="20"/>
              </w:rPr>
            </w:rPrChange>
          </w:rPr>
          <w:t>conomics</w:t>
        </w:r>
        <w:r w:rsidRPr="00421B7D">
          <w:rPr>
            <w:rPrChange w:id="1573" w:author="Oriol Valles Codina" w:date="2023-08-31T15:55:00Z">
              <w:rPr>
                <w:rFonts w:ascii="SFRM1000" w:eastAsia="Times New Roman" w:hAnsi="SFRM1000" w:cs="Times New Roman"/>
                <w:color w:val="auto"/>
                <w:sz w:val="20"/>
                <w:szCs w:val="20"/>
              </w:rPr>
            </w:rPrChange>
          </w:rPr>
          <w:t xml:space="preserve">, </w:t>
        </w:r>
        <w:r w:rsidRPr="00421B7D">
          <w:rPr>
            <w:rPrChange w:id="1574" w:author="Oriol Valles Codina" w:date="2023-08-31T15:55:00Z">
              <w:rPr>
                <w:rFonts w:ascii="SFTI1000" w:eastAsia="Times New Roman" w:hAnsi="SFTI1000" w:cs="Times New Roman"/>
                <w:color w:val="auto"/>
                <w:sz w:val="20"/>
                <w:szCs w:val="20"/>
              </w:rPr>
            </w:rPrChange>
          </w:rPr>
          <w:t>213</w:t>
        </w:r>
        <w:r w:rsidRPr="00421B7D">
          <w:rPr>
            <w:rPrChange w:id="1575" w:author="Oriol Valles Codina" w:date="2023-08-31T15:55:00Z">
              <w:rPr>
                <w:rFonts w:ascii="SFRM1000" w:eastAsia="Times New Roman" w:hAnsi="SFRM1000" w:cs="Times New Roman"/>
                <w:color w:val="auto"/>
                <w:sz w:val="20"/>
                <w:szCs w:val="20"/>
              </w:rPr>
            </w:rPrChange>
          </w:rPr>
          <w:t>, 161–174.</w:t>
        </w:r>
      </w:ins>
    </w:p>
    <w:p w14:paraId="20769F47" w14:textId="589C34F7" w:rsidR="00516078" w:rsidRPr="003A261C" w:rsidRDefault="00516078" w:rsidP="00CC25C7">
      <w:pPr>
        <w:pStyle w:val="BodyJUST2CE"/>
        <w:ind w:left="720" w:hanging="720"/>
        <w:rPr>
          <w:ins w:id="1576" w:author="José Ramos Torres Fevereiro" w:date="2023-09-01T00:33:00Z"/>
          <w:lang w:val="fr-FR"/>
          <w:rPrChange w:id="1577" w:author="José Ramos Torres Fevereiro" w:date="2023-09-01T00:53:00Z">
            <w:rPr>
              <w:ins w:id="1578" w:author="José Ramos Torres Fevereiro" w:date="2023-09-01T00:33:00Z"/>
            </w:rPr>
          </w:rPrChange>
        </w:rPr>
      </w:pPr>
      <w:ins w:id="1579" w:author="Oriol Valles Codina" w:date="2023-08-31T15:03:00Z">
        <w:r w:rsidRPr="0000633E">
          <w:rPr>
            <w:rPrChange w:id="1580" w:author="José Ramos Torres Fevereiro" w:date="2023-08-31T23:24:00Z">
              <w:rPr>
                <w:rFonts w:ascii="SFRM1000" w:eastAsia="Times New Roman" w:hAnsi="SFRM1000" w:cs="Times New Roman"/>
                <w:color w:val="auto"/>
                <w:sz w:val="20"/>
                <w:szCs w:val="20"/>
              </w:rPr>
            </w:rPrChange>
          </w:rPr>
          <w:t xml:space="preserve">Fraccascia, L., Yazan, D. M., Albino, V., &amp; Zijm, H. (2020). </w:t>
        </w:r>
        <w:r w:rsidRPr="00421B7D">
          <w:rPr>
            <w:rPrChange w:id="1581" w:author="Oriol Valles Codina" w:date="2023-08-31T15:55:00Z">
              <w:rPr>
                <w:rFonts w:ascii="SFRM1000" w:eastAsia="Times New Roman" w:hAnsi="SFRM1000" w:cs="Times New Roman"/>
                <w:color w:val="auto"/>
                <w:sz w:val="20"/>
                <w:szCs w:val="20"/>
              </w:rPr>
            </w:rPrChange>
          </w:rPr>
          <w:t xml:space="preserve">The role of redundancy in industrial symbiotic business development: A theoretical framework explored by agent-based simulation. </w:t>
        </w:r>
        <w:r w:rsidRPr="003A261C">
          <w:rPr>
            <w:lang w:val="fr-FR"/>
            <w:rPrChange w:id="1582" w:author="José Ramos Torres Fevereiro" w:date="2023-09-01T00:53:00Z">
              <w:rPr>
                <w:rFonts w:ascii="SFTI1000" w:eastAsia="Times New Roman" w:hAnsi="SFTI1000" w:cs="Times New Roman"/>
                <w:color w:val="auto"/>
                <w:sz w:val="20"/>
                <w:szCs w:val="20"/>
              </w:rPr>
            </w:rPrChange>
          </w:rPr>
          <w:t xml:space="preserve">International </w:t>
        </w:r>
      </w:ins>
      <w:ins w:id="1583" w:author="Oriol Valles Codina" w:date="2023-08-31T15:27:00Z">
        <w:r w:rsidR="00CC25C7" w:rsidRPr="003A261C">
          <w:rPr>
            <w:lang w:val="fr-FR"/>
            <w:rPrChange w:id="1584" w:author="José Ramos Torres Fevereiro" w:date="2023-09-01T00:53:00Z">
              <w:rPr/>
            </w:rPrChange>
          </w:rPr>
          <w:t>J</w:t>
        </w:r>
      </w:ins>
      <w:ins w:id="1585" w:author="Oriol Valles Codina" w:date="2023-08-31T15:03:00Z">
        <w:r w:rsidRPr="003A261C">
          <w:rPr>
            <w:lang w:val="fr-FR"/>
            <w:rPrChange w:id="1586" w:author="José Ramos Torres Fevereiro" w:date="2023-09-01T00:53:00Z">
              <w:rPr>
                <w:rFonts w:ascii="SFTI1000" w:eastAsia="Times New Roman" w:hAnsi="SFTI1000" w:cs="Times New Roman"/>
                <w:color w:val="auto"/>
                <w:sz w:val="20"/>
                <w:szCs w:val="20"/>
              </w:rPr>
            </w:rPrChange>
          </w:rPr>
          <w:t xml:space="preserve">ournal of </w:t>
        </w:r>
      </w:ins>
      <w:ins w:id="1587" w:author="Oriol Valles Codina" w:date="2023-08-31T15:27:00Z">
        <w:r w:rsidR="00CC25C7" w:rsidRPr="003A261C">
          <w:rPr>
            <w:lang w:val="fr-FR"/>
            <w:rPrChange w:id="1588" w:author="José Ramos Torres Fevereiro" w:date="2023-09-01T00:53:00Z">
              <w:rPr/>
            </w:rPrChange>
          </w:rPr>
          <w:t>P</w:t>
        </w:r>
      </w:ins>
      <w:ins w:id="1589" w:author="Oriol Valles Codina" w:date="2023-08-31T15:03:00Z">
        <w:r w:rsidRPr="003A261C">
          <w:rPr>
            <w:lang w:val="fr-FR"/>
            <w:rPrChange w:id="1590" w:author="José Ramos Torres Fevereiro" w:date="2023-09-01T00:53:00Z">
              <w:rPr>
                <w:rFonts w:ascii="SFTI1000" w:eastAsia="Times New Roman" w:hAnsi="SFTI1000" w:cs="Times New Roman"/>
                <w:color w:val="auto"/>
                <w:sz w:val="20"/>
                <w:szCs w:val="20"/>
              </w:rPr>
            </w:rPrChange>
          </w:rPr>
          <w:t xml:space="preserve">roduction </w:t>
        </w:r>
      </w:ins>
      <w:ins w:id="1591" w:author="Oriol Valles Codina" w:date="2023-08-31T15:27:00Z">
        <w:r w:rsidR="00CC25C7" w:rsidRPr="003A261C">
          <w:rPr>
            <w:lang w:val="fr-FR"/>
            <w:rPrChange w:id="1592" w:author="José Ramos Torres Fevereiro" w:date="2023-09-01T00:53:00Z">
              <w:rPr/>
            </w:rPrChange>
          </w:rPr>
          <w:t>E</w:t>
        </w:r>
      </w:ins>
      <w:ins w:id="1593" w:author="Oriol Valles Codina" w:date="2023-08-31T15:03:00Z">
        <w:r w:rsidRPr="003A261C">
          <w:rPr>
            <w:lang w:val="fr-FR"/>
            <w:rPrChange w:id="1594" w:author="José Ramos Torres Fevereiro" w:date="2023-09-01T00:53:00Z">
              <w:rPr>
                <w:rFonts w:ascii="SFTI1000" w:eastAsia="Times New Roman" w:hAnsi="SFTI1000" w:cs="Times New Roman"/>
                <w:color w:val="auto"/>
                <w:sz w:val="20"/>
                <w:szCs w:val="20"/>
              </w:rPr>
            </w:rPrChange>
          </w:rPr>
          <w:t>conomics</w:t>
        </w:r>
        <w:r w:rsidRPr="003A261C">
          <w:rPr>
            <w:lang w:val="fr-FR"/>
            <w:rPrChange w:id="1595" w:author="José Ramos Torres Fevereiro" w:date="2023-09-01T00:53:00Z">
              <w:rPr>
                <w:rFonts w:ascii="SFRM1000" w:eastAsia="Times New Roman" w:hAnsi="SFRM1000" w:cs="Times New Roman"/>
                <w:color w:val="auto"/>
                <w:sz w:val="20"/>
                <w:szCs w:val="20"/>
              </w:rPr>
            </w:rPrChange>
          </w:rPr>
          <w:t xml:space="preserve">, </w:t>
        </w:r>
        <w:r w:rsidRPr="003A261C">
          <w:rPr>
            <w:lang w:val="fr-FR"/>
            <w:rPrChange w:id="1596" w:author="José Ramos Torres Fevereiro" w:date="2023-09-01T00:53:00Z">
              <w:rPr>
                <w:rFonts w:ascii="SFTI1000" w:eastAsia="Times New Roman" w:hAnsi="SFTI1000" w:cs="Times New Roman"/>
                <w:color w:val="auto"/>
                <w:sz w:val="20"/>
                <w:szCs w:val="20"/>
              </w:rPr>
            </w:rPrChange>
          </w:rPr>
          <w:t>221</w:t>
        </w:r>
        <w:r w:rsidRPr="003A261C">
          <w:rPr>
            <w:lang w:val="fr-FR"/>
            <w:rPrChange w:id="1597" w:author="José Ramos Torres Fevereiro" w:date="2023-09-01T00:53:00Z">
              <w:rPr>
                <w:rFonts w:ascii="SFRM1000" w:eastAsia="Times New Roman" w:hAnsi="SFRM1000" w:cs="Times New Roman"/>
                <w:color w:val="auto"/>
                <w:sz w:val="20"/>
                <w:szCs w:val="20"/>
              </w:rPr>
            </w:rPrChange>
          </w:rPr>
          <w:t>, 107471.</w:t>
        </w:r>
      </w:ins>
    </w:p>
    <w:p w14:paraId="7BA8BFFE" w14:textId="00BC6F94" w:rsidR="00EB1B89" w:rsidRPr="00913471" w:rsidRDefault="00EB1B89" w:rsidP="00913471">
      <w:pPr>
        <w:pStyle w:val="BodyJUST2CE"/>
        <w:ind w:left="720" w:hanging="720"/>
      </w:pPr>
      <w:ins w:id="1598" w:author="José Ramos Torres Fevereiro" w:date="2023-09-01T00:33:00Z">
        <w:r w:rsidRPr="003A261C">
          <w:rPr>
            <w:lang w:val="fr-FR"/>
            <w:rPrChange w:id="1599" w:author="José Ramos Torres Fevereiro" w:date="2023-09-01T00:53:00Z">
              <w:rPr>
                <w:rFonts w:ascii="SFRM1000" w:hAnsi="SFRM1000" w:cs="SFRM1000"/>
                <w:sz w:val="20"/>
                <w:szCs w:val="20"/>
                <w:lang w:val="es-ES_tradnl"/>
              </w:rPr>
            </w:rPrChange>
          </w:rPr>
          <w:t xml:space="preserve">Freire-González, J., Martinez-Sanchez, V., &amp; Puig-Ventosa, I. (2022). </w:t>
        </w:r>
        <w:r w:rsidRPr="00913471">
          <w:rPr>
            <w:rPrChange w:id="1600" w:author="José Ramos Torres Fevereiro" w:date="2023-09-01T00:46:00Z">
              <w:rPr>
                <w:rFonts w:ascii="SFRM1000" w:hAnsi="SFRM1000" w:cs="SFRM1000"/>
                <w:sz w:val="20"/>
                <w:szCs w:val="20"/>
              </w:rPr>
            </w:rPrChange>
          </w:rPr>
          <w:t xml:space="preserve">Tools for a circular economy: Assessing waste taxation in a CGE multi-pollutant framework. </w:t>
        </w:r>
        <w:r w:rsidRPr="00913471">
          <w:rPr>
            <w:rPrChange w:id="1601" w:author="José Ramos Torres Fevereiro" w:date="2023-09-01T00:46:00Z">
              <w:rPr>
                <w:rFonts w:ascii="SFTI1000" w:hAnsi="SFTI1000" w:cs="SFTI1000"/>
                <w:sz w:val="20"/>
                <w:szCs w:val="20"/>
              </w:rPr>
            </w:rPrChange>
          </w:rPr>
          <w:t>Waste Management</w:t>
        </w:r>
        <w:r w:rsidRPr="00913471">
          <w:rPr>
            <w:rPrChange w:id="1602" w:author="José Ramos Torres Fevereiro" w:date="2023-09-01T00:46:00Z">
              <w:rPr>
                <w:rFonts w:ascii="SFRM1000" w:hAnsi="SFRM1000" w:cs="SFRM1000"/>
                <w:sz w:val="20"/>
                <w:szCs w:val="20"/>
              </w:rPr>
            </w:rPrChange>
          </w:rPr>
          <w:t xml:space="preserve">, </w:t>
        </w:r>
        <w:r w:rsidRPr="00913471">
          <w:rPr>
            <w:rPrChange w:id="1603" w:author="José Ramos Torres Fevereiro" w:date="2023-09-01T00:46:00Z">
              <w:rPr>
                <w:rFonts w:ascii="SFTI1000" w:hAnsi="SFTI1000" w:cs="SFTI1000"/>
                <w:sz w:val="20"/>
                <w:szCs w:val="20"/>
              </w:rPr>
            </w:rPrChange>
          </w:rPr>
          <w:t>139</w:t>
        </w:r>
        <w:r w:rsidRPr="00913471">
          <w:rPr>
            <w:rPrChange w:id="1604" w:author="José Ramos Torres Fevereiro" w:date="2023-09-01T00:46:00Z">
              <w:rPr>
                <w:rFonts w:ascii="SFRM1000" w:hAnsi="SFRM1000" w:cs="SFRM1000"/>
                <w:sz w:val="20"/>
                <w:szCs w:val="20"/>
              </w:rPr>
            </w:rPrChange>
          </w:rPr>
          <w:t>, 50–59.</w:t>
        </w:r>
      </w:ins>
    </w:p>
    <w:p w14:paraId="43FB12B6" w14:textId="127AD6CB" w:rsidR="00C65686" w:rsidRPr="00421B7D" w:rsidRDefault="00C65686" w:rsidP="0039753C">
      <w:pPr>
        <w:pStyle w:val="BodyJUST2CE"/>
        <w:ind w:left="720" w:hanging="720"/>
      </w:pPr>
      <w:r w:rsidRPr="00421B7D">
        <w:t xml:space="preserve">Godley, W. and Lavoie, M. (2007). </w:t>
      </w:r>
      <w:r w:rsidRPr="00913471">
        <w:t>Monetary economics: an integrated approach to credit, money, income, production and wealth</w:t>
      </w:r>
      <w:r w:rsidRPr="00421B7D">
        <w:t>. Springer.</w:t>
      </w:r>
      <w:ins w:id="1605" w:author="Oriol Valles Codina" w:date="2023-08-31T14:56:00Z">
        <w:r w:rsidR="00A62976" w:rsidRPr="00421B7D">
          <w:t xml:space="preserve"> Reprint 2012.</w:t>
        </w:r>
      </w:ins>
    </w:p>
    <w:p w14:paraId="4F4AD8D3" w14:textId="77777777" w:rsidR="00CC25C7" w:rsidRPr="00421B7D" w:rsidRDefault="00C65686" w:rsidP="00CC25C7">
      <w:pPr>
        <w:pStyle w:val="BodyJUST2CE"/>
        <w:ind w:left="720" w:hanging="720"/>
        <w:rPr>
          <w:ins w:id="1606" w:author="Oriol Valles Codina" w:date="2023-08-31T15:28:00Z"/>
        </w:rPr>
      </w:pPr>
      <w:r w:rsidRPr="00421B7D">
        <w:rPr>
          <w:rPrChange w:id="1607" w:author="Oriol Valles Codina" w:date="2023-08-31T15:55:00Z">
            <w:rPr>
              <w:lang w:val="de-DE"/>
            </w:rPr>
          </w:rPrChange>
        </w:rPr>
        <w:t xml:space="preserve">Giljum, S., Behrens, A., Hinterberger, F., Lutz, C., and Meyer, B. (2008). </w:t>
      </w:r>
      <w:r w:rsidRPr="00421B7D">
        <w:t xml:space="preserve">Modelling scenarios towards a sustainable use of natural resources in europe. </w:t>
      </w:r>
      <w:r w:rsidRPr="00913471">
        <w:t>Environmental Science &amp; Policy</w:t>
      </w:r>
      <w:r w:rsidRPr="00421B7D">
        <w:t xml:space="preserve">, 11 (3), 204/216. </w:t>
      </w:r>
    </w:p>
    <w:p w14:paraId="2E25A2E4" w14:textId="77777777" w:rsidR="00CC25C7" w:rsidRPr="00421B7D" w:rsidRDefault="00B06234" w:rsidP="00CC25C7">
      <w:pPr>
        <w:pStyle w:val="BodyJUST2CE"/>
        <w:ind w:left="720" w:hanging="720"/>
        <w:rPr>
          <w:ins w:id="1608" w:author="Oriol Valles Codina" w:date="2023-08-31T15:28:00Z"/>
        </w:rPr>
      </w:pPr>
      <w:ins w:id="1609" w:author="Oriol Valles Codina" w:date="2023-08-31T15:15:00Z">
        <w:r w:rsidRPr="00421B7D">
          <w:rPr>
            <w:rPrChange w:id="1610" w:author="Oriol Valles Codina" w:date="2023-08-31T15:55:00Z">
              <w:rPr>
                <w:rFonts w:ascii="SFRM1000" w:eastAsia="Times New Roman" w:hAnsi="SFRM1000" w:cs="Times New Roman"/>
                <w:color w:val="auto"/>
                <w:sz w:val="20"/>
                <w:szCs w:val="20"/>
              </w:rPr>
            </w:rPrChange>
          </w:rPr>
          <w:t xml:space="preserve">Girod, B., van Vuuren, D. P., &amp; Hertwich, E. G. (2014). Climate policy through changing consumption choices: Options and obstacles for reducing greenhouse gas emissions. </w:t>
        </w:r>
        <w:r w:rsidRPr="00913471">
          <w:rPr>
            <w:rPrChange w:id="1611" w:author="José Ramos Torres Fevereiro" w:date="2023-09-01T00:46:00Z">
              <w:rPr>
                <w:rFonts w:ascii="SFTI1000" w:eastAsia="Times New Roman" w:hAnsi="SFTI1000" w:cs="Times New Roman"/>
                <w:color w:val="auto"/>
                <w:sz w:val="20"/>
                <w:szCs w:val="20"/>
              </w:rPr>
            </w:rPrChange>
          </w:rPr>
          <w:t>Global Environmental Change</w:t>
        </w:r>
        <w:r w:rsidRPr="00421B7D">
          <w:rPr>
            <w:rPrChange w:id="1612" w:author="Oriol Valles Codina" w:date="2023-08-31T15:55:00Z">
              <w:rPr>
                <w:rFonts w:ascii="SFRM1000" w:eastAsia="Times New Roman" w:hAnsi="SFRM1000" w:cs="Times New Roman"/>
                <w:color w:val="auto"/>
                <w:sz w:val="20"/>
                <w:szCs w:val="20"/>
              </w:rPr>
            </w:rPrChange>
          </w:rPr>
          <w:t xml:space="preserve">, </w:t>
        </w:r>
        <w:r w:rsidRPr="00421B7D">
          <w:rPr>
            <w:rPrChange w:id="1613" w:author="Oriol Valles Codina" w:date="2023-08-31T15:55:00Z">
              <w:rPr>
                <w:rFonts w:ascii="SFTI1000" w:eastAsia="Times New Roman" w:hAnsi="SFTI1000" w:cs="Times New Roman"/>
                <w:color w:val="auto"/>
                <w:sz w:val="20"/>
                <w:szCs w:val="20"/>
              </w:rPr>
            </w:rPrChange>
          </w:rPr>
          <w:t>25</w:t>
        </w:r>
        <w:r w:rsidRPr="00421B7D">
          <w:rPr>
            <w:rPrChange w:id="1614" w:author="Oriol Valles Codina" w:date="2023-08-31T15:55:00Z">
              <w:rPr>
                <w:rFonts w:ascii="SFRM1000" w:eastAsia="Times New Roman" w:hAnsi="SFRM1000" w:cs="Times New Roman"/>
                <w:color w:val="auto"/>
                <w:sz w:val="20"/>
                <w:szCs w:val="20"/>
              </w:rPr>
            </w:rPrChange>
          </w:rPr>
          <w:t xml:space="preserve">, 5–15. </w:t>
        </w:r>
      </w:ins>
    </w:p>
    <w:p w14:paraId="4DC395D4" w14:textId="6C375DAE" w:rsidR="00CC25C7" w:rsidRPr="00421B7D" w:rsidRDefault="00CC3405" w:rsidP="00CC25C7">
      <w:pPr>
        <w:pStyle w:val="BodyJUST2CE"/>
        <w:ind w:left="720" w:hanging="720"/>
        <w:rPr>
          <w:ins w:id="1615" w:author="Oriol Valles Codina" w:date="2023-08-31T15:28:00Z"/>
        </w:rPr>
      </w:pPr>
      <w:ins w:id="1616" w:author="Oriol Valles Codina" w:date="2023-08-31T15:07:00Z">
        <w:r w:rsidRPr="00421B7D">
          <w:rPr>
            <w:rPrChange w:id="1617" w:author="Oriol Valles Codina" w:date="2023-08-31T15:55:00Z">
              <w:rPr>
                <w:rFonts w:ascii="SFRM1000" w:eastAsia="Times New Roman" w:hAnsi="SFRM1000" w:cs="Times New Roman"/>
                <w:color w:val="auto"/>
                <w:sz w:val="20"/>
                <w:szCs w:val="20"/>
              </w:rPr>
            </w:rPrChange>
          </w:rPr>
          <w:lastRenderedPageBreak/>
          <w:t xml:space="preserve">Graedel, T. E. (2019). Material flow analysis from origin to evolution. </w:t>
        </w:r>
        <w:r w:rsidRPr="00913471">
          <w:rPr>
            <w:rPrChange w:id="1618" w:author="José Ramos Torres Fevereiro" w:date="2023-09-01T00:46:00Z">
              <w:rPr>
                <w:rFonts w:ascii="SFTI1000" w:eastAsia="Times New Roman" w:hAnsi="SFTI1000" w:cs="Times New Roman"/>
                <w:color w:val="auto"/>
                <w:sz w:val="20"/>
                <w:szCs w:val="20"/>
              </w:rPr>
            </w:rPrChange>
          </w:rPr>
          <w:t xml:space="preserve">Environmental </w:t>
        </w:r>
      </w:ins>
      <w:ins w:id="1619" w:author="Oriol Valles Codina" w:date="2023-08-31T15:30:00Z">
        <w:r w:rsidR="00CC25C7" w:rsidRPr="00913471">
          <w:rPr>
            <w:rPrChange w:id="1620" w:author="José Ramos Torres Fevereiro" w:date="2023-09-01T00:46:00Z">
              <w:rPr>
                <w:i/>
                <w:iCs/>
              </w:rPr>
            </w:rPrChange>
          </w:rPr>
          <w:t>S</w:t>
        </w:r>
      </w:ins>
      <w:ins w:id="1621" w:author="Oriol Valles Codina" w:date="2023-08-31T15:07:00Z">
        <w:r w:rsidRPr="00913471">
          <w:rPr>
            <w:rPrChange w:id="1622" w:author="José Ramos Torres Fevereiro" w:date="2023-09-01T00:46:00Z">
              <w:rPr>
                <w:rFonts w:ascii="SFTI1000" w:eastAsia="Times New Roman" w:hAnsi="SFTI1000" w:cs="Times New Roman"/>
                <w:color w:val="auto"/>
                <w:sz w:val="20"/>
                <w:szCs w:val="20"/>
              </w:rPr>
            </w:rPrChange>
          </w:rPr>
          <w:t xml:space="preserve">cience &amp; </w:t>
        </w:r>
      </w:ins>
      <w:ins w:id="1623" w:author="Oriol Valles Codina" w:date="2023-08-31T15:30:00Z">
        <w:r w:rsidR="00CC25C7" w:rsidRPr="00913471">
          <w:rPr>
            <w:rPrChange w:id="1624" w:author="José Ramos Torres Fevereiro" w:date="2023-09-01T00:46:00Z">
              <w:rPr>
                <w:i/>
                <w:iCs/>
              </w:rPr>
            </w:rPrChange>
          </w:rPr>
          <w:t>T</w:t>
        </w:r>
      </w:ins>
      <w:ins w:id="1625" w:author="Oriol Valles Codina" w:date="2023-08-31T15:07:00Z">
        <w:r w:rsidRPr="00913471">
          <w:rPr>
            <w:rPrChange w:id="1626" w:author="José Ramos Torres Fevereiro" w:date="2023-09-01T00:46:00Z">
              <w:rPr>
                <w:rFonts w:ascii="SFTI1000" w:eastAsia="Times New Roman" w:hAnsi="SFTI1000" w:cs="Times New Roman"/>
                <w:color w:val="auto"/>
                <w:sz w:val="20"/>
                <w:szCs w:val="20"/>
              </w:rPr>
            </w:rPrChange>
          </w:rPr>
          <w:t>echnology</w:t>
        </w:r>
        <w:r w:rsidRPr="00421B7D">
          <w:rPr>
            <w:rPrChange w:id="1627" w:author="Oriol Valles Codina" w:date="2023-08-31T15:55:00Z">
              <w:rPr>
                <w:rFonts w:ascii="SFRM1000" w:eastAsia="Times New Roman" w:hAnsi="SFRM1000" w:cs="Times New Roman"/>
                <w:color w:val="auto"/>
                <w:sz w:val="20"/>
                <w:szCs w:val="20"/>
              </w:rPr>
            </w:rPrChange>
          </w:rPr>
          <w:t>,</w:t>
        </w:r>
      </w:ins>
      <w:ins w:id="1628" w:author="Oriol Valles Codina" w:date="2023-08-31T15:30:00Z">
        <w:r w:rsidR="00CC25C7" w:rsidRPr="00421B7D">
          <w:t xml:space="preserve"> </w:t>
        </w:r>
      </w:ins>
      <w:ins w:id="1629" w:author="Oriol Valles Codina" w:date="2023-08-31T15:07:00Z">
        <w:r w:rsidRPr="00421B7D">
          <w:rPr>
            <w:rPrChange w:id="1630" w:author="Oriol Valles Codina" w:date="2023-08-31T15:55:00Z">
              <w:rPr>
                <w:rFonts w:ascii="SFTI1000" w:eastAsia="Times New Roman" w:hAnsi="SFTI1000" w:cs="Times New Roman"/>
                <w:color w:val="auto"/>
                <w:sz w:val="20"/>
                <w:szCs w:val="20"/>
              </w:rPr>
            </w:rPrChange>
          </w:rPr>
          <w:t>53</w:t>
        </w:r>
        <w:r w:rsidRPr="00421B7D">
          <w:rPr>
            <w:rPrChange w:id="1631" w:author="Oriol Valles Codina" w:date="2023-08-31T15:55:00Z">
              <w:rPr>
                <w:rFonts w:ascii="SFRM1000" w:eastAsia="Times New Roman" w:hAnsi="SFRM1000" w:cs="Times New Roman"/>
                <w:color w:val="auto"/>
                <w:sz w:val="20"/>
                <w:szCs w:val="20"/>
              </w:rPr>
            </w:rPrChange>
          </w:rPr>
          <w:t>(21),</w:t>
        </w:r>
      </w:ins>
      <w:ins w:id="1632" w:author="Oriol Valles Codina" w:date="2023-08-31T15:28:00Z">
        <w:r w:rsidR="00CC25C7" w:rsidRPr="00421B7D">
          <w:t xml:space="preserve"> </w:t>
        </w:r>
      </w:ins>
      <w:ins w:id="1633" w:author="Oriol Valles Codina" w:date="2023-08-31T15:07:00Z">
        <w:r w:rsidRPr="00421B7D">
          <w:rPr>
            <w:rPrChange w:id="1634" w:author="Oriol Valles Codina" w:date="2023-08-31T15:55:00Z">
              <w:rPr>
                <w:rFonts w:ascii="SFRM1000" w:eastAsia="Times New Roman" w:hAnsi="SFRM1000" w:cs="Times New Roman"/>
                <w:color w:val="auto"/>
                <w:sz w:val="20"/>
                <w:szCs w:val="20"/>
              </w:rPr>
            </w:rPrChange>
          </w:rPr>
          <w:t>12188–12196.</w:t>
        </w:r>
      </w:ins>
    </w:p>
    <w:p w14:paraId="5EB110B9" w14:textId="3FEC1E78" w:rsidR="00CC25C7" w:rsidRDefault="00CC3405" w:rsidP="00CC25C7">
      <w:pPr>
        <w:pStyle w:val="BodyJUST2CE"/>
        <w:ind w:left="720" w:hanging="720"/>
        <w:rPr>
          <w:ins w:id="1635" w:author="José Ramos Torres Fevereiro" w:date="2023-09-01T00:34:00Z"/>
        </w:rPr>
      </w:pPr>
      <w:ins w:id="1636" w:author="Oriol Valles Codina" w:date="2023-08-31T15:07:00Z">
        <w:r w:rsidRPr="00421B7D">
          <w:rPr>
            <w:rPrChange w:id="1637" w:author="Oriol Valles Codina" w:date="2023-08-31T15:55:00Z">
              <w:rPr>
                <w:rFonts w:ascii="SFRM1000" w:eastAsia="Times New Roman" w:hAnsi="SFRM1000" w:cs="Times New Roman"/>
                <w:color w:val="auto"/>
                <w:sz w:val="20"/>
                <w:szCs w:val="20"/>
              </w:rPr>
            </w:rPrChange>
          </w:rPr>
          <w:t xml:space="preserve">Graziani, A. (2003). </w:t>
        </w:r>
        <w:r w:rsidRPr="00913471">
          <w:rPr>
            <w:rPrChange w:id="1638" w:author="José Ramos Torres Fevereiro" w:date="2023-09-01T00:46:00Z">
              <w:rPr>
                <w:rFonts w:ascii="SFTI1000" w:eastAsia="Times New Roman" w:hAnsi="SFTI1000" w:cs="Times New Roman"/>
                <w:color w:val="auto"/>
                <w:sz w:val="20"/>
                <w:szCs w:val="20"/>
              </w:rPr>
            </w:rPrChange>
          </w:rPr>
          <w:t>The monetary theory of production</w:t>
        </w:r>
        <w:r w:rsidRPr="00421B7D">
          <w:rPr>
            <w:rPrChange w:id="1639" w:author="Oriol Valles Codina" w:date="2023-08-31T15:55:00Z">
              <w:rPr>
                <w:rFonts w:ascii="SFRM1000" w:eastAsia="Times New Roman" w:hAnsi="SFRM1000" w:cs="Times New Roman"/>
                <w:color w:val="auto"/>
                <w:sz w:val="20"/>
                <w:szCs w:val="20"/>
              </w:rPr>
            </w:rPrChange>
          </w:rPr>
          <w:t>. Cambridge University Press.</w:t>
        </w:r>
      </w:ins>
    </w:p>
    <w:p w14:paraId="6059A567" w14:textId="07F20AB1" w:rsidR="00EB1B89" w:rsidRPr="00913471" w:rsidRDefault="00EB1B89" w:rsidP="00913471">
      <w:pPr>
        <w:pStyle w:val="BodyJUST2CE"/>
        <w:ind w:left="720" w:hanging="720"/>
        <w:rPr>
          <w:ins w:id="1640" w:author="Oriol Valles Codina" w:date="2023-08-31T15:28:00Z"/>
        </w:rPr>
      </w:pPr>
      <w:ins w:id="1641" w:author="José Ramos Torres Fevereiro" w:date="2023-09-01T00:34:00Z">
        <w:r w:rsidRPr="00913471">
          <w:rPr>
            <w:rPrChange w:id="1642" w:author="José Ramos Torres Fevereiro" w:date="2023-09-01T00:46:00Z">
              <w:rPr>
                <w:rFonts w:ascii="SFRM1000" w:hAnsi="SFRM1000" w:cs="SFRM1000"/>
                <w:sz w:val="20"/>
                <w:szCs w:val="20"/>
                <w:lang w:val="de-DE"/>
              </w:rPr>
            </w:rPrChange>
          </w:rPr>
          <w:t xml:space="preserve">Hatfield-Dodds, S., Schandl, H., Newth, D., Obersteiner, M., Cai, Y., Baynes, T., West, J., &amp; Havlik, P. (2017). </w:t>
        </w:r>
        <w:r w:rsidRPr="00913471">
          <w:rPr>
            <w:rPrChange w:id="1643" w:author="José Ramos Torres Fevereiro" w:date="2023-09-01T00:46:00Z">
              <w:rPr>
                <w:rFonts w:ascii="SFRM1000" w:hAnsi="SFRM1000" w:cs="SFRM1000"/>
                <w:sz w:val="20"/>
                <w:szCs w:val="20"/>
              </w:rPr>
            </w:rPrChange>
          </w:rPr>
          <w:t xml:space="preserve">Assessing global resource use and greenhouse emissions to 2050, with ambitious resource efficiency and climate mitigation policies. </w:t>
        </w:r>
        <w:r w:rsidRPr="00913471">
          <w:rPr>
            <w:rPrChange w:id="1644" w:author="José Ramos Torres Fevereiro" w:date="2023-09-01T00:46:00Z">
              <w:rPr>
                <w:rFonts w:ascii="SFTI1000" w:hAnsi="SFTI1000" w:cs="SFTI1000"/>
                <w:sz w:val="20"/>
                <w:szCs w:val="20"/>
              </w:rPr>
            </w:rPrChange>
          </w:rPr>
          <w:t>Journal of Cleaner Production</w:t>
        </w:r>
        <w:r w:rsidRPr="00913471">
          <w:rPr>
            <w:rPrChange w:id="1645" w:author="José Ramos Torres Fevereiro" w:date="2023-09-01T00:46:00Z">
              <w:rPr>
                <w:rFonts w:ascii="SFRM1000" w:hAnsi="SFRM1000" w:cs="SFRM1000"/>
                <w:sz w:val="20"/>
                <w:szCs w:val="20"/>
              </w:rPr>
            </w:rPrChange>
          </w:rPr>
          <w:t xml:space="preserve">, </w:t>
        </w:r>
        <w:r w:rsidRPr="00913471">
          <w:rPr>
            <w:rPrChange w:id="1646" w:author="José Ramos Torres Fevereiro" w:date="2023-09-01T00:46:00Z">
              <w:rPr>
                <w:rFonts w:ascii="SFTI1000" w:hAnsi="SFTI1000" w:cs="SFTI1000"/>
                <w:sz w:val="20"/>
                <w:szCs w:val="20"/>
              </w:rPr>
            </w:rPrChange>
          </w:rPr>
          <w:t>144</w:t>
        </w:r>
        <w:r w:rsidRPr="00913471">
          <w:rPr>
            <w:rPrChange w:id="1647" w:author="José Ramos Torres Fevereiro" w:date="2023-09-01T00:46:00Z">
              <w:rPr>
                <w:rFonts w:ascii="SFRM1000" w:hAnsi="SFRM1000" w:cs="SFRM1000"/>
                <w:sz w:val="20"/>
                <w:szCs w:val="20"/>
              </w:rPr>
            </w:rPrChange>
          </w:rPr>
          <w:t>, 403–414.</w:t>
        </w:r>
      </w:ins>
    </w:p>
    <w:p w14:paraId="3A8512DF" w14:textId="77777777" w:rsidR="00CC25C7" w:rsidRPr="00421B7D" w:rsidRDefault="00CC25C7" w:rsidP="00CC25C7">
      <w:pPr>
        <w:pStyle w:val="BodyJUST2CE"/>
        <w:ind w:left="720" w:hanging="720"/>
        <w:rPr>
          <w:ins w:id="1648" w:author="Oriol Valles Codina" w:date="2023-08-31T15:29:00Z"/>
        </w:rPr>
      </w:pPr>
      <w:ins w:id="1649" w:author="Oriol Valles Codina" w:date="2023-08-31T15:20:00Z">
        <w:r w:rsidRPr="00421B7D">
          <w:rPr>
            <w:rPrChange w:id="1650" w:author="Oriol Valles Codina" w:date="2023-08-31T15:55:00Z">
              <w:rPr>
                <w:rFonts w:ascii="SFRM1000" w:eastAsia="Times New Roman" w:hAnsi="SFRM1000" w:cs="Times New Roman"/>
                <w:color w:val="auto"/>
                <w:sz w:val="20"/>
                <w:szCs w:val="20"/>
              </w:rPr>
            </w:rPrChange>
          </w:rPr>
          <w:t xml:space="preserve">Hossain, M. U., &amp; Ng, S. T. (2018). Critical consideration of buildings’ environmental impact assessment towards adoption of circular economy: An analytical review. </w:t>
        </w:r>
        <w:r w:rsidRPr="00913471">
          <w:rPr>
            <w:rPrChange w:id="1651" w:author="José Ramos Torres Fevereiro" w:date="2023-09-01T00:46:00Z">
              <w:rPr>
                <w:rFonts w:ascii="SFTI1000" w:eastAsia="Times New Roman" w:hAnsi="SFTI1000" w:cs="Times New Roman"/>
                <w:color w:val="auto"/>
                <w:sz w:val="20"/>
                <w:szCs w:val="20"/>
              </w:rPr>
            </w:rPrChange>
          </w:rPr>
          <w:t>Journal of Cleaner Production</w:t>
        </w:r>
        <w:r w:rsidRPr="00421B7D">
          <w:rPr>
            <w:rPrChange w:id="1652" w:author="Oriol Valles Codina" w:date="2023-08-31T15:55:00Z">
              <w:rPr>
                <w:rFonts w:ascii="SFRM1000" w:eastAsia="Times New Roman" w:hAnsi="SFRM1000" w:cs="Times New Roman"/>
                <w:color w:val="auto"/>
                <w:sz w:val="20"/>
                <w:szCs w:val="20"/>
              </w:rPr>
            </w:rPrChange>
          </w:rPr>
          <w:t xml:space="preserve">, </w:t>
        </w:r>
        <w:r w:rsidRPr="00421B7D">
          <w:rPr>
            <w:rPrChange w:id="1653" w:author="Oriol Valles Codina" w:date="2023-08-31T15:55:00Z">
              <w:rPr>
                <w:rFonts w:ascii="SFTI1000" w:eastAsia="Times New Roman" w:hAnsi="SFTI1000" w:cs="Times New Roman"/>
                <w:color w:val="auto"/>
                <w:sz w:val="20"/>
                <w:szCs w:val="20"/>
              </w:rPr>
            </w:rPrChange>
          </w:rPr>
          <w:t>205</w:t>
        </w:r>
        <w:r w:rsidRPr="00421B7D">
          <w:rPr>
            <w:rPrChange w:id="1654" w:author="Oriol Valles Codina" w:date="2023-08-31T15:55:00Z">
              <w:rPr>
                <w:rFonts w:ascii="SFRM1000" w:eastAsia="Times New Roman" w:hAnsi="SFRM1000" w:cs="Times New Roman"/>
                <w:color w:val="auto"/>
                <w:sz w:val="20"/>
                <w:szCs w:val="20"/>
              </w:rPr>
            </w:rPrChange>
          </w:rPr>
          <w:t>, 763–780.</w:t>
        </w:r>
      </w:ins>
    </w:p>
    <w:p w14:paraId="08A6BAD3" w14:textId="77777777" w:rsidR="00CC25C7" w:rsidRPr="00421B7D" w:rsidRDefault="002B2B4B" w:rsidP="00CC25C7">
      <w:pPr>
        <w:pStyle w:val="BodyJUST2CE"/>
        <w:ind w:left="720" w:hanging="720"/>
        <w:rPr>
          <w:ins w:id="1655" w:author="Oriol Valles Codina" w:date="2023-08-31T15:29:00Z"/>
        </w:rPr>
      </w:pPr>
      <w:ins w:id="1656" w:author="Oriol Valles Codina" w:date="2023-08-31T15:10:00Z">
        <w:r w:rsidRPr="00913471">
          <w:rPr>
            <w:rPrChange w:id="1657" w:author="José Ramos Torres Fevereiro" w:date="2023-09-01T00:46:00Z">
              <w:rPr>
                <w:rFonts w:ascii="SFRM1000" w:eastAsia="Times New Roman" w:hAnsi="SFRM1000" w:cs="Times New Roman"/>
                <w:color w:val="auto"/>
                <w:sz w:val="20"/>
                <w:szCs w:val="20"/>
              </w:rPr>
            </w:rPrChange>
          </w:rPr>
          <w:t xml:space="preserve">Hsu, W.-T., Domenech, T., &amp; McDowall, W. (2021). </w:t>
        </w:r>
        <w:r w:rsidRPr="00421B7D">
          <w:rPr>
            <w:rPrChange w:id="1658" w:author="Oriol Valles Codina" w:date="2023-08-31T15:55:00Z">
              <w:rPr>
                <w:rFonts w:ascii="SFRM1000" w:eastAsia="Times New Roman" w:hAnsi="SFRM1000" w:cs="Times New Roman"/>
                <w:color w:val="auto"/>
                <w:sz w:val="20"/>
                <w:szCs w:val="20"/>
              </w:rPr>
            </w:rPrChange>
          </w:rPr>
          <w:t xml:space="preserve">How circular are plastics in the </w:t>
        </w:r>
      </w:ins>
      <w:ins w:id="1659" w:author="Oriol Valles Codina" w:date="2023-08-31T15:29:00Z">
        <w:r w:rsidR="00CC25C7" w:rsidRPr="00421B7D">
          <w:t>EU</w:t>
        </w:r>
      </w:ins>
      <w:ins w:id="1660" w:author="Oriol Valles Codina" w:date="2023-08-31T15:10:00Z">
        <w:r w:rsidRPr="00421B7D">
          <w:rPr>
            <w:rPrChange w:id="1661" w:author="Oriol Valles Codina" w:date="2023-08-31T15:55:00Z">
              <w:rPr>
                <w:rFonts w:ascii="SFRM1000" w:eastAsia="Times New Roman" w:hAnsi="SFRM1000" w:cs="Times New Roman"/>
                <w:color w:val="auto"/>
                <w:sz w:val="20"/>
                <w:szCs w:val="20"/>
              </w:rPr>
            </w:rPrChange>
          </w:rPr>
          <w:t xml:space="preserve">?: </w:t>
        </w:r>
      </w:ins>
      <w:ins w:id="1662" w:author="Oriol Valles Codina" w:date="2023-08-31T15:29:00Z">
        <w:r w:rsidR="00CC25C7" w:rsidRPr="00421B7D">
          <w:t>MFA</w:t>
        </w:r>
      </w:ins>
      <w:ins w:id="1663" w:author="Oriol Valles Codina" w:date="2023-08-31T15:10:00Z">
        <w:r w:rsidRPr="00421B7D">
          <w:rPr>
            <w:rPrChange w:id="1664" w:author="Oriol Valles Codina" w:date="2023-08-31T15:55:00Z">
              <w:rPr>
                <w:rFonts w:ascii="SFRM1000" w:eastAsia="Times New Roman" w:hAnsi="SFRM1000" w:cs="Times New Roman"/>
                <w:color w:val="auto"/>
                <w:sz w:val="20"/>
                <w:szCs w:val="20"/>
              </w:rPr>
            </w:rPrChange>
          </w:rPr>
          <w:t xml:space="preserve"> of plastics in the </w:t>
        </w:r>
      </w:ins>
      <w:ins w:id="1665" w:author="Oriol Valles Codina" w:date="2023-08-31T15:29:00Z">
        <w:r w:rsidR="00CC25C7" w:rsidRPr="00421B7D">
          <w:t>EU</w:t>
        </w:r>
      </w:ins>
      <w:ins w:id="1666" w:author="Oriol Valles Codina" w:date="2023-08-31T15:10:00Z">
        <w:r w:rsidRPr="00421B7D">
          <w:rPr>
            <w:rPrChange w:id="1667" w:author="Oriol Valles Codina" w:date="2023-08-31T15:55:00Z">
              <w:rPr>
                <w:rFonts w:ascii="SFRM1000" w:eastAsia="Times New Roman" w:hAnsi="SFRM1000" w:cs="Times New Roman"/>
                <w:color w:val="auto"/>
                <w:sz w:val="20"/>
                <w:szCs w:val="20"/>
              </w:rPr>
            </w:rPrChange>
          </w:rPr>
          <w:t xml:space="preserve"> and pathways to circularity. </w:t>
        </w:r>
        <w:r w:rsidRPr="00913471">
          <w:rPr>
            <w:rPrChange w:id="1668" w:author="José Ramos Torres Fevereiro" w:date="2023-09-01T00:46:00Z">
              <w:rPr>
                <w:rFonts w:ascii="SFTI1000" w:eastAsia="Times New Roman" w:hAnsi="SFTI1000" w:cs="Times New Roman"/>
                <w:color w:val="auto"/>
                <w:sz w:val="20"/>
                <w:szCs w:val="20"/>
              </w:rPr>
            </w:rPrChange>
          </w:rPr>
          <w:t>Cleaner Environmental Systems</w:t>
        </w:r>
        <w:r w:rsidRPr="00421B7D">
          <w:rPr>
            <w:rPrChange w:id="1669" w:author="Oriol Valles Codina" w:date="2023-08-31T15:55:00Z">
              <w:rPr>
                <w:rFonts w:ascii="SFRM1000" w:eastAsia="Times New Roman" w:hAnsi="SFRM1000" w:cs="Times New Roman"/>
                <w:color w:val="auto"/>
                <w:sz w:val="20"/>
                <w:szCs w:val="20"/>
              </w:rPr>
            </w:rPrChange>
          </w:rPr>
          <w:t xml:space="preserve">, </w:t>
        </w:r>
        <w:r w:rsidRPr="00421B7D">
          <w:rPr>
            <w:rPrChange w:id="1670" w:author="Oriol Valles Codina" w:date="2023-08-31T15:55:00Z">
              <w:rPr>
                <w:rFonts w:ascii="SFTI1000" w:eastAsia="Times New Roman" w:hAnsi="SFTI1000" w:cs="Times New Roman"/>
                <w:color w:val="auto"/>
                <w:sz w:val="20"/>
                <w:szCs w:val="20"/>
              </w:rPr>
            </w:rPrChange>
          </w:rPr>
          <w:t>2</w:t>
        </w:r>
        <w:r w:rsidRPr="00421B7D">
          <w:rPr>
            <w:rPrChange w:id="1671" w:author="Oriol Valles Codina" w:date="2023-08-31T15:55:00Z">
              <w:rPr>
                <w:rFonts w:ascii="SFRM1000" w:eastAsia="Times New Roman" w:hAnsi="SFRM1000" w:cs="Times New Roman"/>
                <w:color w:val="auto"/>
                <w:sz w:val="20"/>
                <w:szCs w:val="20"/>
              </w:rPr>
            </w:rPrChange>
          </w:rPr>
          <w:t>, 100004.</w:t>
        </w:r>
      </w:ins>
    </w:p>
    <w:p w14:paraId="040A47C1" w14:textId="043A5288" w:rsidR="00CC25C7" w:rsidRPr="00321FA3" w:rsidRDefault="00CC25C7" w:rsidP="00CC25C7">
      <w:pPr>
        <w:pStyle w:val="BodyJUST2CE"/>
        <w:ind w:left="720" w:hanging="720"/>
        <w:rPr>
          <w:ins w:id="1672" w:author="Oriol Valles Codina" w:date="2023-08-31T15:29:00Z"/>
          <w:lang w:val="nl-NL"/>
          <w:rPrChange w:id="1673" w:author="José Ramos Torres Fevereiro" w:date="2023-09-01T00:53:00Z">
            <w:rPr>
              <w:ins w:id="1674" w:author="Oriol Valles Codina" w:date="2023-08-31T15:29:00Z"/>
            </w:rPr>
          </w:rPrChange>
        </w:rPr>
      </w:pPr>
      <w:ins w:id="1675" w:author="Oriol Valles Codina" w:date="2023-08-31T15:29:00Z">
        <w:r w:rsidRPr="00421B7D">
          <w:t>K</w:t>
        </w:r>
      </w:ins>
      <w:ins w:id="1676" w:author="Oriol Valles Codina" w:date="2023-08-31T15:15:00Z">
        <w:r w:rsidR="00B06234" w:rsidRPr="00421B7D">
          <w:rPr>
            <w:rPrChange w:id="1677" w:author="Oriol Valles Codina" w:date="2023-08-31T15:55:00Z">
              <w:rPr>
                <w:rFonts w:ascii="SFRM1000" w:eastAsia="Times New Roman" w:hAnsi="SFRM1000" w:cs="Times New Roman"/>
                <w:color w:val="auto"/>
                <w:sz w:val="20"/>
                <w:szCs w:val="20"/>
              </w:rPr>
            </w:rPrChange>
          </w:rPr>
          <w:t>an, S., Chen, B., &amp; Chen, G. (2019). Worldwide energy use across global supply chains: Decoupled from economic growth</w:t>
        </w:r>
        <w:r w:rsidR="00B06234" w:rsidRPr="00913471">
          <w:rPr>
            <w:rPrChange w:id="1678" w:author="José Ramos Torres Fevereiro" w:date="2023-09-01T00:46:00Z">
              <w:rPr>
                <w:rFonts w:ascii="SFRM1000" w:eastAsia="Times New Roman" w:hAnsi="SFRM1000" w:cs="Times New Roman"/>
                <w:color w:val="auto"/>
                <w:sz w:val="20"/>
                <w:szCs w:val="20"/>
              </w:rPr>
            </w:rPrChange>
          </w:rPr>
          <w:t xml:space="preserve">? </w:t>
        </w:r>
        <w:r w:rsidR="00B06234" w:rsidRPr="00321FA3">
          <w:rPr>
            <w:lang w:val="nl-NL"/>
            <w:rPrChange w:id="1679" w:author="José Ramos Torres Fevereiro" w:date="2023-09-01T00:53:00Z">
              <w:rPr>
                <w:rFonts w:ascii="SFTI1000" w:eastAsia="Times New Roman" w:hAnsi="SFTI1000" w:cs="Times New Roman"/>
                <w:color w:val="auto"/>
                <w:sz w:val="20"/>
                <w:szCs w:val="20"/>
              </w:rPr>
            </w:rPrChange>
          </w:rPr>
          <w:t xml:space="preserve">Applied </w:t>
        </w:r>
      </w:ins>
      <w:ins w:id="1680" w:author="Oriol Valles Codina" w:date="2023-08-31T15:31:00Z">
        <w:r w:rsidRPr="00321FA3">
          <w:rPr>
            <w:lang w:val="nl-NL"/>
            <w:rPrChange w:id="1681" w:author="José Ramos Torres Fevereiro" w:date="2023-09-01T00:53:00Z">
              <w:rPr>
                <w:i/>
                <w:iCs/>
              </w:rPr>
            </w:rPrChange>
          </w:rPr>
          <w:t>E</w:t>
        </w:r>
      </w:ins>
      <w:ins w:id="1682" w:author="Oriol Valles Codina" w:date="2023-08-31T15:15:00Z">
        <w:r w:rsidR="00B06234" w:rsidRPr="00321FA3">
          <w:rPr>
            <w:lang w:val="nl-NL"/>
            <w:rPrChange w:id="1683" w:author="José Ramos Torres Fevereiro" w:date="2023-09-01T00:53:00Z">
              <w:rPr>
                <w:rFonts w:ascii="SFTI1000" w:eastAsia="Times New Roman" w:hAnsi="SFTI1000" w:cs="Times New Roman"/>
                <w:color w:val="auto"/>
                <w:sz w:val="20"/>
                <w:szCs w:val="20"/>
              </w:rPr>
            </w:rPrChange>
          </w:rPr>
          <w:t>nergy</w:t>
        </w:r>
        <w:r w:rsidR="00B06234" w:rsidRPr="00321FA3">
          <w:rPr>
            <w:lang w:val="nl-NL"/>
            <w:rPrChange w:id="1684" w:author="José Ramos Torres Fevereiro" w:date="2023-09-01T00:53:00Z">
              <w:rPr>
                <w:rFonts w:ascii="SFRM1000" w:eastAsia="Times New Roman" w:hAnsi="SFRM1000" w:cs="Times New Roman"/>
                <w:color w:val="auto"/>
                <w:sz w:val="20"/>
                <w:szCs w:val="20"/>
              </w:rPr>
            </w:rPrChange>
          </w:rPr>
          <w:t xml:space="preserve">, </w:t>
        </w:r>
        <w:r w:rsidR="00B06234" w:rsidRPr="00321FA3">
          <w:rPr>
            <w:lang w:val="nl-NL"/>
            <w:rPrChange w:id="1685" w:author="José Ramos Torres Fevereiro" w:date="2023-09-01T00:53:00Z">
              <w:rPr>
                <w:rFonts w:ascii="SFTI1000" w:eastAsia="Times New Roman" w:hAnsi="SFTI1000" w:cs="Times New Roman"/>
                <w:color w:val="auto"/>
                <w:sz w:val="20"/>
                <w:szCs w:val="20"/>
              </w:rPr>
            </w:rPrChange>
          </w:rPr>
          <w:t>250</w:t>
        </w:r>
        <w:r w:rsidR="00B06234" w:rsidRPr="00321FA3">
          <w:rPr>
            <w:lang w:val="nl-NL"/>
            <w:rPrChange w:id="1686" w:author="José Ramos Torres Fevereiro" w:date="2023-09-01T00:53:00Z">
              <w:rPr>
                <w:rFonts w:ascii="SFRM1000" w:eastAsia="Times New Roman" w:hAnsi="SFRM1000" w:cs="Times New Roman"/>
                <w:color w:val="auto"/>
                <w:sz w:val="20"/>
                <w:szCs w:val="20"/>
              </w:rPr>
            </w:rPrChange>
          </w:rPr>
          <w:t>, 1235–1245.</w:t>
        </w:r>
      </w:ins>
    </w:p>
    <w:p w14:paraId="73EA5A1D" w14:textId="2012585C" w:rsidR="00CC3405" w:rsidRPr="00421B7D" w:rsidDel="00CC25C7" w:rsidRDefault="00B06234">
      <w:pPr>
        <w:pStyle w:val="BodyJUST2CE"/>
        <w:ind w:left="720" w:hanging="720"/>
        <w:rPr>
          <w:del w:id="1687" w:author="Oriol Valles Codina" w:date="2023-08-31T15:29:00Z"/>
        </w:rPr>
        <w:pPrChange w:id="1688" w:author="José Ramos Torres Fevereiro" w:date="2023-09-01T00:46:00Z">
          <w:pPr>
            <w:pStyle w:val="BodyJUST2CE"/>
          </w:pPr>
        </w:pPrChange>
      </w:pPr>
      <w:ins w:id="1689" w:author="Oriol Valles Codina" w:date="2023-08-31T15:19:00Z">
        <w:r w:rsidRPr="00321FA3">
          <w:rPr>
            <w:lang w:val="nl-NL"/>
            <w:rPrChange w:id="1690" w:author="José Ramos Torres Fevereiro" w:date="2023-09-01T00:53:00Z">
              <w:rPr>
                <w:rFonts w:ascii="SFRM1000" w:eastAsia="Times New Roman" w:hAnsi="SFRM1000" w:cs="Times New Roman"/>
                <w:color w:val="auto"/>
                <w:sz w:val="20"/>
                <w:szCs w:val="20"/>
              </w:rPr>
            </w:rPrChange>
          </w:rPr>
          <w:t xml:space="preserve">Kermeli, K., Edelenbosch, O. Y., Crijns-Graus, W., van Ruijven, B. J., van Vuuren, D. P., &amp; Worrell, E. (2022). </w:t>
        </w:r>
        <w:r w:rsidRPr="00421B7D">
          <w:rPr>
            <w:rPrChange w:id="1691" w:author="Oriol Valles Codina" w:date="2023-08-31T15:55:00Z">
              <w:rPr>
                <w:rFonts w:ascii="SFRM1000" w:eastAsia="Times New Roman" w:hAnsi="SFRM1000" w:cs="Times New Roman"/>
                <w:color w:val="auto"/>
                <w:sz w:val="20"/>
                <w:szCs w:val="20"/>
              </w:rPr>
            </w:rPrChange>
          </w:rPr>
          <w:t xml:space="preserve">Improving material projections in integrated assessment models: The use of a stock-based versus a flow-based approach for the iron and steel industry. </w:t>
        </w:r>
        <w:r w:rsidRPr="00913471">
          <w:rPr>
            <w:rPrChange w:id="1692" w:author="José Ramos Torres Fevereiro" w:date="2023-09-01T00:46:00Z">
              <w:rPr>
                <w:rFonts w:ascii="SFTI1000" w:eastAsia="Times New Roman" w:hAnsi="SFTI1000" w:cs="Times New Roman"/>
                <w:color w:val="auto"/>
                <w:sz w:val="20"/>
                <w:szCs w:val="20"/>
              </w:rPr>
            </w:rPrChange>
          </w:rPr>
          <w:t>Energy</w:t>
        </w:r>
        <w:r w:rsidRPr="00421B7D">
          <w:rPr>
            <w:rPrChange w:id="1693" w:author="Oriol Valles Codina" w:date="2023-08-31T15:55:00Z">
              <w:rPr>
                <w:rFonts w:ascii="SFRM1000" w:eastAsia="Times New Roman" w:hAnsi="SFRM1000" w:cs="Times New Roman"/>
                <w:color w:val="auto"/>
                <w:sz w:val="20"/>
                <w:szCs w:val="20"/>
              </w:rPr>
            </w:rPrChange>
          </w:rPr>
          <w:t xml:space="preserve">, </w:t>
        </w:r>
        <w:r w:rsidRPr="00421B7D">
          <w:rPr>
            <w:rPrChange w:id="1694" w:author="Oriol Valles Codina" w:date="2023-08-31T15:55:00Z">
              <w:rPr>
                <w:rFonts w:ascii="SFTI1000" w:eastAsia="Times New Roman" w:hAnsi="SFTI1000" w:cs="Times New Roman"/>
                <w:color w:val="auto"/>
                <w:sz w:val="20"/>
                <w:szCs w:val="20"/>
              </w:rPr>
            </w:rPrChange>
          </w:rPr>
          <w:t>239</w:t>
        </w:r>
        <w:r w:rsidRPr="00421B7D">
          <w:rPr>
            <w:rPrChange w:id="1695" w:author="Oriol Valles Codina" w:date="2023-08-31T15:55:00Z">
              <w:rPr>
                <w:rFonts w:ascii="SFRM1000" w:eastAsia="Times New Roman" w:hAnsi="SFRM1000" w:cs="Times New Roman"/>
                <w:color w:val="auto"/>
                <w:sz w:val="20"/>
                <w:szCs w:val="20"/>
              </w:rPr>
            </w:rPrChange>
          </w:rPr>
          <w:t>, 122434.</w:t>
        </w:r>
      </w:ins>
    </w:p>
    <w:p w14:paraId="7AD47B90" w14:textId="77777777" w:rsidR="00CC25C7" w:rsidRPr="00421B7D" w:rsidRDefault="00CC25C7" w:rsidP="00913471">
      <w:pPr>
        <w:pStyle w:val="BodyJUST2CE"/>
        <w:ind w:left="720" w:hanging="720"/>
        <w:rPr>
          <w:ins w:id="1696" w:author="Oriol Valles Codina" w:date="2023-08-31T15:29:00Z"/>
        </w:rPr>
      </w:pPr>
    </w:p>
    <w:p w14:paraId="16DB586A" w14:textId="65A6545F" w:rsidR="00C65686" w:rsidRPr="00421B7D" w:rsidDel="00CC25C7" w:rsidRDefault="00C65686" w:rsidP="00CC25C7">
      <w:pPr>
        <w:pStyle w:val="BodyJUST2CE"/>
        <w:ind w:left="720" w:hanging="720"/>
        <w:rPr>
          <w:del w:id="1697" w:author="Oriol Valles Codina" w:date="2023-08-31T15:30:00Z"/>
        </w:rPr>
      </w:pPr>
      <w:r w:rsidRPr="00421B7D">
        <w:t>Kondo, Y., and Nakamura, S. (2004). Evaluating alternative life-cycle strategies for electrical appliances by the waste input-output model</w:t>
      </w:r>
      <w:r w:rsidRPr="00913471">
        <w:t>. The International Journal of Life Cycle Assessment</w:t>
      </w:r>
      <w:r w:rsidRPr="00421B7D">
        <w:t>, 9 (4), 236/246.</w:t>
      </w:r>
    </w:p>
    <w:p w14:paraId="38FFBE18" w14:textId="77777777" w:rsidR="00CC25C7" w:rsidRPr="00421B7D" w:rsidRDefault="00CC25C7" w:rsidP="00CC25C7">
      <w:pPr>
        <w:pStyle w:val="BodyJUST2CE"/>
        <w:ind w:left="720" w:hanging="720"/>
        <w:rPr>
          <w:ins w:id="1698" w:author="Oriol Valles Codina" w:date="2023-08-31T15:30:00Z"/>
        </w:rPr>
      </w:pPr>
    </w:p>
    <w:p w14:paraId="783409B7" w14:textId="01B743E4" w:rsidR="00CC3405" w:rsidRPr="00421B7D" w:rsidRDefault="00CC3405">
      <w:pPr>
        <w:pStyle w:val="BodyJUST2CE"/>
        <w:ind w:left="720" w:hanging="720"/>
        <w:rPr>
          <w:ins w:id="1699" w:author="Oriol Valles Codina" w:date="2023-08-31T15:05:00Z"/>
          <w:rPrChange w:id="1700" w:author="Oriol Valles Codina" w:date="2023-08-31T15:55:00Z">
            <w:rPr>
              <w:ins w:id="1701" w:author="Oriol Valles Codina" w:date="2023-08-31T15:05:00Z"/>
              <w:rFonts w:ascii="Times New Roman" w:eastAsia="Times New Roman" w:hAnsi="Times New Roman" w:cs="Times New Roman"/>
              <w:color w:val="auto"/>
              <w:sz w:val="24"/>
              <w:szCs w:val="24"/>
            </w:rPr>
          </w:rPrChange>
        </w:rPr>
        <w:pPrChange w:id="1702" w:author="Oriol Valles Codina" w:date="2023-08-31T15:30:00Z">
          <w:pPr>
            <w:spacing w:before="100" w:beforeAutospacing="1" w:after="100" w:afterAutospacing="1" w:line="240" w:lineRule="auto"/>
          </w:pPr>
        </w:pPrChange>
      </w:pPr>
      <w:ins w:id="1703" w:author="Oriol Valles Codina" w:date="2023-08-31T15:05:00Z">
        <w:r w:rsidRPr="00421B7D">
          <w:rPr>
            <w:rPrChange w:id="1704" w:author="Oriol Valles Codina" w:date="2023-08-31T15:55:00Z">
              <w:rPr>
                <w:rFonts w:ascii="SFRM1000" w:eastAsia="Times New Roman" w:hAnsi="SFRM1000" w:cs="Times New Roman"/>
                <w:color w:val="auto"/>
                <w:sz w:val="20"/>
                <w:szCs w:val="20"/>
              </w:rPr>
            </w:rPrChange>
          </w:rPr>
          <w:t xml:space="preserve">Lenzen, M., Moran, D., Kanemoto, K., &amp; Geschke, A. (2013). Building </w:t>
        </w:r>
      </w:ins>
      <w:ins w:id="1705" w:author="Oriol Valles Codina" w:date="2023-08-31T15:31:00Z">
        <w:r w:rsidR="00CC25C7" w:rsidRPr="00421B7D">
          <w:t>EORA</w:t>
        </w:r>
      </w:ins>
      <w:ins w:id="1706" w:author="Oriol Valles Codina" w:date="2023-08-31T15:05:00Z">
        <w:r w:rsidRPr="00421B7D">
          <w:rPr>
            <w:rPrChange w:id="1707" w:author="Oriol Valles Codina" w:date="2023-08-31T15:55:00Z">
              <w:rPr>
                <w:rFonts w:ascii="SFRM1000" w:eastAsia="Times New Roman" w:hAnsi="SFRM1000" w:cs="Times New Roman"/>
                <w:color w:val="auto"/>
                <w:sz w:val="20"/>
                <w:szCs w:val="20"/>
              </w:rPr>
            </w:rPrChange>
          </w:rPr>
          <w:t xml:space="preserve">: A global multi-region input–output database at high country and sector resolution. </w:t>
        </w:r>
        <w:r w:rsidRPr="00913471">
          <w:rPr>
            <w:rPrChange w:id="1708" w:author="José Ramos Torres Fevereiro" w:date="2023-09-01T00:46:00Z">
              <w:rPr>
                <w:rFonts w:ascii="SFTI1000" w:eastAsia="Times New Roman" w:hAnsi="SFTI1000" w:cs="Times New Roman"/>
                <w:color w:val="auto"/>
                <w:sz w:val="20"/>
                <w:szCs w:val="20"/>
              </w:rPr>
            </w:rPrChange>
          </w:rPr>
          <w:t>Economic Systems Research</w:t>
        </w:r>
        <w:r w:rsidRPr="00421B7D">
          <w:rPr>
            <w:rPrChange w:id="1709" w:author="Oriol Valles Codina" w:date="2023-08-31T15:55:00Z">
              <w:rPr>
                <w:rFonts w:ascii="SFRM1000" w:eastAsia="Times New Roman" w:hAnsi="SFRM1000" w:cs="Times New Roman"/>
                <w:color w:val="auto"/>
                <w:sz w:val="20"/>
                <w:szCs w:val="20"/>
              </w:rPr>
            </w:rPrChange>
          </w:rPr>
          <w:t xml:space="preserve">, </w:t>
        </w:r>
        <w:r w:rsidRPr="00421B7D">
          <w:rPr>
            <w:rPrChange w:id="1710" w:author="Oriol Valles Codina" w:date="2023-08-31T15:55:00Z">
              <w:rPr>
                <w:rFonts w:ascii="SFTI1000" w:eastAsia="Times New Roman" w:hAnsi="SFTI1000" w:cs="Times New Roman"/>
                <w:color w:val="auto"/>
                <w:sz w:val="20"/>
                <w:szCs w:val="20"/>
              </w:rPr>
            </w:rPrChange>
          </w:rPr>
          <w:t>25</w:t>
        </w:r>
        <w:r w:rsidRPr="00421B7D">
          <w:rPr>
            <w:rPrChange w:id="1711" w:author="Oriol Valles Codina" w:date="2023-08-31T15:55:00Z">
              <w:rPr>
                <w:rFonts w:ascii="SFRM1000" w:eastAsia="Times New Roman" w:hAnsi="SFRM1000" w:cs="Times New Roman"/>
                <w:color w:val="auto"/>
                <w:sz w:val="20"/>
                <w:szCs w:val="20"/>
              </w:rPr>
            </w:rPrChange>
          </w:rPr>
          <w:t xml:space="preserve">(1), 20–49. </w:t>
        </w:r>
      </w:ins>
    </w:p>
    <w:p w14:paraId="77DB8A4F" w14:textId="392AA1D7" w:rsidR="00C65686" w:rsidRPr="00421B7D" w:rsidRDefault="00C65686" w:rsidP="0039753C">
      <w:pPr>
        <w:pStyle w:val="BodyJUST2CE"/>
        <w:ind w:left="720" w:hanging="720"/>
      </w:pPr>
      <w:r w:rsidRPr="00421B7D">
        <w:t xml:space="preserve">Leontief, W. (1936). Quantitative input and output relations in the economic systems of the United States. </w:t>
      </w:r>
      <w:del w:id="1712" w:author="Oriol Valles Codina" w:date="2023-08-31T14:55:00Z">
        <w:r w:rsidRPr="00913471" w:rsidDel="00A62976">
          <w:delText>The</w:delText>
        </w:r>
      </w:del>
      <w:ins w:id="1713" w:author="Oriol Valles Codina" w:date="2023-08-31T14:55:00Z">
        <w:r w:rsidR="00A62976" w:rsidRPr="00913471">
          <w:t>R</w:t>
        </w:r>
      </w:ins>
      <w:del w:id="1714" w:author="Oriol Valles Codina" w:date="2023-08-31T14:55:00Z">
        <w:r w:rsidRPr="00913471" w:rsidDel="00A62976">
          <w:delText xml:space="preserve"> r</w:delText>
        </w:r>
      </w:del>
      <w:r w:rsidRPr="00913471">
        <w:t xml:space="preserve">eview of </w:t>
      </w:r>
      <w:del w:id="1715" w:author="Oriol Valles Codina" w:date="2023-08-31T14:55:00Z">
        <w:r w:rsidRPr="00913471" w:rsidDel="00A62976">
          <w:delText xml:space="preserve">economic </w:delText>
        </w:r>
      </w:del>
      <w:ins w:id="1716" w:author="Oriol Valles Codina" w:date="2023-08-31T14:55:00Z">
        <w:r w:rsidR="00A62976" w:rsidRPr="00913471">
          <w:t xml:space="preserve">Economic </w:t>
        </w:r>
      </w:ins>
      <w:del w:id="1717" w:author="Oriol Valles Codina" w:date="2023-08-31T14:55:00Z">
        <w:r w:rsidRPr="00913471" w:rsidDel="00A62976">
          <w:delText>statistics</w:delText>
        </w:r>
      </w:del>
      <w:ins w:id="1718" w:author="Oriol Valles Codina" w:date="2023-08-31T14:55:00Z">
        <w:r w:rsidR="00A62976" w:rsidRPr="00913471">
          <w:t>Statistics</w:t>
        </w:r>
      </w:ins>
      <w:r w:rsidRPr="00421B7D">
        <w:t>, 105–125.</w:t>
      </w:r>
    </w:p>
    <w:p w14:paraId="3C55F48E" w14:textId="69D33F2B" w:rsidR="00C65686" w:rsidRPr="00421B7D" w:rsidDel="00B06234" w:rsidRDefault="00C65686" w:rsidP="0039753C">
      <w:pPr>
        <w:pStyle w:val="BodyJUST2CE"/>
        <w:ind w:left="720" w:hanging="720"/>
        <w:rPr>
          <w:del w:id="1719" w:author="Oriol Valles Codina" w:date="2023-08-31T14:52:00Z"/>
        </w:rPr>
      </w:pPr>
      <w:r w:rsidRPr="00421B7D">
        <w:t xml:space="preserve">Leontief, W. (1941). </w:t>
      </w:r>
      <w:r w:rsidRPr="00913471">
        <w:t>The structure of American economy, 1919-1929. An empirical application of equilibrium analysis</w:t>
      </w:r>
      <w:r w:rsidRPr="00421B7D">
        <w:t xml:space="preserve">. Harvard University Press. </w:t>
      </w:r>
    </w:p>
    <w:p w14:paraId="682B3487" w14:textId="77777777" w:rsidR="00B06234" w:rsidRPr="00421B7D" w:rsidRDefault="00B06234" w:rsidP="00A62976">
      <w:pPr>
        <w:pStyle w:val="BodyJUST2CE"/>
        <w:ind w:left="720" w:hanging="720"/>
        <w:rPr>
          <w:ins w:id="1720" w:author="Oriol Valles Codina" w:date="2023-08-31T15:15:00Z"/>
        </w:rPr>
      </w:pPr>
    </w:p>
    <w:p w14:paraId="30EA7D7E" w14:textId="7416D6C0" w:rsidR="00B06234" w:rsidRPr="00421B7D" w:rsidRDefault="00B06234">
      <w:pPr>
        <w:pStyle w:val="BodyJUST2CE"/>
        <w:ind w:left="720" w:hanging="720"/>
        <w:rPr>
          <w:ins w:id="1721" w:author="Oriol Valles Codina" w:date="2023-08-31T15:15:00Z"/>
          <w:rPrChange w:id="1722" w:author="Oriol Valles Codina" w:date="2023-08-31T15:55:00Z">
            <w:rPr>
              <w:ins w:id="1723" w:author="Oriol Valles Codina" w:date="2023-08-31T15:15:00Z"/>
              <w:rFonts w:ascii="Times New Roman" w:eastAsia="Times New Roman" w:hAnsi="Times New Roman" w:cs="Times New Roman"/>
              <w:color w:val="auto"/>
              <w:sz w:val="24"/>
              <w:szCs w:val="24"/>
            </w:rPr>
          </w:rPrChange>
        </w:rPr>
        <w:pPrChange w:id="1724" w:author="José Ramos Torres Fevereiro" w:date="2023-09-01T00:46:00Z">
          <w:pPr>
            <w:spacing w:before="100" w:beforeAutospacing="1" w:after="100" w:afterAutospacing="1" w:line="240" w:lineRule="auto"/>
          </w:pPr>
        </w:pPrChange>
      </w:pPr>
      <w:ins w:id="1725" w:author="Oriol Valles Codina" w:date="2023-08-31T15:15:00Z">
        <w:r w:rsidRPr="00421B7D">
          <w:rPr>
            <w:rPrChange w:id="1726" w:author="Oriol Valles Codina" w:date="2023-08-31T15:55:00Z">
              <w:rPr>
                <w:rFonts w:ascii="SFRM1000" w:eastAsia="Times New Roman" w:hAnsi="SFRM1000" w:cs="Times New Roman"/>
                <w:color w:val="auto"/>
                <w:sz w:val="20"/>
                <w:szCs w:val="20"/>
              </w:rPr>
            </w:rPrChange>
          </w:rPr>
          <w:t xml:space="preserve">Liu, Y., Ma, R., Guan, C., Chen, B., &amp; Zhang, B. (2022). Global trade network and ch4 emission outsourcing. </w:t>
        </w:r>
        <w:r w:rsidRPr="00913471">
          <w:rPr>
            <w:rPrChange w:id="1727" w:author="José Ramos Torres Fevereiro" w:date="2023-09-01T00:46:00Z">
              <w:rPr>
                <w:rFonts w:ascii="SFTI1000" w:eastAsia="Times New Roman" w:hAnsi="SFTI1000" w:cs="Times New Roman"/>
                <w:color w:val="auto"/>
                <w:sz w:val="20"/>
                <w:szCs w:val="20"/>
              </w:rPr>
            </w:rPrChange>
          </w:rPr>
          <w:t>Science of The Total Environment</w:t>
        </w:r>
        <w:r w:rsidRPr="00421B7D">
          <w:rPr>
            <w:rPrChange w:id="1728" w:author="Oriol Valles Codina" w:date="2023-08-31T15:55:00Z">
              <w:rPr>
                <w:rFonts w:ascii="SFRM1000" w:eastAsia="Times New Roman" w:hAnsi="SFRM1000" w:cs="Times New Roman"/>
                <w:color w:val="auto"/>
                <w:sz w:val="20"/>
                <w:szCs w:val="20"/>
              </w:rPr>
            </w:rPrChange>
          </w:rPr>
          <w:t xml:space="preserve">, </w:t>
        </w:r>
        <w:r w:rsidRPr="00421B7D">
          <w:rPr>
            <w:rPrChange w:id="1729" w:author="Oriol Valles Codina" w:date="2023-08-31T15:55:00Z">
              <w:rPr>
                <w:rFonts w:ascii="SFTI1000" w:eastAsia="Times New Roman" w:hAnsi="SFTI1000" w:cs="Times New Roman"/>
                <w:color w:val="auto"/>
                <w:sz w:val="20"/>
                <w:szCs w:val="20"/>
              </w:rPr>
            </w:rPrChange>
          </w:rPr>
          <w:t>803</w:t>
        </w:r>
        <w:r w:rsidRPr="00421B7D">
          <w:rPr>
            <w:rPrChange w:id="1730" w:author="Oriol Valles Codina" w:date="2023-08-31T15:55:00Z">
              <w:rPr>
                <w:rFonts w:ascii="SFRM1000" w:eastAsia="Times New Roman" w:hAnsi="SFRM1000" w:cs="Times New Roman"/>
                <w:color w:val="auto"/>
                <w:sz w:val="20"/>
                <w:szCs w:val="20"/>
              </w:rPr>
            </w:rPrChange>
          </w:rPr>
          <w:t xml:space="preserve">, 150008. </w:t>
        </w:r>
      </w:ins>
    </w:p>
    <w:p w14:paraId="21D0001E" w14:textId="77777777" w:rsidR="00CC25C7" w:rsidRPr="00421B7D" w:rsidRDefault="00A62976" w:rsidP="00CC25C7">
      <w:pPr>
        <w:pStyle w:val="BodyJUST2CE"/>
        <w:ind w:left="720" w:hanging="720"/>
        <w:rPr>
          <w:ins w:id="1731" w:author="Oriol Valles Codina" w:date="2023-08-31T15:32:00Z"/>
        </w:rPr>
      </w:pPr>
      <w:ins w:id="1732" w:author="Oriol Valles Codina" w:date="2023-08-31T14:52:00Z">
        <w:r w:rsidRPr="00421B7D">
          <w:rPr>
            <w:rPrChange w:id="1733" w:author="Oriol Valles Codina" w:date="2023-08-31T15:55:00Z">
              <w:rPr>
                <w:rFonts w:ascii="Arial" w:eastAsia="Times New Roman" w:hAnsi="Arial" w:cs="Arial"/>
                <w:color w:val="222222"/>
                <w:sz w:val="20"/>
                <w:szCs w:val="20"/>
                <w:shd w:val="clear" w:color="auto" w:fill="FFFFFF"/>
              </w:rPr>
            </w:rPrChange>
          </w:rPr>
          <w:t xml:space="preserve">McCarthy, A., Dellink, R., &amp; Bibas, R. (2018). </w:t>
        </w:r>
        <w:r w:rsidRPr="00913471">
          <w:rPr>
            <w:rPrChange w:id="1734" w:author="José Ramos Torres Fevereiro" w:date="2023-09-01T00:46:00Z">
              <w:rPr>
                <w:rFonts w:ascii="Arial" w:eastAsia="Times New Roman" w:hAnsi="Arial" w:cs="Arial"/>
                <w:color w:val="222222"/>
                <w:sz w:val="20"/>
                <w:szCs w:val="20"/>
                <w:shd w:val="clear" w:color="auto" w:fill="FFFFFF"/>
              </w:rPr>
            </w:rPrChange>
          </w:rPr>
          <w:t>The macroeconomics of the circular economy transition: A critical review of modelling approaches</w:t>
        </w:r>
        <w:r w:rsidRPr="00421B7D">
          <w:rPr>
            <w:rPrChange w:id="1735" w:author="Oriol Valles Codina" w:date="2023-08-31T15:55:00Z">
              <w:rPr>
                <w:rFonts w:ascii="Arial" w:eastAsia="Times New Roman" w:hAnsi="Arial" w:cs="Arial"/>
                <w:color w:val="222222"/>
                <w:sz w:val="20"/>
                <w:szCs w:val="20"/>
                <w:shd w:val="clear" w:color="auto" w:fill="FFFFFF"/>
              </w:rPr>
            </w:rPrChange>
          </w:rPr>
          <w:t>.</w:t>
        </w:r>
        <w:r w:rsidRPr="00421B7D">
          <w:t xml:space="preserve"> OECD </w:t>
        </w:r>
      </w:ins>
      <w:ins w:id="1736" w:author="Oriol Valles Codina" w:date="2023-08-31T14:53:00Z">
        <w:r w:rsidRPr="00421B7D">
          <w:t>Environment Working Paper No. 130.</w:t>
        </w:r>
      </w:ins>
    </w:p>
    <w:p w14:paraId="74FBB9B8" w14:textId="7D041CC1" w:rsidR="00B06234" w:rsidRPr="00421B7D" w:rsidRDefault="00B06234">
      <w:pPr>
        <w:pStyle w:val="BodyJUST2CE"/>
        <w:ind w:left="720" w:hanging="720"/>
        <w:rPr>
          <w:ins w:id="1737" w:author="Oriol Valles Codina" w:date="2023-08-31T15:17:00Z"/>
          <w:rPrChange w:id="1738" w:author="Oriol Valles Codina" w:date="2023-08-31T15:55:00Z">
            <w:rPr>
              <w:ins w:id="1739" w:author="Oriol Valles Codina" w:date="2023-08-31T15:17:00Z"/>
              <w:rFonts w:ascii="Times New Roman" w:eastAsia="Times New Roman" w:hAnsi="Times New Roman" w:cs="Times New Roman"/>
              <w:color w:val="auto"/>
              <w:sz w:val="24"/>
              <w:szCs w:val="24"/>
            </w:rPr>
          </w:rPrChange>
        </w:rPr>
        <w:pPrChange w:id="1740" w:author="Oriol Valles Codina" w:date="2023-08-31T15:32:00Z">
          <w:pPr>
            <w:spacing w:before="100" w:beforeAutospacing="1" w:after="100" w:afterAutospacing="1" w:line="240" w:lineRule="auto"/>
          </w:pPr>
        </w:pPrChange>
      </w:pPr>
      <w:ins w:id="1741" w:author="Oriol Valles Codina" w:date="2023-08-31T15:17:00Z">
        <w:r w:rsidRPr="0000633E">
          <w:rPr>
            <w:rPrChange w:id="1742" w:author="José Ramos Torres Fevereiro" w:date="2023-08-31T23:24:00Z">
              <w:rPr>
                <w:rFonts w:ascii="SFRM1000" w:eastAsia="Times New Roman" w:hAnsi="SFRM1000" w:cs="Times New Roman"/>
                <w:color w:val="auto"/>
                <w:sz w:val="20"/>
                <w:szCs w:val="20"/>
              </w:rPr>
            </w:rPrChange>
          </w:rPr>
          <w:t xml:space="preserve">Meng, F., Liu, G., Liang, S., Su, M., &amp; Yang, Z. (2019). </w:t>
        </w:r>
        <w:r w:rsidRPr="00421B7D">
          <w:rPr>
            <w:rPrChange w:id="1743" w:author="Oriol Valles Codina" w:date="2023-08-31T15:55:00Z">
              <w:rPr>
                <w:rFonts w:ascii="SFRM1000" w:eastAsia="Times New Roman" w:hAnsi="SFRM1000" w:cs="Times New Roman"/>
                <w:color w:val="auto"/>
                <w:sz w:val="20"/>
                <w:szCs w:val="20"/>
              </w:rPr>
            </w:rPrChange>
          </w:rPr>
          <w:t xml:space="preserve">Critical review of the energy-water-carbon nexus in cities. </w:t>
        </w:r>
        <w:r w:rsidRPr="00913471">
          <w:rPr>
            <w:rPrChange w:id="1744" w:author="José Ramos Torres Fevereiro" w:date="2023-09-01T00:46:00Z">
              <w:rPr>
                <w:rFonts w:ascii="SFTI1000" w:eastAsia="Times New Roman" w:hAnsi="SFTI1000" w:cs="Times New Roman"/>
                <w:color w:val="auto"/>
                <w:sz w:val="20"/>
                <w:szCs w:val="20"/>
              </w:rPr>
            </w:rPrChange>
          </w:rPr>
          <w:t>Energy</w:t>
        </w:r>
        <w:r w:rsidRPr="00421B7D">
          <w:rPr>
            <w:rPrChange w:id="1745" w:author="Oriol Valles Codina" w:date="2023-08-31T15:55:00Z">
              <w:rPr>
                <w:rFonts w:ascii="SFRM1000" w:eastAsia="Times New Roman" w:hAnsi="SFRM1000" w:cs="Times New Roman"/>
                <w:color w:val="auto"/>
                <w:sz w:val="20"/>
                <w:szCs w:val="20"/>
              </w:rPr>
            </w:rPrChange>
          </w:rPr>
          <w:t xml:space="preserve">, </w:t>
        </w:r>
        <w:r w:rsidRPr="00421B7D">
          <w:rPr>
            <w:rPrChange w:id="1746" w:author="Oriol Valles Codina" w:date="2023-08-31T15:55:00Z">
              <w:rPr>
                <w:rFonts w:ascii="SFTI1000" w:eastAsia="Times New Roman" w:hAnsi="SFTI1000" w:cs="Times New Roman"/>
                <w:color w:val="auto"/>
                <w:sz w:val="20"/>
                <w:szCs w:val="20"/>
              </w:rPr>
            </w:rPrChange>
          </w:rPr>
          <w:t>171</w:t>
        </w:r>
        <w:r w:rsidRPr="00421B7D">
          <w:rPr>
            <w:rPrChange w:id="1747" w:author="Oriol Valles Codina" w:date="2023-08-31T15:55:00Z">
              <w:rPr>
                <w:rFonts w:ascii="SFRM1000" w:eastAsia="Times New Roman" w:hAnsi="SFRM1000" w:cs="Times New Roman"/>
                <w:color w:val="auto"/>
                <w:sz w:val="20"/>
                <w:szCs w:val="20"/>
              </w:rPr>
            </w:rPrChange>
          </w:rPr>
          <w:t xml:space="preserve">, 1017–1032. </w:t>
        </w:r>
      </w:ins>
    </w:p>
    <w:p w14:paraId="4893CF2A" w14:textId="509C8DE2" w:rsidR="00C65686" w:rsidRPr="00421B7D" w:rsidRDefault="00C65686" w:rsidP="0039753C">
      <w:pPr>
        <w:pStyle w:val="BodyJUST2CE"/>
        <w:ind w:left="720" w:hanging="720"/>
      </w:pPr>
      <w:r w:rsidRPr="00421B7D">
        <w:t xml:space="preserve">Meyer, B., Distelkamp, M., and Wolter, M. I. (2007). Material efficiency and economic-environmental sustainability. Results of simulations for Germany with the model Panta Rhei. </w:t>
      </w:r>
      <w:r w:rsidRPr="00913471">
        <w:t>Ecological Economics</w:t>
      </w:r>
      <w:r w:rsidRPr="00421B7D">
        <w:t>, 63 (1), 192-200.</w:t>
      </w:r>
    </w:p>
    <w:p w14:paraId="697F6774" w14:textId="77777777" w:rsidR="00C65686" w:rsidRPr="00421B7D" w:rsidRDefault="00C65686" w:rsidP="0039753C">
      <w:pPr>
        <w:pStyle w:val="BodyJUST2CE"/>
        <w:ind w:left="720" w:hanging="720"/>
      </w:pPr>
      <w:r w:rsidRPr="00421B7D">
        <w:t xml:space="preserve">Meyer, B., Meyer, M., and Distelkamp, M. (2012). Modeling green growth and resource efficiency: New results. </w:t>
      </w:r>
      <w:r w:rsidRPr="00913471">
        <w:t>Mineral Economics</w:t>
      </w:r>
      <w:r w:rsidRPr="00421B7D">
        <w:t>, 24 (2), 145-154.</w:t>
      </w:r>
    </w:p>
    <w:p w14:paraId="57B0CE3E" w14:textId="726EF748" w:rsidR="00C65686" w:rsidRPr="00421B7D" w:rsidDel="00CC25C7" w:rsidRDefault="00C65686" w:rsidP="00CC25C7">
      <w:pPr>
        <w:pStyle w:val="BodyJUST2CE"/>
        <w:ind w:left="720" w:hanging="720"/>
        <w:rPr>
          <w:del w:id="1748" w:author="Oriol Valles Codina" w:date="2023-08-31T15:32:00Z"/>
        </w:rPr>
      </w:pPr>
      <w:r w:rsidRPr="00421B7D">
        <w:t xml:space="preserve">Miller, R. E., and Blair, P. D. (2009). </w:t>
      </w:r>
      <w:r w:rsidRPr="00913471">
        <w:t>Input-output analysis: Foundations and extensions</w:t>
      </w:r>
      <w:r w:rsidRPr="00421B7D">
        <w:t>. Cambridge University Press.</w:t>
      </w:r>
    </w:p>
    <w:p w14:paraId="2611849C" w14:textId="77777777" w:rsidR="00CC25C7" w:rsidRPr="00421B7D" w:rsidRDefault="00CC25C7" w:rsidP="0039753C">
      <w:pPr>
        <w:pStyle w:val="BodyJUST2CE"/>
        <w:ind w:left="720" w:hanging="720"/>
        <w:rPr>
          <w:ins w:id="1749" w:author="Oriol Valles Codina" w:date="2023-08-31T15:32:00Z"/>
        </w:rPr>
      </w:pPr>
    </w:p>
    <w:p w14:paraId="77D79222" w14:textId="294D1664" w:rsidR="00CC3405" w:rsidRPr="00421B7D" w:rsidRDefault="00CC3405">
      <w:pPr>
        <w:pStyle w:val="BodyJUST2CE"/>
        <w:ind w:left="720" w:hanging="720"/>
        <w:rPr>
          <w:ins w:id="1750" w:author="Oriol Valles Codina" w:date="2023-08-31T15:06:00Z"/>
          <w:rPrChange w:id="1751" w:author="Oriol Valles Codina" w:date="2023-08-31T15:55:00Z">
            <w:rPr>
              <w:ins w:id="1752" w:author="Oriol Valles Codina" w:date="2023-08-31T15:06:00Z"/>
              <w:rFonts w:ascii="Times New Roman" w:eastAsia="Times New Roman" w:hAnsi="Times New Roman" w:cs="Times New Roman"/>
              <w:color w:val="auto"/>
              <w:sz w:val="24"/>
              <w:szCs w:val="24"/>
            </w:rPr>
          </w:rPrChange>
        </w:rPr>
        <w:pPrChange w:id="1753" w:author="Oriol Valles Codina" w:date="2023-08-31T15:32:00Z">
          <w:pPr>
            <w:spacing w:before="100" w:beforeAutospacing="1" w:after="100" w:afterAutospacing="1" w:line="240" w:lineRule="auto"/>
          </w:pPr>
        </w:pPrChange>
      </w:pPr>
      <w:ins w:id="1754" w:author="Oriol Valles Codina" w:date="2023-08-31T15:06:00Z">
        <w:r w:rsidRPr="00421B7D">
          <w:rPr>
            <w:rPrChange w:id="1755" w:author="Oriol Valles Codina" w:date="2023-08-31T15:55:00Z">
              <w:rPr>
                <w:rFonts w:ascii="SFRM1000" w:eastAsia="Times New Roman" w:hAnsi="SFRM1000" w:cs="Times New Roman"/>
                <w:color w:val="auto"/>
                <w:sz w:val="20"/>
                <w:szCs w:val="20"/>
              </w:rPr>
            </w:rPrChange>
          </w:rPr>
          <w:t xml:space="preserve">Nakamura, S., &amp; Kondo, Y. (2002). Input-output analysis of waste management. </w:t>
        </w:r>
        <w:r w:rsidRPr="00913471">
          <w:rPr>
            <w:rPrChange w:id="1756" w:author="José Ramos Torres Fevereiro" w:date="2023-09-01T00:46:00Z">
              <w:rPr>
                <w:rFonts w:ascii="SFTI1000" w:eastAsia="Times New Roman" w:hAnsi="SFTI1000" w:cs="Times New Roman"/>
                <w:color w:val="auto"/>
                <w:sz w:val="20"/>
                <w:szCs w:val="20"/>
              </w:rPr>
            </w:rPrChange>
          </w:rPr>
          <w:t xml:space="preserve">Journal of </w:t>
        </w:r>
      </w:ins>
      <w:ins w:id="1757" w:author="Oriol Valles Codina" w:date="2023-08-31T15:32:00Z">
        <w:r w:rsidR="00CC25C7" w:rsidRPr="00913471">
          <w:rPr>
            <w:rPrChange w:id="1758" w:author="José Ramos Torres Fevereiro" w:date="2023-09-01T00:46:00Z">
              <w:rPr>
                <w:i/>
                <w:iCs/>
              </w:rPr>
            </w:rPrChange>
          </w:rPr>
          <w:t>I</w:t>
        </w:r>
      </w:ins>
      <w:ins w:id="1759" w:author="Oriol Valles Codina" w:date="2023-08-31T15:06:00Z">
        <w:r w:rsidRPr="00913471">
          <w:rPr>
            <w:rPrChange w:id="1760" w:author="José Ramos Torres Fevereiro" w:date="2023-09-01T00:46:00Z">
              <w:rPr>
                <w:rFonts w:ascii="SFTI1000" w:eastAsia="Times New Roman" w:hAnsi="SFTI1000" w:cs="Times New Roman"/>
                <w:color w:val="auto"/>
                <w:sz w:val="20"/>
                <w:szCs w:val="20"/>
              </w:rPr>
            </w:rPrChange>
          </w:rPr>
          <w:t xml:space="preserve">ndustrial </w:t>
        </w:r>
      </w:ins>
      <w:ins w:id="1761" w:author="Oriol Valles Codina" w:date="2023-08-31T15:32:00Z">
        <w:r w:rsidR="00CC25C7" w:rsidRPr="00913471">
          <w:rPr>
            <w:rPrChange w:id="1762" w:author="José Ramos Torres Fevereiro" w:date="2023-09-01T00:46:00Z">
              <w:rPr>
                <w:i/>
                <w:iCs/>
              </w:rPr>
            </w:rPrChange>
          </w:rPr>
          <w:t>E</w:t>
        </w:r>
      </w:ins>
      <w:ins w:id="1763" w:author="Oriol Valles Codina" w:date="2023-08-31T15:06:00Z">
        <w:r w:rsidRPr="00913471">
          <w:rPr>
            <w:rPrChange w:id="1764" w:author="José Ramos Torres Fevereiro" w:date="2023-09-01T00:46:00Z">
              <w:rPr>
                <w:rFonts w:ascii="SFTI1000" w:eastAsia="Times New Roman" w:hAnsi="SFTI1000" w:cs="Times New Roman"/>
                <w:color w:val="auto"/>
                <w:sz w:val="20"/>
                <w:szCs w:val="20"/>
              </w:rPr>
            </w:rPrChange>
          </w:rPr>
          <w:t>cology</w:t>
        </w:r>
        <w:r w:rsidRPr="00421B7D">
          <w:rPr>
            <w:rPrChange w:id="1765" w:author="Oriol Valles Codina" w:date="2023-08-31T15:55:00Z">
              <w:rPr>
                <w:rFonts w:ascii="SFRM1000" w:eastAsia="Times New Roman" w:hAnsi="SFRM1000" w:cs="Times New Roman"/>
                <w:color w:val="auto"/>
                <w:sz w:val="20"/>
                <w:szCs w:val="20"/>
              </w:rPr>
            </w:rPrChange>
          </w:rPr>
          <w:t xml:space="preserve">, </w:t>
        </w:r>
        <w:r w:rsidRPr="00421B7D">
          <w:rPr>
            <w:rPrChange w:id="1766" w:author="Oriol Valles Codina" w:date="2023-08-31T15:55:00Z">
              <w:rPr>
                <w:rFonts w:ascii="SFTI1000" w:eastAsia="Times New Roman" w:hAnsi="SFTI1000" w:cs="Times New Roman"/>
                <w:color w:val="auto"/>
                <w:sz w:val="20"/>
                <w:szCs w:val="20"/>
              </w:rPr>
            </w:rPrChange>
          </w:rPr>
          <w:t>6</w:t>
        </w:r>
        <w:r w:rsidRPr="00421B7D">
          <w:rPr>
            <w:rPrChange w:id="1767" w:author="Oriol Valles Codina" w:date="2023-08-31T15:55:00Z">
              <w:rPr>
                <w:rFonts w:ascii="SFRM1000" w:eastAsia="Times New Roman" w:hAnsi="SFRM1000" w:cs="Times New Roman"/>
                <w:color w:val="auto"/>
                <w:sz w:val="20"/>
                <w:szCs w:val="20"/>
              </w:rPr>
            </w:rPrChange>
          </w:rPr>
          <w:t xml:space="preserve">(1), 39–63. </w:t>
        </w:r>
      </w:ins>
    </w:p>
    <w:p w14:paraId="34E4F917" w14:textId="583113B9" w:rsidR="00C65686" w:rsidRDefault="00C65686" w:rsidP="0039753C">
      <w:pPr>
        <w:pStyle w:val="BodyJUST2CE"/>
        <w:ind w:left="720" w:hanging="720"/>
        <w:rPr>
          <w:ins w:id="1768" w:author="José Ramos Torres Fevereiro" w:date="2023-09-01T00:34:00Z"/>
        </w:rPr>
      </w:pPr>
      <w:r w:rsidRPr="00421B7D">
        <w:rPr>
          <w:rPrChange w:id="1769" w:author="Oriol Valles Codina" w:date="2023-08-31T15:55:00Z">
            <w:rPr>
              <w:lang w:val="pl-PL"/>
            </w:rPr>
          </w:rPrChange>
        </w:rPr>
        <w:lastRenderedPageBreak/>
        <w:t xml:space="preserve">Nakamura, S., and Kondo, Y. (2006). </w:t>
      </w:r>
      <w:r w:rsidRPr="00421B7D">
        <w:t>A waste input-output life-cycle cost analysis of the recycling of end</w:t>
      </w:r>
      <w:ins w:id="1770" w:author="José Ramos Torres Fevereiro" w:date="2023-09-01T00:34:00Z">
        <w:r w:rsidR="00EB1B89">
          <w:t xml:space="preserve"> </w:t>
        </w:r>
      </w:ins>
      <w:r w:rsidRPr="00421B7D">
        <w:t>of</w:t>
      </w:r>
      <w:ins w:id="1771" w:author="José Ramos Torres Fevereiro" w:date="2023-09-01T00:34:00Z">
        <w:r w:rsidR="00EB1B89">
          <w:t xml:space="preserve"> </w:t>
        </w:r>
      </w:ins>
      <w:r w:rsidRPr="00421B7D">
        <w:t xml:space="preserve">life electrical home appliances. </w:t>
      </w:r>
      <w:r w:rsidRPr="00913471">
        <w:t>Ecological Economics</w:t>
      </w:r>
      <w:r w:rsidRPr="00421B7D">
        <w:t>, 57 (3), 494-506.</w:t>
      </w:r>
    </w:p>
    <w:p w14:paraId="6DCE77CC" w14:textId="1E47F9FB" w:rsidR="00EB1B89" w:rsidRPr="00913471" w:rsidRDefault="00EB1B89" w:rsidP="00913471">
      <w:pPr>
        <w:pStyle w:val="BodyJUST2CE"/>
        <w:ind w:left="720" w:hanging="720"/>
      </w:pPr>
      <w:ins w:id="1772" w:author="José Ramos Torres Fevereiro" w:date="2023-09-01T00:35:00Z">
        <w:r w:rsidRPr="00913471">
          <w:rPr>
            <w:rPrChange w:id="1773" w:author="José Ramos Torres Fevereiro" w:date="2023-09-01T00:46:00Z">
              <w:rPr>
                <w:rFonts w:ascii="SFRM1000" w:hAnsi="SFRM1000" w:cs="SFRM1000"/>
                <w:sz w:val="20"/>
                <w:szCs w:val="20"/>
              </w:rPr>
            </w:rPrChange>
          </w:rPr>
          <w:t xml:space="preserve">Nechifor, V., Calzadilla, A., Bleischwitz, R., Winning, M., Tian, X., &amp; Usubiaga, A. (2020). Steel in a circular economy: Global implications of a green shift in china. </w:t>
        </w:r>
        <w:r w:rsidRPr="00913471">
          <w:rPr>
            <w:rPrChange w:id="1774" w:author="José Ramos Torres Fevereiro" w:date="2023-09-01T00:46:00Z">
              <w:rPr>
                <w:rFonts w:ascii="SFTI1000" w:hAnsi="SFTI1000" w:cs="SFTI1000"/>
                <w:sz w:val="20"/>
                <w:szCs w:val="20"/>
              </w:rPr>
            </w:rPrChange>
          </w:rPr>
          <w:t>World Development</w:t>
        </w:r>
        <w:r w:rsidRPr="00913471">
          <w:rPr>
            <w:rPrChange w:id="1775" w:author="José Ramos Torres Fevereiro" w:date="2023-09-01T00:46:00Z">
              <w:rPr>
                <w:rFonts w:ascii="SFRM1000" w:hAnsi="SFRM1000" w:cs="SFRM1000"/>
                <w:sz w:val="20"/>
                <w:szCs w:val="20"/>
              </w:rPr>
            </w:rPrChange>
          </w:rPr>
          <w:t xml:space="preserve">, </w:t>
        </w:r>
        <w:r w:rsidRPr="00913471">
          <w:rPr>
            <w:rPrChange w:id="1776" w:author="José Ramos Torres Fevereiro" w:date="2023-09-01T00:46:00Z">
              <w:rPr>
                <w:rFonts w:ascii="SFTI1000" w:hAnsi="SFTI1000" w:cs="SFTI1000"/>
                <w:sz w:val="20"/>
                <w:szCs w:val="20"/>
              </w:rPr>
            </w:rPrChange>
          </w:rPr>
          <w:t>127</w:t>
        </w:r>
        <w:r w:rsidRPr="00913471">
          <w:rPr>
            <w:rPrChange w:id="1777" w:author="José Ramos Torres Fevereiro" w:date="2023-09-01T00:46:00Z">
              <w:rPr>
                <w:rFonts w:ascii="SFRM1000" w:hAnsi="SFRM1000" w:cs="SFRM1000"/>
                <w:sz w:val="20"/>
                <w:szCs w:val="20"/>
              </w:rPr>
            </w:rPrChange>
          </w:rPr>
          <w:t>, 104775.</w:t>
        </w:r>
      </w:ins>
    </w:p>
    <w:p w14:paraId="303D7DE6" w14:textId="5978722D" w:rsidR="00C76F7B" w:rsidRPr="00421B7D" w:rsidDel="00CC25C7" w:rsidRDefault="00C65686" w:rsidP="00CC25C7">
      <w:pPr>
        <w:pStyle w:val="BodyJUST2CE"/>
        <w:ind w:left="720" w:hanging="720"/>
        <w:rPr>
          <w:del w:id="1778" w:author="Oriol Valles Codina" w:date="2023-08-31T15:33:00Z"/>
        </w:rPr>
      </w:pPr>
      <w:r w:rsidRPr="00421B7D">
        <w:t xml:space="preserve">Nikiforos, M., and Zezza, G. (2017). Stock-flow consistent macroeconomic models: A survey. </w:t>
      </w:r>
      <w:r w:rsidRPr="00913471">
        <w:t>Journal of Economic Surveys</w:t>
      </w:r>
      <w:r w:rsidRPr="00421B7D">
        <w:t>, 31 (5), 1204-1239.</w:t>
      </w:r>
    </w:p>
    <w:p w14:paraId="7CC10807" w14:textId="77777777" w:rsidR="00CC25C7" w:rsidRPr="00421B7D" w:rsidRDefault="00CC25C7" w:rsidP="00C76F7B">
      <w:pPr>
        <w:pStyle w:val="BodyJUST2CE"/>
        <w:ind w:left="720" w:hanging="720"/>
        <w:rPr>
          <w:ins w:id="1779" w:author="Oriol Valles Codina" w:date="2023-08-31T15:33:00Z"/>
          <w:rPrChange w:id="1780" w:author="Oriol Valles Codina" w:date="2023-08-31T15:55:00Z">
            <w:rPr>
              <w:ins w:id="1781" w:author="Oriol Valles Codina" w:date="2023-08-31T15:33:00Z"/>
              <w:highlight w:val="yellow"/>
            </w:rPr>
          </w:rPrChange>
        </w:rPr>
      </w:pPr>
    </w:p>
    <w:p w14:paraId="5CEA72AD" w14:textId="33503DF2" w:rsidR="00B06234" w:rsidRDefault="00B06234">
      <w:pPr>
        <w:pStyle w:val="BodyJUST2CE"/>
        <w:ind w:left="720" w:hanging="720"/>
        <w:rPr>
          <w:ins w:id="1782" w:author="José Ramos Torres Fevereiro" w:date="2023-09-01T00:35:00Z"/>
        </w:rPr>
      </w:pPr>
      <w:ins w:id="1783" w:author="Oriol Valles Codina" w:date="2023-08-31T15:19:00Z">
        <w:r w:rsidRPr="00421B7D">
          <w:rPr>
            <w:rPrChange w:id="1784" w:author="Oriol Valles Codina" w:date="2023-08-31T15:55:00Z">
              <w:rPr>
                <w:rFonts w:ascii="SFRM1000" w:eastAsia="Times New Roman" w:hAnsi="SFRM1000" w:cs="Times New Roman"/>
                <w:color w:val="auto"/>
                <w:sz w:val="20"/>
                <w:szCs w:val="20"/>
                <w:lang w:val="en-US"/>
              </w:rPr>
            </w:rPrChange>
          </w:rPr>
          <w:t xml:space="preserve">Pauliuk, S., Arvesen, A., Stadler, K., &amp; Hertwich, E. G. (2017). Industrial ecology in integrated assessment models. </w:t>
        </w:r>
        <w:r w:rsidRPr="00913471">
          <w:rPr>
            <w:rPrChange w:id="1785" w:author="José Ramos Torres Fevereiro" w:date="2023-09-01T00:46:00Z">
              <w:rPr>
                <w:rFonts w:ascii="SFTI1000" w:eastAsia="Times New Roman" w:hAnsi="SFTI1000" w:cs="Times New Roman"/>
                <w:color w:val="auto"/>
                <w:sz w:val="20"/>
                <w:szCs w:val="20"/>
                <w:lang w:val="en-US"/>
              </w:rPr>
            </w:rPrChange>
          </w:rPr>
          <w:t>Nature Climate Change</w:t>
        </w:r>
        <w:r w:rsidRPr="00421B7D">
          <w:rPr>
            <w:rPrChange w:id="1786" w:author="Oriol Valles Codina" w:date="2023-08-31T15:55:00Z">
              <w:rPr>
                <w:rFonts w:ascii="SFRM1000" w:eastAsia="Times New Roman" w:hAnsi="SFRM1000" w:cs="Times New Roman"/>
                <w:color w:val="auto"/>
                <w:sz w:val="20"/>
                <w:szCs w:val="20"/>
                <w:lang w:val="en-US"/>
              </w:rPr>
            </w:rPrChange>
          </w:rPr>
          <w:t xml:space="preserve">, </w:t>
        </w:r>
        <w:r w:rsidRPr="00421B7D">
          <w:rPr>
            <w:rPrChange w:id="1787" w:author="Oriol Valles Codina" w:date="2023-08-31T15:55:00Z">
              <w:rPr>
                <w:rFonts w:ascii="SFTI1000" w:eastAsia="Times New Roman" w:hAnsi="SFTI1000" w:cs="Times New Roman"/>
                <w:color w:val="auto"/>
                <w:sz w:val="20"/>
                <w:szCs w:val="20"/>
                <w:lang w:val="en-US"/>
              </w:rPr>
            </w:rPrChange>
          </w:rPr>
          <w:t>7</w:t>
        </w:r>
        <w:r w:rsidRPr="00421B7D">
          <w:rPr>
            <w:rPrChange w:id="1788" w:author="Oriol Valles Codina" w:date="2023-08-31T15:55:00Z">
              <w:rPr>
                <w:rFonts w:ascii="SFRM1000" w:eastAsia="Times New Roman" w:hAnsi="SFRM1000" w:cs="Times New Roman"/>
                <w:color w:val="auto"/>
                <w:sz w:val="20"/>
                <w:szCs w:val="20"/>
                <w:lang w:val="en-US"/>
              </w:rPr>
            </w:rPrChange>
          </w:rPr>
          <w:t xml:space="preserve">(1), 13–20. </w:t>
        </w:r>
      </w:ins>
    </w:p>
    <w:p w14:paraId="28654D46" w14:textId="639F5155" w:rsidR="00EB1B89" w:rsidRDefault="00913471">
      <w:pPr>
        <w:pStyle w:val="BodyJUST2CE"/>
        <w:ind w:left="720" w:hanging="720"/>
        <w:rPr>
          <w:ins w:id="1789" w:author="José Ramos Torres Fevereiro" w:date="2023-09-01T00:36:00Z"/>
        </w:rPr>
        <w:pPrChange w:id="1790" w:author="José Ramos Torres Fevereiro" w:date="2023-09-01T00:46:00Z">
          <w:pPr>
            <w:autoSpaceDE w:val="0"/>
            <w:autoSpaceDN w:val="0"/>
            <w:adjustRightInd w:val="0"/>
            <w:spacing w:after="0" w:line="240" w:lineRule="auto"/>
          </w:pPr>
        </w:pPrChange>
      </w:pPr>
      <w:ins w:id="1791" w:author="José Ramos Torres Fevereiro" w:date="2023-09-01T00:35:00Z">
        <w:r w:rsidRPr="00913471">
          <w:rPr>
            <w:rPrChange w:id="1792" w:author="José Ramos Torres Fevereiro" w:date="2023-09-01T00:46:00Z">
              <w:rPr>
                <w:rFonts w:ascii="SFRM1000" w:hAnsi="SFRM1000" w:cs="SFRM1000"/>
                <w:sz w:val="20"/>
                <w:szCs w:val="20"/>
              </w:rPr>
            </w:rPrChange>
          </w:rPr>
          <w:t xml:space="preserve">Purvis, B. (2021). Modelling global futures: A comparison of “limits to growth” and the use of integrated assessment models within the climate literature. </w:t>
        </w:r>
        <w:r w:rsidRPr="00913471">
          <w:rPr>
            <w:rPrChange w:id="1793" w:author="José Ramos Torres Fevereiro" w:date="2023-09-01T00:46:00Z">
              <w:rPr>
                <w:rFonts w:ascii="SFTI1000" w:hAnsi="SFTI1000" w:cs="SFTI1000"/>
                <w:sz w:val="20"/>
                <w:szCs w:val="20"/>
              </w:rPr>
            </w:rPrChange>
          </w:rPr>
          <w:t>2021 Conference of the system dynamics society</w:t>
        </w:r>
        <w:r w:rsidRPr="00913471">
          <w:rPr>
            <w:rPrChange w:id="1794" w:author="José Ramos Torres Fevereiro" w:date="2023-09-01T00:46:00Z">
              <w:rPr>
                <w:rFonts w:ascii="SFRM1000" w:hAnsi="SFRM1000" w:cs="SFRM1000"/>
                <w:sz w:val="20"/>
                <w:szCs w:val="20"/>
              </w:rPr>
            </w:rPrChange>
          </w:rPr>
          <w:t>.</w:t>
        </w:r>
        <w:r>
          <w:t xml:space="preserve"> </w:t>
        </w:r>
      </w:ins>
    </w:p>
    <w:p w14:paraId="1BB49A01" w14:textId="0DFB7ABD" w:rsidR="00650E4B" w:rsidRPr="00913471" w:rsidRDefault="00650E4B">
      <w:pPr>
        <w:pStyle w:val="BodyJUST2CE"/>
        <w:ind w:left="720" w:hanging="720"/>
        <w:rPr>
          <w:ins w:id="1795" w:author="Oriol Valles Codina" w:date="2023-08-31T15:19:00Z"/>
          <w:rPrChange w:id="1796" w:author="José Ramos Torres Fevereiro" w:date="2023-09-01T00:46:00Z">
            <w:rPr>
              <w:ins w:id="1797" w:author="Oriol Valles Codina" w:date="2023-08-31T15:19:00Z"/>
              <w:rFonts w:ascii="Times New Roman" w:eastAsia="Times New Roman" w:hAnsi="Times New Roman" w:cs="Times New Roman"/>
              <w:color w:val="auto"/>
              <w:sz w:val="24"/>
              <w:szCs w:val="24"/>
            </w:rPr>
          </w:rPrChange>
        </w:rPr>
        <w:pPrChange w:id="1798" w:author="José Ramos Torres Fevereiro" w:date="2023-09-01T00:46:00Z">
          <w:pPr>
            <w:spacing w:before="100" w:beforeAutospacing="1" w:after="100" w:afterAutospacing="1" w:line="240" w:lineRule="auto"/>
          </w:pPr>
        </w:pPrChange>
      </w:pPr>
      <w:ins w:id="1799" w:author="José Ramos Torres Fevereiro" w:date="2023-09-01T00:22:00Z">
        <w:r w:rsidRPr="00913471">
          <w:rPr>
            <w:rPrChange w:id="1800" w:author="José Ramos Torres Fevereiro" w:date="2023-09-01T00:46:00Z">
              <w:rPr>
                <w:rFonts w:ascii="SFRM1000" w:hAnsi="SFRM1000" w:cs="SFRM1000"/>
                <w:sz w:val="20"/>
                <w:szCs w:val="20"/>
              </w:rPr>
            </w:rPrChange>
          </w:rPr>
          <w:t>Riahi, K., Van Vuuren, D. P., Kriegler, E., Edmonds, J., O’neill, B. C., Fujimori, S., Bauer, N., Calvin, K.,</w:t>
        </w:r>
        <w:r w:rsidRPr="00913471">
          <w:rPr>
            <w:rPrChange w:id="1801" w:author="José Ramos Torres Fevereiro" w:date="2023-09-01T00:46:00Z">
              <w:rPr>
                <w:rFonts w:ascii="SFRM1000" w:hAnsi="SFRM1000" w:cs="SFRM1000"/>
                <w:sz w:val="20"/>
                <w:szCs w:val="20"/>
                <w:lang w:val="sv-SE"/>
              </w:rPr>
            </w:rPrChange>
          </w:rPr>
          <w:t xml:space="preserve"> </w:t>
        </w:r>
        <w:r w:rsidRPr="00913471">
          <w:rPr>
            <w:rPrChange w:id="1802" w:author="José Ramos Torres Fevereiro" w:date="2023-09-01T00:46:00Z">
              <w:rPr>
                <w:rFonts w:ascii="SFRM1000" w:hAnsi="SFRM1000" w:cs="SFRM1000"/>
                <w:sz w:val="20"/>
                <w:szCs w:val="20"/>
              </w:rPr>
            </w:rPrChange>
          </w:rPr>
          <w:t>Dellink, R., Fricko, O., et al. (2017). The shared socioeconomic pathways and their energy, land use,</w:t>
        </w:r>
      </w:ins>
      <w:ins w:id="1803" w:author="José Ramos Torres Fevereiro" w:date="2023-09-01T00:23:00Z">
        <w:r w:rsidRPr="00913471">
          <w:rPr>
            <w:rPrChange w:id="1804" w:author="José Ramos Torres Fevereiro" w:date="2023-09-01T00:46:00Z">
              <w:rPr>
                <w:rFonts w:ascii="SFRM1000" w:hAnsi="SFRM1000" w:cs="SFRM1000"/>
                <w:sz w:val="20"/>
                <w:szCs w:val="20"/>
              </w:rPr>
            </w:rPrChange>
          </w:rPr>
          <w:t xml:space="preserve"> </w:t>
        </w:r>
      </w:ins>
      <w:ins w:id="1805" w:author="José Ramos Torres Fevereiro" w:date="2023-09-01T00:22:00Z">
        <w:r w:rsidRPr="00913471">
          <w:rPr>
            <w:rPrChange w:id="1806" w:author="José Ramos Torres Fevereiro" w:date="2023-09-01T00:46:00Z">
              <w:rPr>
                <w:rFonts w:ascii="SFRM1000" w:hAnsi="SFRM1000" w:cs="SFRM1000"/>
                <w:sz w:val="20"/>
                <w:szCs w:val="20"/>
              </w:rPr>
            </w:rPrChange>
          </w:rPr>
          <w:t xml:space="preserve">and greenhouse gas emissions implications: An overview. </w:t>
        </w:r>
        <w:r w:rsidRPr="00913471">
          <w:rPr>
            <w:rPrChange w:id="1807" w:author="José Ramos Torres Fevereiro" w:date="2023-09-01T00:46:00Z">
              <w:rPr>
                <w:rFonts w:ascii="SFTI1000" w:hAnsi="SFTI1000" w:cs="SFTI1000"/>
                <w:sz w:val="20"/>
                <w:szCs w:val="20"/>
              </w:rPr>
            </w:rPrChange>
          </w:rPr>
          <w:t>Global environmental change</w:t>
        </w:r>
        <w:r w:rsidRPr="00913471">
          <w:rPr>
            <w:rPrChange w:id="1808" w:author="José Ramos Torres Fevereiro" w:date="2023-09-01T00:46:00Z">
              <w:rPr>
                <w:rFonts w:ascii="SFRM1000" w:hAnsi="SFRM1000" w:cs="SFRM1000"/>
                <w:sz w:val="20"/>
                <w:szCs w:val="20"/>
              </w:rPr>
            </w:rPrChange>
          </w:rPr>
          <w:t xml:space="preserve">, </w:t>
        </w:r>
        <w:r w:rsidRPr="00913471">
          <w:rPr>
            <w:rPrChange w:id="1809" w:author="José Ramos Torres Fevereiro" w:date="2023-09-01T00:46:00Z">
              <w:rPr>
                <w:rFonts w:ascii="SFTI1000" w:hAnsi="SFTI1000" w:cs="SFTI1000"/>
                <w:sz w:val="20"/>
                <w:szCs w:val="20"/>
              </w:rPr>
            </w:rPrChange>
          </w:rPr>
          <w:t>42</w:t>
        </w:r>
        <w:r w:rsidRPr="00913471">
          <w:rPr>
            <w:rPrChange w:id="1810" w:author="José Ramos Torres Fevereiro" w:date="2023-09-01T00:46:00Z">
              <w:rPr>
                <w:rFonts w:ascii="SFRM1000" w:hAnsi="SFRM1000" w:cs="SFRM1000"/>
                <w:sz w:val="20"/>
                <w:szCs w:val="20"/>
              </w:rPr>
            </w:rPrChange>
          </w:rPr>
          <w:t>, 153–168.</w:t>
        </w:r>
      </w:ins>
    </w:p>
    <w:p w14:paraId="0D206A04" w14:textId="410D599E" w:rsidR="00C76F7B" w:rsidRPr="00421B7D" w:rsidRDefault="00C76F7B" w:rsidP="00C76F7B">
      <w:pPr>
        <w:pStyle w:val="BodyJUST2CE"/>
        <w:ind w:left="720" w:hanging="720"/>
        <w:rPr>
          <w:rPrChange w:id="1811" w:author="Oriol Valles Codina" w:date="2023-08-31T15:55:00Z">
            <w:rPr>
              <w:highlight w:val="yellow"/>
            </w:rPr>
          </w:rPrChange>
        </w:rPr>
      </w:pPr>
      <w:r w:rsidRPr="00421B7D">
        <w:rPr>
          <w:rPrChange w:id="1812" w:author="Oriol Valles Codina" w:date="2023-08-31T15:55:00Z">
            <w:rPr>
              <w:highlight w:val="yellow"/>
            </w:rPr>
          </w:rPrChange>
        </w:rPr>
        <w:t xml:space="preserve">Rivera, G.L., Malliet, P., Saussay, A. and Reyns, F. (2018). The State of Applied Environmental Macroeconomics, </w:t>
      </w:r>
      <w:r w:rsidRPr="00913471">
        <w:rPr>
          <w:rPrChange w:id="1813" w:author="José Ramos Torres Fevereiro" w:date="2023-09-01T00:46:00Z">
            <w:rPr>
              <w:highlight w:val="yellow"/>
            </w:rPr>
          </w:rPrChange>
        </w:rPr>
        <w:t>Revue de l’OFCE</w:t>
      </w:r>
      <w:r w:rsidRPr="00421B7D">
        <w:rPr>
          <w:rPrChange w:id="1814" w:author="Oriol Valles Codina" w:date="2023-08-31T15:55:00Z">
            <w:rPr>
              <w:highlight w:val="yellow"/>
            </w:rPr>
          </w:rPrChange>
        </w:rPr>
        <w:t>, 157 (3): 133-149.</w:t>
      </w:r>
    </w:p>
    <w:p w14:paraId="2F8FE4F6" w14:textId="1B26368E" w:rsidR="00C76F7B" w:rsidRPr="00421B7D" w:rsidDel="00CC25C7" w:rsidRDefault="00C76F7B" w:rsidP="00CC25C7">
      <w:pPr>
        <w:pStyle w:val="BodyJUST2CE"/>
        <w:ind w:left="720" w:hanging="720"/>
        <w:rPr>
          <w:del w:id="1815" w:author="Oriol Valles Codina" w:date="2023-08-31T15:33:00Z"/>
        </w:rPr>
      </w:pPr>
      <w:r w:rsidRPr="00421B7D">
        <w:rPr>
          <w:rPrChange w:id="1816" w:author="Oriol Valles Codina" w:date="2023-08-31T15:55:00Z">
            <w:rPr>
              <w:highlight w:val="yellow"/>
            </w:rPr>
          </w:rPrChange>
        </w:rPr>
        <w:t xml:space="preserve">Sraffa, P. (1960). </w:t>
      </w:r>
      <w:r w:rsidRPr="00913471">
        <w:rPr>
          <w:rPrChange w:id="1817" w:author="José Ramos Torres Fevereiro" w:date="2023-09-01T00:46:00Z">
            <w:rPr>
              <w:highlight w:val="yellow"/>
            </w:rPr>
          </w:rPrChange>
        </w:rPr>
        <w:t>Production of commodities by means of commodities. Prelude to a critique of economic theory</w:t>
      </w:r>
      <w:r w:rsidRPr="00421B7D">
        <w:rPr>
          <w:rPrChange w:id="1818" w:author="Oriol Valles Codina" w:date="2023-08-31T15:55:00Z">
            <w:rPr>
              <w:highlight w:val="yellow"/>
            </w:rPr>
          </w:rPrChange>
        </w:rPr>
        <w:t>, Vora &amp; co.</w:t>
      </w:r>
    </w:p>
    <w:p w14:paraId="2407A3A1" w14:textId="77777777" w:rsidR="00CC25C7" w:rsidRPr="00421B7D" w:rsidRDefault="00CC25C7" w:rsidP="00C76F7B">
      <w:pPr>
        <w:pStyle w:val="BodyJUST2CE"/>
        <w:ind w:left="720" w:hanging="720"/>
        <w:rPr>
          <w:ins w:id="1819" w:author="Oriol Valles Codina" w:date="2023-08-31T15:33:00Z"/>
          <w:rPrChange w:id="1820" w:author="Oriol Valles Codina" w:date="2023-08-31T15:55:00Z">
            <w:rPr>
              <w:ins w:id="1821" w:author="Oriol Valles Codina" w:date="2023-08-31T15:33:00Z"/>
              <w:highlight w:val="yellow"/>
            </w:rPr>
          </w:rPrChange>
        </w:rPr>
      </w:pPr>
    </w:p>
    <w:p w14:paraId="06613F1C" w14:textId="24C895C5" w:rsidR="00421B7D" w:rsidRPr="00421B7D" w:rsidRDefault="00421B7D">
      <w:pPr>
        <w:pStyle w:val="BodyJUST2CE"/>
        <w:ind w:left="720" w:hanging="720"/>
        <w:rPr>
          <w:ins w:id="1822" w:author="Oriol Valles Codina" w:date="2023-08-31T15:53:00Z"/>
          <w:rPrChange w:id="1823" w:author="Oriol Valles Codina" w:date="2023-08-31T15:55:00Z">
            <w:rPr>
              <w:ins w:id="1824" w:author="Oriol Valles Codina" w:date="2023-08-31T15:53:00Z"/>
              <w:rFonts w:ascii="Times New Roman" w:eastAsia="Times New Roman" w:hAnsi="Times New Roman" w:cs="Times New Roman"/>
              <w:color w:val="auto"/>
              <w:sz w:val="24"/>
              <w:szCs w:val="24"/>
            </w:rPr>
          </w:rPrChange>
        </w:rPr>
        <w:pPrChange w:id="1825" w:author="José Ramos Torres Fevereiro" w:date="2023-09-01T00:46:00Z">
          <w:pPr>
            <w:spacing w:before="0" w:after="0" w:line="240" w:lineRule="auto"/>
          </w:pPr>
        </w:pPrChange>
      </w:pPr>
      <w:ins w:id="1826" w:author="Oriol Valles Codina" w:date="2023-08-31T15:53:00Z">
        <w:r w:rsidRPr="00421B7D">
          <w:rPr>
            <w:rPrChange w:id="1827" w:author="Oriol Valles Codina" w:date="2023-08-31T15:55:00Z">
              <w:rPr>
                <w:rFonts w:ascii="Arial" w:eastAsia="Times New Roman" w:hAnsi="Arial" w:cs="Arial"/>
                <w:color w:val="222222"/>
                <w:sz w:val="20"/>
                <w:szCs w:val="20"/>
                <w:shd w:val="clear" w:color="auto" w:fill="FFFFFF"/>
              </w:rPr>
            </w:rPrChange>
          </w:rPr>
          <w:t>Tobin, J. (1969). A general equilibrium approach to monetary theory. </w:t>
        </w:r>
        <w:r w:rsidRPr="00913471">
          <w:rPr>
            <w:rPrChange w:id="1828" w:author="José Ramos Torres Fevereiro" w:date="2023-09-01T00:46:00Z">
              <w:rPr>
                <w:rFonts w:ascii="Arial" w:eastAsia="Times New Roman" w:hAnsi="Arial" w:cs="Arial"/>
                <w:i/>
                <w:iCs/>
                <w:color w:val="222222"/>
                <w:sz w:val="20"/>
                <w:szCs w:val="20"/>
                <w:shd w:val="clear" w:color="auto" w:fill="FFFFFF"/>
              </w:rPr>
            </w:rPrChange>
          </w:rPr>
          <w:t xml:space="preserve">Journal of </w:t>
        </w:r>
      </w:ins>
      <w:ins w:id="1829" w:author="Oriol Valles Codina" w:date="2023-08-31T15:56:00Z">
        <w:r w:rsidRPr="00913471">
          <w:rPr>
            <w:rPrChange w:id="1830" w:author="José Ramos Torres Fevereiro" w:date="2023-09-01T00:46:00Z">
              <w:rPr>
                <w:i/>
                <w:iCs/>
              </w:rPr>
            </w:rPrChange>
          </w:rPr>
          <w:t>M</w:t>
        </w:r>
      </w:ins>
      <w:ins w:id="1831" w:author="Oriol Valles Codina" w:date="2023-08-31T15:53:00Z">
        <w:r w:rsidRPr="00913471">
          <w:rPr>
            <w:rPrChange w:id="1832" w:author="José Ramos Torres Fevereiro" w:date="2023-09-01T00:46:00Z">
              <w:rPr>
                <w:rFonts w:ascii="Arial" w:eastAsia="Times New Roman" w:hAnsi="Arial" w:cs="Arial"/>
                <w:i/>
                <w:iCs/>
                <w:color w:val="222222"/>
                <w:sz w:val="20"/>
                <w:szCs w:val="20"/>
                <w:shd w:val="clear" w:color="auto" w:fill="FFFFFF"/>
              </w:rPr>
            </w:rPrChange>
          </w:rPr>
          <w:t xml:space="preserve">oney, </w:t>
        </w:r>
      </w:ins>
      <w:ins w:id="1833" w:author="Oriol Valles Codina" w:date="2023-08-31T15:56:00Z">
        <w:r w:rsidRPr="00913471">
          <w:rPr>
            <w:rPrChange w:id="1834" w:author="José Ramos Torres Fevereiro" w:date="2023-09-01T00:46:00Z">
              <w:rPr>
                <w:i/>
                <w:iCs/>
              </w:rPr>
            </w:rPrChange>
          </w:rPr>
          <w:t>C</w:t>
        </w:r>
      </w:ins>
      <w:ins w:id="1835" w:author="Oriol Valles Codina" w:date="2023-08-31T15:53:00Z">
        <w:r w:rsidRPr="00913471">
          <w:rPr>
            <w:rPrChange w:id="1836" w:author="José Ramos Torres Fevereiro" w:date="2023-09-01T00:46:00Z">
              <w:rPr>
                <w:rFonts w:ascii="Arial" w:eastAsia="Times New Roman" w:hAnsi="Arial" w:cs="Arial"/>
                <w:i/>
                <w:iCs/>
                <w:color w:val="222222"/>
                <w:sz w:val="20"/>
                <w:szCs w:val="20"/>
                <w:shd w:val="clear" w:color="auto" w:fill="FFFFFF"/>
              </w:rPr>
            </w:rPrChange>
          </w:rPr>
          <w:t>redit and</w:t>
        </w:r>
      </w:ins>
      <w:ins w:id="1837" w:author="Oriol Valles Codina" w:date="2023-08-31T15:54:00Z">
        <w:r w:rsidRPr="00913471">
          <w:t xml:space="preserve"> </w:t>
        </w:r>
      </w:ins>
      <w:ins w:id="1838" w:author="Oriol Valles Codina" w:date="2023-08-31T15:56:00Z">
        <w:r w:rsidRPr="00913471">
          <w:rPr>
            <w:rPrChange w:id="1839" w:author="José Ramos Torres Fevereiro" w:date="2023-09-01T00:46:00Z">
              <w:rPr>
                <w:i/>
                <w:iCs/>
              </w:rPr>
            </w:rPrChange>
          </w:rPr>
          <w:t>B</w:t>
        </w:r>
      </w:ins>
      <w:ins w:id="1840" w:author="Oriol Valles Codina" w:date="2023-08-31T15:53:00Z">
        <w:r w:rsidRPr="00913471">
          <w:rPr>
            <w:rPrChange w:id="1841" w:author="José Ramos Torres Fevereiro" w:date="2023-09-01T00:46:00Z">
              <w:rPr>
                <w:rFonts w:ascii="Arial" w:eastAsia="Times New Roman" w:hAnsi="Arial" w:cs="Arial"/>
                <w:i/>
                <w:iCs/>
                <w:color w:val="222222"/>
                <w:sz w:val="20"/>
                <w:szCs w:val="20"/>
                <w:shd w:val="clear" w:color="auto" w:fill="FFFFFF"/>
              </w:rPr>
            </w:rPrChange>
          </w:rPr>
          <w:t>anking</w:t>
        </w:r>
        <w:r w:rsidRPr="00421B7D">
          <w:rPr>
            <w:rPrChange w:id="1842" w:author="Oriol Valles Codina" w:date="2023-08-31T15:55:00Z">
              <w:rPr>
                <w:rFonts w:ascii="Arial" w:eastAsia="Times New Roman" w:hAnsi="Arial" w:cs="Arial"/>
                <w:color w:val="222222"/>
                <w:sz w:val="20"/>
                <w:szCs w:val="20"/>
                <w:shd w:val="clear" w:color="auto" w:fill="FFFFFF"/>
              </w:rPr>
            </w:rPrChange>
          </w:rPr>
          <w:t>, </w:t>
        </w:r>
        <w:r w:rsidRPr="00421B7D">
          <w:rPr>
            <w:rPrChange w:id="1843" w:author="Oriol Valles Codina" w:date="2023-08-31T15:55:00Z">
              <w:rPr>
                <w:rFonts w:ascii="Arial" w:eastAsia="Times New Roman" w:hAnsi="Arial" w:cs="Arial"/>
                <w:i/>
                <w:iCs/>
                <w:color w:val="222222"/>
                <w:sz w:val="20"/>
                <w:szCs w:val="20"/>
                <w:shd w:val="clear" w:color="auto" w:fill="FFFFFF"/>
              </w:rPr>
            </w:rPrChange>
          </w:rPr>
          <w:t>1</w:t>
        </w:r>
        <w:r w:rsidRPr="00421B7D">
          <w:rPr>
            <w:rPrChange w:id="1844" w:author="Oriol Valles Codina" w:date="2023-08-31T15:55:00Z">
              <w:rPr>
                <w:rFonts w:ascii="Arial" w:eastAsia="Times New Roman" w:hAnsi="Arial" w:cs="Arial"/>
                <w:color w:val="222222"/>
                <w:sz w:val="20"/>
                <w:szCs w:val="20"/>
                <w:shd w:val="clear" w:color="auto" w:fill="FFFFFF"/>
              </w:rPr>
            </w:rPrChange>
          </w:rPr>
          <w:t>(1), 15-29.</w:t>
        </w:r>
      </w:ins>
    </w:p>
    <w:p w14:paraId="3B8C6351" w14:textId="6F0DD378" w:rsidR="00CC25C7" w:rsidRPr="00421B7D" w:rsidRDefault="00CC3405" w:rsidP="00CC25C7">
      <w:pPr>
        <w:pStyle w:val="BodyJUST2CE"/>
        <w:ind w:left="720" w:hanging="720"/>
        <w:rPr>
          <w:ins w:id="1845" w:author="Oriol Valles Codina" w:date="2023-08-31T15:33:00Z"/>
        </w:rPr>
      </w:pPr>
      <w:ins w:id="1846" w:author="Oriol Valles Codina" w:date="2023-08-31T15:06:00Z">
        <w:r w:rsidRPr="00421B7D">
          <w:rPr>
            <w:rPrChange w:id="1847" w:author="Oriol Valles Codina" w:date="2023-08-31T15:55:00Z">
              <w:rPr>
                <w:rFonts w:ascii="SFRM1000" w:eastAsia="Times New Roman" w:hAnsi="SFRM1000" w:cs="Times New Roman"/>
                <w:color w:val="auto"/>
                <w:sz w:val="20"/>
                <w:szCs w:val="20"/>
              </w:rPr>
            </w:rPrChange>
          </w:rPr>
          <w:t xml:space="preserve">Towa, E., Zeller, V., &amp; Achten, W. M. (2020). Input-output models and waste management analysis: A critical review. </w:t>
        </w:r>
        <w:r w:rsidRPr="00913471">
          <w:rPr>
            <w:rPrChange w:id="1848" w:author="José Ramos Torres Fevereiro" w:date="2023-09-01T00:46:00Z">
              <w:rPr>
                <w:rFonts w:ascii="SFTI1000" w:eastAsia="Times New Roman" w:hAnsi="SFTI1000" w:cs="Times New Roman"/>
                <w:color w:val="auto"/>
                <w:sz w:val="20"/>
                <w:szCs w:val="20"/>
              </w:rPr>
            </w:rPrChange>
          </w:rPr>
          <w:t>Journal of Cleaner Production</w:t>
        </w:r>
        <w:r w:rsidRPr="00421B7D">
          <w:rPr>
            <w:rPrChange w:id="1849" w:author="Oriol Valles Codina" w:date="2023-08-31T15:55:00Z">
              <w:rPr>
                <w:rFonts w:ascii="SFRM1000" w:eastAsia="Times New Roman" w:hAnsi="SFRM1000" w:cs="Times New Roman"/>
                <w:color w:val="auto"/>
                <w:sz w:val="20"/>
                <w:szCs w:val="20"/>
              </w:rPr>
            </w:rPrChange>
          </w:rPr>
          <w:t xml:space="preserve">, </w:t>
        </w:r>
        <w:r w:rsidRPr="00421B7D">
          <w:rPr>
            <w:rPrChange w:id="1850" w:author="Oriol Valles Codina" w:date="2023-08-31T15:55:00Z">
              <w:rPr>
                <w:rFonts w:ascii="SFTI1000" w:eastAsia="Times New Roman" w:hAnsi="SFTI1000" w:cs="Times New Roman"/>
                <w:color w:val="auto"/>
                <w:sz w:val="20"/>
                <w:szCs w:val="20"/>
              </w:rPr>
            </w:rPrChange>
          </w:rPr>
          <w:t>249</w:t>
        </w:r>
        <w:r w:rsidRPr="00421B7D">
          <w:rPr>
            <w:rPrChange w:id="1851" w:author="Oriol Valles Codina" w:date="2023-08-31T15:55:00Z">
              <w:rPr>
                <w:rFonts w:ascii="SFRM1000" w:eastAsia="Times New Roman" w:hAnsi="SFRM1000" w:cs="Times New Roman"/>
                <w:color w:val="auto"/>
                <w:sz w:val="20"/>
                <w:szCs w:val="20"/>
              </w:rPr>
            </w:rPrChange>
          </w:rPr>
          <w:t xml:space="preserve">, 119359. </w:t>
        </w:r>
      </w:ins>
    </w:p>
    <w:p w14:paraId="5B1095E8" w14:textId="501CD1CB" w:rsidR="00CC3405" w:rsidRDefault="00CC3405">
      <w:pPr>
        <w:pStyle w:val="BodyJUST2CE"/>
        <w:ind w:left="720" w:hanging="720"/>
        <w:rPr>
          <w:ins w:id="1852" w:author="José Ramos Torres Fevereiro" w:date="2023-09-01T00:37:00Z"/>
        </w:rPr>
      </w:pPr>
      <w:ins w:id="1853" w:author="Oriol Valles Codina" w:date="2023-08-31T15:06:00Z">
        <w:r w:rsidRPr="00421B7D">
          <w:rPr>
            <w:rPrChange w:id="1854" w:author="Oriol Valles Codina" w:date="2023-08-31T15:55:00Z">
              <w:rPr>
                <w:rFonts w:ascii="SFRM1000" w:eastAsia="Times New Roman" w:hAnsi="SFRM1000" w:cs="Times New Roman"/>
                <w:color w:val="auto"/>
                <w:sz w:val="20"/>
                <w:szCs w:val="20"/>
                <w:lang w:val="en-US"/>
              </w:rPr>
            </w:rPrChange>
          </w:rPr>
          <w:t xml:space="preserve">Towa, E., Zeller, V., &amp; Achten, W. M. (2021). Circular economy scenario modelling using a multiregional hybrid input-output model: The case of </w:t>
        </w:r>
      </w:ins>
      <w:ins w:id="1855" w:author="Oriol Valles Codina" w:date="2023-08-31T15:33:00Z">
        <w:r w:rsidR="00CC25C7" w:rsidRPr="00421B7D">
          <w:t>B</w:t>
        </w:r>
      </w:ins>
      <w:ins w:id="1856" w:author="Oriol Valles Codina" w:date="2023-08-31T15:06:00Z">
        <w:r w:rsidRPr="00421B7D">
          <w:rPr>
            <w:rPrChange w:id="1857" w:author="Oriol Valles Codina" w:date="2023-08-31T15:55:00Z">
              <w:rPr>
                <w:rFonts w:ascii="SFRM1000" w:eastAsia="Times New Roman" w:hAnsi="SFRM1000" w:cs="Times New Roman"/>
                <w:color w:val="auto"/>
                <w:sz w:val="20"/>
                <w:szCs w:val="20"/>
                <w:lang w:val="en-US"/>
              </w:rPr>
            </w:rPrChange>
          </w:rPr>
          <w:t xml:space="preserve">elgium and its regions. </w:t>
        </w:r>
        <w:r w:rsidRPr="00913471">
          <w:rPr>
            <w:rPrChange w:id="1858" w:author="José Ramos Torres Fevereiro" w:date="2023-09-01T00:46:00Z">
              <w:rPr>
                <w:rFonts w:ascii="SFTI1000" w:eastAsia="Times New Roman" w:hAnsi="SFTI1000" w:cs="Times New Roman"/>
                <w:color w:val="auto"/>
                <w:sz w:val="20"/>
                <w:szCs w:val="20"/>
                <w:lang w:val="en-US"/>
              </w:rPr>
            </w:rPrChange>
          </w:rPr>
          <w:t>Sustainable Production and Consumption</w:t>
        </w:r>
        <w:r w:rsidRPr="00421B7D">
          <w:rPr>
            <w:rPrChange w:id="1859" w:author="Oriol Valles Codina" w:date="2023-08-31T15:55:00Z">
              <w:rPr>
                <w:rFonts w:ascii="SFRM1000" w:eastAsia="Times New Roman" w:hAnsi="SFRM1000" w:cs="Times New Roman"/>
                <w:color w:val="auto"/>
                <w:sz w:val="20"/>
                <w:szCs w:val="20"/>
                <w:lang w:val="en-US"/>
              </w:rPr>
            </w:rPrChange>
          </w:rPr>
          <w:t xml:space="preserve">, </w:t>
        </w:r>
        <w:r w:rsidRPr="00421B7D">
          <w:rPr>
            <w:rPrChange w:id="1860" w:author="Oriol Valles Codina" w:date="2023-08-31T15:55:00Z">
              <w:rPr>
                <w:rFonts w:ascii="SFTI1000" w:eastAsia="Times New Roman" w:hAnsi="SFTI1000" w:cs="Times New Roman"/>
                <w:color w:val="auto"/>
                <w:sz w:val="20"/>
                <w:szCs w:val="20"/>
                <w:lang w:val="en-US"/>
              </w:rPr>
            </w:rPrChange>
          </w:rPr>
          <w:t>27</w:t>
        </w:r>
        <w:r w:rsidRPr="00421B7D">
          <w:rPr>
            <w:rPrChange w:id="1861" w:author="Oriol Valles Codina" w:date="2023-08-31T15:55:00Z">
              <w:rPr>
                <w:rFonts w:ascii="SFRM1000" w:eastAsia="Times New Roman" w:hAnsi="SFRM1000" w:cs="Times New Roman"/>
                <w:color w:val="auto"/>
                <w:sz w:val="20"/>
                <w:szCs w:val="20"/>
                <w:lang w:val="en-US"/>
              </w:rPr>
            </w:rPrChange>
          </w:rPr>
          <w:t xml:space="preserve">, 889–904. </w:t>
        </w:r>
      </w:ins>
    </w:p>
    <w:p w14:paraId="7CA940BE" w14:textId="137542BA" w:rsidR="00913471" w:rsidRPr="00421B7D" w:rsidRDefault="00913471">
      <w:pPr>
        <w:pStyle w:val="BodyJUST2CE"/>
        <w:ind w:left="720" w:hanging="720"/>
        <w:rPr>
          <w:ins w:id="1862" w:author="Oriol Valles Codina" w:date="2023-08-31T15:06:00Z"/>
          <w:rPrChange w:id="1863" w:author="Oriol Valles Codina" w:date="2023-08-31T15:55:00Z">
            <w:rPr>
              <w:ins w:id="1864" w:author="Oriol Valles Codina" w:date="2023-08-31T15:06:00Z"/>
              <w:rFonts w:ascii="Times New Roman" w:eastAsia="Times New Roman" w:hAnsi="Times New Roman" w:cs="Times New Roman"/>
              <w:color w:val="auto"/>
              <w:sz w:val="24"/>
              <w:szCs w:val="24"/>
            </w:rPr>
          </w:rPrChange>
        </w:rPr>
        <w:pPrChange w:id="1865" w:author="Oriol Valles Codina" w:date="2023-08-31T15:33:00Z">
          <w:pPr>
            <w:spacing w:before="100" w:beforeAutospacing="1" w:after="100" w:afterAutospacing="1" w:line="240" w:lineRule="auto"/>
          </w:pPr>
        </w:pPrChange>
      </w:pPr>
      <w:ins w:id="1866" w:author="José Ramos Torres Fevereiro" w:date="2023-09-01T00:37:00Z">
        <w:r w:rsidRPr="00913471">
          <w:rPr>
            <w:rPrChange w:id="1867" w:author="José Ramos Torres Fevereiro" w:date="2023-09-01T00:46:00Z">
              <w:rPr>
                <w:rFonts w:ascii="SFRM1000" w:hAnsi="SFRM1000" w:cs="SFRM1000"/>
                <w:sz w:val="20"/>
                <w:szCs w:val="20"/>
              </w:rPr>
            </w:rPrChange>
          </w:rPr>
          <w:t xml:space="preserve">Vaidyanathan, G. (2021). Integrated assessment climate policy models have proven useful, with caveats. </w:t>
        </w:r>
        <w:r w:rsidRPr="00913471">
          <w:rPr>
            <w:rPrChange w:id="1868" w:author="José Ramos Torres Fevereiro" w:date="2023-09-01T00:46:00Z">
              <w:rPr>
                <w:rFonts w:ascii="SFTI1000" w:hAnsi="SFTI1000" w:cs="SFTI1000"/>
                <w:sz w:val="20"/>
                <w:szCs w:val="20"/>
              </w:rPr>
            </w:rPrChange>
          </w:rPr>
          <w:t>Proceedings of the National Academy of Sciences</w:t>
        </w:r>
        <w:r w:rsidRPr="00913471">
          <w:rPr>
            <w:rPrChange w:id="1869" w:author="José Ramos Torres Fevereiro" w:date="2023-09-01T00:46:00Z">
              <w:rPr>
                <w:rFonts w:ascii="SFRM1000" w:hAnsi="SFRM1000" w:cs="SFRM1000"/>
                <w:sz w:val="20"/>
                <w:szCs w:val="20"/>
              </w:rPr>
            </w:rPrChange>
          </w:rPr>
          <w:t xml:space="preserve">, </w:t>
        </w:r>
        <w:r w:rsidRPr="00913471">
          <w:rPr>
            <w:rPrChange w:id="1870" w:author="José Ramos Torres Fevereiro" w:date="2023-09-01T00:46:00Z">
              <w:rPr>
                <w:rFonts w:ascii="SFTI1000" w:hAnsi="SFTI1000" w:cs="SFTI1000"/>
                <w:sz w:val="20"/>
                <w:szCs w:val="20"/>
              </w:rPr>
            </w:rPrChange>
          </w:rPr>
          <w:t xml:space="preserve">118 </w:t>
        </w:r>
        <w:r w:rsidRPr="00913471">
          <w:rPr>
            <w:rPrChange w:id="1871" w:author="José Ramos Torres Fevereiro" w:date="2023-09-01T00:46:00Z">
              <w:rPr>
                <w:rFonts w:ascii="SFRM1000" w:hAnsi="SFRM1000" w:cs="SFRM1000"/>
                <w:sz w:val="20"/>
                <w:szCs w:val="20"/>
              </w:rPr>
            </w:rPrChange>
          </w:rPr>
          <w:t>(9), e2101899118</w:t>
        </w:r>
      </w:ins>
    </w:p>
    <w:p w14:paraId="3429C0C1" w14:textId="77B948D1" w:rsidR="00C65686" w:rsidRPr="00421B7D" w:rsidRDefault="00C65686" w:rsidP="0039753C">
      <w:pPr>
        <w:pStyle w:val="BodyJUST2CE"/>
        <w:ind w:left="720" w:hanging="720"/>
        <w:rPr>
          <w:ins w:id="1872" w:author="Oriol Valles Codina" w:date="2023-08-31T14:54:00Z"/>
        </w:rPr>
      </w:pPr>
      <w:r w:rsidRPr="006E2C6B">
        <w:rPr>
          <w:lang w:val="es-ES"/>
          <w:rPrChange w:id="1873" w:author="Oriol Valles Codina" w:date="2023-08-31T23:22:00Z">
            <w:rPr>
              <w:lang w:val="pt-PT"/>
            </w:rPr>
          </w:rPrChange>
        </w:rPr>
        <w:t xml:space="preserve">Valdecantos, S., and Valentini, F. (2017). </w:t>
      </w:r>
      <w:r w:rsidRPr="00913471">
        <w:t>Understanding and forecasting macroeconomic dynamics of Argentina: An stock-flow consistent input-output model</w:t>
      </w:r>
      <w:r w:rsidRPr="00421B7D">
        <w:t xml:space="preserve">. Working paper. </w:t>
      </w:r>
    </w:p>
    <w:p w14:paraId="67032E05" w14:textId="4BF79E70" w:rsidR="00A62976" w:rsidRPr="00421B7D" w:rsidRDefault="00A62976" w:rsidP="00A62976">
      <w:pPr>
        <w:pStyle w:val="BodyJUST2CE"/>
        <w:ind w:left="720" w:hanging="720"/>
      </w:pPr>
      <w:ins w:id="1874" w:author="Oriol Valles Codina" w:date="2023-08-31T14:54:00Z">
        <w:r w:rsidRPr="00421B7D">
          <w:t xml:space="preserve">Vallès Codina, O. and Ramos Torres Fevereiro, J. B. (2022). </w:t>
        </w:r>
        <w:r w:rsidRPr="00913471">
          <w:t>Macroeconomic Scenario Exploration. Cheat Sheet: Representation of the economy via Input-Output tables</w:t>
        </w:r>
        <w:r w:rsidRPr="00421B7D">
          <w:t>. Working paper presented at JUST2CE Consortium Meeting, Thessaloniki, 1 July 2022.</w:t>
        </w:r>
      </w:ins>
    </w:p>
    <w:p w14:paraId="06E6FCE3" w14:textId="77777777" w:rsidR="00C76F7B" w:rsidRPr="00421B7D" w:rsidRDefault="00C65686" w:rsidP="004604B5">
      <w:pPr>
        <w:pStyle w:val="BodyJUST2CE"/>
        <w:ind w:left="720" w:hanging="720"/>
      </w:pPr>
      <w:r w:rsidRPr="00421B7D">
        <w:t xml:space="preserve">Veronese Passarella, M. (2022). </w:t>
      </w:r>
      <w:r w:rsidRPr="00913471">
        <w:t>Circular economy innovations in a simple input-output stock-flow consistent dynamic model</w:t>
      </w:r>
      <w:r w:rsidRPr="00421B7D">
        <w:t xml:space="preserve">. Working paper presented at FMM Conference, </w:t>
      </w:r>
      <w:r w:rsidR="0039753C" w:rsidRPr="00421B7D">
        <w:t xml:space="preserve">October </w:t>
      </w:r>
      <w:r w:rsidRPr="00421B7D">
        <w:t>2022.</w:t>
      </w:r>
    </w:p>
    <w:p w14:paraId="13929FDD" w14:textId="77777777" w:rsidR="00CC25C7" w:rsidRPr="00421B7D" w:rsidRDefault="00C76F7B" w:rsidP="00CC25C7">
      <w:pPr>
        <w:pStyle w:val="BodyJUST2CE"/>
        <w:ind w:left="720" w:hanging="720"/>
        <w:rPr>
          <w:ins w:id="1875" w:author="Oriol Valles Codina" w:date="2023-08-31T15:34:00Z"/>
        </w:rPr>
      </w:pPr>
      <w:r w:rsidRPr="00421B7D">
        <w:rPr>
          <w:rPrChange w:id="1876" w:author="Oriol Valles Codina" w:date="2023-08-31T15:55:00Z">
            <w:rPr>
              <w:highlight w:val="yellow"/>
            </w:rPr>
          </w:rPrChange>
        </w:rPr>
        <w:t xml:space="preserve">Waugh, F.V. (1950). Inversion of the Leontief matrix by power series, </w:t>
      </w:r>
      <w:r w:rsidRPr="00913471">
        <w:rPr>
          <w:rPrChange w:id="1877" w:author="José Ramos Torres Fevereiro" w:date="2023-09-01T00:46:00Z">
            <w:rPr>
              <w:highlight w:val="yellow"/>
            </w:rPr>
          </w:rPrChange>
        </w:rPr>
        <w:t>Econometrica</w:t>
      </w:r>
      <w:r w:rsidRPr="00421B7D">
        <w:rPr>
          <w:rPrChange w:id="1878" w:author="Oriol Valles Codina" w:date="2023-08-31T15:55:00Z">
            <w:rPr>
              <w:highlight w:val="yellow"/>
            </w:rPr>
          </w:rPrChange>
        </w:rPr>
        <w:t>, 18(2): 142-154.</w:t>
      </w:r>
    </w:p>
    <w:p w14:paraId="0446CD7F" w14:textId="26F549A5" w:rsidR="00CC25C7" w:rsidRDefault="00CC25C7" w:rsidP="00CC25C7">
      <w:pPr>
        <w:pStyle w:val="BodyJUST2CE"/>
        <w:ind w:left="720" w:hanging="720"/>
        <w:rPr>
          <w:ins w:id="1879" w:author="José Ramos Torres Fevereiro" w:date="2023-09-01T00:36:00Z"/>
        </w:rPr>
      </w:pPr>
      <w:ins w:id="1880" w:author="Oriol Valles Codina" w:date="2023-08-31T15:21:00Z">
        <w:r w:rsidRPr="00421B7D">
          <w:rPr>
            <w:rPrChange w:id="1881" w:author="Oriol Valles Codina" w:date="2023-08-31T15:55:00Z">
              <w:rPr>
                <w:rFonts w:ascii="SFRM1000" w:eastAsia="Times New Roman" w:hAnsi="SFRM1000" w:cs="Times New Roman"/>
                <w:color w:val="auto"/>
                <w:sz w:val="20"/>
                <w:szCs w:val="20"/>
              </w:rPr>
            </w:rPrChange>
          </w:rPr>
          <w:t xml:space="preserve">Wiebe, K. S., Harsdorff, M., Montt, G., Simas, M. S., &amp; Wood, R. (2019). Global circular economy scenario in a multiregional input–output framework. </w:t>
        </w:r>
        <w:r w:rsidRPr="00913471">
          <w:rPr>
            <w:rPrChange w:id="1882" w:author="José Ramos Torres Fevereiro" w:date="2023-09-01T00:46:00Z">
              <w:rPr>
                <w:rFonts w:ascii="SFTI1000" w:eastAsia="Times New Roman" w:hAnsi="SFTI1000" w:cs="Times New Roman"/>
                <w:color w:val="auto"/>
                <w:sz w:val="20"/>
                <w:szCs w:val="20"/>
              </w:rPr>
            </w:rPrChange>
          </w:rPr>
          <w:t xml:space="preserve">Environmental </w:t>
        </w:r>
      </w:ins>
      <w:ins w:id="1883" w:author="Oriol Valles Codina" w:date="2023-08-31T15:34:00Z">
        <w:r w:rsidRPr="00913471">
          <w:t>S</w:t>
        </w:r>
      </w:ins>
      <w:ins w:id="1884" w:author="Oriol Valles Codina" w:date="2023-08-31T15:21:00Z">
        <w:r w:rsidRPr="00913471">
          <w:rPr>
            <w:rPrChange w:id="1885" w:author="José Ramos Torres Fevereiro" w:date="2023-09-01T00:46:00Z">
              <w:rPr>
                <w:rFonts w:ascii="SFTI1000" w:eastAsia="Times New Roman" w:hAnsi="SFTI1000" w:cs="Times New Roman"/>
                <w:color w:val="auto"/>
                <w:sz w:val="20"/>
                <w:szCs w:val="20"/>
              </w:rPr>
            </w:rPrChange>
          </w:rPr>
          <w:t xml:space="preserve">cience &amp; </w:t>
        </w:r>
      </w:ins>
      <w:ins w:id="1886" w:author="Oriol Valles Codina" w:date="2023-08-31T15:34:00Z">
        <w:r w:rsidRPr="00913471">
          <w:t>T</w:t>
        </w:r>
      </w:ins>
      <w:ins w:id="1887" w:author="Oriol Valles Codina" w:date="2023-08-31T15:21:00Z">
        <w:r w:rsidRPr="00913471">
          <w:rPr>
            <w:rPrChange w:id="1888" w:author="José Ramos Torres Fevereiro" w:date="2023-09-01T00:46:00Z">
              <w:rPr>
                <w:rFonts w:ascii="SFTI1000" w:eastAsia="Times New Roman" w:hAnsi="SFTI1000" w:cs="Times New Roman"/>
                <w:color w:val="auto"/>
                <w:sz w:val="20"/>
                <w:szCs w:val="20"/>
              </w:rPr>
            </w:rPrChange>
          </w:rPr>
          <w:t>echnology</w:t>
        </w:r>
        <w:r w:rsidRPr="00421B7D">
          <w:rPr>
            <w:rPrChange w:id="1889" w:author="Oriol Valles Codina" w:date="2023-08-31T15:55:00Z">
              <w:rPr>
                <w:rFonts w:ascii="SFRM1000" w:eastAsia="Times New Roman" w:hAnsi="SFRM1000" w:cs="Times New Roman"/>
                <w:color w:val="auto"/>
                <w:sz w:val="20"/>
                <w:szCs w:val="20"/>
              </w:rPr>
            </w:rPrChange>
          </w:rPr>
          <w:t xml:space="preserve">, </w:t>
        </w:r>
        <w:r w:rsidRPr="00421B7D">
          <w:rPr>
            <w:rPrChange w:id="1890" w:author="Oriol Valles Codina" w:date="2023-08-31T15:55:00Z">
              <w:rPr>
                <w:rFonts w:ascii="SFTI1000" w:eastAsia="Times New Roman" w:hAnsi="SFTI1000" w:cs="Times New Roman"/>
                <w:color w:val="auto"/>
                <w:sz w:val="20"/>
                <w:szCs w:val="20"/>
              </w:rPr>
            </w:rPrChange>
          </w:rPr>
          <w:t xml:space="preserve">53 </w:t>
        </w:r>
        <w:r w:rsidRPr="00421B7D">
          <w:rPr>
            <w:rPrChange w:id="1891" w:author="Oriol Valles Codina" w:date="2023-08-31T15:55:00Z">
              <w:rPr>
                <w:rFonts w:ascii="SFRM1000" w:eastAsia="Times New Roman" w:hAnsi="SFRM1000" w:cs="Times New Roman"/>
                <w:color w:val="auto"/>
                <w:sz w:val="20"/>
                <w:szCs w:val="20"/>
              </w:rPr>
            </w:rPrChange>
          </w:rPr>
          <w:t xml:space="preserve">(11), 6362–6373. </w:t>
        </w:r>
      </w:ins>
    </w:p>
    <w:p w14:paraId="2B171436" w14:textId="52508E9F" w:rsidR="00913471" w:rsidRPr="00913471" w:rsidRDefault="00913471" w:rsidP="00913471">
      <w:pPr>
        <w:pStyle w:val="BodyJUST2CE"/>
        <w:ind w:left="720" w:hanging="720"/>
        <w:rPr>
          <w:ins w:id="1892" w:author="Oriol Valles Codina" w:date="2023-08-31T15:34:00Z"/>
        </w:rPr>
      </w:pPr>
      <w:ins w:id="1893" w:author="José Ramos Torres Fevereiro" w:date="2023-09-01T00:36:00Z">
        <w:r w:rsidRPr="00913471">
          <w:rPr>
            <w:rPrChange w:id="1894" w:author="José Ramos Torres Fevereiro" w:date="2023-09-01T00:46:00Z">
              <w:rPr>
                <w:rFonts w:ascii="SFRM1000" w:hAnsi="SFRM1000" w:cs="SFRM1000"/>
                <w:sz w:val="20"/>
                <w:szCs w:val="20"/>
              </w:rPr>
            </w:rPrChange>
          </w:rPr>
          <w:t xml:space="preserve">Winning, M., Calzadilla, A., Bleischwitz, R., &amp; Nechifor, V. (2017). Towards a circular economy: Insights based on the development of the global engage-materials model and evidence for the iron and steel industry. </w:t>
        </w:r>
        <w:r w:rsidRPr="00913471">
          <w:rPr>
            <w:rPrChange w:id="1895" w:author="José Ramos Torres Fevereiro" w:date="2023-09-01T00:46:00Z">
              <w:rPr>
                <w:rFonts w:ascii="SFTI1000" w:hAnsi="SFTI1000" w:cs="SFTI1000"/>
                <w:sz w:val="20"/>
                <w:szCs w:val="20"/>
              </w:rPr>
            </w:rPrChange>
          </w:rPr>
          <w:t>International Economics and Economic Policy</w:t>
        </w:r>
        <w:r w:rsidRPr="00913471">
          <w:rPr>
            <w:rPrChange w:id="1896" w:author="José Ramos Torres Fevereiro" w:date="2023-09-01T00:46:00Z">
              <w:rPr>
                <w:rFonts w:ascii="SFRM1000" w:hAnsi="SFRM1000" w:cs="SFRM1000"/>
                <w:sz w:val="20"/>
                <w:szCs w:val="20"/>
              </w:rPr>
            </w:rPrChange>
          </w:rPr>
          <w:t xml:space="preserve">, </w:t>
        </w:r>
        <w:r w:rsidRPr="00913471">
          <w:rPr>
            <w:rPrChange w:id="1897" w:author="José Ramos Torres Fevereiro" w:date="2023-09-01T00:46:00Z">
              <w:rPr>
                <w:rFonts w:ascii="SFTI1000" w:hAnsi="SFTI1000" w:cs="SFTI1000"/>
                <w:sz w:val="20"/>
                <w:szCs w:val="20"/>
              </w:rPr>
            </w:rPrChange>
          </w:rPr>
          <w:t xml:space="preserve">14 </w:t>
        </w:r>
        <w:r w:rsidRPr="00913471">
          <w:rPr>
            <w:rPrChange w:id="1898" w:author="José Ramos Torres Fevereiro" w:date="2023-09-01T00:46:00Z">
              <w:rPr>
                <w:rFonts w:ascii="SFRM1000" w:hAnsi="SFRM1000" w:cs="SFRM1000"/>
                <w:sz w:val="20"/>
                <w:szCs w:val="20"/>
              </w:rPr>
            </w:rPrChange>
          </w:rPr>
          <w:t>(3), 383–407.</w:t>
        </w:r>
      </w:ins>
    </w:p>
    <w:p w14:paraId="0686112E" w14:textId="77777777" w:rsidR="00CC25C7" w:rsidRPr="00421B7D" w:rsidRDefault="00516078" w:rsidP="00CC25C7">
      <w:pPr>
        <w:pStyle w:val="BodyJUST2CE"/>
        <w:ind w:left="720" w:hanging="720"/>
        <w:rPr>
          <w:ins w:id="1899" w:author="Oriol Valles Codina" w:date="2023-08-31T15:35:00Z"/>
        </w:rPr>
      </w:pPr>
      <w:ins w:id="1900" w:author="Oriol Valles Codina" w:date="2023-08-31T15:04:00Z">
        <w:r w:rsidRPr="0000633E">
          <w:rPr>
            <w:rPrChange w:id="1901" w:author="José Ramos Torres Fevereiro" w:date="2023-08-31T23:24:00Z">
              <w:rPr>
                <w:rFonts w:ascii="SFRM1000" w:eastAsia="Times New Roman" w:hAnsi="SFRM1000" w:cs="Times New Roman"/>
                <w:color w:val="auto"/>
                <w:sz w:val="20"/>
                <w:szCs w:val="20"/>
              </w:rPr>
            </w:rPrChange>
          </w:rPr>
          <w:lastRenderedPageBreak/>
          <w:t xml:space="preserve">Yazan, D. M., &amp; Fraccascia, L. (2020). </w:t>
        </w:r>
        <w:r w:rsidRPr="00421B7D">
          <w:rPr>
            <w:rPrChange w:id="1902" w:author="Oriol Valles Codina" w:date="2023-08-31T15:55:00Z">
              <w:rPr>
                <w:rFonts w:ascii="SFRM1000" w:eastAsia="Times New Roman" w:hAnsi="SFRM1000" w:cs="Times New Roman"/>
                <w:color w:val="auto"/>
                <w:sz w:val="20"/>
                <w:szCs w:val="20"/>
              </w:rPr>
            </w:rPrChange>
          </w:rPr>
          <w:t xml:space="preserve">Sustainable operations of industrial symbiosis: An enterprise input- output model integrated by agent-based simulation. </w:t>
        </w:r>
        <w:r w:rsidRPr="00913471">
          <w:rPr>
            <w:rPrChange w:id="1903" w:author="José Ramos Torres Fevereiro" w:date="2023-09-01T00:46:00Z">
              <w:rPr>
                <w:rFonts w:ascii="SFTI1000" w:eastAsia="Times New Roman" w:hAnsi="SFTI1000" w:cs="Times New Roman"/>
                <w:color w:val="auto"/>
                <w:sz w:val="20"/>
                <w:szCs w:val="20"/>
              </w:rPr>
            </w:rPrChange>
          </w:rPr>
          <w:t>International Journal of Production Research</w:t>
        </w:r>
        <w:r w:rsidRPr="00421B7D">
          <w:rPr>
            <w:rPrChange w:id="1904" w:author="Oriol Valles Codina" w:date="2023-08-31T15:55:00Z">
              <w:rPr>
                <w:rFonts w:ascii="SFRM1000" w:eastAsia="Times New Roman" w:hAnsi="SFRM1000" w:cs="Times New Roman"/>
                <w:color w:val="auto"/>
                <w:sz w:val="20"/>
                <w:szCs w:val="20"/>
              </w:rPr>
            </w:rPrChange>
          </w:rPr>
          <w:t xml:space="preserve">, </w:t>
        </w:r>
        <w:r w:rsidRPr="00421B7D">
          <w:rPr>
            <w:rPrChange w:id="1905" w:author="Oriol Valles Codina" w:date="2023-08-31T15:55:00Z">
              <w:rPr>
                <w:rFonts w:ascii="SFTI1000" w:eastAsia="Times New Roman" w:hAnsi="SFTI1000" w:cs="Times New Roman"/>
                <w:color w:val="auto"/>
                <w:sz w:val="20"/>
                <w:szCs w:val="20"/>
              </w:rPr>
            </w:rPrChange>
          </w:rPr>
          <w:t>58</w:t>
        </w:r>
        <w:r w:rsidRPr="00421B7D">
          <w:rPr>
            <w:rPrChange w:id="1906" w:author="Oriol Valles Codina" w:date="2023-08-31T15:55:00Z">
              <w:rPr>
                <w:rFonts w:ascii="SFRM1000" w:eastAsia="Times New Roman" w:hAnsi="SFRM1000" w:cs="Times New Roman"/>
                <w:color w:val="auto"/>
                <w:sz w:val="20"/>
                <w:szCs w:val="20"/>
              </w:rPr>
            </w:rPrChange>
          </w:rPr>
          <w:t>(2), 392–414.</w:t>
        </w:r>
      </w:ins>
    </w:p>
    <w:p w14:paraId="384313EB" w14:textId="77777777" w:rsidR="00CC25C7" w:rsidRPr="00421B7D" w:rsidRDefault="00CC3405" w:rsidP="00CC25C7">
      <w:pPr>
        <w:pStyle w:val="BodyJUST2CE"/>
        <w:ind w:left="720" w:hanging="720"/>
        <w:rPr>
          <w:ins w:id="1907" w:author="Oriol Valles Codina" w:date="2023-08-31T15:35:00Z"/>
        </w:rPr>
      </w:pPr>
      <w:ins w:id="1908" w:author="Oriol Valles Codina" w:date="2023-08-31T15:08:00Z">
        <w:r w:rsidRPr="00421B7D">
          <w:rPr>
            <w:rPrChange w:id="1909" w:author="Oriol Valles Codina" w:date="2023-08-31T15:55:00Z">
              <w:rPr>
                <w:rFonts w:ascii="SFRM1000" w:eastAsia="Times New Roman" w:hAnsi="SFRM1000" w:cs="Times New Roman"/>
                <w:color w:val="auto"/>
                <w:sz w:val="20"/>
                <w:szCs w:val="20"/>
              </w:rPr>
            </w:rPrChange>
          </w:rPr>
          <w:t xml:space="preserve">Zezza, G. (2016). Modeling the economy as a whole: Stock-flow models. </w:t>
        </w:r>
        <w:r w:rsidRPr="00913471">
          <w:rPr>
            <w:rPrChange w:id="1910" w:author="José Ramos Torres Fevereiro" w:date="2023-09-01T00:46:00Z">
              <w:rPr>
                <w:rFonts w:ascii="SFTI1000" w:eastAsia="Times New Roman" w:hAnsi="SFTI1000" w:cs="Times New Roman"/>
                <w:color w:val="auto"/>
                <w:sz w:val="20"/>
                <w:szCs w:val="20"/>
              </w:rPr>
            </w:rPrChange>
          </w:rPr>
          <w:t xml:space="preserve">Handbook of </w:t>
        </w:r>
      </w:ins>
      <w:ins w:id="1911" w:author="Oriol Valles Codina" w:date="2023-08-31T15:35:00Z">
        <w:r w:rsidR="00CC25C7" w:rsidRPr="00913471">
          <w:rPr>
            <w:rPrChange w:id="1912" w:author="José Ramos Torres Fevereiro" w:date="2023-09-01T00:46:00Z">
              <w:rPr>
                <w:i/>
                <w:iCs/>
              </w:rPr>
            </w:rPrChange>
          </w:rPr>
          <w:t>R</w:t>
        </w:r>
      </w:ins>
      <w:ins w:id="1913" w:author="Oriol Valles Codina" w:date="2023-08-31T15:08:00Z">
        <w:r w:rsidRPr="00913471">
          <w:rPr>
            <w:rPrChange w:id="1914" w:author="José Ramos Torres Fevereiro" w:date="2023-09-01T00:46:00Z">
              <w:rPr>
                <w:rFonts w:ascii="SFTI1000" w:eastAsia="Times New Roman" w:hAnsi="SFTI1000" w:cs="Times New Roman"/>
                <w:color w:val="auto"/>
                <w:sz w:val="20"/>
                <w:szCs w:val="20"/>
              </w:rPr>
            </w:rPrChange>
          </w:rPr>
          <w:t xml:space="preserve">esearch </w:t>
        </w:r>
      </w:ins>
      <w:ins w:id="1915" w:author="Oriol Valles Codina" w:date="2023-08-31T15:35:00Z">
        <w:r w:rsidR="00CC25C7" w:rsidRPr="00913471">
          <w:rPr>
            <w:rPrChange w:id="1916" w:author="José Ramos Torres Fevereiro" w:date="2023-09-01T00:46:00Z">
              <w:rPr>
                <w:i/>
                <w:iCs/>
              </w:rPr>
            </w:rPrChange>
          </w:rPr>
          <w:t>M</w:t>
        </w:r>
      </w:ins>
      <w:ins w:id="1917" w:author="Oriol Valles Codina" w:date="2023-08-31T15:08:00Z">
        <w:r w:rsidRPr="00913471">
          <w:rPr>
            <w:rPrChange w:id="1918" w:author="José Ramos Torres Fevereiro" w:date="2023-09-01T00:46:00Z">
              <w:rPr>
                <w:rFonts w:ascii="SFTI1000" w:eastAsia="Times New Roman" w:hAnsi="SFTI1000" w:cs="Times New Roman"/>
                <w:color w:val="auto"/>
                <w:sz w:val="20"/>
                <w:szCs w:val="20"/>
              </w:rPr>
            </w:rPrChange>
          </w:rPr>
          <w:t xml:space="preserve">ethods and </w:t>
        </w:r>
      </w:ins>
      <w:ins w:id="1919" w:author="Oriol Valles Codina" w:date="2023-08-31T15:35:00Z">
        <w:r w:rsidR="00CC25C7" w:rsidRPr="00913471">
          <w:rPr>
            <w:rPrChange w:id="1920" w:author="José Ramos Torres Fevereiro" w:date="2023-09-01T00:46:00Z">
              <w:rPr>
                <w:i/>
                <w:iCs/>
              </w:rPr>
            </w:rPrChange>
          </w:rPr>
          <w:t>A</w:t>
        </w:r>
      </w:ins>
      <w:ins w:id="1921" w:author="Oriol Valles Codina" w:date="2023-08-31T15:08:00Z">
        <w:r w:rsidRPr="00913471">
          <w:rPr>
            <w:rPrChange w:id="1922" w:author="José Ramos Torres Fevereiro" w:date="2023-09-01T00:46:00Z">
              <w:rPr>
                <w:rFonts w:ascii="SFTI1000" w:eastAsia="Times New Roman" w:hAnsi="SFTI1000" w:cs="Times New Roman"/>
                <w:color w:val="auto"/>
                <w:sz w:val="20"/>
                <w:szCs w:val="20"/>
              </w:rPr>
            </w:rPrChange>
          </w:rPr>
          <w:t xml:space="preserve">pplications in </w:t>
        </w:r>
      </w:ins>
      <w:ins w:id="1923" w:author="Oriol Valles Codina" w:date="2023-08-31T15:35:00Z">
        <w:r w:rsidR="00CC25C7" w:rsidRPr="00913471">
          <w:rPr>
            <w:rPrChange w:id="1924" w:author="José Ramos Torres Fevereiro" w:date="2023-09-01T00:46:00Z">
              <w:rPr>
                <w:i/>
                <w:iCs/>
              </w:rPr>
            </w:rPrChange>
          </w:rPr>
          <w:t>H</w:t>
        </w:r>
      </w:ins>
      <w:ins w:id="1925" w:author="Oriol Valles Codina" w:date="2023-08-31T15:08:00Z">
        <w:r w:rsidRPr="00913471">
          <w:rPr>
            <w:rPrChange w:id="1926" w:author="José Ramos Torres Fevereiro" w:date="2023-09-01T00:46:00Z">
              <w:rPr>
                <w:rFonts w:ascii="SFTI1000" w:eastAsia="Times New Roman" w:hAnsi="SFTI1000" w:cs="Times New Roman"/>
                <w:color w:val="auto"/>
                <w:sz w:val="20"/>
                <w:szCs w:val="20"/>
              </w:rPr>
            </w:rPrChange>
          </w:rPr>
          <w:t xml:space="preserve">eterodox </w:t>
        </w:r>
      </w:ins>
      <w:ins w:id="1927" w:author="Oriol Valles Codina" w:date="2023-08-31T15:35:00Z">
        <w:r w:rsidR="00CC25C7" w:rsidRPr="00913471">
          <w:rPr>
            <w:rPrChange w:id="1928" w:author="José Ramos Torres Fevereiro" w:date="2023-09-01T00:46:00Z">
              <w:rPr>
                <w:i/>
                <w:iCs/>
              </w:rPr>
            </w:rPrChange>
          </w:rPr>
          <w:t>E</w:t>
        </w:r>
      </w:ins>
      <w:ins w:id="1929" w:author="Oriol Valles Codina" w:date="2023-08-31T15:08:00Z">
        <w:r w:rsidRPr="00913471">
          <w:rPr>
            <w:rPrChange w:id="1930" w:author="José Ramos Torres Fevereiro" w:date="2023-09-01T00:46:00Z">
              <w:rPr>
                <w:rFonts w:ascii="SFTI1000" w:eastAsia="Times New Roman" w:hAnsi="SFTI1000" w:cs="Times New Roman"/>
                <w:color w:val="auto"/>
                <w:sz w:val="20"/>
                <w:szCs w:val="20"/>
              </w:rPr>
            </w:rPrChange>
          </w:rPr>
          <w:t>conomics</w:t>
        </w:r>
        <w:r w:rsidRPr="00421B7D">
          <w:rPr>
            <w:rPrChange w:id="1931" w:author="Oriol Valles Codina" w:date="2023-08-31T15:55:00Z">
              <w:rPr>
                <w:rFonts w:ascii="SFRM1000" w:eastAsia="Times New Roman" w:hAnsi="SFRM1000" w:cs="Times New Roman"/>
                <w:color w:val="auto"/>
                <w:sz w:val="20"/>
                <w:szCs w:val="20"/>
              </w:rPr>
            </w:rPrChange>
          </w:rPr>
          <w:t>. Edward Elgar Publishing.</w:t>
        </w:r>
      </w:ins>
    </w:p>
    <w:p w14:paraId="6D38E3A2" w14:textId="50DC8E11" w:rsidR="00B06234" w:rsidRPr="00421B7D" w:rsidRDefault="00B06234">
      <w:pPr>
        <w:pStyle w:val="BodyJUST2CE"/>
        <w:ind w:left="720" w:hanging="720"/>
        <w:rPr>
          <w:ins w:id="1932" w:author="Oriol Valles Codina" w:date="2023-08-31T15:18:00Z"/>
          <w:rPrChange w:id="1933" w:author="Oriol Valles Codina" w:date="2023-08-31T15:55:00Z">
            <w:rPr>
              <w:ins w:id="1934" w:author="Oriol Valles Codina" w:date="2023-08-31T15:18:00Z"/>
              <w:rFonts w:ascii="Times New Roman" w:eastAsia="Times New Roman" w:hAnsi="Times New Roman" w:cs="Times New Roman"/>
              <w:color w:val="auto"/>
              <w:sz w:val="24"/>
              <w:szCs w:val="24"/>
            </w:rPr>
          </w:rPrChange>
        </w:rPr>
        <w:pPrChange w:id="1935" w:author="Oriol Valles Codina" w:date="2023-08-31T15:35:00Z">
          <w:pPr>
            <w:spacing w:before="100" w:beforeAutospacing="1" w:after="100" w:afterAutospacing="1" w:line="240" w:lineRule="auto"/>
          </w:pPr>
        </w:pPrChange>
      </w:pPr>
      <w:ins w:id="1936" w:author="Oriol Valles Codina" w:date="2023-08-31T15:18:00Z">
        <w:r w:rsidRPr="00421B7D">
          <w:rPr>
            <w:rPrChange w:id="1937" w:author="Oriol Valles Codina" w:date="2023-08-31T15:55:00Z">
              <w:rPr>
                <w:rFonts w:ascii="SFRM1000" w:eastAsia="Times New Roman" w:hAnsi="SFRM1000" w:cs="Times New Roman"/>
                <w:color w:val="auto"/>
                <w:sz w:val="20"/>
                <w:szCs w:val="20"/>
              </w:rPr>
            </w:rPrChange>
          </w:rPr>
          <w:t xml:space="preserve">Zhang, S., Yi, B.-W., Worrell, E., Wagner, F., Crijns-Graus, W., Purohit, P., Wada, Y., &amp; Varis, O. (2019). Integrated assessment of resource-energy-environment nexus in china’s iron and steel industry. </w:t>
        </w:r>
        <w:r w:rsidRPr="00913471">
          <w:rPr>
            <w:rPrChange w:id="1938" w:author="José Ramos Torres Fevereiro" w:date="2023-09-01T00:46:00Z">
              <w:rPr>
                <w:rFonts w:ascii="SFTI1000" w:eastAsia="Times New Roman" w:hAnsi="SFTI1000" w:cs="Times New Roman"/>
                <w:color w:val="auto"/>
                <w:sz w:val="20"/>
                <w:szCs w:val="20"/>
              </w:rPr>
            </w:rPrChange>
          </w:rPr>
          <w:t>Journal of Cleaner Production</w:t>
        </w:r>
        <w:r w:rsidRPr="00421B7D">
          <w:rPr>
            <w:rPrChange w:id="1939" w:author="Oriol Valles Codina" w:date="2023-08-31T15:55:00Z">
              <w:rPr>
                <w:rFonts w:ascii="SFRM1000" w:eastAsia="Times New Roman" w:hAnsi="SFRM1000" w:cs="Times New Roman"/>
                <w:color w:val="auto"/>
                <w:sz w:val="20"/>
                <w:szCs w:val="20"/>
              </w:rPr>
            </w:rPrChange>
          </w:rPr>
          <w:t xml:space="preserve">, </w:t>
        </w:r>
        <w:r w:rsidRPr="00421B7D">
          <w:rPr>
            <w:rPrChange w:id="1940" w:author="Oriol Valles Codina" w:date="2023-08-31T15:55:00Z">
              <w:rPr>
                <w:rFonts w:ascii="SFTI1000" w:eastAsia="Times New Roman" w:hAnsi="SFTI1000" w:cs="Times New Roman"/>
                <w:color w:val="auto"/>
                <w:sz w:val="20"/>
                <w:szCs w:val="20"/>
              </w:rPr>
            </w:rPrChange>
          </w:rPr>
          <w:t>232</w:t>
        </w:r>
        <w:r w:rsidRPr="00421B7D">
          <w:rPr>
            <w:rPrChange w:id="1941" w:author="Oriol Valles Codina" w:date="2023-08-31T15:55:00Z">
              <w:rPr>
                <w:rFonts w:ascii="SFRM1000" w:eastAsia="Times New Roman" w:hAnsi="SFRM1000" w:cs="Times New Roman"/>
                <w:color w:val="auto"/>
                <w:sz w:val="20"/>
                <w:szCs w:val="20"/>
              </w:rPr>
            </w:rPrChange>
          </w:rPr>
          <w:t xml:space="preserve">, 235–249. </w:t>
        </w:r>
      </w:ins>
    </w:p>
    <w:p w14:paraId="5197367F" w14:textId="7458E9D3" w:rsidR="00516078" w:rsidRPr="00421B7D" w:rsidDel="00CC25C7" w:rsidRDefault="00516078" w:rsidP="00913471">
      <w:pPr>
        <w:pStyle w:val="BodyJUST2CE"/>
        <w:ind w:left="720" w:hanging="720"/>
        <w:rPr>
          <w:del w:id="1942" w:author="Oriol Valles Codina" w:date="2023-08-31T15:35:00Z"/>
          <w:rPrChange w:id="1943" w:author="Oriol Valles Codina" w:date="2023-08-31T15:55:00Z">
            <w:rPr>
              <w:del w:id="1944" w:author="Oriol Valles Codina" w:date="2023-08-31T15:35:00Z"/>
              <w:highlight w:val="yellow"/>
            </w:rPr>
          </w:rPrChange>
        </w:rPr>
      </w:pPr>
    </w:p>
    <w:p w14:paraId="13357C4D" w14:textId="279F25FB" w:rsidR="00C76F7B" w:rsidRPr="00421B7D" w:rsidDel="00F56E6D" w:rsidRDefault="00C76F7B">
      <w:pPr>
        <w:pStyle w:val="BodyJUST2CE"/>
        <w:ind w:left="720" w:hanging="720"/>
        <w:rPr>
          <w:del w:id="1945" w:author="Oriol Valles Codina" w:date="2023-08-31T15:49:00Z"/>
        </w:rPr>
      </w:pPr>
      <w:r w:rsidRPr="00421B7D">
        <w:rPr>
          <w:rPrChange w:id="1946" w:author="Oriol Valles Codina" w:date="2023-08-31T15:55:00Z">
            <w:rPr>
              <w:highlight w:val="yellow"/>
            </w:rPr>
          </w:rPrChange>
        </w:rPr>
        <w:t xml:space="preserve">Zink, T. and Geyer, R. (2017). Circular Economy Rebound, </w:t>
      </w:r>
      <w:r w:rsidRPr="00913471">
        <w:rPr>
          <w:rPrChange w:id="1947" w:author="José Ramos Torres Fevereiro" w:date="2023-09-01T00:46:00Z">
            <w:rPr>
              <w:highlight w:val="yellow"/>
            </w:rPr>
          </w:rPrChange>
        </w:rPr>
        <w:t>Journal of Industrial Ecology</w:t>
      </w:r>
      <w:r w:rsidRPr="00421B7D">
        <w:rPr>
          <w:rPrChange w:id="1948" w:author="Oriol Valles Codina" w:date="2023-08-31T15:55:00Z">
            <w:rPr>
              <w:highlight w:val="yellow"/>
            </w:rPr>
          </w:rPrChange>
        </w:rPr>
        <w:t>, 21: 593-602.</w:t>
      </w:r>
      <w:ins w:id="1949" w:author="Oriol Valles Codina" w:date="2023-08-31T15:49:00Z">
        <w:r w:rsidR="00F56E6D" w:rsidRPr="00421B7D" w:rsidDel="00F56E6D">
          <w:t xml:space="preserve"> </w:t>
        </w:r>
      </w:ins>
    </w:p>
    <w:p w14:paraId="0C612162" w14:textId="7B1D219B" w:rsidR="00D14149" w:rsidRPr="00421B7D" w:rsidRDefault="00D14149">
      <w:pPr>
        <w:pStyle w:val="BodyJUST2CE"/>
        <w:ind w:left="720" w:hanging="720"/>
        <w:rPr>
          <w:ins w:id="1950" w:author="Oriol Valles Codina" w:date="2023-08-31T15:43:00Z"/>
          <w:rFonts w:eastAsia="Times New Roman" w:cs="Times New Roman"/>
          <w:color w:val="auto"/>
          <w:rPrChange w:id="1951" w:author="Oriol Valles Codina" w:date="2023-08-31T15:55:00Z">
            <w:rPr>
              <w:ins w:id="1952" w:author="Oriol Valles Codina" w:date="2023-08-31T15:43:00Z"/>
              <w:rFonts w:ascii="Times New Roman" w:eastAsia="Times New Roman" w:hAnsi="Times New Roman" w:cs="Times New Roman"/>
              <w:color w:val="auto"/>
              <w:sz w:val="24"/>
              <w:szCs w:val="24"/>
            </w:rPr>
          </w:rPrChange>
        </w:rPr>
        <w:pPrChange w:id="1953" w:author="Oriol Valles Codina" w:date="2023-08-31T15:49:00Z">
          <w:pPr/>
        </w:pPrChange>
      </w:pPr>
    </w:p>
    <w:p w14:paraId="058C0F63" w14:textId="77777777" w:rsidR="00C76F7B" w:rsidRPr="00102440" w:rsidRDefault="00C76F7B" w:rsidP="004604B5">
      <w:pPr>
        <w:pStyle w:val="BodyJUST2CE"/>
        <w:ind w:left="720" w:hanging="720"/>
      </w:pPr>
    </w:p>
    <w:p w14:paraId="3D66BA7E" w14:textId="77777777" w:rsidR="00C76F7B" w:rsidRPr="00102440" w:rsidRDefault="00C76F7B" w:rsidP="004604B5">
      <w:pPr>
        <w:pStyle w:val="BodyJUST2CE"/>
        <w:ind w:left="720" w:hanging="720"/>
      </w:pPr>
    </w:p>
    <w:p w14:paraId="57E691DC" w14:textId="77777777" w:rsidR="00C76F7B" w:rsidRPr="00102440" w:rsidRDefault="00C76F7B" w:rsidP="004604B5">
      <w:pPr>
        <w:pStyle w:val="BodyJUST2CE"/>
        <w:ind w:left="720" w:hanging="720"/>
      </w:pPr>
    </w:p>
    <w:p w14:paraId="608F8257" w14:textId="77777777" w:rsidR="00C76F7B" w:rsidRPr="00102440" w:rsidRDefault="00C76F7B" w:rsidP="004604B5">
      <w:pPr>
        <w:pStyle w:val="BodyJUST2CE"/>
        <w:ind w:left="720" w:hanging="720"/>
      </w:pPr>
    </w:p>
    <w:p w14:paraId="53FB9D71" w14:textId="28EB28F8" w:rsidR="00C65686" w:rsidRPr="00102440" w:rsidRDefault="00C65686" w:rsidP="004604B5">
      <w:pPr>
        <w:pStyle w:val="BodyJUST2CE"/>
        <w:ind w:left="720" w:hanging="720"/>
      </w:pPr>
      <w:r w:rsidRPr="00102440">
        <w:br w:type="page"/>
      </w:r>
    </w:p>
    <w:p w14:paraId="02970C52" w14:textId="2D36C4F6" w:rsidR="00E0457B" w:rsidRPr="00102440" w:rsidRDefault="00E0457B" w:rsidP="00E0457B">
      <w:pPr>
        <w:pStyle w:val="Title1JUST2CE"/>
      </w:pPr>
      <w:bookmarkStart w:id="1954" w:name="_Toc144421993"/>
      <w:r w:rsidRPr="00102440">
        <w:lastRenderedPageBreak/>
        <w:t xml:space="preserve">Appendix: </w:t>
      </w:r>
      <w:del w:id="1955" w:author="Oriol Valles Codina" w:date="2023-08-31T12:06:00Z">
        <w:r w:rsidRPr="00102440" w:rsidDel="00DA3526">
          <w:delText xml:space="preserve">model </w:delText>
        </w:r>
      </w:del>
      <w:ins w:id="1956" w:author="Oriol Valles Codina" w:date="2023-08-31T12:06:00Z">
        <w:r w:rsidR="00DA3526" w:rsidRPr="00102440">
          <w:t xml:space="preserve">Model </w:t>
        </w:r>
      </w:ins>
      <w:del w:id="1957" w:author="Oriol Valles Codina" w:date="2023-08-31T12:06:00Z">
        <w:r w:rsidRPr="00102440" w:rsidDel="00DA3526">
          <w:delText>equations</w:delText>
        </w:r>
      </w:del>
      <w:ins w:id="1958" w:author="Oriol Valles Codina" w:date="2023-08-31T12:06:00Z">
        <w:r w:rsidR="00DA3526" w:rsidRPr="00102440">
          <w:t>Equations</w:t>
        </w:r>
      </w:ins>
      <w:bookmarkEnd w:id="1954"/>
    </w:p>
    <w:p w14:paraId="77C05537" w14:textId="6F00C5F9" w:rsidR="00E0457B" w:rsidRPr="00102440" w:rsidRDefault="00E0457B" w:rsidP="00E0457B">
      <w:pPr>
        <w:pStyle w:val="Title2JUST2CE"/>
        <w:rPr>
          <w:lang w:val="en-GB"/>
          <w:rPrChange w:id="1959" w:author="Oriol Valles Codina" w:date="2023-08-31T14:08:00Z">
            <w:rPr/>
          </w:rPrChange>
        </w:rPr>
      </w:pPr>
      <w:bookmarkStart w:id="1960" w:name="_Toc144421994"/>
      <w:r w:rsidRPr="00102440">
        <w:rPr>
          <w:lang w:val="en-GB"/>
          <w:rPrChange w:id="1961" w:author="Oriol Valles Codina" w:date="2023-08-31T14:08:00Z">
            <w:rPr/>
          </w:rPrChange>
        </w:rPr>
        <w:t>[A.1] Households</w:t>
      </w:r>
      <w:bookmarkEnd w:id="1960"/>
    </w:p>
    <w:p w14:paraId="496E32A1" w14:textId="172B7ABE" w:rsidR="00290940" w:rsidRPr="00102440" w:rsidRDefault="00290940" w:rsidP="00290940">
      <w:pPr>
        <w:pStyle w:val="BodyJUST2CE"/>
        <w:rPr>
          <w:lang w:val="en-US"/>
        </w:rPr>
      </w:pPr>
      <w:r w:rsidRPr="00102440">
        <w:rPr>
          <w:lang w:val="en-US"/>
        </w:rPr>
        <w:t xml:space="preserve">If we use the superscript </w:t>
      </w:r>
      <m:oMath>
        <m:r>
          <w:rPr>
            <w:rFonts w:ascii="Cambria Math" w:hAnsi="Cambria Math"/>
            <w:lang w:val="en-US"/>
          </w:rPr>
          <m:t>z</m:t>
        </m:r>
      </m:oMath>
      <w:r w:rsidRPr="00102440">
        <w:rPr>
          <w:lang w:val="en-US"/>
        </w:rPr>
        <w:t xml:space="preserve"> to define each area and </w:t>
      </w:r>
      <m:oMath>
        <m:r>
          <w:rPr>
            <w:rFonts w:ascii="Cambria Math" w:hAnsi="Cambria Math"/>
            <w:lang w:val="en-US"/>
          </w:rPr>
          <m:t>f</m:t>
        </m:r>
      </m:oMath>
      <w:r w:rsidRPr="00102440">
        <w:rPr>
          <w:lang w:val="en-US"/>
        </w:rPr>
        <w:t xml:space="preserve"> to define the other area (that is, the foreign sector), households’ domestic consumption in real terms is:</w:t>
      </w:r>
    </w:p>
    <w:p w14:paraId="239920E2" w14:textId="01561F86" w:rsidR="00290940" w:rsidRPr="00102440" w:rsidRDefault="00377183" w:rsidP="00290940">
      <w:pPr>
        <w:pStyle w:val="BodyJUST2CE"/>
        <w:rPr>
          <w:lang w:val="en-US"/>
        </w:rPr>
      </w:pPr>
      <m:oMath>
        <m:sSup>
          <m:sSupPr>
            <m:ctrlPr>
              <w:rPr>
                <w:rFonts w:ascii="Cambria Math" w:hAnsi="Cambria Math"/>
                <w:lang w:val="en-US"/>
              </w:rPr>
            </m:ctrlPr>
          </m:sSupPr>
          <m:e>
            <m:r>
              <w:rPr>
                <w:rFonts w:ascii="Cambria Math" w:hAnsi="Cambria Math"/>
                <w:lang w:val="en-US"/>
              </w:rPr>
              <m:t>c</m:t>
            </m:r>
          </m:e>
          <m:sup>
            <m:r>
              <w:rPr>
                <w:rFonts w:ascii="Cambria Math" w:hAnsi="Cambria Math"/>
                <w:lang w:val="en-US"/>
              </w:rPr>
              <m:t>z</m:t>
            </m:r>
          </m:sup>
        </m:sSup>
        <m:r>
          <m:rPr>
            <m:sty m:val="p"/>
          </m:rPr>
          <w:rPr>
            <w:rFonts w:ascii="Cambria Math" w:hAnsi="Cambria Math"/>
            <w:lang w:val="en-US"/>
          </w:rPr>
          <m:t>=</m:t>
        </m:r>
        <m:sSubSup>
          <m:sSubSupPr>
            <m:ctrlPr>
              <w:rPr>
                <w:rFonts w:ascii="Cambria Math" w:hAnsi="Cambria Math"/>
                <w:lang w:val="en-US"/>
              </w:rPr>
            </m:ctrlPr>
          </m:sSubSupPr>
          <m:e>
            <m:r>
              <w:rPr>
                <w:rFonts w:ascii="Cambria Math" w:hAnsi="Cambria Math"/>
                <w:lang w:val="en-US"/>
              </w:rPr>
              <m:t>α</m:t>
            </m:r>
          </m:e>
          <m:sub>
            <m:r>
              <w:rPr>
                <w:rFonts w:ascii="Cambria Math" w:hAnsi="Cambria Math"/>
                <w:lang w:val="en-US"/>
              </w:rPr>
              <m:t>1</m:t>
            </m:r>
          </m:sub>
          <m:sup>
            <m:r>
              <w:rPr>
                <w:rFonts w:ascii="Cambria Math" w:hAnsi="Cambria Math"/>
                <w:lang w:val="en-US"/>
              </w:rPr>
              <m:t>z</m:t>
            </m:r>
          </m:sup>
        </m:sSubSup>
        <m:r>
          <m:rPr>
            <m:sty m:val="p"/>
          </m:rPr>
          <w:rPr>
            <w:rFonts w:ascii="Cambria Math" w:hAnsi="Cambria Math"/>
            <w:lang w:val="en-US"/>
          </w:rPr>
          <m:t>⋅</m:t>
        </m:r>
        <m:f>
          <m:fPr>
            <m:ctrlPr>
              <w:rPr>
                <w:rFonts w:ascii="Cambria Math" w:hAnsi="Cambria Math"/>
                <w:lang w:val="en-US"/>
              </w:rPr>
            </m:ctrlPr>
          </m:fPr>
          <m:num>
            <m:r>
              <w:rPr>
                <w:rFonts w:ascii="Cambria Math" w:hAnsi="Cambria Math"/>
                <w:lang w:val="en-US"/>
              </w:rPr>
              <m:t>Y</m:t>
            </m:r>
            <m:sSubSup>
              <m:sSubSupPr>
                <m:ctrlPr>
                  <w:rPr>
                    <w:rFonts w:ascii="Cambria Math" w:hAnsi="Cambria Math"/>
                    <w:lang w:val="en-US"/>
                  </w:rPr>
                </m:ctrlPr>
              </m:sSubSupPr>
              <m:e>
                <m:r>
                  <w:rPr>
                    <w:rFonts w:ascii="Cambria Math" w:hAnsi="Cambria Math"/>
                    <w:lang w:val="en-US"/>
                  </w:rPr>
                  <m:t>D</m:t>
                </m:r>
              </m:e>
              <m:sub>
                <m:r>
                  <w:rPr>
                    <w:rFonts w:ascii="Cambria Math" w:hAnsi="Cambria Math"/>
                    <w:lang w:val="en-US"/>
                  </w:rPr>
                  <m:t>w</m:t>
                </m:r>
              </m:sub>
              <m:sup>
                <m:r>
                  <w:rPr>
                    <w:rFonts w:ascii="Cambria Math" w:hAnsi="Cambria Math"/>
                    <w:lang w:val="en-US"/>
                  </w:rPr>
                  <m:t>z</m:t>
                </m:r>
              </m:sup>
            </m:sSubSup>
          </m:num>
          <m:den>
            <m:r>
              <w:rPr>
                <w:rFonts w:ascii="Cambria Math" w:hAnsi="Cambria Math"/>
                <w:lang w:val="en-US"/>
              </w:rPr>
              <m:t>E</m:t>
            </m:r>
            <m:d>
              <m:dPr>
                <m:ctrlPr>
                  <w:rPr>
                    <w:rFonts w:ascii="Cambria Math" w:hAnsi="Cambria Math"/>
                    <w:lang w:val="en-US"/>
                  </w:rPr>
                </m:ctrlPr>
              </m:dPr>
              <m:e>
                <m:sSubSup>
                  <m:sSubSupPr>
                    <m:ctrlPr>
                      <w:rPr>
                        <w:rFonts w:ascii="Cambria Math" w:hAnsi="Cambria Math"/>
                        <w:lang w:val="en-US"/>
                      </w:rPr>
                    </m:ctrlPr>
                  </m:sSubSupPr>
                  <m:e>
                    <m:r>
                      <w:rPr>
                        <w:rFonts w:ascii="Cambria Math" w:hAnsi="Cambria Math"/>
                        <w:lang w:val="en-US"/>
                      </w:rPr>
                      <m:t>p</m:t>
                    </m:r>
                  </m:e>
                  <m:sub>
                    <m:r>
                      <w:rPr>
                        <w:rFonts w:ascii="Cambria Math" w:hAnsi="Cambria Math"/>
                        <w:lang w:val="en-US"/>
                      </w:rPr>
                      <m:t>A</m:t>
                    </m:r>
                  </m:sub>
                  <m:sup>
                    <m:r>
                      <w:rPr>
                        <w:rFonts w:ascii="Cambria Math" w:hAnsi="Cambria Math"/>
                        <w:lang w:val="en-US"/>
                      </w:rPr>
                      <m:t>z</m:t>
                    </m:r>
                  </m:sup>
                </m:sSubSup>
              </m:e>
            </m:d>
          </m:den>
        </m:f>
        <m:r>
          <m:rPr>
            <m:sty m:val="p"/>
          </m:rPr>
          <w:rPr>
            <w:rFonts w:ascii="Cambria Math" w:hAnsi="Cambria Math"/>
            <w:lang w:val="en-US"/>
          </w:rPr>
          <m:t>+</m:t>
        </m:r>
        <m:sSubSup>
          <m:sSubSupPr>
            <m:ctrlPr>
              <w:rPr>
                <w:rFonts w:ascii="Cambria Math" w:hAnsi="Cambria Math"/>
                <w:lang w:val="en-US"/>
              </w:rPr>
            </m:ctrlPr>
          </m:sSubSupPr>
          <m:e>
            <m:r>
              <w:rPr>
                <w:rFonts w:ascii="Cambria Math" w:hAnsi="Cambria Math"/>
                <w:lang w:val="en-US"/>
              </w:rPr>
              <m:t>α</m:t>
            </m:r>
          </m:e>
          <m:sub>
            <m:r>
              <w:rPr>
                <w:rFonts w:ascii="Cambria Math" w:hAnsi="Cambria Math"/>
                <w:lang w:val="en-US"/>
              </w:rPr>
              <m:t>2</m:t>
            </m:r>
          </m:sub>
          <m:sup>
            <m:r>
              <w:rPr>
                <w:rFonts w:ascii="Cambria Math" w:hAnsi="Cambria Math"/>
                <w:lang w:val="en-US"/>
              </w:rPr>
              <m:t>z</m:t>
            </m:r>
          </m:sup>
        </m:sSubSup>
        <m:r>
          <m:rPr>
            <m:sty m:val="p"/>
          </m:rPr>
          <w:rPr>
            <w:rFonts w:ascii="Cambria Math" w:hAnsi="Cambria Math"/>
            <w:lang w:val="en-US"/>
          </w:rPr>
          <m:t>⋅</m:t>
        </m:r>
        <m:f>
          <m:fPr>
            <m:ctrlPr>
              <w:rPr>
                <w:rFonts w:ascii="Cambria Math" w:hAnsi="Cambria Math"/>
                <w:lang w:val="en-US"/>
              </w:rPr>
            </m:ctrlPr>
          </m:fPr>
          <m:num>
            <m:r>
              <w:rPr>
                <w:rFonts w:ascii="Cambria Math" w:hAnsi="Cambria Math"/>
                <w:lang w:val="en-US"/>
              </w:rPr>
              <m:t>Y</m:t>
            </m:r>
            <m:sSubSup>
              <m:sSubSupPr>
                <m:ctrlPr>
                  <w:rPr>
                    <w:rFonts w:ascii="Cambria Math" w:hAnsi="Cambria Math"/>
                    <w:lang w:val="en-US"/>
                  </w:rPr>
                </m:ctrlPr>
              </m:sSubSupPr>
              <m:e>
                <m:r>
                  <w:rPr>
                    <w:rFonts w:ascii="Cambria Math" w:hAnsi="Cambria Math"/>
                    <w:lang w:val="en-US"/>
                  </w:rPr>
                  <m:t>D</m:t>
                </m:r>
              </m:e>
              <m:sub>
                <m:r>
                  <w:rPr>
                    <w:rFonts w:ascii="Cambria Math" w:hAnsi="Cambria Math"/>
                    <w:lang w:val="en-US"/>
                  </w:rPr>
                  <m:t>c</m:t>
                </m:r>
              </m:sub>
              <m:sup>
                <m:r>
                  <w:rPr>
                    <w:rFonts w:ascii="Cambria Math" w:hAnsi="Cambria Math"/>
                    <w:lang w:val="en-US"/>
                  </w:rPr>
                  <m:t>z</m:t>
                </m:r>
              </m:sup>
            </m:sSubSup>
          </m:num>
          <m:den>
            <m:r>
              <w:rPr>
                <w:rFonts w:ascii="Cambria Math" w:hAnsi="Cambria Math"/>
                <w:lang w:val="en-US"/>
              </w:rPr>
              <m:t>E</m:t>
            </m:r>
            <m:d>
              <m:dPr>
                <m:ctrlPr>
                  <w:rPr>
                    <w:rFonts w:ascii="Cambria Math" w:hAnsi="Cambria Math"/>
                    <w:lang w:val="en-US"/>
                  </w:rPr>
                </m:ctrlPr>
              </m:dPr>
              <m:e>
                <m:sSubSup>
                  <m:sSubSupPr>
                    <m:ctrlPr>
                      <w:rPr>
                        <w:rFonts w:ascii="Cambria Math" w:hAnsi="Cambria Math"/>
                        <w:lang w:val="en-US"/>
                      </w:rPr>
                    </m:ctrlPr>
                  </m:sSubSupPr>
                  <m:e>
                    <m:r>
                      <w:rPr>
                        <w:rFonts w:ascii="Cambria Math" w:hAnsi="Cambria Math"/>
                        <w:lang w:val="en-US"/>
                      </w:rPr>
                      <m:t>p</m:t>
                    </m:r>
                  </m:e>
                  <m:sub>
                    <m:r>
                      <w:rPr>
                        <w:rFonts w:ascii="Cambria Math" w:hAnsi="Cambria Math"/>
                        <w:lang w:val="en-US"/>
                      </w:rPr>
                      <m:t>A</m:t>
                    </m:r>
                  </m:sub>
                  <m:sup>
                    <m:r>
                      <w:rPr>
                        <w:rFonts w:ascii="Cambria Math" w:hAnsi="Cambria Math"/>
                        <w:lang w:val="en-US"/>
                      </w:rPr>
                      <m:t>z</m:t>
                    </m:r>
                  </m:sup>
                </m:sSubSup>
              </m:e>
            </m:d>
          </m:den>
        </m:f>
        <m:r>
          <m:rPr>
            <m:sty m:val="p"/>
          </m:rPr>
          <w:rPr>
            <w:rFonts w:ascii="Cambria Math" w:hAnsi="Cambria Math"/>
            <w:lang w:val="en-US"/>
          </w:rPr>
          <m:t>+</m:t>
        </m:r>
        <m:sSubSup>
          <m:sSubSupPr>
            <m:ctrlPr>
              <w:rPr>
                <w:rFonts w:ascii="Cambria Math" w:hAnsi="Cambria Math"/>
                <w:lang w:val="en-US"/>
              </w:rPr>
            </m:ctrlPr>
          </m:sSubSupPr>
          <m:e>
            <m:r>
              <w:rPr>
                <w:rFonts w:ascii="Cambria Math" w:hAnsi="Cambria Math"/>
                <w:lang w:val="en-US"/>
              </w:rPr>
              <m:t>α</m:t>
            </m:r>
          </m:e>
          <m:sub>
            <m:r>
              <w:rPr>
                <w:rFonts w:ascii="Cambria Math" w:hAnsi="Cambria Math"/>
                <w:lang w:val="en-US"/>
              </w:rPr>
              <m:t>3</m:t>
            </m:r>
          </m:sub>
          <m:sup>
            <m:r>
              <w:rPr>
                <w:rFonts w:ascii="Cambria Math" w:hAnsi="Cambria Math"/>
                <w:lang w:val="en-US"/>
              </w:rPr>
              <m:t>z</m:t>
            </m:r>
          </m:sup>
        </m:sSubSup>
        <m:r>
          <m:rPr>
            <m:sty m:val="p"/>
          </m:rPr>
          <w:rPr>
            <w:rFonts w:ascii="Cambria Math" w:hAnsi="Cambria Math"/>
            <w:lang w:val="en-US"/>
          </w:rPr>
          <m:t>⋅</m:t>
        </m:r>
        <m:f>
          <m:fPr>
            <m:ctrlPr>
              <w:rPr>
                <w:rFonts w:ascii="Cambria Math" w:hAnsi="Cambria Math"/>
                <w:lang w:val="en-US"/>
              </w:rPr>
            </m:ctrlPr>
          </m:fPr>
          <m:num>
            <m:sSubSup>
              <m:sSubSupPr>
                <m:ctrlPr>
                  <w:rPr>
                    <w:rFonts w:ascii="Cambria Math" w:hAnsi="Cambria Math"/>
                    <w:lang w:val="en-US"/>
                  </w:rPr>
                </m:ctrlPr>
              </m:sSubSupPr>
              <m:e>
                <m:r>
                  <w:rPr>
                    <w:rFonts w:ascii="Cambria Math" w:hAnsi="Cambria Math"/>
                    <w:lang w:val="en-US"/>
                  </w:rPr>
                  <m:t>V</m:t>
                </m:r>
              </m:e>
              <m:sub>
                <m:r>
                  <m:rPr>
                    <m:sty m:val="p"/>
                  </m:rPr>
                  <w:rPr>
                    <w:rFonts w:ascii="Cambria Math" w:hAnsi="Cambria Math"/>
                    <w:lang w:val="en-US"/>
                  </w:rPr>
                  <m:t>-</m:t>
                </m:r>
                <m:r>
                  <w:rPr>
                    <w:rFonts w:ascii="Cambria Math" w:hAnsi="Cambria Math"/>
                    <w:lang w:val="en-US"/>
                  </w:rPr>
                  <m:t>1</m:t>
                </m:r>
              </m:sub>
              <m:sup>
                <m:r>
                  <w:rPr>
                    <w:rFonts w:ascii="Cambria Math" w:hAnsi="Cambria Math"/>
                    <w:lang w:val="en-US"/>
                  </w:rPr>
                  <m:t>z</m:t>
                </m:r>
              </m:sup>
            </m:sSubSup>
          </m:num>
          <m:den>
            <m:sSubSup>
              <m:sSubSupPr>
                <m:ctrlPr>
                  <w:rPr>
                    <w:rFonts w:ascii="Cambria Math" w:hAnsi="Cambria Math"/>
                    <w:lang w:val="en-US"/>
                  </w:rPr>
                </m:ctrlPr>
              </m:sSubSupPr>
              <m:e>
                <m:r>
                  <w:rPr>
                    <w:rFonts w:ascii="Cambria Math" w:hAnsi="Cambria Math"/>
                    <w:lang w:val="en-US"/>
                  </w:rPr>
                  <m:t>p</m:t>
                </m:r>
              </m:e>
              <m:sub>
                <m:r>
                  <w:rPr>
                    <w:rFonts w:ascii="Cambria Math" w:hAnsi="Cambria Math"/>
                    <w:lang w:val="en-US"/>
                  </w:rPr>
                  <m:t>A</m:t>
                </m:r>
                <m:r>
                  <m:rPr>
                    <m:sty m:val="p"/>
                  </m:rPr>
                  <w:rPr>
                    <w:rFonts w:ascii="Cambria Math" w:hAnsi="Cambria Math"/>
                    <w:lang w:val="en-US"/>
                  </w:rPr>
                  <m:t>,-</m:t>
                </m:r>
                <m:r>
                  <w:rPr>
                    <w:rFonts w:ascii="Cambria Math" w:hAnsi="Cambria Math"/>
                    <w:lang w:val="en-US"/>
                  </w:rPr>
                  <m:t>1</m:t>
                </m:r>
              </m:sub>
              <m:sup>
                <m:r>
                  <w:rPr>
                    <w:rFonts w:ascii="Cambria Math" w:hAnsi="Cambria Math"/>
                    <w:lang w:val="en-US"/>
                  </w:rPr>
                  <m:t>z</m:t>
                </m:r>
              </m:sup>
            </m:sSubSup>
          </m:den>
        </m:f>
      </m:oMath>
      <w:r w:rsidR="002A5BDD" w:rsidRPr="00102440">
        <w:rPr>
          <w:lang w:val="en-US"/>
        </w:rPr>
        <w:tab/>
      </w:r>
      <w:r w:rsidR="002A5BDD" w:rsidRPr="00102440">
        <w:rPr>
          <w:lang w:val="en-US"/>
        </w:rPr>
        <w:tab/>
      </w:r>
      <w:r w:rsidR="002A5BDD" w:rsidRPr="00102440">
        <w:rPr>
          <w:lang w:val="en-US"/>
        </w:rPr>
        <w:tab/>
      </w:r>
      <w:r w:rsidR="002A5BDD" w:rsidRPr="00102440">
        <w:rPr>
          <w:lang w:val="en-US"/>
        </w:rPr>
        <w:tab/>
      </w:r>
      <w:r w:rsidR="002A5BDD" w:rsidRPr="00102440">
        <w:rPr>
          <w:lang w:val="en-US"/>
        </w:rPr>
        <w:tab/>
      </w:r>
      <w:r w:rsidR="002A5BDD" w:rsidRPr="00102440">
        <w:rPr>
          <w:lang w:val="en-US"/>
        </w:rPr>
        <w:tab/>
      </w:r>
      <w:r w:rsidR="002A5BDD" w:rsidRPr="00102440">
        <w:rPr>
          <w:lang w:val="en-US"/>
        </w:rPr>
        <w:tab/>
      </w:r>
      <w:r w:rsidR="002A5BDD" w:rsidRPr="00102440">
        <w:rPr>
          <w:lang w:val="en-US"/>
        </w:rPr>
        <w:tab/>
        <w:t>(1)</w:t>
      </w:r>
    </w:p>
    <w:p w14:paraId="448F4223" w14:textId="0D569150" w:rsidR="00290940" w:rsidRPr="00102440" w:rsidRDefault="00290940" w:rsidP="00290940">
      <w:pPr>
        <w:pStyle w:val="BodyJUST2CE"/>
        <w:rPr>
          <w:lang w:val="en-US"/>
        </w:rPr>
      </w:pPr>
      <w:r w:rsidRPr="00102440">
        <w:rPr>
          <w:lang w:val="en-US"/>
        </w:rPr>
        <w:t xml:space="preserve">where </w:t>
      </w:r>
      <m:oMath>
        <m:sSubSup>
          <m:sSubSupPr>
            <m:ctrlPr>
              <w:rPr>
                <w:rFonts w:ascii="Cambria Math" w:hAnsi="Cambria Math"/>
                <w:lang w:val="en-US"/>
              </w:rPr>
            </m:ctrlPr>
          </m:sSubSupPr>
          <m:e>
            <m:r>
              <w:rPr>
                <w:rFonts w:ascii="Cambria Math" w:hAnsi="Cambria Math"/>
                <w:lang w:val="en-US"/>
              </w:rPr>
              <m:t>p</m:t>
            </m:r>
          </m:e>
          <m:sub>
            <m:r>
              <w:rPr>
                <w:rFonts w:ascii="Cambria Math" w:hAnsi="Cambria Math"/>
                <w:lang w:val="en-US"/>
              </w:rPr>
              <m:t>A</m:t>
            </m:r>
          </m:sub>
          <m:sup>
            <m:r>
              <w:rPr>
                <w:rFonts w:ascii="Cambria Math" w:hAnsi="Cambria Math"/>
                <w:lang w:val="en-US"/>
              </w:rPr>
              <m:t>z</m:t>
            </m:r>
          </m:sup>
        </m:sSubSup>
      </m:oMath>
      <w:r w:rsidRPr="00102440">
        <w:rPr>
          <w:lang w:val="en-US"/>
        </w:rPr>
        <w:t xml:space="preserve"> is a consumer price index, while </w:t>
      </w:r>
      <m:oMath>
        <m:sSubSup>
          <m:sSubSupPr>
            <m:ctrlPr>
              <w:rPr>
                <w:rFonts w:ascii="Cambria Math" w:hAnsi="Cambria Math"/>
                <w:lang w:val="en-US"/>
              </w:rPr>
            </m:ctrlPr>
          </m:sSubSupPr>
          <m:e>
            <m:r>
              <w:rPr>
                <w:rFonts w:ascii="Cambria Math" w:hAnsi="Cambria Math"/>
                <w:lang w:val="en-US"/>
              </w:rPr>
              <m:t>α</m:t>
            </m:r>
          </m:e>
          <m:sub>
            <m:r>
              <w:rPr>
                <w:rFonts w:ascii="Cambria Math" w:hAnsi="Cambria Math"/>
                <w:lang w:val="en-US"/>
              </w:rPr>
              <m:t>1</m:t>
            </m:r>
          </m:sub>
          <m:sup>
            <m:r>
              <w:rPr>
                <w:rFonts w:ascii="Cambria Math" w:hAnsi="Cambria Math"/>
                <w:lang w:val="en-US"/>
              </w:rPr>
              <m:t>z</m:t>
            </m:r>
          </m:sup>
        </m:sSubSup>
      </m:oMath>
      <w:r w:rsidRPr="00102440">
        <w:rPr>
          <w:lang w:val="en-US"/>
        </w:rPr>
        <w:t xml:space="preserve">, </w:t>
      </w:r>
      <m:oMath>
        <m:sSubSup>
          <m:sSubSupPr>
            <m:ctrlPr>
              <w:rPr>
                <w:rFonts w:ascii="Cambria Math" w:hAnsi="Cambria Math"/>
                <w:lang w:val="en-US"/>
              </w:rPr>
            </m:ctrlPr>
          </m:sSubSupPr>
          <m:e>
            <m:r>
              <w:rPr>
                <w:rFonts w:ascii="Cambria Math" w:hAnsi="Cambria Math"/>
                <w:lang w:val="en-US"/>
              </w:rPr>
              <m:t>α</m:t>
            </m:r>
          </m:e>
          <m:sub>
            <m:r>
              <w:rPr>
                <w:rFonts w:ascii="Cambria Math" w:hAnsi="Cambria Math"/>
                <w:lang w:val="en-US"/>
              </w:rPr>
              <m:t>2</m:t>
            </m:r>
          </m:sub>
          <m:sup>
            <m:r>
              <w:rPr>
                <w:rFonts w:ascii="Cambria Math" w:hAnsi="Cambria Math"/>
                <w:lang w:val="en-US"/>
              </w:rPr>
              <m:t>z</m:t>
            </m:r>
          </m:sup>
        </m:sSubSup>
      </m:oMath>
      <w:r w:rsidRPr="00102440">
        <w:rPr>
          <w:lang w:val="en-US"/>
        </w:rPr>
        <w:t xml:space="preserve"> and </w:t>
      </w:r>
      <m:oMath>
        <m:sSubSup>
          <m:sSubSupPr>
            <m:ctrlPr>
              <w:rPr>
                <w:rFonts w:ascii="Cambria Math" w:hAnsi="Cambria Math"/>
                <w:lang w:val="en-US"/>
              </w:rPr>
            </m:ctrlPr>
          </m:sSubSupPr>
          <m:e>
            <m:r>
              <w:rPr>
                <w:rFonts w:ascii="Cambria Math" w:hAnsi="Cambria Math"/>
                <w:lang w:val="en-US"/>
              </w:rPr>
              <m:t>α</m:t>
            </m:r>
          </m:e>
          <m:sub>
            <m:r>
              <w:rPr>
                <w:rFonts w:ascii="Cambria Math" w:hAnsi="Cambria Math"/>
                <w:lang w:val="en-US"/>
              </w:rPr>
              <m:t>3</m:t>
            </m:r>
          </m:sub>
          <m:sup>
            <m:r>
              <w:rPr>
                <w:rFonts w:ascii="Cambria Math" w:hAnsi="Cambria Math"/>
                <w:lang w:val="en-US"/>
              </w:rPr>
              <m:t>z</m:t>
            </m:r>
          </m:sup>
        </m:sSubSup>
      </m:oMath>
      <w:r w:rsidRPr="00102440">
        <w:rPr>
          <w:lang w:val="en-US"/>
        </w:rPr>
        <w:t xml:space="preserve"> are the propensities to consume out of disposable labour income (</w:t>
      </w:r>
      <m:oMath>
        <m:r>
          <w:rPr>
            <w:rFonts w:ascii="Cambria Math" w:hAnsi="Cambria Math"/>
            <w:lang w:val="en-US"/>
          </w:rPr>
          <m:t>Y</m:t>
        </m:r>
        <m:sSubSup>
          <m:sSubSupPr>
            <m:ctrlPr>
              <w:rPr>
                <w:rFonts w:ascii="Cambria Math" w:hAnsi="Cambria Math"/>
                <w:lang w:val="en-US"/>
              </w:rPr>
            </m:ctrlPr>
          </m:sSubSupPr>
          <m:e>
            <m:r>
              <w:rPr>
                <w:rFonts w:ascii="Cambria Math" w:hAnsi="Cambria Math"/>
                <w:lang w:val="en-US"/>
              </w:rPr>
              <m:t>D</m:t>
            </m:r>
          </m:e>
          <m:sub>
            <m:r>
              <w:rPr>
                <w:rFonts w:ascii="Cambria Math" w:hAnsi="Cambria Math"/>
                <w:lang w:val="en-US"/>
              </w:rPr>
              <m:t>w</m:t>
            </m:r>
          </m:sub>
          <m:sup>
            <m:r>
              <w:rPr>
                <w:rFonts w:ascii="Cambria Math" w:hAnsi="Cambria Math"/>
                <w:lang w:val="en-US"/>
              </w:rPr>
              <m:t>z</m:t>
            </m:r>
          </m:sup>
        </m:sSubSup>
      </m:oMath>
      <w:r w:rsidRPr="00102440">
        <w:rPr>
          <w:lang w:val="en-US"/>
        </w:rPr>
        <w:t>), disposable capital income (</w:t>
      </w:r>
      <m:oMath>
        <m:r>
          <w:rPr>
            <w:rFonts w:ascii="Cambria Math" w:hAnsi="Cambria Math"/>
            <w:lang w:val="en-US"/>
          </w:rPr>
          <m:t>Y</m:t>
        </m:r>
        <m:sSubSup>
          <m:sSubSupPr>
            <m:ctrlPr>
              <w:rPr>
                <w:rFonts w:ascii="Cambria Math" w:hAnsi="Cambria Math"/>
                <w:lang w:val="en-US"/>
              </w:rPr>
            </m:ctrlPr>
          </m:sSubSupPr>
          <m:e>
            <m:r>
              <w:rPr>
                <w:rFonts w:ascii="Cambria Math" w:hAnsi="Cambria Math"/>
                <w:lang w:val="en-US"/>
              </w:rPr>
              <m:t>D</m:t>
            </m:r>
          </m:e>
          <m:sub>
            <m:r>
              <w:rPr>
                <w:rFonts w:ascii="Cambria Math" w:hAnsi="Cambria Math"/>
                <w:lang w:val="en-US"/>
              </w:rPr>
              <m:t>c</m:t>
            </m:r>
          </m:sub>
          <m:sup>
            <m:r>
              <w:rPr>
                <w:rFonts w:ascii="Cambria Math" w:hAnsi="Cambria Math"/>
                <w:lang w:val="en-US"/>
              </w:rPr>
              <m:t>z</m:t>
            </m:r>
          </m:sup>
        </m:sSubSup>
      </m:oMath>
      <w:r w:rsidRPr="00102440">
        <w:rPr>
          <w:lang w:val="en-US"/>
        </w:rPr>
        <w:t>) and net wealth (</w:t>
      </w:r>
      <m:oMath>
        <m:sSup>
          <m:sSupPr>
            <m:ctrlPr>
              <w:rPr>
                <w:rFonts w:ascii="Cambria Math" w:hAnsi="Cambria Math"/>
                <w:lang w:val="en-US"/>
              </w:rPr>
            </m:ctrlPr>
          </m:sSupPr>
          <m:e>
            <m:r>
              <w:rPr>
                <w:rFonts w:ascii="Cambria Math" w:hAnsi="Cambria Math"/>
                <w:lang w:val="en-US"/>
              </w:rPr>
              <m:t>V</m:t>
            </m:r>
          </m:e>
          <m:sup>
            <m:r>
              <w:rPr>
                <w:rFonts w:ascii="Cambria Math" w:hAnsi="Cambria Math"/>
                <w:lang w:val="en-US"/>
              </w:rPr>
              <m:t>z</m:t>
            </m:r>
          </m:sup>
        </m:sSup>
      </m:oMath>
      <w:r w:rsidRPr="00102440">
        <w:rPr>
          <w:lang w:val="en-US"/>
        </w:rPr>
        <w:t>), respectively.</w:t>
      </w:r>
      <w:r w:rsidRPr="00102440">
        <w:rPr>
          <w:vertAlign w:val="superscript"/>
          <w:lang w:val="en-US"/>
        </w:rPr>
        <w:footnoteReference w:id="11"/>
      </w:r>
    </w:p>
    <w:p w14:paraId="46E90FDB" w14:textId="77777777" w:rsidR="00290940" w:rsidRPr="00102440" w:rsidRDefault="00290940" w:rsidP="00290940">
      <w:pPr>
        <w:pStyle w:val="BodyJUST2CE"/>
        <w:rPr>
          <w:lang w:val="en-US"/>
        </w:rPr>
      </w:pPr>
      <w:r w:rsidRPr="00102440">
        <w:rPr>
          <w:lang w:val="en-US"/>
        </w:rPr>
        <w:t xml:space="preserve">Disposable income is net domestic incomes from firms and banks </w:t>
      </w:r>
      <w:r w:rsidRPr="00102440">
        <w:rPr>
          <w:i/>
          <w:iCs/>
          <w:lang w:val="en-US"/>
        </w:rPr>
        <w:t>plus</w:t>
      </w:r>
      <w:r w:rsidRPr="00102440">
        <w:rPr>
          <w:lang w:val="en-US"/>
        </w:rPr>
        <w:t xml:space="preserve"> received interests on bank deposits and government debt </w:t>
      </w:r>
      <w:r w:rsidRPr="00102440">
        <w:rPr>
          <w:i/>
          <w:iCs/>
          <w:lang w:val="en-US"/>
        </w:rPr>
        <w:t>plus</w:t>
      </w:r>
      <w:r w:rsidRPr="00102440">
        <w:rPr>
          <w:lang w:val="en-US"/>
        </w:rPr>
        <w:t xml:space="preserve"> capital gains on holdings of foreign bills and shares </w:t>
      </w:r>
      <w:r w:rsidRPr="00102440">
        <w:rPr>
          <w:i/>
          <w:iCs/>
          <w:lang w:val="en-US"/>
        </w:rPr>
        <w:t>minus</w:t>
      </w:r>
      <w:r w:rsidRPr="00102440">
        <w:rPr>
          <w:lang w:val="en-US"/>
        </w:rPr>
        <w:t xml:space="preserve"> taxes and interest payments on personal loans:</w:t>
      </w:r>
    </w:p>
    <w:p w14:paraId="761227E9" w14:textId="3C72FB7C" w:rsidR="00290940" w:rsidRPr="00102440" w:rsidRDefault="00377183" w:rsidP="00290940">
      <w:pPr>
        <w:pStyle w:val="BodyJUST2CE"/>
        <w:rPr>
          <w:lang w:val="en-US"/>
        </w:rPr>
      </w:pPr>
      <m:oMath>
        <m:m>
          <m:mPr>
            <m:plcHide m:val="1"/>
            <m:mcs>
              <m:mc>
                <m:mcPr>
                  <m:count m:val="1"/>
                  <m:mcJc m:val="right"/>
                </m:mcPr>
              </m:mc>
              <m:mc>
                <m:mcPr>
                  <m:count m:val="1"/>
                  <m:mcJc m:val="left"/>
                </m:mcPr>
              </m:mc>
            </m:mcs>
            <m:ctrlPr>
              <w:rPr>
                <w:rFonts w:ascii="Cambria Math" w:hAnsi="Cambria Math"/>
                <w:lang w:val="en-US"/>
              </w:rPr>
            </m:ctrlPr>
          </m:mPr>
          <m:mr>
            <m:e>
              <m:r>
                <w:rPr>
                  <w:rFonts w:ascii="Cambria Math" w:hAnsi="Cambria Math"/>
                  <w:lang w:val="en-US"/>
                </w:rPr>
                <m:t>Y</m:t>
              </m:r>
              <m:sSup>
                <m:sSupPr>
                  <m:ctrlPr>
                    <w:rPr>
                      <w:rFonts w:ascii="Cambria Math" w:hAnsi="Cambria Math"/>
                      <w:lang w:val="en-US"/>
                    </w:rPr>
                  </m:ctrlPr>
                </m:sSupPr>
                <m:e>
                  <m:r>
                    <w:rPr>
                      <w:rFonts w:ascii="Cambria Math" w:hAnsi="Cambria Math"/>
                      <w:lang w:val="en-US"/>
                    </w:rPr>
                    <m:t>D</m:t>
                  </m:r>
                </m:e>
                <m:sup>
                  <m:r>
                    <w:rPr>
                      <w:rFonts w:ascii="Cambria Math" w:hAnsi="Cambria Math"/>
                      <w:lang w:val="en-US"/>
                    </w:rPr>
                    <m:t>z</m:t>
                  </m:r>
                </m:sup>
              </m:sSup>
            </m:e>
            <m:e>
              <m:r>
                <m:rPr>
                  <m:sty m:val="p"/>
                </m:rPr>
                <w:rPr>
                  <w:rFonts w:ascii="Cambria Math" w:hAnsi="Cambria Math"/>
                  <w:lang w:val="en-US"/>
                </w:rPr>
                <m:t>=</m:t>
              </m:r>
              <m:r>
                <w:rPr>
                  <w:rFonts w:ascii="Cambria Math" w:hAnsi="Cambria Math"/>
                  <w:lang w:val="en-US"/>
                </w:rPr>
                <m:t>W</m:t>
              </m:r>
              <m:sSup>
                <m:sSupPr>
                  <m:ctrlPr>
                    <w:rPr>
                      <w:rFonts w:ascii="Cambria Math" w:hAnsi="Cambria Math"/>
                      <w:lang w:val="en-US"/>
                    </w:rPr>
                  </m:ctrlPr>
                </m:sSupPr>
                <m:e>
                  <m:r>
                    <w:rPr>
                      <w:rFonts w:ascii="Cambria Math" w:hAnsi="Cambria Math"/>
                      <w:lang w:val="en-US"/>
                    </w:rPr>
                    <m:t>B</m:t>
                  </m:r>
                </m:e>
                <m:sup>
                  <m:r>
                    <w:rPr>
                      <w:rFonts w:ascii="Cambria Math" w:hAnsi="Cambria Math"/>
                      <w:lang w:val="en-US"/>
                    </w:rPr>
                    <m:t>z</m:t>
                  </m:r>
                </m:sup>
              </m:sSup>
              <m:r>
                <m:rPr>
                  <m:sty m:val="p"/>
                </m:rPr>
                <w:rPr>
                  <w:rFonts w:ascii="Cambria Math" w:hAnsi="Cambria Math"/>
                  <w:lang w:val="en-US"/>
                </w:rPr>
                <m:t>+</m:t>
              </m:r>
              <m:r>
                <w:rPr>
                  <w:rFonts w:ascii="Cambria Math" w:hAnsi="Cambria Math"/>
                  <w:lang w:val="en-US"/>
                </w:rPr>
                <m:t>DI</m:t>
              </m:r>
              <m:sSup>
                <m:sSupPr>
                  <m:ctrlPr>
                    <w:rPr>
                      <w:rFonts w:ascii="Cambria Math" w:hAnsi="Cambria Math"/>
                      <w:lang w:val="en-US"/>
                    </w:rPr>
                  </m:ctrlPr>
                </m:sSupPr>
                <m:e>
                  <m:r>
                    <w:rPr>
                      <w:rFonts w:ascii="Cambria Math" w:hAnsi="Cambria Math"/>
                      <w:lang w:val="en-US"/>
                    </w:rPr>
                    <m:t>V</m:t>
                  </m:r>
                </m:e>
                <m:sup>
                  <m:r>
                    <w:rPr>
                      <w:rFonts w:ascii="Cambria Math" w:hAnsi="Cambria Math"/>
                      <w:lang w:val="en-US"/>
                    </w:rPr>
                    <m:t>z</m:t>
                  </m:r>
                </m:sup>
              </m:sSup>
              <m:r>
                <m:rPr>
                  <m:sty m:val="p"/>
                </m:rPr>
                <w:rPr>
                  <w:rFonts w:ascii="Cambria Math" w:hAnsi="Cambria Math"/>
                  <w:lang w:val="en-US"/>
                </w:rPr>
                <m:t>+</m:t>
              </m:r>
              <m:r>
                <w:rPr>
                  <w:rFonts w:ascii="Cambria Math" w:hAnsi="Cambria Math"/>
                  <w:lang w:val="en-US"/>
                </w:rPr>
                <m:t>F</m:t>
              </m:r>
              <m:sSup>
                <m:sSupPr>
                  <m:ctrlPr>
                    <w:rPr>
                      <w:rFonts w:ascii="Cambria Math" w:hAnsi="Cambria Math"/>
                      <w:lang w:val="en-US"/>
                    </w:rPr>
                  </m:ctrlPr>
                </m:sSupPr>
                <m:e>
                  <m:r>
                    <w:rPr>
                      <w:rFonts w:ascii="Cambria Math" w:hAnsi="Cambria Math"/>
                      <w:lang w:val="en-US"/>
                    </w:rPr>
                    <m:t>B</m:t>
                  </m:r>
                </m:e>
                <m:sup>
                  <m:r>
                    <w:rPr>
                      <w:rFonts w:ascii="Cambria Math" w:hAnsi="Cambria Math"/>
                      <w:lang w:val="en-US"/>
                    </w:rPr>
                    <m:t>z</m:t>
                  </m:r>
                </m:sup>
              </m:sSup>
              <m:r>
                <m:rPr>
                  <m:sty m:val="p"/>
                </m:rPr>
                <w:rPr>
                  <w:rFonts w:ascii="Cambria Math" w:hAnsi="Cambria Math"/>
                  <w:lang w:val="en-US"/>
                </w:rPr>
                <m:t>+</m:t>
              </m:r>
            </m:e>
          </m:mr>
          <m:mr>
            <m:e/>
            <m:e>
              <m:r>
                <m:rPr>
                  <m:sty m:val="p"/>
                </m:rPr>
                <w:rPr>
                  <w:rFonts w:ascii="Cambria Math" w:hAnsi="Cambria Math"/>
                  <w:lang w:val="en-US"/>
                </w:rPr>
                <m:t>+</m:t>
              </m:r>
              <m:sSubSup>
                <m:sSubSupPr>
                  <m:ctrlPr>
                    <w:rPr>
                      <w:rFonts w:ascii="Cambria Math" w:hAnsi="Cambria Math"/>
                      <w:lang w:val="en-US"/>
                    </w:rPr>
                  </m:ctrlPr>
                </m:sSubSupPr>
                <m:e>
                  <m:r>
                    <w:rPr>
                      <w:rFonts w:ascii="Cambria Math" w:hAnsi="Cambria Math"/>
                      <w:lang w:val="en-US"/>
                    </w:rPr>
                    <m:t>r</m:t>
                  </m:r>
                </m:e>
                <m:sub>
                  <m:r>
                    <w:rPr>
                      <w:rFonts w:ascii="Cambria Math" w:hAnsi="Cambria Math"/>
                      <w:lang w:val="en-US"/>
                    </w:rPr>
                    <m:t>m</m:t>
                  </m:r>
                  <m:r>
                    <m:rPr>
                      <m:sty m:val="p"/>
                    </m:rPr>
                    <w:rPr>
                      <w:rFonts w:ascii="Cambria Math" w:hAnsi="Cambria Math"/>
                      <w:lang w:val="en-US"/>
                    </w:rPr>
                    <m:t>,-</m:t>
                  </m:r>
                  <m:r>
                    <w:rPr>
                      <w:rFonts w:ascii="Cambria Math" w:hAnsi="Cambria Math"/>
                      <w:lang w:val="en-US"/>
                    </w:rPr>
                    <m:t>1</m:t>
                  </m:r>
                </m:sub>
                <m:sup>
                  <m:r>
                    <w:rPr>
                      <w:rFonts w:ascii="Cambria Math" w:hAnsi="Cambria Math"/>
                      <w:lang w:val="en-US"/>
                    </w:rPr>
                    <m:t>z</m:t>
                  </m:r>
                </m:sup>
              </m:sSubSup>
              <m:r>
                <m:rPr>
                  <m:sty m:val="p"/>
                </m:rPr>
                <w:rPr>
                  <w:rFonts w:ascii="Cambria Math" w:hAnsi="Cambria Math"/>
                  <w:lang w:val="en-US"/>
                </w:rPr>
                <m:t>⋅</m:t>
              </m:r>
              <m:sSubSup>
                <m:sSubSupPr>
                  <m:ctrlPr>
                    <w:rPr>
                      <w:rFonts w:ascii="Cambria Math" w:hAnsi="Cambria Math"/>
                      <w:lang w:val="en-US"/>
                    </w:rPr>
                  </m:ctrlPr>
                </m:sSubSupPr>
                <m:e>
                  <m:r>
                    <w:rPr>
                      <w:rFonts w:ascii="Cambria Math" w:hAnsi="Cambria Math"/>
                      <w:lang w:val="en-US"/>
                    </w:rPr>
                    <m:t>M</m:t>
                  </m:r>
                </m:e>
                <m:sub>
                  <m:r>
                    <w:rPr>
                      <w:rFonts w:ascii="Cambria Math" w:hAnsi="Cambria Math"/>
                      <w:lang w:val="en-US"/>
                    </w:rPr>
                    <m:t>h</m:t>
                  </m:r>
                  <m:r>
                    <m:rPr>
                      <m:sty m:val="p"/>
                    </m:rPr>
                    <w:rPr>
                      <w:rFonts w:ascii="Cambria Math" w:hAnsi="Cambria Math"/>
                      <w:lang w:val="en-US"/>
                    </w:rPr>
                    <m:t>,-</m:t>
                  </m:r>
                  <m:r>
                    <w:rPr>
                      <w:rFonts w:ascii="Cambria Math" w:hAnsi="Cambria Math"/>
                      <w:lang w:val="en-US"/>
                    </w:rPr>
                    <m:t>1</m:t>
                  </m:r>
                </m:sub>
                <m:sup>
                  <m:r>
                    <w:rPr>
                      <w:rFonts w:ascii="Cambria Math" w:hAnsi="Cambria Math"/>
                      <w:lang w:val="en-US"/>
                    </w:rPr>
                    <m:t>z</m:t>
                  </m:r>
                </m:sup>
              </m:sSubSup>
              <m:r>
                <m:rPr>
                  <m:sty m:val="p"/>
                </m:rPr>
                <w:rPr>
                  <w:rFonts w:ascii="Cambria Math" w:hAnsi="Cambria Math"/>
                  <w:lang w:val="en-US"/>
                </w:rPr>
                <m:t>+</m:t>
              </m:r>
              <m:sSubSup>
                <m:sSubSupPr>
                  <m:ctrlPr>
                    <w:rPr>
                      <w:rFonts w:ascii="Cambria Math" w:hAnsi="Cambria Math"/>
                      <w:lang w:val="en-US"/>
                    </w:rPr>
                  </m:ctrlPr>
                </m:sSubSupPr>
                <m:e>
                  <m:r>
                    <w:rPr>
                      <w:rFonts w:ascii="Cambria Math" w:hAnsi="Cambria Math"/>
                      <w:lang w:val="en-US"/>
                    </w:rPr>
                    <m:t>r</m:t>
                  </m:r>
                </m:e>
                <m:sub>
                  <m:r>
                    <w:rPr>
                      <w:rFonts w:ascii="Cambria Math" w:hAnsi="Cambria Math"/>
                      <w:lang w:val="en-US"/>
                    </w:rPr>
                    <m:t>b</m:t>
                  </m:r>
                  <m:r>
                    <m:rPr>
                      <m:sty m:val="p"/>
                    </m:rPr>
                    <w:rPr>
                      <w:rFonts w:ascii="Cambria Math" w:hAnsi="Cambria Math"/>
                      <w:lang w:val="en-US"/>
                    </w:rPr>
                    <m:t>,-</m:t>
                  </m:r>
                  <m:r>
                    <w:rPr>
                      <w:rFonts w:ascii="Cambria Math" w:hAnsi="Cambria Math"/>
                      <w:lang w:val="en-US"/>
                    </w:rPr>
                    <m:t>1</m:t>
                  </m:r>
                </m:sub>
                <m:sup>
                  <m:r>
                    <w:rPr>
                      <w:rFonts w:ascii="Cambria Math" w:hAnsi="Cambria Math"/>
                      <w:lang w:val="en-US"/>
                    </w:rPr>
                    <m:t>z</m:t>
                  </m:r>
                </m:sup>
              </m:sSubSup>
              <m:r>
                <m:rPr>
                  <m:sty m:val="p"/>
                </m:rPr>
                <w:rPr>
                  <w:rFonts w:ascii="Cambria Math" w:hAnsi="Cambria Math"/>
                  <w:lang w:val="en-US"/>
                </w:rPr>
                <m:t>⋅</m:t>
              </m:r>
              <m:sSubSup>
                <m:sSubSupPr>
                  <m:ctrlPr>
                    <w:rPr>
                      <w:rFonts w:ascii="Cambria Math" w:hAnsi="Cambria Math"/>
                      <w:lang w:val="en-US"/>
                    </w:rPr>
                  </m:ctrlPr>
                </m:sSubSupPr>
                <m:e>
                  <m:r>
                    <w:rPr>
                      <w:rFonts w:ascii="Cambria Math" w:hAnsi="Cambria Math"/>
                      <w:lang w:val="en-US"/>
                    </w:rPr>
                    <m:t>B</m:t>
                  </m:r>
                </m:e>
                <m:sub>
                  <m:r>
                    <w:rPr>
                      <w:rFonts w:ascii="Cambria Math" w:hAnsi="Cambria Math"/>
                      <w:lang w:val="en-US"/>
                    </w:rPr>
                    <m:t>s</m:t>
                  </m:r>
                  <m:r>
                    <m:rPr>
                      <m:sty m:val="p"/>
                    </m:rPr>
                    <w:rPr>
                      <w:rFonts w:ascii="Cambria Math" w:hAnsi="Cambria Math"/>
                      <w:lang w:val="en-US"/>
                    </w:rPr>
                    <m:t>,</m:t>
                  </m:r>
                  <m:r>
                    <w:rPr>
                      <w:rFonts w:ascii="Cambria Math" w:hAnsi="Cambria Math"/>
                      <w:lang w:val="en-US"/>
                    </w:rPr>
                    <m:t>z</m:t>
                  </m:r>
                  <m:r>
                    <m:rPr>
                      <m:sty m:val="p"/>
                    </m:rPr>
                    <w:rPr>
                      <w:rFonts w:ascii="Cambria Math" w:hAnsi="Cambria Math"/>
                      <w:lang w:val="en-US"/>
                    </w:rPr>
                    <m:t>,-</m:t>
                  </m:r>
                  <m:r>
                    <w:rPr>
                      <w:rFonts w:ascii="Cambria Math" w:hAnsi="Cambria Math"/>
                      <w:lang w:val="en-US"/>
                    </w:rPr>
                    <m:t>1</m:t>
                  </m:r>
                </m:sub>
                <m:sup>
                  <m:r>
                    <w:rPr>
                      <w:rFonts w:ascii="Cambria Math" w:hAnsi="Cambria Math"/>
                      <w:lang w:val="en-US"/>
                    </w:rPr>
                    <m:t>z</m:t>
                  </m:r>
                </m:sup>
              </m:sSubSup>
              <m:r>
                <m:rPr>
                  <m:sty m:val="p"/>
                </m:rPr>
                <w:rPr>
                  <w:rFonts w:ascii="Cambria Math" w:hAnsi="Cambria Math"/>
                  <w:lang w:val="en-US"/>
                </w:rPr>
                <m:t>+</m:t>
              </m:r>
              <m:r>
                <w:rPr>
                  <w:rFonts w:ascii="Cambria Math" w:hAnsi="Cambria Math"/>
                  <w:lang w:val="en-US"/>
                </w:rPr>
                <m:t>x</m:t>
              </m:r>
              <m:sSubSup>
                <m:sSubSupPr>
                  <m:ctrlPr>
                    <w:rPr>
                      <w:rFonts w:ascii="Cambria Math" w:hAnsi="Cambria Math"/>
                      <w:lang w:val="en-US"/>
                    </w:rPr>
                  </m:ctrlPr>
                </m:sSubSupPr>
                <m:e>
                  <m:r>
                    <w:rPr>
                      <w:rFonts w:ascii="Cambria Math" w:hAnsi="Cambria Math"/>
                      <w:lang w:val="en-US"/>
                    </w:rPr>
                    <m:t>r</m:t>
                  </m:r>
                </m:e>
                <m:sub>
                  <m:r>
                    <m:rPr>
                      <m:sty m:val="p"/>
                    </m:rPr>
                    <w:rPr>
                      <w:rFonts w:ascii="Cambria Math" w:hAnsi="Cambria Math"/>
                      <w:lang w:val="en-US"/>
                    </w:rPr>
                    <m:t>-</m:t>
                  </m:r>
                  <m:r>
                    <w:rPr>
                      <w:rFonts w:ascii="Cambria Math" w:hAnsi="Cambria Math"/>
                      <w:lang w:val="en-US"/>
                    </w:rPr>
                    <m:t>1</m:t>
                  </m:r>
                </m:sub>
                <m:sup>
                  <m:r>
                    <w:rPr>
                      <w:rFonts w:ascii="Cambria Math" w:hAnsi="Cambria Math"/>
                      <w:lang w:val="en-US"/>
                    </w:rPr>
                    <m:t>f</m:t>
                  </m:r>
                </m:sup>
              </m:sSubSup>
              <m:r>
                <m:rPr>
                  <m:sty m:val="p"/>
                </m:rPr>
                <w:rPr>
                  <w:rFonts w:ascii="Cambria Math" w:hAnsi="Cambria Math"/>
                  <w:lang w:val="en-US"/>
                </w:rPr>
                <m:t>⋅</m:t>
              </m:r>
              <m:sSubSup>
                <m:sSubSupPr>
                  <m:ctrlPr>
                    <w:rPr>
                      <w:rFonts w:ascii="Cambria Math" w:hAnsi="Cambria Math"/>
                      <w:lang w:val="en-US"/>
                    </w:rPr>
                  </m:ctrlPr>
                </m:sSubSupPr>
                <m:e>
                  <m:r>
                    <w:rPr>
                      <w:rFonts w:ascii="Cambria Math" w:hAnsi="Cambria Math"/>
                      <w:lang w:val="en-US"/>
                    </w:rPr>
                    <m:t>r</m:t>
                  </m:r>
                </m:e>
                <m:sub>
                  <m:r>
                    <w:rPr>
                      <w:rFonts w:ascii="Cambria Math" w:hAnsi="Cambria Math"/>
                      <w:lang w:val="en-US"/>
                    </w:rPr>
                    <m:t>b</m:t>
                  </m:r>
                  <m:r>
                    <m:rPr>
                      <m:sty m:val="p"/>
                    </m:rPr>
                    <w:rPr>
                      <w:rFonts w:ascii="Cambria Math" w:hAnsi="Cambria Math"/>
                      <w:lang w:val="en-US"/>
                    </w:rPr>
                    <m:t>,-</m:t>
                  </m:r>
                  <m:r>
                    <w:rPr>
                      <w:rFonts w:ascii="Cambria Math" w:hAnsi="Cambria Math"/>
                      <w:lang w:val="en-US"/>
                    </w:rPr>
                    <m:t>1</m:t>
                  </m:r>
                </m:sub>
                <m:sup>
                  <m:r>
                    <w:rPr>
                      <w:rFonts w:ascii="Cambria Math" w:hAnsi="Cambria Math"/>
                      <w:lang w:val="en-US"/>
                    </w:rPr>
                    <m:t>f</m:t>
                  </m:r>
                </m:sup>
              </m:sSubSup>
              <m:r>
                <m:rPr>
                  <m:sty m:val="p"/>
                </m:rPr>
                <w:rPr>
                  <w:rFonts w:ascii="Cambria Math" w:hAnsi="Cambria Math"/>
                  <w:lang w:val="en-US"/>
                </w:rPr>
                <m:t>⋅</m:t>
              </m:r>
              <m:sSubSup>
                <m:sSubSupPr>
                  <m:ctrlPr>
                    <w:rPr>
                      <w:rFonts w:ascii="Cambria Math" w:hAnsi="Cambria Math"/>
                      <w:lang w:val="en-US"/>
                    </w:rPr>
                  </m:ctrlPr>
                </m:sSubSupPr>
                <m:e>
                  <m:r>
                    <w:rPr>
                      <w:rFonts w:ascii="Cambria Math" w:hAnsi="Cambria Math"/>
                      <w:lang w:val="en-US"/>
                    </w:rPr>
                    <m:t>B</m:t>
                  </m:r>
                </m:e>
                <m:sub>
                  <m:r>
                    <w:rPr>
                      <w:rFonts w:ascii="Cambria Math" w:hAnsi="Cambria Math"/>
                      <w:lang w:val="en-US"/>
                    </w:rPr>
                    <m:t>s</m:t>
                  </m:r>
                  <m:r>
                    <m:rPr>
                      <m:sty m:val="p"/>
                    </m:rPr>
                    <w:rPr>
                      <w:rFonts w:ascii="Cambria Math" w:hAnsi="Cambria Math"/>
                      <w:lang w:val="en-US"/>
                    </w:rPr>
                    <m:t>,</m:t>
                  </m:r>
                  <m:r>
                    <w:rPr>
                      <w:rFonts w:ascii="Cambria Math" w:hAnsi="Cambria Math"/>
                      <w:lang w:val="en-US"/>
                    </w:rPr>
                    <m:t>z</m:t>
                  </m:r>
                  <m:r>
                    <m:rPr>
                      <m:sty m:val="p"/>
                    </m:rPr>
                    <w:rPr>
                      <w:rFonts w:ascii="Cambria Math" w:hAnsi="Cambria Math"/>
                      <w:lang w:val="en-US"/>
                    </w:rPr>
                    <m:t>,-</m:t>
                  </m:r>
                  <m:r>
                    <w:rPr>
                      <w:rFonts w:ascii="Cambria Math" w:hAnsi="Cambria Math"/>
                      <w:lang w:val="en-US"/>
                    </w:rPr>
                    <m:t>1</m:t>
                  </m:r>
                </m:sub>
                <m:sup>
                  <m:r>
                    <w:rPr>
                      <w:rFonts w:ascii="Cambria Math" w:hAnsi="Cambria Math"/>
                      <w:lang w:val="en-US"/>
                    </w:rPr>
                    <m:t>f</m:t>
                  </m:r>
                </m:sup>
              </m:sSubSup>
              <m:r>
                <m:rPr>
                  <m:sty m:val="p"/>
                </m:rPr>
                <w:rPr>
                  <w:rFonts w:ascii="Cambria Math" w:hAnsi="Cambria Math"/>
                  <w:lang w:val="en-US"/>
                </w:rPr>
                <m:t>+</m:t>
              </m:r>
            </m:e>
          </m:mr>
          <m:mr>
            <m:e/>
            <m:e>
              <m:r>
                <m:rPr>
                  <m:sty m:val="p"/>
                </m:rPr>
                <w:rPr>
                  <w:rFonts w:ascii="Cambria Math" w:hAnsi="Cambria Math"/>
                  <w:lang w:val="en-US"/>
                </w:rPr>
                <m:t>+</m:t>
              </m:r>
              <m:r>
                <w:rPr>
                  <w:rFonts w:ascii="Cambria Math" w:hAnsi="Cambria Math"/>
                  <w:lang w:val="en-US"/>
                </w:rPr>
                <m:t>Δx</m:t>
              </m:r>
              <m:sSup>
                <m:sSupPr>
                  <m:ctrlPr>
                    <w:rPr>
                      <w:rFonts w:ascii="Cambria Math" w:hAnsi="Cambria Math"/>
                      <w:lang w:val="en-US"/>
                    </w:rPr>
                  </m:ctrlPr>
                </m:sSupPr>
                <m:e>
                  <m:r>
                    <w:rPr>
                      <w:rFonts w:ascii="Cambria Math" w:hAnsi="Cambria Math"/>
                      <w:lang w:val="en-US"/>
                    </w:rPr>
                    <m:t>r</m:t>
                  </m:r>
                </m:e>
                <m:sup>
                  <m:r>
                    <w:rPr>
                      <w:rFonts w:ascii="Cambria Math" w:hAnsi="Cambria Math"/>
                      <w:lang w:val="en-US"/>
                    </w:rPr>
                    <m:t>f</m:t>
                  </m:r>
                </m:sup>
              </m:sSup>
              <m:r>
                <m:rPr>
                  <m:sty m:val="p"/>
                </m:rPr>
                <w:rPr>
                  <w:rFonts w:ascii="Cambria Math" w:hAnsi="Cambria Math"/>
                  <w:lang w:val="en-US"/>
                </w:rPr>
                <m:t>⋅</m:t>
              </m:r>
              <m:d>
                <m:dPr>
                  <m:ctrlPr>
                    <w:rPr>
                      <w:rFonts w:ascii="Cambria Math" w:hAnsi="Cambria Math"/>
                      <w:lang w:val="en-US"/>
                    </w:rPr>
                  </m:ctrlPr>
                </m:dPr>
                <m:e>
                  <m:sSubSup>
                    <m:sSubSupPr>
                      <m:ctrlPr>
                        <w:rPr>
                          <w:rFonts w:ascii="Cambria Math" w:hAnsi="Cambria Math"/>
                          <w:lang w:val="en-US"/>
                        </w:rPr>
                      </m:ctrlPr>
                    </m:sSubSupPr>
                    <m:e>
                      <m:r>
                        <w:rPr>
                          <w:rFonts w:ascii="Cambria Math" w:hAnsi="Cambria Math"/>
                          <w:lang w:val="en-US"/>
                        </w:rPr>
                        <m:t>B</m:t>
                      </m:r>
                    </m:e>
                    <m:sub>
                      <m:r>
                        <w:rPr>
                          <w:rFonts w:ascii="Cambria Math" w:hAnsi="Cambria Math"/>
                          <w:lang w:val="en-US"/>
                        </w:rPr>
                        <m:t>s</m:t>
                      </m:r>
                      <m:r>
                        <m:rPr>
                          <m:sty m:val="p"/>
                        </m:rPr>
                        <w:rPr>
                          <w:rFonts w:ascii="Cambria Math" w:hAnsi="Cambria Math"/>
                          <w:lang w:val="en-US"/>
                        </w:rPr>
                        <m:t>,</m:t>
                      </m:r>
                      <m:r>
                        <w:rPr>
                          <w:rFonts w:ascii="Cambria Math" w:hAnsi="Cambria Math"/>
                          <w:lang w:val="en-US"/>
                        </w:rPr>
                        <m:t>z</m:t>
                      </m:r>
                      <m:r>
                        <m:rPr>
                          <m:sty m:val="p"/>
                        </m:rPr>
                        <w:rPr>
                          <w:rFonts w:ascii="Cambria Math" w:hAnsi="Cambria Math"/>
                          <w:lang w:val="en-US"/>
                        </w:rPr>
                        <m:t>,-</m:t>
                      </m:r>
                      <m:r>
                        <w:rPr>
                          <w:rFonts w:ascii="Cambria Math" w:hAnsi="Cambria Math"/>
                          <w:lang w:val="en-US"/>
                        </w:rPr>
                        <m:t>1</m:t>
                      </m:r>
                    </m:sub>
                    <m:sup>
                      <m:r>
                        <w:rPr>
                          <w:rFonts w:ascii="Cambria Math" w:hAnsi="Cambria Math"/>
                          <w:lang w:val="en-US"/>
                        </w:rPr>
                        <m:t>f</m:t>
                      </m:r>
                    </m:sup>
                  </m:sSubSup>
                  <m:r>
                    <m:rPr>
                      <m:sty m:val="p"/>
                    </m:rPr>
                    <w:rPr>
                      <w:rFonts w:ascii="Cambria Math" w:hAnsi="Cambria Math"/>
                      <w:lang w:val="en-US"/>
                    </w:rPr>
                    <m:t>+</m:t>
                  </m:r>
                  <m:sSubSup>
                    <m:sSubSupPr>
                      <m:ctrlPr>
                        <w:rPr>
                          <w:rFonts w:ascii="Cambria Math" w:hAnsi="Cambria Math"/>
                          <w:lang w:val="en-US"/>
                        </w:rPr>
                      </m:ctrlPr>
                    </m:sSubSupPr>
                    <m:e>
                      <m:r>
                        <w:rPr>
                          <w:rFonts w:ascii="Cambria Math" w:hAnsi="Cambria Math"/>
                          <w:lang w:val="en-US"/>
                        </w:rPr>
                        <m:t>E</m:t>
                      </m:r>
                    </m:e>
                    <m:sub>
                      <m:r>
                        <w:rPr>
                          <w:rFonts w:ascii="Cambria Math" w:hAnsi="Cambria Math"/>
                          <w:lang w:val="en-US"/>
                        </w:rPr>
                        <m:t>s</m:t>
                      </m:r>
                      <m:r>
                        <m:rPr>
                          <m:sty m:val="p"/>
                        </m:rPr>
                        <w:rPr>
                          <w:rFonts w:ascii="Cambria Math" w:hAnsi="Cambria Math"/>
                          <w:lang w:val="en-US"/>
                        </w:rPr>
                        <m:t>,</m:t>
                      </m:r>
                      <m:r>
                        <w:rPr>
                          <w:rFonts w:ascii="Cambria Math" w:hAnsi="Cambria Math"/>
                          <w:lang w:val="en-US"/>
                        </w:rPr>
                        <m:t>z</m:t>
                      </m:r>
                      <m:r>
                        <m:rPr>
                          <m:sty m:val="p"/>
                        </m:rPr>
                        <w:rPr>
                          <w:rFonts w:ascii="Cambria Math" w:hAnsi="Cambria Math"/>
                          <w:lang w:val="en-US"/>
                        </w:rPr>
                        <m:t>,-</m:t>
                      </m:r>
                      <m:r>
                        <w:rPr>
                          <w:rFonts w:ascii="Cambria Math" w:hAnsi="Cambria Math"/>
                          <w:lang w:val="en-US"/>
                        </w:rPr>
                        <m:t>1</m:t>
                      </m:r>
                    </m:sub>
                    <m:sup>
                      <m:r>
                        <w:rPr>
                          <w:rFonts w:ascii="Cambria Math" w:hAnsi="Cambria Math"/>
                          <w:lang w:val="en-US"/>
                        </w:rPr>
                        <m:t>f</m:t>
                      </m:r>
                    </m:sup>
                  </m:sSubSup>
                </m:e>
              </m:d>
              <m:r>
                <m:rPr>
                  <m:sty m:val="p"/>
                </m:rPr>
                <w:rPr>
                  <w:rFonts w:ascii="Cambria Math" w:hAnsi="Cambria Math"/>
                  <w:lang w:val="en-US"/>
                </w:rPr>
                <m:t>+</m:t>
              </m:r>
            </m:e>
          </m:mr>
          <m:mr>
            <m:e/>
            <m:e>
              <m:r>
                <m:rPr>
                  <m:sty m:val="p"/>
                </m:rPr>
                <w:rPr>
                  <w:rFonts w:ascii="Cambria Math" w:hAnsi="Cambria Math"/>
                  <w:lang w:val="en-US"/>
                </w:rPr>
                <m:t>-</m:t>
              </m:r>
              <m:sSubSup>
                <m:sSubSupPr>
                  <m:ctrlPr>
                    <w:rPr>
                      <w:rFonts w:ascii="Cambria Math" w:hAnsi="Cambria Math"/>
                      <w:lang w:val="en-US"/>
                    </w:rPr>
                  </m:ctrlPr>
                </m:sSubSupPr>
                <m:e>
                  <m:r>
                    <w:rPr>
                      <w:rFonts w:ascii="Cambria Math" w:hAnsi="Cambria Math"/>
                      <w:lang w:val="en-US"/>
                    </w:rPr>
                    <m:t>r</m:t>
                  </m:r>
                </m:e>
                <m:sub>
                  <m:r>
                    <w:rPr>
                      <w:rFonts w:ascii="Cambria Math" w:hAnsi="Cambria Math"/>
                      <w:lang w:val="en-US"/>
                    </w:rPr>
                    <m:t>h</m:t>
                  </m:r>
                  <m:r>
                    <m:rPr>
                      <m:sty m:val="p"/>
                    </m:rPr>
                    <w:rPr>
                      <w:rFonts w:ascii="Cambria Math" w:hAnsi="Cambria Math"/>
                      <w:lang w:val="en-US"/>
                    </w:rPr>
                    <m:t>,-</m:t>
                  </m:r>
                  <m:r>
                    <w:rPr>
                      <w:rFonts w:ascii="Cambria Math" w:hAnsi="Cambria Math"/>
                      <w:lang w:val="en-US"/>
                    </w:rPr>
                    <m:t>1</m:t>
                  </m:r>
                </m:sub>
                <m:sup>
                  <m:r>
                    <w:rPr>
                      <w:rFonts w:ascii="Cambria Math" w:hAnsi="Cambria Math"/>
                      <w:lang w:val="en-US"/>
                    </w:rPr>
                    <m:t>z</m:t>
                  </m:r>
                </m:sup>
              </m:sSubSup>
              <m:r>
                <m:rPr>
                  <m:sty m:val="p"/>
                </m:rPr>
                <w:rPr>
                  <w:rFonts w:ascii="Cambria Math" w:hAnsi="Cambria Math"/>
                  <w:lang w:val="en-US"/>
                </w:rPr>
                <m:t>⋅</m:t>
              </m:r>
              <m:sSubSup>
                <m:sSubSupPr>
                  <m:ctrlPr>
                    <w:rPr>
                      <w:rFonts w:ascii="Cambria Math" w:hAnsi="Cambria Math"/>
                      <w:lang w:val="en-US"/>
                    </w:rPr>
                  </m:ctrlPr>
                </m:sSubSupPr>
                <m:e>
                  <m:r>
                    <w:rPr>
                      <w:rFonts w:ascii="Cambria Math" w:hAnsi="Cambria Math"/>
                      <w:lang w:val="en-US"/>
                    </w:rPr>
                    <m:t>L</m:t>
                  </m:r>
                </m:e>
                <m:sub>
                  <m:r>
                    <w:rPr>
                      <w:rFonts w:ascii="Cambria Math" w:hAnsi="Cambria Math"/>
                      <w:lang w:val="en-US"/>
                    </w:rPr>
                    <m:t>h</m:t>
                  </m:r>
                  <m:r>
                    <m:rPr>
                      <m:sty m:val="p"/>
                    </m:rPr>
                    <w:rPr>
                      <w:rFonts w:ascii="Cambria Math" w:hAnsi="Cambria Math"/>
                      <w:lang w:val="en-US"/>
                    </w:rPr>
                    <m:t>,-</m:t>
                  </m:r>
                  <m:r>
                    <w:rPr>
                      <w:rFonts w:ascii="Cambria Math" w:hAnsi="Cambria Math"/>
                      <w:lang w:val="en-US"/>
                    </w:rPr>
                    <m:t>1</m:t>
                  </m:r>
                </m:sub>
                <m:sup>
                  <m:r>
                    <w:rPr>
                      <w:rFonts w:ascii="Cambria Math" w:hAnsi="Cambria Math"/>
                      <w:lang w:val="en-US"/>
                    </w:rPr>
                    <m:t>z</m:t>
                  </m:r>
                </m:sup>
              </m:sSubSup>
              <m:r>
                <m:rPr>
                  <m:sty m:val="p"/>
                </m:rPr>
                <w:rPr>
                  <w:rFonts w:ascii="Cambria Math" w:hAnsi="Cambria Math"/>
                  <w:lang w:val="en-US"/>
                </w:rPr>
                <m:t>-</m:t>
              </m:r>
              <m:sSup>
                <m:sSupPr>
                  <m:ctrlPr>
                    <w:rPr>
                      <w:rFonts w:ascii="Cambria Math" w:hAnsi="Cambria Math"/>
                      <w:lang w:val="en-US"/>
                    </w:rPr>
                  </m:ctrlPr>
                </m:sSupPr>
                <m:e>
                  <m:r>
                    <w:rPr>
                      <w:rFonts w:ascii="Cambria Math" w:hAnsi="Cambria Math"/>
                      <w:lang w:val="en-US"/>
                    </w:rPr>
                    <m:t>T</m:t>
                  </m:r>
                </m:e>
                <m:sup>
                  <m:r>
                    <w:rPr>
                      <w:rFonts w:ascii="Cambria Math" w:hAnsi="Cambria Math"/>
                      <w:lang w:val="en-US"/>
                    </w:rPr>
                    <m:t>z</m:t>
                  </m:r>
                </m:sup>
              </m:sSup>
            </m:e>
          </m:mr>
        </m:m>
      </m:oMath>
      <w:r w:rsidR="002A5BDD" w:rsidRPr="00102440">
        <w:rPr>
          <w:lang w:val="en-US"/>
        </w:rPr>
        <w:tab/>
      </w:r>
      <w:r w:rsidR="002A5BDD" w:rsidRPr="00102440">
        <w:rPr>
          <w:lang w:val="en-US"/>
        </w:rPr>
        <w:tab/>
      </w:r>
      <w:r w:rsidR="002A5BDD" w:rsidRPr="00102440">
        <w:rPr>
          <w:lang w:val="en-US"/>
        </w:rPr>
        <w:tab/>
      </w:r>
      <w:r w:rsidR="002A5BDD" w:rsidRPr="00102440">
        <w:rPr>
          <w:lang w:val="en-US"/>
        </w:rPr>
        <w:tab/>
      </w:r>
      <w:r w:rsidR="002A5BDD" w:rsidRPr="00102440">
        <w:rPr>
          <w:lang w:val="en-US"/>
        </w:rPr>
        <w:tab/>
      </w:r>
      <w:r w:rsidR="002A5BDD" w:rsidRPr="00102440">
        <w:rPr>
          <w:lang w:val="en-US"/>
        </w:rPr>
        <w:tab/>
        <w:t>(2)</w:t>
      </w:r>
    </w:p>
    <w:p w14:paraId="3192104E" w14:textId="50811DB4" w:rsidR="00290940" w:rsidRPr="00102440" w:rsidRDefault="00290940" w:rsidP="00290940">
      <w:pPr>
        <w:pStyle w:val="BodyJUST2CE"/>
        <w:rPr>
          <w:lang w:val="en-US"/>
        </w:rPr>
      </w:pPr>
      <w:r w:rsidRPr="00102440">
        <w:rPr>
          <w:lang w:val="en-US"/>
        </w:rPr>
        <w:t xml:space="preserve">where </w:t>
      </w:r>
      <m:oMath>
        <m:r>
          <w:rPr>
            <w:rFonts w:ascii="Cambria Math" w:hAnsi="Cambria Math"/>
            <w:lang w:val="en-US"/>
          </w:rPr>
          <m:t>W</m:t>
        </m:r>
        <m:sSup>
          <m:sSupPr>
            <m:ctrlPr>
              <w:rPr>
                <w:rFonts w:ascii="Cambria Math" w:hAnsi="Cambria Math"/>
                <w:lang w:val="en-US"/>
              </w:rPr>
            </m:ctrlPr>
          </m:sSupPr>
          <m:e>
            <m:r>
              <w:rPr>
                <w:rFonts w:ascii="Cambria Math" w:hAnsi="Cambria Math"/>
                <w:lang w:val="en-US"/>
              </w:rPr>
              <m:t>B</m:t>
            </m:r>
          </m:e>
          <m:sup>
            <m:r>
              <w:rPr>
                <w:rFonts w:ascii="Cambria Math" w:hAnsi="Cambria Math"/>
                <w:lang w:val="en-US"/>
              </w:rPr>
              <m:t>z</m:t>
            </m:r>
          </m:sup>
        </m:sSup>
      </m:oMath>
      <w:r w:rsidRPr="00102440">
        <w:rPr>
          <w:lang w:val="en-US"/>
        </w:rPr>
        <w:t xml:space="preserve"> is the wage bill, </w:t>
      </w:r>
      <m:oMath>
        <m:r>
          <w:rPr>
            <w:rFonts w:ascii="Cambria Math" w:hAnsi="Cambria Math"/>
            <w:lang w:val="en-US"/>
          </w:rPr>
          <m:t>DI</m:t>
        </m:r>
        <m:sSup>
          <m:sSupPr>
            <m:ctrlPr>
              <w:rPr>
                <w:rFonts w:ascii="Cambria Math" w:hAnsi="Cambria Math"/>
                <w:lang w:val="en-US"/>
              </w:rPr>
            </m:ctrlPr>
          </m:sSupPr>
          <m:e>
            <m:r>
              <w:rPr>
                <w:rFonts w:ascii="Cambria Math" w:hAnsi="Cambria Math"/>
                <w:lang w:val="en-US"/>
              </w:rPr>
              <m:t>V</m:t>
            </m:r>
          </m:e>
          <m:sup>
            <m:r>
              <w:rPr>
                <w:rFonts w:ascii="Cambria Math" w:hAnsi="Cambria Math"/>
                <w:lang w:val="en-US"/>
              </w:rPr>
              <m:t>z</m:t>
            </m:r>
          </m:sup>
        </m:sSup>
      </m:oMath>
      <w:r w:rsidRPr="00102440">
        <w:rPr>
          <w:lang w:val="en-US"/>
        </w:rPr>
        <w:t xml:space="preserve"> is distributed profits of firms, </w:t>
      </w:r>
      <m:oMath>
        <m:sSup>
          <m:sSupPr>
            <m:ctrlPr>
              <w:rPr>
                <w:rFonts w:ascii="Cambria Math" w:hAnsi="Cambria Math"/>
                <w:lang w:val="en-US"/>
              </w:rPr>
            </m:ctrlPr>
          </m:sSupPr>
          <m:e>
            <m:r>
              <w:rPr>
                <w:rFonts w:ascii="Cambria Math" w:hAnsi="Cambria Math"/>
                <w:lang w:val="en-US"/>
              </w:rPr>
              <m:t>F</m:t>
            </m:r>
          </m:e>
          <m:sup>
            <m:r>
              <w:rPr>
                <w:rFonts w:ascii="Cambria Math" w:hAnsi="Cambria Math"/>
                <w:lang w:val="en-US"/>
              </w:rPr>
              <m:t>z</m:t>
            </m:r>
          </m:sup>
        </m:sSup>
      </m:oMath>
      <w:r w:rsidRPr="00102440">
        <w:rPr>
          <w:lang w:val="en-US"/>
        </w:rPr>
        <w:t xml:space="preserve"> is bank profits (which are assumed to be fully distributed), </w:t>
      </w:r>
      <m:oMath>
        <m:sSubSup>
          <m:sSubSupPr>
            <m:ctrlPr>
              <w:rPr>
                <w:rFonts w:ascii="Cambria Math" w:hAnsi="Cambria Math"/>
                <w:lang w:val="en-US"/>
              </w:rPr>
            </m:ctrlPr>
          </m:sSubSupPr>
          <m:e>
            <m:r>
              <w:rPr>
                <w:rFonts w:ascii="Cambria Math" w:hAnsi="Cambria Math"/>
                <w:lang w:val="en-US"/>
              </w:rPr>
              <m:t>r</m:t>
            </m:r>
          </m:e>
          <m:sub>
            <m:r>
              <w:rPr>
                <w:rFonts w:ascii="Cambria Math" w:hAnsi="Cambria Math"/>
                <w:lang w:val="en-US"/>
              </w:rPr>
              <m:t>m</m:t>
            </m:r>
          </m:sub>
          <m:sup>
            <m:r>
              <w:rPr>
                <w:rFonts w:ascii="Cambria Math" w:hAnsi="Cambria Math"/>
                <w:lang w:val="en-US"/>
              </w:rPr>
              <m:t>z</m:t>
            </m:r>
          </m:sup>
        </m:sSubSup>
      </m:oMath>
      <w:r w:rsidRPr="00102440">
        <w:rPr>
          <w:lang w:val="en-US"/>
        </w:rPr>
        <w:t xml:space="preserve"> is the interest rate paid on bank deposits (</w:t>
      </w:r>
      <m:oMath>
        <m:sSubSup>
          <m:sSubSupPr>
            <m:ctrlPr>
              <w:rPr>
                <w:rFonts w:ascii="Cambria Math" w:hAnsi="Cambria Math"/>
                <w:lang w:val="en-US"/>
              </w:rPr>
            </m:ctrlPr>
          </m:sSubSupPr>
          <m:e>
            <m:r>
              <w:rPr>
                <w:rFonts w:ascii="Cambria Math" w:hAnsi="Cambria Math"/>
                <w:lang w:val="en-US"/>
              </w:rPr>
              <m:t>M</m:t>
            </m:r>
          </m:e>
          <m:sub>
            <m:r>
              <w:rPr>
                <w:rFonts w:ascii="Cambria Math" w:hAnsi="Cambria Math"/>
                <w:lang w:val="en-US"/>
              </w:rPr>
              <m:t>h</m:t>
            </m:r>
          </m:sub>
          <m:sup>
            <m:r>
              <w:rPr>
                <w:rFonts w:ascii="Cambria Math" w:hAnsi="Cambria Math"/>
                <w:lang w:val="en-US"/>
              </w:rPr>
              <m:t>z</m:t>
            </m:r>
          </m:sup>
        </m:sSubSup>
      </m:oMath>
      <w:r w:rsidRPr="00102440">
        <w:rPr>
          <w:lang w:val="en-US"/>
        </w:rPr>
        <w:t xml:space="preserve">), </w:t>
      </w:r>
      <m:oMath>
        <m:sSubSup>
          <m:sSubSupPr>
            <m:ctrlPr>
              <w:rPr>
                <w:rFonts w:ascii="Cambria Math" w:hAnsi="Cambria Math"/>
                <w:lang w:val="en-US"/>
              </w:rPr>
            </m:ctrlPr>
          </m:sSubSupPr>
          <m:e>
            <m:r>
              <w:rPr>
                <w:rFonts w:ascii="Cambria Math" w:hAnsi="Cambria Math"/>
                <w:lang w:val="en-US"/>
              </w:rPr>
              <m:t>r</m:t>
            </m:r>
          </m:e>
          <m:sub>
            <m:r>
              <w:rPr>
                <w:rFonts w:ascii="Cambria Math" w:hAnsi="Cambria Math"/>
                <w:lang w:val="en-US"/>
              </w:rPr>
              <m:t>b</m:t>
            </m:r>
          </m:sub>
          <m:sup>
            <m:r>
              <w:rPr>
                <w:rFonts w:ascii="Cambria Math" w:hAnsi="Cambria Math"/>
                <w:lang w:val="en-US"/>
              </w:rPr>
              <m:t>z</m:t>
            </m:r>
          </m:sup>
        </m:sSubSup>
      </m:oMath>
      <w:r w:rsidRPr="00102440">
        <w:rPr>
          <w:lang w:val="en-US"/>
        </w:rPr>
        <w:t xml:space="preserve"> is the interest rate on domestic government bills held by domestic households (</w:t>
      </w:r>
      <m:oMath>
        <m:sSubSup>
          <m:sSubSupPr>
            <m:ctrlPr>
              <w:rPr>
                <w:rFonts w:ascii="Cambria Math" w:hAnsi="Cambria Math"/>
                <w:lang w:val="en-US"/>
              </w:rPr>
            </m:ctrlPr>
          </m:sSubSupPr>
          <m:e>
            <m:r>
              <w:rPr>
                <w:rFonts w:ascii="Cambria Math" w:hAnsi="Cambria Math"/>
                <w:lang w:val="en-US"/>
              </w:rPr>
              <m:t>B</m:t>
            </m:r>
          </m:e>
          <m:sub>
            <m:r>
              <w:rPr>
                <w:rFonts w:ascii="Cambria Math" w:hAnsi="Cambria Math"/>
                <w:lang w:val="en-US"/>
              </w:rPr>
              <m:t>s</m:t>
            </m:r>
            <m:r>
              <m:rPr>
                <m:sty m:val="p"/>
              </m:rPr>
              <w:rPr>
                <w:rFonts w:ascii="Cambria Math" w:hAnsi="Cambria Math"/>
                <w:lang w:val="en-US"/>
              </w:rPr>
              <m:t>,</m:t>
            </m:r>
            <m:r>
              <w:rPr>
                <w:rFonts w:ascii="Cambria Math" w:hAnsi="Cambria Math"/>
                <w:lang w:val="en-US"/>
              </w:rPr>
              <m:t>z</m:t>
            </m:r>
          </m:sub>
          <m:sup>
            <m:r>
              <w:rPr>
                <w:rFonts w:ascii="Cambria Math" w:hAnsi="Cambria Math"/>
                <w:lang w:val="en-US"/>
              </w:rPr>
              <m:t>z</m:t>
            </m:r>
          </m:sup>
        </m:sSubSup>
      </m:oMath>
      <w:r w:rsidRPr="00102440">
        <w:rPr>
          <w:lang w:val="en-US"/>
        </w:rPr>
        <w:t xml:space="preserve">), </w:t>
      </w:r>
      <m:oMath>
        <m:r>
          <w:rPr>
            <w:rFonts w:ascii="Cambria Math" w:hAnsi="Cambria Math"/>
            <w:lang w:val="en-US"/>
          </w:rPr>
          <m:t>x</m:t>
        </m:r>
        <m:sSup>
          <m:sSupPr>
            <m:ctrlPr>
              <w:rPr>
                <w:rFonts w:ascii="Cambria Math" w:hAnsi="Cambria Math"/>
                <w:lang w:val="en-US"/>
              </w:rPr>
            </m:ctrlPr>
          </m:sSupPr>
          <m:e>
            <m:r>
              <w:rPr>
                <w:rFonts w:ascii="Cambria Math" w:hAnsi="Cambria Math"/>
                <w:lang w:val="en-US"/>
              </w:rPr>
              <m:t>r</m:t>
            </m:r>
          </m:e>
          <m:sup>
            <m:r>
              <w:rPr>
                <w:rFonts w:ascii="Cambria Math" w:hAnsi="Cambria Math"/>
                <w:lang w:val="en-US"/>
              </w:rPr>
              <m:t>f</m:t>
            </m:r>
          </m:sup>
        </m:sSup>
      </m:oMath>
      <w:r w:rsidRPr="00102440">
        <w:rPr>
          <w:lang w:val="en-US"/>
        </w:rPr>
        <w:t xml:space="preserve"> is the nominal exchange rate,</w:t>
      </w:r>
      <w:r w:rsidRPr="00102440">
        <w:rPr>
          <w:vertAlign w:val="superscript"/>
          <w:lang w:val="en-US"/>
        </w:rPr>
        <w:footnoteReference w:id="12"/>
      </w:r>
      <w:r w:rsidRPr="00102440">
        <w:rPr>
          <w:lang w:val="en-US"/>
        </w:rPr>
        <w:t xml:space="preserve"> </w:t>
      </w:r>
      <m:oMath>
        <m:sSubSup>
          <m:sSubSupPr>
            <m:ctrlPr>
              <w:rPr>
                <w:rFonts w:ascii="Cambria Math" w:hAnsi="Cambria Math"/>
                <w:lang w:val="en-US"/>
              </w:rPr>
            </m:ctrlPr>
          </m:sSubSupPr>
          <m:e>
            <m:r>
              <w:rPr>
                <w:rFonts w:ascii="Cambria Math" w:hAnsi="Cambria Math"/>
                <w:lang w:val="en-US"/>
              </w:rPr>
              <m:t>r</m:t>
            </m:r>
          </m:e>
          <m:sub>
            <m:r>
              <w:rPr>
                <w:rFonts w:ascii="Cambria Math" w:hAnsi="Cambria Math"/>
                <w:lang w:val="en-US"/>
              </w:rPr>
              <m:t>b</m:t>
            </m:r>
          </m:sub>
          <m:sup>
            <m:r>
              <w:rPr>
                <w:rFonts w:ascii="Cambria Math" w:hAnsi="Cambria Math"/>
                <w:lang w:val="en-US"/>
              </w:rPr>
              <m:t>f</m:t>
            </m:r>
          </m:sup>
        </m:sSubSup>
      </m:oMath>
      <w:r w:rsidRPr="00102440">
        <w:rPr>
          <w:lang w:val="en-US"/>
        </w:rPr>
        <w:t xml:space="preserve"> is the interest rate on foreign government bills held by domestic households (</w:t>
      </w:r>
      <m:oMath>
        <m:sSubSup>
          <m:sSubSupPr>
            <m:ctrlPr>
              <w:rPr>
                <w:rFonts w:ascii="Cambria Math" w:hAnsi="Cambria Math"/>
                <w:lang w:val="en-US"/>
              </w:rPr>
            </m:ctrlPr>
          </m:sSubSupPr>
          <m:e>
            <m:r>
              <w:rPr>
                <w:rFonts w:ascii="Cambria Math" w:hAnsi="Cambria Math"/>
                <w:lang w:val="en-US"/>
              </w:rPr>
              <m:t>B</m:t>
            </m:r>
          </m:e>
          <m:sub>
            <m:r>
              <w:rPr>
                <w:rFonts w:ascii="Cambria Math" w:hAnsi="Cambria Math"/>
                <w:lang w:val="en-US"/>
              </w:rPr>
              <m:t>s</m:t>
            </m:r>
            <m:r>
              <m:rPr>
                <m:sty m:val="p"/>
              </m:rPr>
              <w:rPr>
                <w:rFonts w:ascii="Cambria Math" w:hAnsi="Cambria Math"/>
                <w:lang w:val="en-US"/>
              </w:rPr>
              <m:t>,</m:t>
            </m:r>
            <m:r>
              <w:rPr>
                <w:rFonts w:ascii="Cambria Math" w:hAnsi="Cambria Math"/>
                <w:lang w:val="en-US"/>
              </w:rPr>
              <m:t>z</m:t>
            </m:r>
          </m:sub>
          <m:sup>
            <m:r>
              <w:rPr>
                <w:rFonts w:ascii="Cambria Math" w:hAnsi="Cambria Math"/>
                <w:lang w:val="en-US"/>
              </w:rPr>
              <m:t>f</m:t>
            </m:r>
          </m:sup>
        </m:sSubSup>
      </m:oMath>
      <w:r w:rsidRPr="00102440">
        <w:rPr>
          <w:lang w:val="en-US"/>
        </w:rPr>
        <w:t xml:space="preserve">), </w:t>
      </w:r>
      <m:oMath>
        <m:sSubSup>
          <m:sSubSupPr>
            <m:ctrlPr>
              <w:rPr>
                <w:rFonts w:ascii="Cambria Math" w:hAnsi="Cambria Math"/>
                <w:lang w:val="en-US"/>
              </w:rPr>
            </m:ctrlPr>
          </m:sSubSupPr>
          <m:e>
            <m:r>
              <w:rPr>
                <w:rFonts w:ascii="Cambria Math" w:hAnsi="Cambria Math"/>
                <w:lang w:val="en-US"/>
              </w:rPr>
              <m:t>E</m:t>
            </m:r>
          </m:e>
          <m:sub>
            <m:r>
              <w:rPr>
                <w:rFonts w:ascii="Cambria Math" w:hAnsi="Cambria Math"/>
                <w:lang w:val="en-US"/>
              </w:rPr>
              <m:t>s</m:t>
            </m:r>
            <m:r>
              <m:rPr>
                <m:sty m:val="p"/>
              </m:rPr>
              <w:rPr>
                <w:rFonts w:ascii="Cambria Math" w:hAnsi="Cambria Math"/>
                <w:lang w:val="en-US"/>
              </w:rPr>
              <m:t>,</m:t>
            </m:r>
            <m:r>
              <w:rPr>
                <w:rFonts w:ascii="Cambria Math" w:hAnsi="Cambria Math"/>
                <w:lang w:val="en-US"/>
              </w:rPr>
              <m:t>z</m:t>
            </m:r>
          </m:sub>
          <m:sup>
            <m:r>
              <w:rPr>
                <w:rFonts w:ascii="Cambria Math" w:hAnsi="Cambria Math"/>
                <w:lang w:val="en-US"/>
              </w:rPr>
              <m:t>f</m:t>
            </m:r>
          </m:sup>
        </m:sSubSup>
      </m:oMath>
      <w:r w:rsidRPr="00102440">
        <w:rPr>
          <w:lang w:val="en-US"/>
        </w:rPr>
        <w:t xml:space="preserve"> is domestic holdings of foreign shares, </w:t>
      </w:r>
      <m:oMath>
        <m:sSubSup>
          <m:sSubSupPr>
            <m:ctrlPr>
              <w:rPr>
                <w:rFonts w:ascii="Cambria Math" w:hAnsi="Cambria Math"/>
                <w:lang w:val="en-US"/>
              </w:rPr>
            </m:ctrlPr>
          </m:sSubSupPr>
          <m:e>
            <m:r>
              <w:rPr>
                <w:rFonts w:ascii="Cambria Math" w:hAnsi="Cambria Math"/>
                <w:lang w:val="en-US"/>
              </w:rPr>
              <m:t>r</m:t>
            </m:r>
          </m:e>
          <m:sub>
            <m:r>
              <w:rPr>
                <w:rFonts w:ascii="Cambria Math" w:hAnsi="Cambria Math"/>
                <w:lang w:val="en-US"/>
              </w:rPr>
              <m:t>h</m:t>
            </m:r>
          </m:sub>
          <m:sup>
            <m:r>
              <w:rPr>
                <w:rFonts w:ascii="Cambria Math" w:hAnsi="Cambria Math"/>
                <w:lang w:val="en-US"/>
              </w:rPr>
              <m:t>z</m:t>
            </m:r>
          </m:sup>
        </m:sSubSup>
      </m:oMath>
      <w:r w:rsidRPr="00102440">
        <w:rPr>
          <w:lang w:val="en-US"/>
        </w:rPr>
        <w:t xml:space="preserve"> is the interest rate on personal loans granted to domestic households (</w:t>
      </w:r>
      <m:oMath>
        <m:sSubSup>
          <m:sSubSupPr>
            <m:ctrlPr>
              <w:rPr>
                <w:rFonts w:ascii="Cambria Math" w:hAnsi="Cambria Math"/>
                <w:lang w:val="en-US"/>
              </w:rPr>
            </m:ctrlPr>
          </m:sSubSupPr>
          <m:e>
            <m:r>
              <w:rPr>
                <w:rFonts w:ascii="Cambria Math" w:hAnsi="Cambria Math"/>
                <w:lang w:val="en-US"/>
              </w:rPr>
              <m:t>L</m:t>
            </m:r>
          </m:e>
          <m:sub>
            <m:r>
              <w:rPr>
                <w:rFonts w:ascii="Cambria Math" w:hAnsi="Cambria Math"/>
                <w:lang w:val="en-US"/>
              </w:rPr>
              <m:t>h</m:t>
            </m:r>
          </m:sub>
          <m:sup>
            <m:r>
              <w:rPr>
                <w:rFonts w:ascii="Cambria Math" w:hAnsi="Cambria Math"/>
                <w:lang w:val="en-US"/>
              </w:rPr>
              <m:t>z</m:t>
            </m:r>
          </m:sup>
        </m:sSubSup>
      </m:oMath>
      <w:r w:rsidRPr="00102440">
        <w:rPr>
          <w:lang w:val="en-US"/>
        </w:rPr>
        <w:t xml:space="preserve">), and </w:t>
      </w:r>
      <m:oMath>
        <m:sSup>
          <m:sSupPr>
            <m:ctrlPr>
              <w:rPr>
                <w:rFonts w:ascii="Cambria Math" w:hAnsi="Cambria Math"/>
                <w:lang w:val="en-US"/>
              </w:rPr>
            </m:ctrlPr>
          </m:sSupPr>
          <m:e>
            <m:r>
              <w:rPr>
                <w:rFonts w:ascii="Cambria Math" w:hAnsi="Cambria Math"/>
                <w:lang w:val="en-US"/>
              </w:rPr>
              <m:t>T</m:t>
            </m:r>
          </m:e>
          <m:sup>
            <m:r>
              <w:rPr>
                <w:rFonts w:ascii="Cambria Math" w:hAnsi="Cambria Math"/>
                <w:lang w:val="en-US"/>
              </w:rPr>
              <m:t>z</m:t>
            </m:r>
          </m:sup>
        </m:sSup>
      </m:oMath>
      <w:r w:rsidRPr="00102440">
        <w:rPr>
          <w:lang w:val="en-US"/>
        </w:rPr>
        <w:t xml:space="preserve"> is income tax payments.</w:t>
      </w:r>
    </w:p>
    <w:p w14:paraId="26496025" w14:textId="7163331D" w:rsidR="00290940" w:rsidRPr="00102440" w:rsidRDefault="00290940" w:rsidP="00290940">
      <w:pPr>
        <w:pStyle w:val="BodyJUST2CE"/>
        <w:rPr>
          <w:lang w:val="en-US"/>
          <w:rPrChange w:id="1987" w:author="Oriol Valles Codina" w:date="2023-08-31T14:08:00Z">
            <w:rPr>
              <w:highlight w:val="yellow"/>
              <w:lang w:val="en-US"/>
            </w:rPr>
          </w:rPrChange>
        </w:rPr>
      </w:pPr>
      <w:r w:rsidRPr="00102440">
        <w:rPr>
          <w:lang w:val="en-US"/>
          <w:rPrChange w:id="1988" w:author="Oriol Valles Codina" w:date="2023-08-31T14:08:00Z">
            <w:rPr>
              <w:highlight w:val="yellow"/>
              <w:lang w:val="en-US"/>
            </w:rPr>
          </w:rPrChange>
        </w:rPr>
        <w:t>More precisely, disposable labour income in each area is:</w:t>
      </w:r>
    </w:p>
    <w:p w14:paraId="05ACC97D" w14:textId="6A0B5AF2" w:rsidR="00290940" w:rsidRPr="00102440" w:rsidRDefault="00377183" w:rsidP="00290940">
      <w:pPr>
        <w:pStyle w:val="BodyJUST2CE"/>
        <w:rPr>
          <w:lang w:val="en-US"/>
          <w:rPrChange w:id="1989" w:author="Oriol Valles Codina" w:date="2023-08-31T14:08:00Z">
            <w:rPr>
              <w:highlight w:val="yellow"/>
              <w:lang w:val="en-US"/>
            </w:rPr>
          </w:rPrChange>
        </w:rPr>
      </w:pPr>
      <m:oMath>
        <m:sSubSup>
          <m:sSubSupPr>
            <m:ctrlPr>
              <w:rPr>
                <w:rFonts w:ascii="Cambria Math" w:hAnsi="Cambria Math"/>
                <w:lang w:val="en-US"/>
              </w:rPr>
            </m:ctrlPr>
          </m:sSubSupPr>
          <m:e>
            <m:r>
              <w:rPr>
                <w:rFonts w:ascii="Cambria Math" w:hAnsi="Cambria Math"/>
                <w:lang w:val="en-US"/>
                <w:rPrChange w:id="1990" w:author="Oriol Valles Codina" w:date="2023-08-31T14:08:00Z">
                  <w:rPr>
                    <w:rFonts w:ascii="Cambria Math" w:hAnsi="Cambria Math"/>
                    <w:highlight w:val="yellow"/>
                    <w:lang w:val="en-US"/>
                  </w:rPr>
                </w:rPrChange>
              </w:rPr>
              <m:t>YD</m:t>
            </m:r>
            <m:ctrlPr>
              <w:rPr>
                <w:rFonts w:ascii="Cambria Math" w:hAnsi="Cambria Math"/>
                <w:i/>
                <w:lang w:val="en-US"/>
              </w:rPr>
            </m:ctrlPr>
          </m:e>
          <m:sub>
            <m:r>
              <m:rPr>
                <m:sty m:val="p"/>
              </m:rPr>
              <w:rPr>
                <w:rFonts w:ascii="Cambria Math" w:hAnsi="Cambria Math"/>
                <w:lang w:val="en-US"/>
                <w:rPrChange w:id="1991" w:author="Oriol Valles Codina" w:date="2023-08-31T14:08:00Z">
                  <w:rPr>
                    <w:rFonts w:ascii="Cambria Math" w:hAnsi="Cambria Math"/>
                    <w:highlight w:val="yellow"/>
                    <w:lang w:val="en-US"/>
                  </w:rPr>
                </w:rPrChange>
              </w:rPr>
              <m:t>w</m:t>
            </m:r>
          </m:sub>
          <m:sup>
            <m:r>
              <w:rPr>
                <w:rFonts w:ascii="Cambria Math" w:hAnsi="Cambria Math"/>
                <w:lang w:val="en-US"/>
                <w:rPrChange w:id="1992" w:author="Oriol Valles Codina" w:date="2023-08-31T14:08:00Z">
                  <w:rPr>
                    <w:rFonts w:ascii="Cambria Math" w:hAnsi="Cambria Math"/>
                    <w:highlight w:val="yellow"/>
                    <w:lang w:val="en-US"/>
                  </w:rPr>
                </w:rPrChange>
              </w:rPr>
              <m:t>z</m:t>
            </m:r>
            <m:ctrlPr>
              <w:rPr>
                <w:rFonts w:ascii="Cambria Math" w:hAnsi="Cambria Math"/>
                <w:i/>
                <w:lang w:val="en-US"/>
              </w:rPr>
            </m:ctrlPr>
          </m:sup>
        </m:sSubSup>
        <m:r>
          <m:rPr>
            <m:sty m:val="p"/>
          </m:rPr>
          <w:rPr>
            <w:rFonts w:ascii="Cambria Math" w:hAnsi="Cambria Math"/>
            <w:lang w:val="en-US"/>
            <w:rPrChange w:id="1993" w:author="Oriol Valles Codina" w:date="2023-08-31T14:08:00Z">
              <w:rPr>
                <w:rFonts w:ascii="Cambria Math" w:hAnsi="Cambria Math"/>
                <w:highlight w:val="yellow"/>
                <w:lang w:val="en-US"/>
              </w:rPr>
            </w:rPrChange>
          </w:rPr>
          <m:t>=</m:t>
        </m:r>
        <m:sSup>
          <m:sSupPr>
            <m:ctrlPr>
              <w:rPr>
                <w:rFonts w:ascii="Cambria Math" w:hAnsi="Cambria Math"/>
                <w:lang w:val="en-US"/>
              </w:rPr>
            </m:ctrlPr>
          </m:sSupPr>
          <m:e>
            <m:r>
              <w:rPr>
                <w:rFonts w:ascii="Cambria Math" w:hAnsi="Cambria Math"/>
                <w:lang w:val="en-US"/>
                <w:rPrChange w:id="1994" w:author="Oriol Valles Codina" w:date="2023-08-31T14:08:00Z">
                  <w:rPr>
                    <w:rFonts w:ascii="Cambria Math" w:hAnsi="Cambria Math"/>
                    <w:highlight w:val="yellow"/>
                    <w:lang w:val="en-US"/>
                  </w:rPr>
                </w:rPrChange>
              </w:rPr>
              <m:t>WB</m:t>
            </m:r>
          </m:e>
          <m:sup>
            <m:r>
              <w:rPr>
                <w:rFonts w:ascii="Cambria Math" w:hAnsi="Cambria Math"/>
                <w:lang w:val="en-US"/>
                <w:rPrChange w:id="1995" w:author="Oriol Valles Codina" w:date="2023-08-31T14:08:00Z">
                  <w:rPr>
                    <w:rFonts w:ascii="Cambria Math" w:hAnsi="Cambria Math"/>
                    <w:highlight w:val="yellow"/>
                    <w:lang w:val="en-US"/>
                  </w:rPr>
                </w:rPrChange>
              </w:rPr>
              <m:t>z</m:t>
            </m:r>
          </m:sup>
        </m:sSup>
        <m:r>
          <m:rPr>
            <m:sty m:val="p"/>
          </m:rPr>
          <w:rPr>
            <w:rFonts w:ascii="Cambria Math" w:hAnsi="Cambria Math"/>
            <w:lang w:val="en-US"/>
            <w:rPrChange w:id="1996" w:author="Oriol Valles Codina" w:date="2023-08-31T14:08:00Z">
              <w:rPr>
                <w:rFonts w:ascii="Cambria Math" w:hAnsi="Cambria Math"/>
                <w:highlight w:val="yellow"/>
                <w:lang w:val="en-US"/>
              </w:rPr>
            </w:rPrChange>
          </w:rPr>
          <m:t>⋅</m:t>
        </m:r>
        <m:r>
          <m:rPr>
            <m:sty m:val="p"/>
          </m:rPr>
          <w:rPr>
            <w:rFonts w:ascii="Cambria Math" w:hAnsi="Cambria Math"/>
            <w:lang w:val="en-US"/>
            <w:rPrChange w:id="1997" w:author="Oriol Valles Codina" w:date="2023-08-31T14:08:00Z">
              <w:rPr>
                <w:rFonts w:ascii="Cambria Math" w:hAnsi="Cambria Math"/>
                <w:highlight w:val="yellow"/>
                <w:lang w:val="en-US"/>
              </w:rPr>
            </w:rPrChange>
          </w:rPr>
          <m:t>(1-</m:t>
        </m:r>
        <m:sSubSup>
          <m:sSubSupPr>
            <m:ctrlPr>
              <w:rPr>
                <w:rFonts w:ascii="Cambria Math" w:hAnsi="Cambria Math"/>
                <w:i/>
                <w:lang w:val="en-US"/>
              </w:rPr>
            </m:ctrlPr>
          </m:sSubSupPr>
          <m:e>
            <m:r>
              <w:rPr>
                <w:rFonts w:ascii="Cambria Math" w:hAnsi="Cambria Math"/>
                <w:lang w:val="en-US"/>
                <w:rPrChange w:id="1998" w:author="Oriol Valles Codina" w:date="2023-08-31T14:08:00Z">
                  <w:rPr>
                    <w:rFonts w:ascii="Cambria Math" w:hAnsi="Cambria Math"/>
                    <w:highlight w:val="yellow"/>
                    <w:lang w:val="en-US"/>
                  </w:rPr>
                </w:rPrChange>
              </w:rPr>
              <m:t>θ</m:t>
            </m:r>
            <m:ctrlPr>
              <w:rPr>
                <w:rFonts w:ascii="Cambria Math" w:hAnsi="Cambria Math"/>
                <w:lang w:val="en-US"/>
              </w:rPr>
            </m:ctrlPr>
          </m:e>
          <m:sub>
            <m:r>
              <w:rPr>
                <w:rFonts w:ascii="Cambria Math" w:hAnsi="Cambria Math"/>
                <w:lang w:val="en-US"/>
                <w:rPrChange w:id="1999" w:author="Oriol Valles Codina" w:date="2023-08-31T14:08:00Z">
                  <w:rPr>
                    <w:rFonts w:ascii="Cambria Math" w:hAnsi="Cambria Math"/>
                    <w:highlight w:val="yellow"/>
                    <w:lang w:val="en-US"/>
                  </w:rPr>
                </w:rPrChange>
              </w:rPr>
              <m:t>w</m:t>
            </m:r>
          </m:sub>
          <m:sup>
            <m:r>
              <m:rPr>
                <m:sty m:val="p"/>
              </m:rPr>
              <w:rPr>
                <w:rFonts w:ascii="Cambria Math" w:hAnsi="Cambria Math"/>
                <w:lang w:val="en-US"/>
                <w:rPrChange w:id="2000" w:author="Oriol Valles Codina" w:date="2023-08-31T14:08:00Z">
                  <w:rPr>
                    <w:rFonts w:ascii="Cambria Math" w:hAnsi="Cambria Math"/>
                    <w:highlight w:val="yellow"/>
                    <w:lang w:val="en-US"/>
                  </w:rPr>
                </w:rPrChange>
              </w:rPr>
              <m:t>z</m:t>
            </m:r>
            <m:ctrlPr>
              <w:rPr>
                <w:rFonts w:ascii="Cambria Math" w:hAnsi="Cambria Math"/>
                <w:lang w:val="en-US"/>
              </w:rPr>
            </m:ctrlPr>
          </m:sup>
        </m:sSubSup>
        <m:r>
          <w:rPr>
            <w:rFonts w:ascii="Cambria Math" w:hAnsi="Cambria Math"/>
            <w:lang w:val="en-US"/>
            <w:rPrChange w:id="2001" w:author="Oriol Valles Codina" w:date="2023-08-31T14:08:00Z">
              <w:rPr>
                <w:rFonts w:ascii="Cambria Math" w:hAnsi="Cambria Math"/>
                <w:highlight w:val="yellow"/>
                <w:lang w:val="en-US"/>
              </w:rPr>
            </w:rPrChange>
          </w:rPr>
          <m:t>)</m:t>
        </m:r>
      </m:oMath>
      <w:r w:rsidR="002A5BDD" w:rsidRPr="00102440">
        <w:rPr>
          <w:lang w:val="en-US"/>
          <w:rPrChange w:id="2002" w:author="Oriol Valles Codina" w:date="2023-08-31T14:08:00Z">
            <w:rPr>
              <w:highlight w:val="yellow"/>
              <w:lang w:val="en-US"/>
            </w:rPr>
          </w:rPrChange>
        </w:rPr>
        <w:tab/>
      </w:r>
      <w:r w:rsidR="002A5BDD" w:rsidRPr="00102440">
        <w:rPr>
          <w:lang w:val="en-US"/>
          <w:rPrChange w:id="2003" w:author="Oriol Valles Codina" w:date="2023-08-31T14:08:00Z">
            <w:rPr>
              <w:highlight w:val="yellow"/>
              <w:lang w:val="en-US"/>
            </w:rPr>
          </w:rPrChange>
        </w:rPr>
        <w:tab/>
      </w:r>
      <w:r w:rsidR="002A5BDD" w:rsidRPr="00102440">
        <w:rPr>
          <w:lang w:val="en-US"/>
          <w:rPrChange w:id="2004" w:author="Oriol Valles Codina" w:date="2023-08-31T14:08:00Z">
            <w:rPr>
              <w:highlight w:val="yellow"/>
              <w:lang w:val="en-US"/>
            </w:rPr>
          </w:rPrChange>
        </w:rPr>
        <w:tab/>
      </w:r>
      <w:r w:rsidR="002A5BDD" w:rsidRPr="00102440">
        <w:rPr>
          <w:lang w:val="en-US"/>
          <w:rPrChange w:id="2005" w:author="Oriol Valles Codina" w:date="2023-08-31T14:08:00Z">
            <w:rPr>
              <w:highlight w:val="yellow"/>
              <w:lang w:val="en-US"/>
            </w:rPr>
          </w:rPrChange>
        </w:rPr>
        <w:tab/>
      </w:r>
      <w:r w:rsidR="002A5BDD" w:rsidRPr="00102440">
        <w:rPr>
          <w:lang w:val="en-US"/>
          <w:rPrChange w:id="2006" w:author="Oriol Valles Codina" w:date="2023-08-31T14:08:00Z">
            <w:rPr>
              <w:highlight w:val="yellow"/>
              <w:lang w:val="en-US"/>
            </w:rPr>
          </w:rPrChange>
        </w:rPr>
        <w:tab/>
      </w:r>
      <w:r w:rsidR="002A5BDD" w:rsidRPr="00102440">
        <w:rPr>
          <w:lang w:val="en-US"/>
          <w:rPrChange w:id="2007" w:author="Oriol Valles Codina" w:date="2023-08-31T14:08:00Z">
            <w:rPr>
              <w:highlight w:val="yellow"/>
              <w:lang w:val="en-US"/>
            </w:rPr>
          </w:rPrChange>
        </w:rPr>
        <w:tab/>
      </w:r>
      <w:r w:rsidR="002A5BDD" w:rsidRPr="00102440">
        <w:rPr>
          <w:lang w:val="en-US"/>
          <w:rPrChange w:id="2008" w:author="Oriol Valles Codina" w:date="2023-08-31T14:08:00Z">
            <w:rPr>
              <w:highlight w:val="yellow"/>
              <w:lang w:val="en-US"/>
            </w:rPr>
          </w:rPrChange>
        </w:rPr>
        <w:tab/>
      </w:r>
      <w:r w:rsidR="002A5BDD" w:rsidRPr="00102440">
        <w:rPr>
          <w:lang w:val="en-US"/>
          <w:rPrChange w:id="2009" w:author="Oriol Valles Codina" w:date="2023-08-31T14:08:00Z">
            <w:rPr>
              <w:highlight w:val="yellow"/>
              <w:lang w:val="en-US"/>
            </w:rPr>
          </w:rPrChange>
        </w:rPr>
        <w:tab/>
      </w:r>
      <w:r w:rsidR="002A5BDD" w:rsidRPr="00102440">
        <w:rPr>
          <w:lang w:val="en-US"/>
          <w:rPrChange w:id="2010" w:author="Oriol Valles Codina" w:date="2023-08-31T14:08:00Z">
            <w:rPr>
              <w:highlight w:val="yellow"/>
              <w:lang w:val="en-US"/>
            </w:rPr>
          </w:rPrChange>
        </w:rPr>
        <w:tab/>
      </w:r>
      <w:r w:rsidR="002A5BDD" w:rsidRPr="00102440">
        <w:rPr>
          <w:lang w:val="en-US"/>
          <w:rPrChange w:id="2011" w:author="Oriol Valles Codina" w:date="2023-08-31T14:08:00Z">
            <w:rPr>
              <w:highlight w:val="yellow"/>
              <w:lang w:val="en-US"/>
            </w:rPr>
          </w:rPrChange>
        </w:rPr>
        <w:tab/>
        <w:t>(3)</w:t>
      </w:r>
    </w:p>
    <w:p w14:paraId="0A967AD0" w14:textId="1A68E71F" w:rsidR="00290940" w:rsidRPr="00102440" w:rsidRDefault="00290940" w:rsidP="00290940">
      <w:pPr>
        <w:pStyle w:val="BodyJUST2CE"/>
        <w:rPr>
          <w:lang w:val="en-US"/>
          <w:rPrChange w:id="2012" w:author="Oriol Valles Codina" w:date="2023-08-31T14:08:00Z">
            <w:rPr>
              <w:highlight w:val="yellow"/>
              <w:lang w:val="en-US"/>
            </w:rPr>
          </w:rPrChange>
        </w:rPr>
      </w:pPr>
      <w:r w:rsidRPr="00102440">
        <w:rPr>
          <w:lang w:val="en-US"/>
          <w:rPrChange w:id="2013" w:author="Oriol Valles Codina" w:date="2023-08-31T14:08:00Z">
            <w:rPr>
              <w:highlight w:val="yellow"/>
              <w:lang w:val="en-US"/>
            </w:rPr>
          </w:rPrChange>
        </w:rPr>
        <w:t xml:space="preserve">where </w:t>
      </w:r>
      <m:oMath>
        <m:sSubSup>
          <m:sSubSupPr>
            <m:ctrlPr>
              <w:rPr>
                <w:rFonts w:ascii="Cambria Math" w:hAnsi="Cambria Math"/>
                <w:i/>
                <w:lang w:val="en-US"/>
              </w:rPr>
            </m:ctrlPr>
          </m:sSubSupPr>
          <m:e>
            <m:r>
              <w:rPr>
                <w:rFonts w:ascii="Cambria Math" w:hAnsi="Cambria Math"/>
                <w:lang w:val="en-US"/>
                <w:rPrChange w:id="2014" w:author="Oriol Valles Codina" w:date="2023-08-31T14:08:00Z">
                  <w:rPr>
                    <w:rFonts w:ascii="Cambria Math" w:hAnsi="Cambria Math"/>
                    <w:highlight w:val="yellow"/>
                    <w:lang w:val="en-US"/>
                  </w:rPr>
                </w:rPrChange>
              </w:rPr>
              <m:t>θ</m:t>
            </m:r>
          </m:e>
          <m:sub>
            <m:r>
              <w:rPr>
                <w:rFonts w:ascii="Cambria Math" w:hAnsi="Cambria Math"/>
                <w:lang w:val="en-US"/>
                <w:rPrChange w:id="2015" w:author="Oriol Valles Codina" w:date="2023-08-31T14:08:00Z">
                  <w:rPr>
                    <w:rFonts w:ascii="Cambria Math" w:hAnsi="Cambria Math"/>
                    <w:highlight w:val="yellow"/>
                    <w:lang w:val="en-US"/>
                  </w:rPr>
                </w:rPrChange>
              </w:rPr>
              <m:t>w</m:t>
            </m:r>
          </m:sub>
          <m:sup>
            <m:r>
              <w:rPr>
                <w:rFonts w:ascii="Cambria Math" w:hAnsi="Cambria Math"/>
                <w:lang w:val="en-US"/>
                <w:rPrChange w:id="2016" w:author="Oriol Valles Codina" w:date="2023-08-31T14:08:00Z">
                  <w:rPr>
                    <w:rFonts w:ascii="Cambria Math" w:hAnsi="Cambria Math"/>
                    <w:highlight w:val="yellow"/>
                    <w:lang w:val="en-US"/>
                  </w:rPr>
                </w:rPrChange>
              </w:rPr>
              <m:t>z</m:t>
            </m:r>
          </m:sup>
        </m:sSubSup>
      </m:oMath>
      <w:r w:rsidRPr="00102440">
        <w:rPr>
          <w:lang w:val="en-US"/>
          <w:rPrChange w:id="2017" w:author="Oriol Valles Codina" w:date="2023-08-31T14:08:00Z">
            <w:rPr>
              <w:highlight w:val="yellow"/>
              <w:lang w:val="en-US"/>
            </w:rPr>
          </w:rPrChange>
        </w:rPr>
        <w:t xml:space="preserve"> is the average tax rate on income.</w:t>
      </w:r>
    </w:p>
    <w:p w14:paraId="53514099" w14:textId="7BDE07E1" w:rsidR="00290940" w:rsidRPr="00102440" w:rsidRDefault="00377183" w:rsidP="00290940">
      <w:pPr>
        <w:pStyle w:val="BodyJUST2CE"/>
        <w:rPr>
          <w:lang w:val="en-US"/>
        </w:rPr>
      </w:pPr>
      <m:oMath>
        <m:sSubSup>
          <m:sSubSupPr>
            <m:ctrlPr>
              <w:rPr>
                <w:rFonts w:ascii="Cambria Math" w:hAnsi="Cambria Math"/>
                <w:lang w:val="en-US"/>
              </w:rPr>
            </m:ctrlPr>
          </m:sSubSupPr>
          <m:e>
            <m:r>
              <w:rPr>
                <w:rFonts w:ascii="Cambria Math" w:hAnsi="Cambria Math"/>
                <w:lang w:val="en-US"/>
                <w:rPrChange w:id="2018" w:author="Oriol Valles Codina" w:date="2023-08-31T14:08:00Z">
                  <w:rPr>
                    <w:rFonts w:ascii="Cambria Math" w:hAnsi="Cambria Math"/>
                    <w:highlight w:val="yellow"/>
                    <w:lang w:val="en-US"/>
                  </w:rPr>
                </w:rPrChange>
              </w:rPr>
              <m:t>YD</m:t>
            </m:r>
            <m:ctrlPr>
              <w:rPr>
                <w:rFonts w:ascii="Cambria Math" w:hAnsi="Cambria Math"/>
                <w:i/>
                <w:lang w:val="en-US"/>
              </w:rPr>
            </m:ctrlPr>
          </m:e>
          <m:sub>
            <m:r>
              <m:rPr>
                <m:sty m:val="p"/>
              </m:rPr>
              <w:rPr>
                <w:rFonts w:ascii="Cambria Math" w:hAnsi="Cambria Math"/>
                <w:lang w:val="en-US"/>
                <w:rPrChange w:id="2019" w:author="Oriol Valles Codina" w:date="2023-08-31T14:08:00Z">
                  <w:rPr>
                    <w:rFonts w:ascii="Cambria Math" w:hAnsi="Cambria Math"/>
                    <w:highlight w:val="yellow"/>
                    <w:lang w:val="en-US"/>
                  </w:rPr>
                </w:rPrChange>
              </w:rPr>
              <m:t>c</m:t>
            </m:r>
          </m:sub>
          <m:sup>
            <m:r>
              <w:rPr>
                <w:rFonts w:ascii="Cambria Math" w:hAnsi="Cambria Math"/>
                <w:lang w:val="en-US"/>
                <w:rPrChange w:id="2020" w:author="Oriol Valles Codina" w:date="2023-08-31T14:08:00Z">
                  <w:rPr>
                    <w:rFonts w:ascii="Cambria Math" w:hAnsi="Cambria Math"/>
                    <w:highlight w:val="yellow"/>
                    <w:lang w:val="en-US"/>
                  </w:rPr>
                </w:rPrChange>
              </w:rPr>
              <m:t>z</m:t>
            </m:r>
            <m:ctrlPr>
              <w:rPr>
                <w:rFonts w:ascii="Cambria Math" w:hAnsi="Cambria Math"/>
                <w:i/>
                <w:lang w:val="en-US"/>
              </w:rPr>
            </m:ctrlPr>
          </m:sup>
        </m:sSubSup>
        <m:r>
          <m:rPr>
            <m:sty m:val="p"/>
          </m:rPr>
          <w:rPr>
            <w:rFonts w:ascii="Cambria Math" w:hAnsi="Cambria Math"/>
            <w:lang w:val="en-US"/>
            <w:rPrChange w:id="2021" w:author="Oriol Valles Codina" w:date="2023-08-31T14:08:00Z">
              <w:rPr>
                <w:rFonts w:ascii="Cambria Math" w:hAnsi="Cambria Math"/>
                <w:highlight w:val="yellow"/>
                <w:lang w:val="en-US"/>
              </w:rPr>
            </w:rPrChange>
          </w:rPr>
          <m:t>=</m:t>
        </m:r>
        <m:r>
          <w:rPr>
            <w:rFonts w:ascii="Cambria Math" w:hAnsi="Cambria Math"/>
            <w:lang w:val="en-US"/>
            <w:rPrChange w:id="2022" w:author="Oriol Valles Codina" w:date="2023-08-31T14:08:00Z">
              <w:rPr>
                <w:rFonts w:ascii="Cambria Math" w:hAnsi="Cambria Math"/>
                <w:highlight w:val="yellow"/>
                <w:lang w:val="en-US"/>
              </w:rPr>
            </w:rPrChange>
          </w:rPr>
          <m:t>Y</m:t>
        </m:r>
        <m:sSup>
          <m:sSupPr>
            <m:ctrlPr>
              <w:rPr>
                <w:rFonts w:ascii="Cambria Math" w:hAnsi="Cambria Math"/>
                <w:lang w:val="en-US"/>
              </w:rPr>
            </m:ctrlPr>
          </m:sSupPr>
          <m:e>
            <m:r>
              <w:rPr>
                <w:rFonts w:ascii="Cambria Math" w:hAnsi="Cambria Math"/>
                <w:lang w:val="en-US"/>
                <w:rPrChange w:id="2023" w:author="Oriol Valles Codina" w:date="2023-08-31T14:08:00Z">
                  <w:rPr>
                    <w:rFonts w:ascii="Cambria Math" w:hAnsi="Cambria Math"/>
                    <w:highlight w:val="yellow"/>
                    <w:lang w:val="en-US"/>
                  </w:rPr>
                </w:rPrChange>
              </w:rPr>
              <m:t>D</m:t>
            </m:r>
          </m:e>
          <m:sup>
            <m:r>
              <w:rPr>
                <w:rFonts w:ascii="Cambria Math" w:hAnsi="Cambria Math"/>
                <w:lang w:val="en-US"/>
                <w:rPrChange w:id="2024" w:author="Oriol Valles Codina" w:date="2023-08-31T14:08:00Z">
                  <w:rPr>
                    <w:rFonts w:ascii="Cambria Math" w:hAnsi="Cambria Math"/>
                    <w:highlight w:val="yellow"/>
                    <w:lang w:val="en-US"/>
                  </w:rPr>
                </w:rPrChange>
              </w:rPr>
              <m:t>z</m:t>
            </m:r>
          </m:sup>
        </m:sSup>
        <m:r>
          <m:rPr>
            <m:sty m:val="p"/>
          </m:rPr>
          <w:rPr>
            <w:rFonts w:ascii="Cambria Math" w:hAnsi="Cambria Math"/>
            <w:lang w:val="en-US"/>
            <w:rPrChange w:id="2025" w:author="Oriol Valles Codina" w:date="2023-08-31T14:08:00Z">
              <w:rPr>
                <w:rFonts w:ascii="Cambria Math" w:hAnsi="Cambria Math"/>
                <w:highlight w:val="yellow"/>
                <w:lang w:val="en-US"/>
              </w:rPr>
            </w:rPrChange>
          </w:rPr>
          <m:t>-</m:t>
        </m:r>
        <m:sSubSup>
          <m:sSubSupPr>
            <m:ctrlPr>
              <w:rPr>
                <w:rFonts w:ascii="Cambria Math" w:hAnsi="Cambria Math"/>
                <w:lang w:val="en-US"/>
              </w:rPr>
            </m:ctrlPr>
          </m:sSubSupPr>
          <m:e>
            <m:r>
              <w:rPr>
                <w:rFonts w:ascii="Cambria Math" w:hAnsi="Cambria Math"/>
                <w:lang w:val="en-US"/>
                <w:rPrChange w:id="2026" w:author="Oriol Valles Codina" w:date="2023-08-31T14:08:00Z">
                  <w:rPr>
                    <w:rFonts w:ascii="Cambria Math" w:hAnsi="Cambria Math"/>
                    <w:highlight w:val="yellow"/>
                    <w:lang w:val="en-US"/>
                  </w:rPr>
                </w:rPrChange>
              </w:rPr>
              <m:t>YD</m:t>
            </m:r>
          </m:e>
          <m:sub>
            <m:r>
              <m:rPr>
                <m:sty m:val="p"/>
              </m:rPr>
              <w:rPr>
                <w:rFonts w:ascii="Cambria Math" w:hAnsi="Cambria Math"/>
                <w:lang w:val="en-US"/>
                <w:rPrChange w:id="2027" w:author="Oriol Valles Codina" w:date="2023-08-31T14:08:00Z">
                  <w:rPr>
                    <w:rFonts w:ascii="Cambria Math" w:hAnsi="Cambria Math"/>
                    <w:highlight w:val="yellow"/>
                    <w:lang w:val="en-US"/>
                  </w:rPr>
                </w:rPrChange>
              </w:rPr>
              <m:t>w</m:t>
            </m:r>
          </m:sub>
          <m:sup>
            <m:r>
              <w:rPr>
                <w:rFonts w:ascii="Cambria Math" w:hAnsi="Cambria Math"/>
                <w:lang w:val="en-US"/>
                <w:rPrChange w:id="2028" w:author="Oriol Valles Codina" w:date="2023-08-31T14:08:00Z">
                  <w:rPr>
                    <w:rFonts w:ascii="Cambria Math" w:hAnsi="Cambria Math"/>
                    <w:highlight w:val="yellow"/>
                    <w:lang w:val="en-US"/>
                  </w:rPr>
                </w:rPrChange>
              </w:rPr>
              <m:t>z</m:t>
            </m:r>
            <m:ctrlPr>
              <w:rPr>
                <w:rFonts w:ascii="Cambria Math" w:hAnsi="Cambria Math"/>
                <w:i/>
                <w:lang w:val="en-US"/>
              </w:rPr>
            </m:ctrlPr>
          </m:sup>
        </m:sSubSup>
      </m:oMath>
      <w:r w:rsidR="002A5BDD" w:rsidRPr="00102440">
        <w:rPr>
          <w:lang w:val="en-US"/>
        </w:rPr>
        <w:tab/>
      </w:r>
      <w:r w:rsidR="002A5BDD" w:rsidRPr="00102440">
        <w:rPr>
          <w:lang w:val="en-US"/>
        </w:rPr>
        <w:tab/>
      </w:r>
      <w:r w:rsidR="002A5BDD" w:rsidRPr="00102440">
        <w:rPr>
          <w:lang w:val="en-US"/>
        </w:rPr>
        <w:tab/>
      </w:r>
      <w:r w:rsidR="002A5BDD" w:rsidRPr="00102440">
        <w:rPr>
          <w:lang w:val="en-US"/>
        </w:rPr>
        <w:tab/>
      </w:r>
      <w:r w:rsidR="002A5BDD" w:rsidRPr="00102440">
        <w:rPr>
          <w:lang w:val="en-US"/>
        </w:rPr>
        <w:tab/>
      </w:r>
      <w:r w:rsidR="002A5BDD" w:rsidRPr="00102440">
        <w:rPr>
          <w:lang w:val="en-US"/>
        </w:rPr>
        <w:tab/>
      </w:r>
      <w:r w:rsidR="002A5BDD" w:rsidRPr="00102440">
        <w:rPr>
          <w:lang w:val="en-US"/>
        </w:rPr>
        <w:tab/>
      </w:r>
      <w:r w:rsidR="002A5BDD" w:rsidRPr="00102440">
        <w:rPr>
          <w:lang w:val="en-US"/>
        </w:rPr>
        <w:tab/>
      </w:r>
      <w:r w:rsidR="002A5BDD" w:rsidRPr="00102440">
        <w:rPr>
          <w:lang w:val="en-US"/>
        </w:rPr>
        <w:tab/>
      </w:r>
      <w:r w:rsidR="002A5BDD" w:rsidRPr="00102440">
        <w:rPr>
          <w:lang w:val="en-US"/>
        </w:rPr>
        <w:tab/>
        <w:t>(4)</w:t>
      </w:r>
    </w:p>
    <w:p w14:paraId="700B1715" w14:textId="555CE37C" w:rsidR="00290940" w:rsidRPr="00102440" w:rsidRDefault="00290940" w:rsidP="00290940">
      <w:pPr>
        <w:pStyle w:val="BodyJUST2CE"/>
        <w:rPr>
          <w:lang w:val="en-US"/>
        </w:rPr>
      </w:pPr>
      <w:r w:rsidRPr="00102440">
        <w:rPr>
          <w:lang w:val="en-US"/>
        </w:rPr>
        <w:t>Total disposable capital income is:</w:t>
      </w:r>
    </w:p>
    <w:p w14:paraId="4B884126" w14:textId="139DC2DD" w:rsidR="00290940" w:rsidRPr="00102440" w:rsidRDefault="00290940" w:rsidP="00290940">
      <w:pPr>
        <w:pStyle w:val="BodyJUST2CE"/>
        <w:rPr>
          <w:lang w:val="en-US"/>
        </w:rPr>
      </w:pPr>
      <w:r w:rsidRPr="00102440">
        <w:rPr>
          <w:lang w:val="en-US"/>
        </w:rPr>
        <w:t>Net private wealth accumulated in each area is:</w:t>
      </w:r>
    </w:p>
    <w:p w14:paraId="45382D37" w14:textId="14C3CEFB" w:rsidR="00290940" w:rsidRPr="00102440" w:rsidRDefault="00377183" w:rsidP="00290940">
      <w:pPr>
        <w:pStyle w:val="BodyJUST2CE"/>
        <w:rPr>
          <w:lang w:val="en-US"/>
        </w:rPr>
      </w:pPr>
      <m:oMath>
        <m:sSup>
          <m:sSupPr>
            <m:ctrlPr>
              <w:rPr>
                <w:rFonts w:ascii="Cambria Math" w:hAnsi="Cambria Math"/>
                <w:lang w:val="en-US"/>
              </w:rPr>
            </m:ctrlPr>
          </m:sSupPr>
          <m:e>
            <m:r>
              <w:rPr>
                <w:rFonts w:ascii="Cambria Math" w:hAnsi="Cambria Math"/>
                <w:lang w:val="en-US"/>
              </w:rPr>
              <m:t>V</m:t>
            </m:r>
          </m:e>
          <m:sup>
            <m:r>
              <w:rPr>
                <w:rFonts w:ascii="Cambria Math" w:hAnsi="Cambria Math"/>
                <w:lang w:val="en-US"/>
              </w:rPr>
              <m:t>z</m:t>
            </m:r>
          </m:sup>
        </m:sSup>
        <m:r>
          <m:rPr>
            <m:sty m:val="p"/>
          </m:rPr>
          <w:rPr>
            <w:rFonts w:ascii="Cambria Math" w:hAnsi="Cambria Math"/>
            <w:lang w:val="en-US"/>
          </w:rPr>
          <m:t>=</m:t>
        </m:r>
        <m:sSubSup>
          <m:sSubSupPr>
            <m:ctrlPr>
              <w:rPr>
                <w:rFonts w:ascii="Cambria Math" w:hAnsi="Cambria Math"/>
                <w:lang w:val="en-US"/>
              </w:rPr>
            </m:ctrlPr>
          </m:sSubSupPr>
          <m:e>
            <m:r>
              <w:rPr>
                <w:rFonts w:ascii="Cambria Math" w:hAnsi="Cambria Math"/>
                <w:lang w:val="en-US"/>
              </w:rPr>
              <m:t>V</m:t>
            </m:r>
          </m:e>
          <m:sub>
            <m:r>
              <m:rPr>
                <m:sty m:val="p"/>
              </m:rPr>
              <w:rPr>
                <w:rFonts w:ascii="Cambria Math" w:hAnsi="Cambria Math"/>
                <w:lang w:val="en-US"/>
              </w:rPr>
              <m:t>-</m:t>
            </m:r>
            <m:r>
              <w:rPr>
                <w:rFonts w:ascii="Cambria Math" w:hAnsi="Cambria Math"/>
                <w:lang w:val="en-US"/>
              </w:rPr>
              <m:t>1</m:t>
            </m:r>
          </m:sub>
          <m:sup>
            <m:r>
              <w:rPr>
                <w:rFonts w:ascii="Cambria Math" w:hAnsi="Cambria Math"/>
                <w:lang w:val="en-US"/>
              </w:rPr>
              <m:t>z</m:t>
            </m:r>
          </m:sup>
        </m:sSubSup>
        <m:r>
          <m:rPr>
            <m:sty m:val="p"/>
          </m:rPr>
          <w:rPr>
            <w:rFonts w:ascii="Cambria Math" w:hAnsi="Cambria Math"/>
            <w:lang w:val="en-US"/>
          </w:rPr>
          <m:t>+</m:t>
        </m:r>
        <m:r>
          <w:rPr>
            <w:rFonts w:ascii="Cambria Math" w:hAnsi="Cambria Math"/>
            <w:lang w:val="en-US"/>
          </w:rPr>
          <m:t>Y</m:t>
        </m:r>
        <m:sSup>
          <m:sSupPr>
            <m:ctrlPr>
              <w:rPr>
                <w:rFonts w:ascii="Cambria Math" w:hAnsi="Cambria Math"/>
                <w:lang w:val="en-US"/>
              </w:rPr>
            </m:ctrlPr>
          </m:sSupPr>
          <m:e>
            <m:r>
              <w:rPr>
                <w:rFonts w:ascii="Cambria Math" w:hAnsi="Cambria Math"/>
                <w:lang w:val="en-US"/>
              </w:rPr>
              <m:t>D</m:t>
            </m:r>
          </m:e>
          <m:sup>
            <m:r>
              <w:rPr>
                <w:rFonts w:ascii="Cambria Math" w:hAnsi="Cambria Math"/>
                <w:lang w:val="en-US"/>
              </w:rPr>
              <m:t>z</m:t>
            </m:r>
          </m:sup>
        </m:sSup>
        <m:r>
          <m:rPr>
            <m:sty m:val="p"/>
          </m:rPr>
          <w:rPr>
            <w:rFonts w:ascii="Cambria Math" w:hAnsi="Cambria Math"/>
            <w:lang w:val="en-US"/>
          </w:rPr>
          <m:t>-</m:t>
        </m:r>
        <m:sSup>
          <m:sSupPr>
            <m:ctrlPr>
              <w:rPr>
                <w:rFonts w:ascii="Cambria Math" w:hAnsi="Cambria Math"/>
                <w:lang w:val="en-US"/>
              </w:rPr>
            </m:ctrlPr>
          </m:sSupPr>
          <m:e>
            <m:r>
              <w:rPr>
                <w:rFonts w:ascii="Cambria Math" w:hAnsi="Cambria Math"/>
                <w:lang w:val="en-US"/>
              </w:rPr>
              <m:t>c</m:t>
            </m:r>
          </m:e>
          <m:sup>
            <m:r>
              <w:rPr>
                <w:rFonts w:ascii="Cambria Math" w:hAnsi="Cambria Math"/>
                <w:lang w:val="en-US"/>
              </w:rPr>
              <m:t>z</m:t>
            </m:r>
          </m:sup>
        </m:sSup>
        <m:r>
          <m:rPr>
            <m:sty m:val="p"/>
          </m:rPr>
          <w:rPr>
            <w:rFonts w:ascii="Cambria Math" w:hAnsi="Cambria Math"/>
            <w:lang w:val="en-US"/>
          </w:rPr>
          <m:t>⋅</m:t>
        </m:r>
        <m:sSubSup>
          <m:sSubSupPr>
            <m:ctrlPr>
              <w:rPr>
                <w:rFonts w:ascii="Cambria Math" w:hAnsi="Cambria Math"/>
                <w:lang w:val="en-US"/>
              </w:rPr>
            </m:ctrlPr>
          </m:sSubSupPr>
          <m:e>
            <m:r>
              <w:rPr>
                <w:rFonts w:ascii="Cambria Math" w:hAnsi="Cambria Math"/>
                <w:lang w:val="en-US"/>
              </w:rPr>
              <m:t>p</m:t>
            </m:r>
          </m:e>
          <m:sub>
            <m:r>
              <w:rPr>
                <w:rFonts w:ascii="Cambria Math" w:hAnsi="Cambria Math"/>
                <w:lang w:val="en-US"/>
              </w:rPr>
              <m:t>A</m:t>
            </m:r>
          </m:sub>
          <m:sup>
            <m:r>
              <w:rPr>
                <w:rFonts w:ascii="Cambria Math" w:hAnsi="Cambria Math"/>
                <w:lang w:val="en-US"/>
              </w:rPr>
              <m:t>z</m:t>
            </m:r>
          </m:sup>
        </m:sSubSup>
      </m:oMath>
      <w:r w:rsidR="002A5BDD" w:rsidRPr="00102440">
        <w:rPr>
          <w:lang w:val="en-US"/>
        </w:rPr>
        <w:tab/>
      </w:r>
      <w:r w:rsidR="002A5BDD" w:rsidRPr="00102440">
        <w:rPr>
          <w:lang w:val="en-US"/>
        </w:rPr>
        <w:tab/>
      </w:r>
      <w:r w:rsidR="002A5BDD" w:rsidRPr="00102440">
        <w:rPr>
          <w:lang w:val="en-US"/>
        </w:rPr>
        <w:tab/>
      </w:r>
      <w:r w:rsidR="002A5BDD" w:rsidRPr="00102440">
        <w:rPr>
          <w:lang w:val="en-US"/>
        </w:rPr>
        <w:tab/>
      </w:r>
      <w:r w:rsidR="002A5BDD" w:rsidRPr="00102440">
        <w:rPr>
          <w:lang w:val="en-US"/>
        </w:rPr>
        <w:tab/>
      </w:r>
      <w:r w:rsidR="002A5BDD" w:rsidRPr="00102440">
        <w:rPr>
          <w:lang w:val="en-US"/>
        </w:rPr>
        <w:tab/>
      </w:r>
      <w:r w:rsidR="002A5BDD" w:rsidRPr="00102440">
        <w:rPr>
          <w:lang w:val="en-US"/>
        </w:rPr>
        <w:tab/>
      </w:r>
      <w:r w:rsidR="002A5BDD" w:rsidRPr="00102440">
        <w:rPr>
          <w:lang w:val="en-US"/>
        </w:rPr>
        <w:tab/>
      </w:r>
      <w:r w:rsidR="002A5BDD" w:rsidRPr="00102440">
        <w:rPr>
          <w:lang w:val="en-US"/>
        </w:rPr>
        <w:tab/>
      </w:r>
      <w:r w:rsidR="002A5BDD" w:rsidRPr="00102440">
        <w:rPr>
          <w:lang w:val="en-US"/>
        </w:rPr>
        <w:tab/>
        <w:t>(5)</w:t>
      </w:r>
    </w:p>
    <w:p w14:paraId="172B6BBA" w14:textId="4BB102C5" w:rsidR="00290940" w:rsidRPr="00102440" w:rsidRDefault="00290940" w:rsidP="00290940">
      <w:pPr>
        <w:pStyle w:val="BodyJUST2CE"/>
        <w:rPr>
          <w:lang w:val="en-US"/>
        </w:rPr>
      </w:pPr>
      <w:r w:rsidRPr="00102440">
        <w:rPr>
          <w:lang w:val="en-US"/>
        </w:rPr>
        <w:t xml:space="preserve">The stock of wealth increases as households save. Portfolio decisions (that is, the way in which net wealth is held) are discussed in the subsection </w:t>
      </w:r>
      <w:r w:rsidR="00225863" w:rsidRPr="00102440">
        <w:rPr>
          <w:lang w:val="en-US"/>
        </w:rPr>
        <w:t>A</w:t>
      </w:r>
      <w:r w:rsidRPr="00102440">
        <w:rPr>
          <w:lang w:val="en-US"/>
        </w:rPr>
        <w:t xml:space="preserve">.7. Consumption composition is discussed in the subsection </w:t>
      </w:r>
      <w:r w:rsidR="00225863" w:rsidRPr="00102440">
        <w:rPr>
          <w:lang w:val="en-US"/>
        </w:rPr>
        <w:t>A</w:t>
      </w:r>
      <w:r w:rsidRPr="00102440">
        <w:rPr>
          <w:lang w:val="en-US"/>
        </w:rPr>
        <w:t>.2.</w:t>
      </w:r>
    </w:p>
    <w:p w14:paraId="363F8F88" w14:textId="5D56A709" w:rsidR="00290940" w:rsidRPr="00102440" w:rsidRDefault="00290940" w:rsidP="00290940">
      <w:pPr>
        <w:pStyle w:val="Title2JUST2CE"/>
        <w:rPr>
          <w:lang w:val="en-GB"/>
          <w:rPrChange w:id="2029" w:author="Oriol Valles Codina" w:date="2023-08-31T14:08:00Z">
            <w:rPr/>
          </w:rPrChange>
        </w:rPr>
      </w:pPr>
      <w:bookmarkStart w:id="2030" w:name="sec:production"/>
      <w:bookmarkStart w:id="2031" w:name="_Toc144421995"/>
      <w:r w:rsidRPr="00102440">
        <w:rPr>
          <w:lang w:val="en-GB"/>
          <w:rPrChange w:id="2032" w:author="Oriol Valles Codina" w:date="2023-08-31T14:08:00Z">
            <w:rPr/>
          </w:rPrChange>
        </w:rPr>
        <w:lastRenderedPageBreak/>
        <w:t xml:space="preserve">[A.2] Production </w:t>
      </w:r>
      <w:del w:id="2033" w:author="Oriol Valles Codina" w:date="2023-08-31T14:18:00Z">
        <w:r w:rsidRPr="00102440" w:rsidDel="009F61ED">
          <w:rPr>
            <w:lang w:val="en-GB"/>
            <w:rPrChange w:id="2034" w:author="Oriol Valles Codina" w:date="2023-08-31T14:08:00Z">
              <w:rPr/>
            </w:rPrChange>
          </w:rPr>
          <w:delText xml:space="preserve">firms </w:delText>
        </w:r>
      </w:del>
      <w:ins w:id="2035" w:author="Oriol Valles Codina" w:date="2023-08-31T14:18:00Z">
        <w:r w:rsidR="009F61ED">
          <w:rPr>
            <w:lang w:val="en-GB"/>
          </w:rPr>
          <w:t>F</w:t>
        </w:r>
        <w:r w:rsidR="009F61ED" w:rsidRPr="00102440">
          <w:rPr>
            <w:lang w:val="en-GB"/>
            <w:rPrChange w:id="2036" w:author="Oriol Valles Codina" w:date="2023-08-31T14:08:00Z">
              <w:rPr/>
            </w:rPrChange>
          </w:rPr>
          <w:t xml:space="preserve">irms </w:t>
        </w:r>
      </w:ins>
      <w:r w:rsidRPr="00102440">
        <w:rPr>
          <w:lang w:val="en-GB"/>
          <w:rPrChange w:id="2037" w:author="Oriol Valles Codina" w:date="2023-08-31T14:08:00Z">
            <w:rPr/>
          </w:rPrChange>
        </w:rPr>
        <w:t>(</w:t>
      </w:r>
      <w:del w:id="2038" w:author="Oriol Valles Codina" w:date="2023-08-31T14:18:00Z">
        <w:r w:rsidRPr="00102440" w:rsidDel="009F61ED">
          <w:rPr>
            <w:lang w:val="en-GB"/>
            <w:rPrChange w:id="2039" w:author="Oriol Valles Codina" w:date="2023-08-31T14:08:00Z">
              <w:rPr/>
            </w:rPrChange>
          </w:rPr>
          <w:delText>current</w:delText>
        </w:r>
      </w:del>
      <w:ins w:id="2040" w:author="Oriol Valles Codina" w:date="2023-08-31T14:18:00Z">
        <w:r w:rsidR="009F61ED">
          <w:rPr>
            <w:lang w:val="en-GB"/>
          </w:rPr>
          <w:t>C</w:t>
        </w:r>
        <w:r w:rsidR="009F61ED" w:rsidRPr="00102440">
          <w:rPr>
            <w:lang w:val="en-GB"/>
            <w:rPrChange w:id="2041" w:author="Oriol Valles Codina" w:date="2023-08-31T14:08:00Z">
              <w:rPr/>
            </w:rPrChange>
          </w:rPr>
          <w:t>urrent</w:t>
        </w:r>
      </w:ins>
      <w:r w:rsidRPr="00102440">
        <w:rPr>
          <w:lang w:val="en-GB"/>
          <w:rPrChange w:id="2042" w:author="Oriol Valles Codina" w:date="2023-08-31T14:08:00Z">
            <w:rPr/>
          </w:rPrChange>
        </w:rPr>
        <w:t>)</w:t>
      </w:r>
      <w:bookmarkEnd w:id="2031"/>
    </w:p>
    <w:p w14:paraId="3F72379D" w14:textId="77777777" w:rsidR="00290940" w:rsidRPr="00102440" w:rsidRDefault="00290940" w:rsidP="00290940">
      <w:pPr>
        <w:pStyle w:val="BodyJUST2CE"/>
        <w:rPr>
          <w:lang w:val="en-US"/>
        </w:rPr>
      </w:pPr>
      <w:r w:rsidRPr="00102440">
        <w:rPr>
          <w:lang w:val="en-US"/>
        </w:rPr>
        <w:t>The final demand faced by production firms is made up of household consumption, corporate investment in fixed capital, government spending, and net export. Considering 10 industries and products at the global level, the demand for final goods and services in each area is:</w:t>
      </w:r>
    </w:p>
    <w:p w14:paraId="1BCC4865" w14:textId="34928151" w:rsidR="00290940" w:rsidRPr="00102440" w:rsidRDefault="00377183" w:rsidP="00290940">
      <w:pPr>
        <w:pStyle w:val="BodyJUST2CE"/>
        <w:rPr>
          <w:lang w:val="en-US"/>
        </w:rPr>
      </w:pPr>
      <m:oMath>
        <m:m>
          <m:mPr>
            <m:plcHide m:val="1"/>
            <m:mcs>
              <m:mc>
                <m:mcPr>
                  <m:count m:val="1"/>
                  <m:mcJc m:val="right"/>
                </m:mcPr>
              </m:mc>
              <m:mc>
                <m:mcPr>
                  <m:count m:val="1"/>
                  <m:mcJc m:val="left"/>
                </m:mcPr>
              </m:mc>
            </m:mcs>
            <m:ctrlPr>
              <w:rPr>
                <w:rFonts w:ascii="Cambria Math" w:hAnsi="Cambria Math"/>
                <w:lang w:val="en-US"/>
              </w:rPr>
            </m:ctrlPr>
          </m:mPr>
          <m:mr>
            <m:e>
              <m:sSup>
                <m:sSupPr>
                  <m:ctrlPr>
                    <w:rPr>
                      <w:rFonts w:ascii="Cambria Math" w:hAnsi="Cambria Math"/>
                      <w:lang w:val="en-US"/>
                    </w:rPr>
                  </m:ctrlPr>
                </m:sSupPr>
                <m:e>
                  <m:r>
                    <m:rPr>
                      <m:nor/>
                    </m:rPr>
                    <w:rPr>
                      <w:lang w:val="en-US"/>
                    </w:rPr>
                    <m:t>d</m:t>
                  </m:r>
                </m:e>
                <m:sup>
                  <m:r>
                    <w:rPr>
                      <w:rFonts w:ascii="Cambria Math" w:hAnsi="Cambria Math"/>
                      <w:lang w:val="en-US"/>
                    </w:rPr>
                    <m:t>z</m:t>
                  </m:r>
                </m:sup>
              </m:sSup>
            </m:e>
            <m:e>
              <m:r>
                <m:rPr>
                  <m:sty m:val="p"/>
                </m:rPr>
                <w:rPr>
                  <w:rFonts w:ascii="Cambria Math" w:hAnsi="Cambria Math"/>
                  <w:lang w:val="en-US"/>
                </w:rPr>
                <m:t>=</m:t>
              </m:r>
              <m:sSup>
                <m:sSupPr>
                  <m:ctrlPr>
                    <w:rPr>
                      <w:rFonts w:ascii="Cambria Math" w:hAnsi="Cambria Math"/>
                      <w:lang w:val="en-US"/>
                    </w:rPr>
                  </m:ctrlPr>
                </m:sSupPr>
                <m:e>
                  <m:r>
                    <w:rPr>
                      <w:rFonts w:ascii="Cambria Math" w:hAnsi="Cambria Math"/>
                      <w:lang w:val="en-US"/>
                    </w:rPr>
                    <m:t>β</m:t>
                  </m:r>
                </m:e>
                <m:sup>
                  <m:r>
                    <w:rPr>
                      <w:rFonts w:ascii="Cambria Math" w:hAnsi="Cambria Math"/>
                      <w:lang w:val="en-US"/>
                    </w:rPr>
                    <m:t>z</m:t>
                  </m:r>
                </m:sup>
              </m:sSup>
              <m:r>
                <m:rPr>
                  <m:sty m:val="p"/>
                </m:rPr>
                <w:rPr>
                  <w:rFonts w:ascii="Cambria Math" w:hAnsi="Cambria Math"/>
                  <w:lang w:val="en-US"/>
                </w:rPr>
                <m:t>⋅</m:t>
              </m:r>
              <m:sSup>
                <m:sSupPr>
                  <m:ctrlPr>
                    <w:rPr>
                      <w:rFonts w:ascii="Cambria Math" w:hAnsi="Cambria Math"/>
                      <w:lang w:val="en-US"/>
                    </w:rPr>
                  </m:ctrlPr>
                </m:sSupPr>
                <m:e>
                  <m:r>
                    <w:rPr>
                      <w:rFonts w:ascii="Cambria Math" w:hAnsi="Cambria Math"/>
                      <w:lang w:val="en-US"/>
                    </w:rPr>
                    <m:t>c</m:t>
                  </m:r>
                </m:e>
                <m:sup>
                  <m:r>
                    <w:rPr>
                      <w:rFonts w:ascii="Cambria Math" w:hAnsi="Cambria Math"/>
                      <w:lang w:val="en-US"/>
                    </w:rPr>
                    <m:t>z</m:t>
                  </m:r>
                </m:sup>
              </m:sSup>
              <m:r>
                <m:rPr>
                  <m:sty m:val="p"/>
                </m:rPr>
                <w:rPr>
                  <w:rFonts w:ascii="Cambria Math" w:hAnsi="Cambria Math"/>
                  <w:lang w:val="en-US"/>
                </w:rPr>
                <m:t>+</m:t>
              </m:r>
              <m:sSup>
                <m:sSupPr>
                  <m:ctrlPr>
                    <w:rPr>
                      <w:rFonts w:ascii="Cambria Math" w:hAnsi="Cambria Math"/>
                      <w:lang w:val="en-US"/>
                    </w:rPr>
                  </m:ctrlPr>
                </m:sSupPr>
                <m:e>
                  <m:r>
                    <w:rPr>
                      <w:rFonts w:ascii="Cambria Math" w:hAnsi="Cambria Math"/>
                      <w:lang w:val="en-US"/>
                    </w:rPr>
                    <m:t>ι</m:t>
                  </m:r>
                </m:e>
                <m:sup>
                  <m:r>
                    <w:rPr>
                      <w:rFonts w:ascii="Cambria Math" w:hAnsi="Cambria Math"/>
                      <w:lang w:val="en-US"/>
                    </w:rPr>
                    <m:t>z</m:t>
                  </m:r>
                </m:sup>
              </m:sSup>
              <m:r>
                <m:rPr>
                  <m:sty m:val="p"/>
                </m:rPr>
                <w:rPr>
                  <w:rFonts w:ascii="Cambria Math" w:hAnsi="Cambria Math"/>
                  <w:lang w:val="en-US"/>
                </w:rPr>
                <m:t>⋅</m:t>
              </m:r>
              <m:sSubSup>
                <m:sSubSupPr>
                  <m:ctrlPr>
                    <w:rPr>
                      <w:rFonts w:ascii="Cambria Math" w:hAnsi="Cambria Math"/>
                      <w:lang w:val="en-US"/>
                    </w:rPr>
                  </m:ctrlPr>
                </m:sSubSupPr>
                <m:e>
                  <m:r>
                    <w:rPr>
                      <w:rFonts w:ascii="Cambria Math" w:hAnsi="Cambria Math"/>
                      <w:lang w:val="en-US"/>
                    </w:rPr>
                    <m:t>i</m:t>
                  </m:r>
                </m:e>
                <m:sub>
                  <m:r>
                    <w:rPr>
                      <w:rFonts w:ascii="Cambria Math" w:hAnsi="Cambria Math"/>
                      <w:lang w:val="en-US"/>
                    </w:rPr>
                    <m:t>d</m:t>
                  </m:r>
                </m:sub>
                <m:sup>
                  <m:r>
                    <w:rPr>
                      <w:rFonts w:ascii="Cambria Math" w:hAnsi="Cambria Math"/>
                      <w:lang w:val="en-US"/>
                    </w:rPr>
                    <m:t>z</m:t>
                  </m:r>
                </m:sup>
              </m:sSubSup>
              <m:r>
                <m:rPr>
                  <m:sty m:val="p"/>
                </m:rPr>
                <w:rPr>
                  <w:rFonts w:ascii="Cambria Math" w:hAnsi="Cambria Math"/>
                  <w:lang w:val="en-US"/>
                </w:rPr>
                <m:t>+</m:t>
              </m:r>
              <m:sSup>
                <m:sSupPr>
                  <m:ctrlPr>
                    <w:rPr>
                      <w:rFonts w:ascii="Cambria Math" w:hAnsi="Cambria Math"/>
                      <w:lang w:val="en-US"/>
                    </w:rPr>
                  </m:ctrlPr>
                </m:sSupPr>
                <m:e>
                  <m:r>
                    <w:rPr>
                      <w:rFonts w:ascii="Cambria Math" w:hAnsi="Cambria Math"/>
                      <w:lang w:val="en-US"/>
                    </w:rPr>
                    <m:t>σ</m:t>
                  </m:r>
                </m:e>
                <m:sup>
                  <m:r>
                    <w:rPr>
                      <w:rFonts w:ascii="Cambria Math" w:hAnsi="Cambria Math"/>
                      <w:lang w:val="en-US"/>
                    </w:rPr>
                    <m:t>z</m:t>
                  </m:r>
                </m:sup>
              </m:sSup>
              <m:r>
                <m:rPr>
                  <m:sty m:val="p"/>
                </m:rPr>
                <w:rPr>
                  <w:rFonts w:ascii="Cambria Math" w:hAnsi="Cambria Math"/>
                  <w:lang w:val="en-US"/>
                </w:rPr>
                <m:t>⋅</m:t>
              </m:r>
              <m:r>
                <w:rPr>
                  <w:rFonts w:ascii="Cambria Math" w:hAnsi="Cambria Math"/>
                  <w:lang w:val="en-US"/>
                </w:rPr>
                <m:t>go</m:t>
              </m:r>
              <m:sSup>
                <m:sSupPr>
                  <m:ctrlPr>
                    <w:rPr>
                      <w:rFonts w:ascii="Cambria Math" w:hAnsi="Cambria Math"/>
                      <w:lang w:val="en-US"/>
                    </w:rPr>
                  </m:ctrlPr>
                </m:sSupPr>
                <m:e>
                  <m:r>
                    <w:rPr>
                      <w:rFonts w:ascii="Cambria Math" w:hAnsi="Cambria Math"/>
                      <w:lang w:val="en-US"/>
                    </w:rPr>
                    <m:t>v</m:t>
                  </m:r>
                </m:e>
                <m:sup>
                  <m:r>
                    <w:rPr>
                      <w:rFonts w:ascii="Cambria Math" w:hAnsi="Cambria Math"/>
                      <w:lang w:val="en-US"/>
                    </w:rPr>
                    <m:t>z</m:t>
                  </m:r>
                </m:sup>
              </m:sSup>
              <m:r>
                <m:rPr>
                  <m:sty m:val="p"/>
                </m:rPr>
                <w:rPr>
                  <w:rFonts w:ascii="Cambria Math" w:hAnsi="Cambria Math"/>
                  <w:lang w:val="en-US"/>
                </w:rPr>
                <m:t>+</m:t>
              </m:r>
              <m:sSubSup>
                <m:sSubSupPr>
                  <m:ctrlPr>
                    <w:rPr>
                      <w:rFonts w:ascii="Cambria Math" w:hAnsi="Cambria Math"/>
                      <w:lang w:val="en-US"/>
                    </w:rPr>
                  </m:ctrlPr>
                </m:sSubSupPr>
                <m:e>
                  <m:r>
                    <w:rPr>
                      <w:rFonts w:ascii="Cambria Math" w:hAnsi="Cambria Math"/>
                      <w:lang w:val="en-US"/>
                    </w:rPr>
                    <m:t>η</m:t>
                  </m:r>
                </m:e>
                <m:sub>
                  <m:r>
                    <w:rPr>
                      <w:rFonts w:ascii="Cambria Math" w:hAnsi="Cambria Math"/>
                      <w:lang w:val="en-US"/>
                    </w:rPr>
                    <m:t>z</m:t>
                  </m:r>
                </m:sub>
                <m:sup>
                  <m:r>
                    <w:rPr>
                      <w:rFonts w:ascii="Cambria Math" w:hAnsi="Cambria Math"/>
                      <w:lang w:val="en-US"/>
                    </w:rPr>
                    <m:t>f</m:t>
                  </m:r>
                </m:sup>
              </m:sSubSup>
              <m:r>
                <m:rPr>
                  <m:sty m:val="p"/>
                </m:rPr>
                <w:rPr>
                  <w:rFonts w:ascii="Cambria Math" w:hAnsi="Cambria Math"/>
                  <w:lang w:val="en-US"/>
                </w:rPr>
                <m:t>⋅</m:t>
              </m:r>
              <m:r>
                <w:rPr>
                  <w:rFonts w:ascii="Cambria Math" w:hAnsi="Cambria Math"/>
                  <w:lang w:val="en-US"/>
                </w:rPr>
                <m:t>ex</m:t>
              </m:r>
              <m:sSup>
                <m:sSupPr>
                  <m:ctrlPr>
                    <w:rPr>
                      <w:rFonts w:ascii="Cambria Math" w:hAnsi="Cambria Math"/>
                      <w:lang w:val="en-US"/>
                    </w:rPr>
                  </m:ctrlPr>
                </m:sSupPr>
                <m:e>
                  <m:r>
                    <w:rPr>
                      <w:rFonts w:ascii="Cambria Math" w:hAnsi="Cambria Math"/>
                      <w:lang w:val="en-US"/>
                    </w:rPr>
                    <m:t>p</m:t>
                  </m:r>
                </m:e>
                <m:sup>
                  <m:r>
                    <w:rPr>
                      <w:rFonts w:ascii="Cambria Math" w:hAnsi="Cambria Math"/>
                      <w:lang w:val="en-US"/>
                    </w:rPr>
                    <m:t>z</m:t>
                  </m:r>
                </m:sup>
              </m:sSup>
              <m:r>
                <m:rPr>
                  <m:sty m:val="p"/>
                </m:rPr>
                <w:rPr>
                  <w:rFonts w:ascii="Cambria Math" w:hAnsi="Cambria Math"/>
                  <w:lang w:val="en-US"/>
                </w:rPr>
                <m:t>+</m:t>
              </m:r>
              <m:sSup>
                <m:sSupPr>
                  <m:ctrlPr>
                    <w:rPr>
                      <w:rFonts w:ascii="Cambria Math" w:hAnsi="Cambria Math"/>
                      <w:lang w:val="en-US"/>
                    </w:rPr>
                  </m:ctrlPr>
                </m:sSupPr>
                <m:e>
                  <m:r>
                    <w:rPr>
                      <w:rFonts w:ascii="Cambria Math" w:hAnsi="Cambria Math"/>
                      <w:lang w:val="en-US"/>
                    </w:rPr>
                    <m:t>η</m:t>
                  </m:r>
                </m:e>
                <m:sup>
                  <m:r>
                    <w:rPr>
                      <w:rFonts w:ascii="Cambria Math" w:hAnsi="Cambria Math"/>
                      <w:lang w:val="en-US"/>
                    </w:rPr>
                    <m:t>z</m:t>
                  </m:r>
                </m:sup>
              </m:sSup>
              <m:r>
                <m:rPr>
                  <m:sty m:val="p"/>
                </m:rPr>
                <w:rPr>
                  <w:rFonts w:ascii="Cambria Math" w:hAnsi="Cambria Math"/>
                  <w:lang w:val="en-US"/>
                </w:rPr>
                <m:t>⋅</m:t>
              </m:r>
              <m:r>
                <w:rPr>
                  <w:rFonts w:ascii="Cambria Math" w:hAnsi="Cambria Math"/>
                  <w:lang w:val="en-US"/>
                </w:rPr>
                <m:t>im</m:t>
              </m:r>
              <m:sSup>
                <m:sSupPr>
                  <m:ctrlPr>
                    <w:rPr>
                      <w:rFonts w:ascii="Cambria Math" w:hAnsi="Cambria Math"/>
                      <w:lang w:val="en-US"/>
                    </w:rPr>
                  </m:ctrlPr>
                </m:sSupPr>
                <m:e>
                  <m:r>
                    <w:rPr>
                      <w:rFonts w:ascii="Cambria Math" w:hAnsi="Cambria Math"/>
                      <w:lang w:val="en-US"/>
                    </w:rPr>
                    <m:t>p</m:t>
                  </m:r>
                </m:e>
                <m:sup>
                  <m:r>
                    <w:rPr>
                      <w:rFonts w:ascii="Cambria Math" w:hAnsi="Cambria Math"/>
                      <w:lang w:val="en-US"/>
                    </w:rPr>
                    <m:t>z</m:t>
                  </m:r>
                </m:sup>
              </m:sSup>
              <m:r>
                <m:rPr>
                  <m:sty m:val="p"/>
                </m:rPr>
                <w:rPr>
                  <w:rFonts w:ascii="Cambria Math" w:hAnsi="Cambria Math"/>
                  <w:lang w:val="en-US"/>
                </w:rPr>
                <m:t>=</m:t>
              </m:r>
            </m:e>
          </m:mr>
          <m:mr>
            <m:e/>
            <m:e>
              <m:r>
                <m:rPr>
                  <m:sty m:val="p"/>
                </m:rPr>
                <w:rPr>
                  <w:rFonts w:ascii="Cambria Math" w:hAnsi="Cambria Math"/>
                  <w:lang w:val="en-US"/>
                </w:rPr>
                <m:t>=</m:t>
              </m:r>
              <m:d>
                <m:dPr>
                  <m:ctrlPr>
                    <w:rPr>
                      <w:rFonts w:ascii="Cambria Math" w:hAnsi="Cambria Math"/>
                      <w:lang w:val="en-US"/>
                    </w:rPr>
                  </m:ctrlPr>
                </m:dPr>
                <m:e>
                  <m:m>
                    <m:mPr>
                      <m:plcHide m:val="1"/>
                      <m:mcs>
                        <m:mc>
                          <m:mcPr>
                            <m:count m:val="1"/>
                            <m:mcJc m:val="center"/>
                          </m:mcPr>
                        </m:mc>
                      </m:mcs>
                      <m:ctrlPr>
                        <w:rPr>
                          <w:rFonts w:ascii="Cambria Math" w:hAnsi="Cambria Math"/>
                          <w:lang w:val="en-US"/>
                        </w:rPr>
                      </m:ctrlPr>
                    </m:mPr>
                    <m:mr>
                      <m:e>
                        <m:sSubSup>
                          <m:sSubSupPr>
                            <m:ctrlPr>
                              <w:rPr>
                                <w:rFonts w:ascii="Cambria Math" w:hAnsi="Cambria Math"/>
                                <w:lang w:val="en-US"/>
                              </w:rPr>
                            </m:ctrlPr>
                          </m:sSubSupPr>
                          <m:e>
                            <m:r>
                              <w:rPr>
                                <w:rFonts w:ascii="Cambria Math" w:hAnsi="Cambria Math"/>
                                <w:lang w:val="en-US"/>
                              </w:rPr>
                              <m:t>d</m:t>
                            </m:r>
                          </m:e>
                          <m:sub>
                            <m:r>
                              <w:rPr>
                                <w:rFonts w:ascii="Cambria Math" w:hAnsi="Cambria Math"/>
                                <w:lang w:val="en-US"/>
                              </w:rPr>
                              <m:t>1</m:t>
                            </m:r>
                          </m:sub>
                          <m:sup>
                            <m:r>
                              <w:rPr>
                                <w:rFonts w:ascii="Cambria Math" w:hAnsi="Cambria Math"/>
                                <w:lang w:val="en-US"/>
                              </w:rPr>
                              <m:t>z</m:t>
                            </m:r>
                          </m:sup>
                        </m:sSubSup>
                      </m:e>
                    </m:mr>
                    <m:mr>
                      <m:e>
                        <m:sSubSup>
                          <m:sSubSupPr>
                            <m:ctrlPr>
                              <w:rPr>
                                <w:rFonts w:ascii="Cambria Math" w:hAnsi="Cambria Math"/>
                                <w:lang w:val="en-US"/>
                              </w:rPr>
                            </m:ctrlPr>
                          </m:sSubSupPr>
                          <m:e>
                            <m:r>
                              <w:rPr>
                                <w:rFonts w:ascii="Cambria Math" w:hAnsi="Cambria Math"/>
                                <w:lang w:val="en-US"/>
                              </w:rPr>
                              <m:t>d</m:t>
                            </m:r>
                          </m:e>
                          <m:sub>
                            <m:r>
                              <w:rPr>
                                <w:rFonts w:ascii="Cambria Math" w:hAnsi="Cambria Math"/>
                                <w:lang w:val="en-US"/>
                              </w:rPr>
                              <m:t>2</m:t>
                            </m:r>
                          </m:sub>
                          <m:sup>
                            <m:r>
                              <w:rPr>
                                <w:rFonts w:ascii="Cambria Math" w:hAnsi="Cambria Math"/>
                                <w:lang w:val="en-US"/>
                              </w:rPr>
                              <m:t>z</m:t>
                            </m:r>
                          </m:sup>
                        </m:sSubSup>
                      </m:e>
                    </m:mr>
                    <m:mr>
                      <m:e>
                        <m:r>
                          <m:rPr>
                            <m:sty m:val="p"/>
                          </m:rPr>
                          <w:rPr>
                            <w:rFonts w:ascii="Cambria Math" w:hAnsi="Cambria Math"/>
                            <w:lang w:val="en-US"/>
                          </w:rPr>
                          <m:t>⋮</m:t>
                        </m:r>
                      </m:e>
                    </m:mr>
                    <m:mr>
                      <m:e>
                        <m:sSubSup>
                          <m:sSubSupPr>
                            <m:ctrlPr>
                              <w:rPr>
                                <w:rFonts w:ascii="Cambria Math" w:hAnsi="Cambria Math"/>
                                <w:lang w:val="en-US"/>
                              </w:rPr>
                            </m:ctrlPr>
                          </m:sSubSupPr>
                          <m:e>
                            <m:r>
                              <w:rPr>
                                <w:rFonts w:ascii="Cambria Math" w:hAnsi="Cambria Math"/>
                                <w:lang w:val="en-US"/>
                              </w:rPr>
                              <m:t>d</m:t>
                            </m:r>
                          </m:e>
                          <m:sub>
                            <m:r>
                              <w:rPr>
                                <w:rFonts w:ascii="Cambria Math" w:hAnsi="Cambria Math"/>
                                <w:lang w:val="en-US"/>
                              </w:rPr>
                              <m:t>10</m:t>
                            </m:r>
                          </m:sub>
                          <m:sup>
                            <m:r>
                              <w:rPr>
                                <w:rFonts w:ascii="Cambria Math" w:hAnsi="Cambria Math"/>
                                <w:lang w:val="en-US"/>
                              </w:rPr>
                              <m:t>z</m:t>
                            </m:r>
                          </m:sup>
                        </m:sSubSup>
                      </m:e>
                    </m:mr>
                  </m:m>
                </m:e>
              </m:d>
              <m:r>
                <m:rPr>
                  <m:sty m:val="p"/>
                </m:rPr>
                <w:rPr>
                  <w:rFonts w:ascii="Cambria Math" w:hAnsi="Cambria Math"/>
                  <w:lang w:val="en-US"/>
                </w:rPr>
                <m:t>=</m:t>
              </m:r>
              <m:d>
                <m:dPr>
                  <m:ctrlPr>
                    <w:rPr>
                      <w:rFonts w:ascii="Cambria Math" w:hAnsi="Cambria Math"/>
                      <w:lang w:val="en-US"/>
                    </w:rPr>
                  </m:ctrlPr>
                </m:dPr>
                <m:e>
                  <m:m>
                    <m:mPr>
                      <m:plcHide m:val="1"/>
                      <m:mcs>
                        <m:mc>
                          <m:mcPr>
                            <m:count m:val="1"/>
                            <m:mcJc m:val="center"/>
                          </m:mcPr>
                        </m:mc>
                      </m:mcs>
                      <m:ctrlPr>
                        <w:rPr>
                          <w:rFonts w:ascii="Cambria Math" w:hAnsi="Cambria Math"/>
                          <w:lang w:val="en-US"/>
                        </w:rPr>
                      </m:ctrlPr>
                    </m:mPr>
                    <m:mr>
                      <m:e>
                        <m:sSubSup>
                          <m:sSubSupPr>
                            <m:ctrlPr>
                              <w:rPr>
                                <w:rFonts w:ascii="Cambria Math" w:hAnsi="Cambria Math"/>
                                <w:lang w:val="en-US"/>
                              </w:rPr>
                            </m:ctrlPr>
                          </m:sSubSupPr>
                          <m:e>
                            <m:r>
                              <w:rPr>
                                <w:rFonts w:ascii="Cambria Math" w:hAnsi="Cambria Math"/>
                                <w:lang w:val="en-US"/>
                              </w:rPr>
                              <m:t>β</m:t>
                            </m:r>
                          </m:e>
                          <m:sub>
                            <m:r>
                              <w:rPr>
                                <w:rFonts w:ascii="Cambria Math" w:hAnsi="Cambria Math"/>
                                <w:lang w:val="en-US"/>
                              </w:rPr>
                              <m:t>1</m:t>
                            </m:r>
                          </m:sub>
                          <m:sup>
                            <m:r>
                              <w:rPr>
                                <w:rFonts w:ascii="Cambria Math" w:hAnsi="Cambria Math"/>
                                <w:lang w:val="en-US"/>
                              </w:rPr>
                              <m:t>z</m:t>
                            </m:r>
                          </m:sup>
                        </m:sSubSup>
                      </m:e>
                    </m:mr>
                    <m:mr>
                      <m:e>
                        <m:sSubSup>
                          <m:sSubSupPr>
                            <m:ctrlPr>
                              <w:rPr>
                                <w:rFonts w:ascii="Cambria Math" w:hAnsi="Cambria Math"/>
                                <w:lang w:val="en-US"/>
                              </w:rPr>
                            </m:ctrlPr>
                          </m:sSubSupPr>
                          <m:e>
                            <m:r>
                              <w:rPr>
                                <w:rFonts w:ascii="Cambria Math" w:hAnsi="Cambria Math"/>
                                <w:lang w:val="en-US"/>
                              </w:rPr>
                              <m:t>β</m:t>
                            </m:r>
                          </m:e>
                          <m:sub>
                            <m:r>
                              <w:rPr>
                                <w:rFonts w:ascii="Cambria Math" w:hAnsi="Cambria Math"/>
                                <w:lang w:val="en-US"/>
                              </w:rPr>
                              <m:t>2</m:t>
                            </m:r>
                          </m:sub>
                          <m:sup>
                            <m:r>
                              <w:rPr>
                                <w:rFonts w:ascii="Cambria Math" w:hAnsi="Cambria Math"/>
                                <w:lang w:val="en-US"/>
                              </w:rPr>
                              <m:t>z</m:t>
                            </m:r>
                          </m:sup>
                        </m:sSubSup>
                      </m:e>
                    </m:mr>
                    <m:mr>
                      <m:e>
                        <m:r>
                          <m:rPr>
                            <m:sty m:val="p"/>
                          </m:rPr>
                          <w:rPr>
                            <w:rFonts w:ascii="Cambria Math" w:hAnsi="Cambria Math"/>
                            <w:lang w:val="en-US"/>
                          </w:rPr>
                          <m:t>⋮</m:t>
                        </m:r>
                      </m:e>
                    </m:mr>
                    <m:mr>
                      <m:e>
                        <m:sSubSup>
                          <m:sSubSupPr>
                            <m:ctrlPr>
                              <w:rPr>
                                <w:rFonts w:ascii="Cambria Math" w:hAnsi="Cambria Math"/>
                                <w:lang w:val="en-US"/>
                              </w:rPr>
                            </m:ctrlPr>
                          </m:sSubSupPr>
                          <m:e>
                            <m:r>
                              <w:rPr>
                                <w:rFonts w:ascii="Cambria Math" w:hAnsi="Cambria Math"/>
                                <w:lang w:val="en-US"/>
                              </w:rPr>
                              <m:t>β</m:t>
                            </m:r>
                          </m:e>
                          <m:sub>
                            <m:r>
                              <w:rPr>
                                <w:rFonts w:ascii="Cambria Math" w:hAnsi="Cambria Math"/>
                                <w:lang w:val="en-US"/>
                              </w:rPr>
                              <m:t>10</m:t>
                            </m:r>
                          </m:sub>
                          <m:sup>
                            <m:r>
                              <w:rPr>
                                <w:rFonts w:ascii="Cambria Math" w:hAnsi="Cambria Math"/>
                                <w:lang w:val="en-US"/>
                              </w:rPr>
                              <m:t>z</m:t>
                            </m:r>
                          </m:sup>
                        </m:sSubSup>
                      </m:e>
                    </m:mr>
                  </m:m>
                </m:e>
              </m:d>
              <m:r>
                <m:rPr>
                  <m:sty m:val="p"/>
                </m:rPr>
                <w:rPr>
                  <w:rFonts w:ascii="Cambria Math" w:hAnsi="Cambria Math"/>
                  <w:lang w:val="en-US"/>
                </w:rPr>
                <m:t>⋅</m:t>
              </m:r>
              <m:sSup>
                <m:sSupPr>
                  <m:ctrlPr>
                    <w:rPr>
                      <w:rFonts w:ascii="Cambria Math" w:hAnsi="Cambria Math"/>
                      <w:lang w:val="en-US"/>
                    </w:rPr>
                  </m:ctrlPr>
                </m:sSupPr>
                <m:e>
                  <m:r>
                    <w:rPr>
                      <w:rFonts w:ascii="Cambria Math" w:hAnsi="Cambria Math"/>
                      <w:lang w:val="en-US"/>
                    </w:rPr>
                    <m:t>c</m:t>
                  </m:r>
                </m:e>
                <m:sup>
                  <m:r>
                    <w:rPr>
                      <w:rFonts w:ascii="Cambria Math" w:hAnsi="Cambria Math"/>
                      <w:lang w:val="en-US"/>
                    </w:rPr>
                    <m:t>z</m:t>
                  </m:r>
                </m:sup>
              </m:sSup>
              <m:r>
                <m:rPr>
                  <m:sty m:val="p"/>
                </m:rPr>
                <w:rPr>
                  <w:rFonts w:ascii="Cambria Math" w:hAnsi="Cambria Math"/>
                  <w:lang w:val="en-US"/>
                </w:rPr>
                <m:t>+</m:t>
              </m:r>
              <m:d>
                <m:dPr>
                  <m:ctrlPr>
                    <w:rPr>
                      <w:rFonts w:ascii="Cambria Math" w:hAnsi="Cambria Math"/>
                      <w:lang w:val="en-US"/>
                    </w:rPr>
                  </m:ctrlPr>
                </m:dPr>
                <m:e>
                  <m:m>
                    <m:mPr>
                      <m:plcHide m:val="1"/>
                      <m:mcs>
                        <m:mc>
                          <m:mcPr>
                            <m:count m:val="1"/>
                            <m:mcJc m:val="center"/>
                          </m:mcPr>
                        </m:mc>
                      </m:mcs>
                      <m:ctrlPr>
                        <w:rPr>
                          <w:rFonts w:ascii="Cambria Math" w:hAnsi="Cambria Math"/>
                          <w:lang w:val="en-US"/>
                        </w:rPr>
                      </m:ctrlPr>
                    </m:mPr>
                    <m:mr>
                      <m:e>
                        <m:sSubSup>
                          <m:sSubSupPr>
                            <m:ctrlPr>
                              <w:rPr>
                                <w:rFonts w:ascii="Cambria Math" w:hAnsi="Cambria Math"/>
                                <w:lang w:val="en-US"/>
                              </w:rPr>
                            </m:ctrlPr>
                          </m:sSubSupPr>
                          <m:e>
                            <m:r>
                              <w:rPr>
                                <w:rFonts w:ascii="Cambria Math" w:hAnsi="Cambria Math"/>
                                <w:lang w:val="en-US"/>
                              </w:rPr>
                              <m:t>ι</m:t>
                            </m:r>
                          </m:e>
                          <m:sub>
                            <m:r>
                              <w:rPr>
                                <w:rFonts w:ascii="Cambria Math" w:hAnsi="Cambria Math"/>
                                <w:lang w:val="en-US"/>
                              </w:rPr>
                              <m:t>1</m:t>
                            </m:r>
                          </m:sub>
                          <m:sup>
                            <m:r>
                              <w:rPr>
                                <w:rFonts w:ascii="Cambria Math" w:hAnsi="Cambria Math"/>
                                <w:lang w:val="en-US"/>
                              </w:rPr>
                              <m:t>z</m:t>
                            </m:r>
                          </m:sup>
                        </m:sSubSup>
                      </m:e>
                    </m:mr>
                    <m:mr>
                      <m:e>
                        <m:sSubSup>
                          <m:sSubSupPr>
                            <m:ctrlPr>
                              <w:rPr>
                                <w:rFonts w:ascii="Cambria Math" w:hAnsi="Cambria Math"/>
                                <w:lang w:val="en-US"/>
                              </w:rPr>
                            </m:ctrlPr>
                          </m:sSubSupPr>
                          <m:e>
                            <m:r>
                              <w:rPr>
                                <w:rFonts w:ascii="Cambria Math" w:hAnsi="Cambria Math"/>
                                <w:lang w:val="en-US"/>
                              </w:rPr>
                              <m:t>ι</m:t>
                            </m:r>
                          </m:e>
                          <m:sub>
                            <m:r>
                              <w:rPr>
                                <w:rFonts w:ascii="Cambria Math" w:hAnsi="Cambria Math"/>
                                <w:lang w:val="en-US"/>
                              </w:rPr>
                              <m:t>2</m:t>
                            </m:r>
                          </m:sub>
                          <m:sup>
                            <m:r>
                              <w:rPr>
                                <w:rFonts w:ascii="Cambria Math" w:hAnsi="Cambria Math"/>
                                <w:lang w:val="en-US"/>
                              </w:rPr>
                              <m:t>z</m:t>
                            </m:r>
                          </m:sup>
                        </m:sSubSup>
                      </m:e>
                    </m:mr>
                    <m:mr>
                      <m:e>
                        <m:r>
                          <m:rPr>
                            <m:sty m:val="p"/>
                          </m:rPr>
                          <w:rPr>
                            <w:rFonts w:ascii="Cambria Math" w:hAnsi="Cambria Math"/>
                            <w:lang w:val="en-US"/>
                          </w:rPr>
                          <m:t>⋮</m:t>
                        </m:r>
                      </m:e>
                    </m:mr>
                    <m:mr>
                      <m:e>
                        <m:sSubSup>
                          <m:sSubSupPr>
                            <m:ctrlPr>
                              <w:rPr>
                                <w:rFonts w:ascii="Cambria Math" w:hAnsi="Cambria Math"/>
                                <w:lang w:val="en-US"/>
                              </w:rPr>
                            </m:ctrlPr>
                          </m:sSubSupPr>
                          <m:e>
                            <m:r>
                              <w:rPr>
                                <w:rFonts w:ascii="Cambria Math" w:hAnsi="Cambria Math"/>
                                <w:lang w:val="en-US"/>
                              </w:rPr>
                              <m:t>ι</m:t>
                            </m:r>
                          </m:e>
                          <m:sub>
                            <m:r>
                              <w:rPr>
                                <w:rFonts w:ascii="Cambria Math" w:hAnsi="Cambria Math"/>
                                <w:lang w:val="en-US"/>
                              </w:rPr>
                              <m:t>10</m:t>
                            </m:r>
                          </m:sub>
                          <m:sup>
                            <m:r>
                              <w:rPr>
                                <w:rFonts w:ascii="Cambria Math" w:hAnsi="Cambria Math"/>
                                <w:lang w:val="en-US"/>
                              </w:rPr>
                              <m:t>z</m:t>
                            </m:r>
                          </m:sup>
                        </m:sSubSup>
                      </m:e>
                    </m:mr>
                  </m:m>
                </m:e>
              </m:d>
              <m:r>
                <m:rPr>
                  <m:sty m:val="p"/>
                </m:rPr>
                <w:rPr>
                  <w:rFonts w:ascii="Cambria Math" w:hAnsi="Cambria Math"/>
                  <w:lang w:val="en-US"/>
                </w:rPr>
                <m:t>⋅</m:t>
              </m:r>
              <m:sSubSup>
                <m:sSubSupPr>
                  <m:ctrlPr>
                    <w:rPr>
                      <w:rFonts w:ascii="Cambria Math" w:hAnsi="Cambria Math"/>
                      <w:lang w:val="en-US"/>
                    </w:rPr>
                  </m:ctrlPr>
                </m:sSubSupPr>
                <m:e>
                  <m:r>
                    <w:rPr>
                      <w:rFonts w:ascii="Cambria Math" w:hAnsi="Cambria Math"/>
                      <w:lang w:val="en-US"/>
                    </w:rPr>
                    <m:t>i</m:t>
                  </m:r>
                </m:e>
                <m:sub>
                  <m:r>
                    <w:rPr>
                      <w:rFonts w:ascii="Cambria Math" w:hAnsi="Cambria Math"/>
                      <w:lang w:val="en-US"/>
                    </w:rPr>
                    <m:t>d</m:t>
                  </m:r>
                </m:sub>
                <m:sup>
                  <m:r>
                    <w:rPr>
                      <w:rFonts w:ascii="Cambria Math" w:hAnsi="Cambria Math"/>
                      <w:lang w:val="en-US"/>
                    </w:rPr>
                    <m:t>z</m:t>
                  </m:r>
                </m:sup>
              </m:sSubSup>
              <m:r>
                <m:rPr>
                  <m:sty m:val="p"/>
                </m:rPr>
                <w:rPr>
                  <w:rFonts w:ascii="Cambria Math" w:hAnsi="Cambria Math"/>
                  <w:lang w:val="en-US"/>
                </w:rPr>
                <m:t>+</m:t>
              </m:r>
              <m:d>
                <m:dPr>
                  <m:ctrlPr>
                    <w:rPr>
                      <w:rFonts w:ascii="Cambria Math" w:hAnsi="Cambria Math"/>
                      <w:lang w:val="en-US"/>
                    </w:rPr>
                  </m:ctrlPr>
                </m:dPr>
                <m:e>
                  <m:m>
                    <m:mPr>
                      <m:plcHide m:val="1"/>
                      <m:mcs>
                        <m:mc>
                          <m:mcPr>
                            <m:count m:val="1"/>
                            <m:mcJc m:val="center"/>
                          </m:mcPr>
                        </m:mc>
                      </m:mcs>
                      <m:ctrlPr>
                        <w:rPr>
                          <w:rFonts w:ascii="Cambria Math" w:hAnsi="Cambria Math"/>
                          <w:lang w:val="en-US"/>
                        </w:rPr>
                      </m:ctrlPr>
                    </m:mPr>
                    <m:mr>
                      <m:e>
                        <m:sSubSup>
                          <m:sSubSupPr>
                            <m:ctrlPr>
                              <w:rPr>
                                <w:rFonts w:ascii="Cambria Math" w:hAnsi="Cambria Math"/>
                                <w:lang w:val="en-US"/>
                              </w:rPr>
                            </m:ctrlPr>
                          </m:sSubSupPr>
                          <m:e>
                            <m:r>
                              <w:rPr>
                                <w:rFonts w:ascii="Cambria Math" w:hAnsi="Cambria Math"/>
                                <w:lang w:val="en-US"/>
                              </w:rPr>
                              <m:t>σ</m:t>
                            </m:r>
                          </m:e>
                          <m:sub>
                            <m:r>
                              <w:rPr>
                                <w:rFonts w:ascii="Cambria Math" w:hAnsi="Cambria Math"/>
                                <w:lang w:val="en-US"/>
                              </w:rPr>
                              <m:t>1</m:t>
                            </m:r>
                          </m:sub>
                          <m:sup>
                            <m:r>
                              <w:rPr>
                                <w:rFonts w:ascii="Cambria Math" w:hAnsi="Cambria Math"/>
                                <w:lang w:val="en-US"/>
                              </w:rPr>
                              <m:t>z</m:t>
                            </m:r>
                          </m:sup>
                        </m:sSubSup>
                      </m:e>
                    </m:mr>
                    <m:mr>
                      <m:e>
                        <m:sSubSup>
                          <m:sSubSupPr>
                            <m:ctrlPr>
                              <w:rPr>
                                <w:rFonts w:ascii="Cambria Math" w:hAnsi="Cambria Math"/>
                                <w:lang w:val="en-US"/>
                              </w:rPr>
                            </m:ctrlPr>
                          </m:sSubSupPr>
                          <m:e>
                            <m:r>
                              <w:rPr>
                                <w:rFonts w:ascii="Cambria Math" w:hAnsi="Cambria Math"/>
                                <w:lang w:val="en-US"/>
                              </w:rPr>
                              <m:t>σ</m:t>
                            </m:r>
                          </m:e>
                          <m:sub>
                            <m:r>
                              <w:rPr>
                                <w:rFonts w:ascii="Cambria Math" w:hAnsi="Cambria Math"/>
                                <w:lang w:val="en-US"/>
                              </w:rPr>
                              <m:t>2</m:t>
                            </m:r>
                          </m:sub>
                          <m:sup>
                            <m:r>
                              <w:rPr>
                                <w:rFonts w:ascii="Cambria Math" w:hAnsi="Cambria Math"/>
                                <w:lang w:val="en-US"/>
                              </w:rPr>
                              <m:t>z</m:t>
                            </m:r>
                          </m:sup>
                        </m:sSubSup>
                      </m:e>
                    </m:mr>
                    <m:mr>
                      <m:e>
                        <m:r>
                          <m:rPr>
                            <m:sty m:val="p"/>
                          </m:rPr>
                          <w:rPr>
                            <w:rFonts w:ascii="Cambria Math" w:hAnsi="Cambria Math"/>
                            <w:lang w:val="en-US"/>
                          </w:rPr>
                          <m:t>⋮</m:t>
                        </m:r>
                      </m:e>
                    </m:mr>
                    <m:mr>
                      <m:e>
                        <m:sSubSup>
                          <m:sSubSupPr>
                            <m:ctrlPr>
                              <w:rPr>
                                <w:rFonts w:ascii="Cambria Math" w:hAnsi="Cambria Math"/>
                                <w:lang w:val="en-US"/>
                              </w:rPr>
                            </m:ctrlPr>
                          </m:sSubSupPr>
                          <m:e>
                            <m:r>
                              <w:rPr>
                                <w:rFonts w:ascii="Cambria Math" w:hAnsi="Cambria Math"/>
                                <w:lang w:val="en-US"/>
                              </w:rPr>
                              <m:t>σ</m:t>
                            </m:r>
                          </m:e>
                          <m:sub>
                            <m:r>
                              <w:rPr>
                                <w:rFonts w:ascii="Cambria Math" w:hAnsi="Cambria Math"/>
                                <w:lang w:val="en-US"/>
                              </w:rPr>
                              <m:t>10</m:t>
                            </m:r>
                          </m:sub>
                          <m:sup>
                            <m:r>
                              <w:rPr>
                                <w:rFonts w:ascii="Cambria Math" w:hAnsi="Cambria Math"/>
                                <w:lang w:val="en-US"/>
                              </w:rPr>
                              <m:t>z</m:t>
                            </m:r>
                          </m:sup>
                        </m:sSubSup>
                      </m:e>
                    </m:mr>
                  </m:m>
                </m:e>
              </m:d>
              <m:r>
                <m:rPr>
                  <m:sty m:val="p"/>
                </m:rPr>
                <w:rPr>
                  <w:rFonts w:ascii="Cambria Math" w:hAnsi="Cambria Math"/>
                  <w:lang w:val="en-US"/>
                </w:rPr>
                <m:t>⋅</m:t>
              </m:r>
              <m:r>
                <w:rPr>
                  <w:rFonts w:ascii="Cambria Math" w:hAnsi="Cambria Math"/>
                  <w:lang w:val="en-US"/>
                </w:rPr>
                <m:t>go</m:t>
              </m:r>
              <m:sSup>
                <m:sSupPr>
                  <m:ctrlPr>
                    <w:rPr>
                      <w:rFonts w:ascii="Cambria Math" w:hAnsi="Cambria Math"/>
                      <w:lang w:val="en-US"/>
                    </w:rPr>
                  </m:ctrlPr>
                </m:sSupPr>
                <m:e>
                  <m:r>
                    <w:rPr>
                      <w:rFonts w:ascii="Cambria Math" w:hAnsi="Cambria Math"/>
                      <w:lang w:val="en-US"/>
                    </w:rPr>
                    <m:t>v</m:t>
                  </m:r>
                </m:e>
                <m:sup>
                  <m:r>
                    <w:rPr>
                      <w:rFonts w:ascii="Cambria Math" w:hAnsi="Cambria Math"/>
                      <w:lang w:val="en-US"/>
                    </w:rPr>
                    <m:t>z</m:t>
                  </m:r>
                </m:sup>
              </m:sSup>
              <m:r>
                <m:rPr>
                  <m:sty m:val="p"/>
                </m:rPr>
                <w:rPr>
                  <w:rFonts w:ascii="Cambria Math" w:hAnsi="Cambria Math"/>
                  <w:lang w:val="en-US"/>
                </w:rPr>
                <m:t>+</m:t>
              </m:r>
              <m:d>
                <m:dPr>
                  <m:ctrlPr>
                    <w:rPr>
                      <w:rFonts w:ascii="Cambria Math" w:hAnsi="Cambria Math"/>
                      <w:lang w:val="en-US"/>
                    </w:rPr>
                  </m:ctrlPr>
                </m:dPr>
                <m:e>
                  <m:m>
                    <m:mPr>
                      <m:plcHide m:val="1"/>
                      <m:mcs>
                        <m:mc>
                          <m:mcPr>
                            <m:count m:val="1"/>
                            <m:mcJc m:val="center"/>
                          </m:mcPr>
                        </m:mc>
                      </m:mcs>
                      <m:ctrlPr>
                        <w:rPr>
                          <w:rFonts w:ascii="Cambria Math" w:hAnsi="Cambria Math"/>
                          <w:lang w:val="en-US"/>
                        </w:rPr>
                      </m:ctrlPr>
                    </m:mPr>
                    <m:mr>
                      <m:e>
                        <m:sSubSup>
                          <m:sSubSupPr>
                            <m:ctrlPr>
                              <w:rPr>
                                <w:rFonts w:ascii="Cambria Math" w:hAnsi="Cambria Math"/>
                                <w:lang w:val="en-US"/>
                              </w:rPr>
                            </m:ctrlPr>
                          </m:sSubSupPr>
                          <m:e>
                            <m:r>
                              <w:rPr>
                                <w:rFonts w:ascii="Cambria Math" w:hAnsi="Cambria Math"/>
                                <w:lang w:val="en-US"/>
                              </w:rPr>
                              <m:t>η</m:t>
                            </m:r>
                          </m:e>
                          <m:sub>
                            <m:r>
                              <w:rPr>
                                <w:rFonts w:ascii="Cambria Math" w:hAnsi="Cambria Math"/>
                                <w:lang w:val="en-US"/>
                              </w:rPr>
                              <m:t>1</m:t>
                            </m:r>
                            <m:r>
                              <m:rPr>
                                <m:sty m:val="p"/>
                              </m:rPr>
                              <w:rPr>
                                <w:rFonts w:ascii="Cambria Math" w:hAnsi="Cambria Math"/>
                                <w:lang w:val="en-US"/>
                              </w:rPr>
                              <m:t>,</m:t>
                            </m:r>
                            <m:r>
                              <w:rPr>
                                <w:rFonts w:ascii="Cambria Math" w:hAnsi="Cambria Math"/>
                                <w:lang w:val="en-US"/>
                              </w:rPr>
                              <m:t>z</m:t>
                            </m:r>
                          </m:sub>
                          <m:sup>
                            <m:r>
                              <w:rPr>
                                <w:rFonts w:ascii="Cambria Math" w:hAnsi="Cambria Math"/>
                                <w:lang w:val="en-US"/>
                              </w:rPr>
                              <m:t>f</m:t>
                            </m:r>
                          </m:sup>
                        </m:sSubSup>
                      </m:e>
                    </m:mr>
                    <m:mr>
                      <m:e>
                        <m:sSubSup>
                          <m:sSubSupPr>
                            <m:ctrlPr>
                              <w:rPr>
                                <w:rFonts w:ascii="Cambria Math" w:hAnsi="Cambria Math"/>
                                <w:lang w:val="en-US"/>
                              </w:rPr>
                            </m:ctrlPr>
                          </m:sSubSupPr>
                          <m:e>
                            <m:r>
                              <w:rPr>
                                <w:rFonts w:ascii="Cambria Math" w:hAnsi="Cambria Math"/>
                                <w:lang w:val="en-US"/>
                              </w:rPr>
                              <m:t>η</m:t>
                            </m:r>
                          </m:e>
                          <m:sub>
                            <m:r>
                              <w:rPr>
                                <w:rFonts w:ascii="Cambria Math" w:hAnsi="Cambria Math"/>
                                <w:lang w:val="en-US"/>
                              </w:rPr>
                              <m:t>2</m:t>
                            </m:r>
                            <m:r>
                              <m:rPr>
                                <m:sty m:val="p"/>
                              </m:rPr>
                              <w:rPr>
                                <w:rFonts w:ascii="Cambria Math" w:hAnsi="Cambria Math"/>
                                <w:lang w:val="en-US"/>
                              </w:rPr>
                              <m:t>,</m:t>
                            </m:r>
                            <m:r>
                              <w:rPr>
                                <w:rFonts w:ascii="Cambria Math" w:hAnsi="Cambria Math"/>
                                <w:lang w:val="en-US"/>
                              </w:rPr>
                              <m:t>z</m:t>
                            </m:r>
                          </m:sub>
                          <m:sup>
                            <m:r>
                              <w:rPr>
                                <w:rFonts w:ascii="Cambria Math" w:hAnsi="Cambria Math"/>
                                <w:lang w:val="en-US"/>
                              </w:rPr>
                              <m:t>f</m:t>
                            </m:r>
                          </m:sup>
                        </m:sSubSup>
                      </m:e>
                    </m:mr>
                    <m:mr>
                      <m:e>
                        <m:r>
                          <m:rPr>
                            <m:sty m:val="p"/>
                          </m:rPr>
                          <w:rPr>
                            <w:rFonts w:ascii="Cambria Math" w:hAnsi="Cambria Math"/>
                            <w:lang w:val="en-US"/>
                          </w:rPr>
                          <m:t>⋮</m:t>
                        </m:r>
                      </m:e>
                    </m:mr>
                    <m:mr>
                      <m:e>
                        <m:sSubSup>
                          <m:sSubSupPr>
                            <m:ctrlPr>
                              <w:rPr>
                                <w:rFonts w:ascii="Cambria Math" w:hAnsi="Cambria Math"/>
                                <w:lang w:val="en-US"/>
                              </w:rPr>
                            </m:ctrlPr>
                          </m:sSubSupPr>
                          <m:e>
                            <m:r>
                              <w:rPr>
                                <w:rFonts w:ascii="Cambria Math" w:hAnsi="Cambria Math"/>
                                <w:lang w:val="en-US"/>
                              </w:rPr>
                              <m:t>η</m:t>
                            </m:r>
                          </m:e>
                          <m:sub>
                            <m:r>
                              <w:rPr>
                                <w:rFonts w:ascii="Cambria Math" w:hAnsi="Cambria Math"/>
                                <w:lang w:val="en-US"/>
                              </w:rPr>
                              <m:t>10</m:t>
                            </m:r>
                            <m:r>
                              <m:rPr>
                                <m:sty m:val="p"/>
                              </m:rPr>
                              <w:rPr>
                                <w:rFonts w:ascii="Cambria Math" w:hAnsi="Cambria Math"/>
                                <w:lang w:val="en-US"/>
                              </w:rPr>
                              <m:t>,</m:t>
                            </m:r>
                            <m:r>
                              <w:rPr>
                                <w:rFonts w:ascii="Cambria Math" w:hAnsi="Cambria Math"/>
                                <w:lang w:val="en-US"/>
                              </w:rPr>
                              <m:t>z</m:t>
                            </m:r>
                          </m:sub>
                          <m:sup>
                            <m:r>
                              <w:rPr>
                                <w:rFonts w:ascii="Cambria Math" w:hAnsi="Cambria Math"/>
                                <w:lang w:val="en-US"/>
                              </w:rPr>
                              <m:t>f</m:t>
                            </m:r>
                          </m:sup>
                        </m:sSubSup>
                      </m:e>
                    </m:mr>
                  </m:m>
                </m:e>
              </m:d>
              <m:r>
                <m:rPr>
                  <m:sty m:val="p"/>
                </m:rPr>
                <w:rPr>
                  <w:rFonts w:ascii="Cambria Math" w:hAnsi="Cambria Math"/>
                  <w:lang w:val="en-US"/>
                </w:rPr>
                <m:t>⋅</m:t>
              </m:r>
              <m:r>
                <w:rPr>
                  <w:rFonts w:ascii="Cambria Math" w:hAnsi="Cambria Math"/>
                  <w:lang w:val="en-US"/>
                </w:rPr>
                <m:t>ex</m:t>
              </m:r>
              <m:sSup>
                <m:sSupPr>
                  <m:ctrlPr>
                    <w:rPr>
                      <w:rFonts w:ascii="Cambria Math" w:hAnsi="Cambria Math"/>
                      <w:lang w:val="en-US"/>
                    </w:rPr>
                  </m:ctrlPr>
                </m:sSupPr>
                <m:e>
                  <m:r>
                    <w:rPr>
                      <w:rFonts w:ascii="Cambria Math" w:hAnsi="Cambria Math"/>
                      <w:lang w:val="en-US"/>
                    </w:rPr>
                    <m:t>p</m:t>
                  </m:r>
                </m:e>
                <m:sup>
                  <m:r>
                    <w:rPr>
                      <w:rFonts w:ascii="Cambria Math" w:hAnsi="Cambria Math"/>
                      <w:lang w:val="en-US"/>
                    </w:rPr>
                    <m:t>z</m:t>
                  </m:r>
                </m:sup>
              </m:sSup>
              <m:r>
                <m:rPr>
                  <m:sty m:val="p"/>
                </m:rPr>
                <w:rPr>
                  <w:rFonts w:ascii="Cambria Math" w:hAnsi="Cambria Math"/>
                  <w:lang w:val="en-US"/>
                </w:rPr>
                <m:t>+</m:t>
              </m:r>
            </m:e>
          </m:mr>
          <m:mr>
            <m:e/>
            <m:e>
              <m:r>
                <w:rPr>
                  <w:rFonts w:ascii="Cambria Math" w:hAnsi="Cambria Math"/>
                  <w:lang w:val="en-US"/>
                </w:rPr>
                <m:t>             </m:t>
              </m:r>
              <m:r>
                <m:rPr>
                  <m:sty m:val="p"/>
                </m:rPr>
                <w:rPr>
                  <w:rFonts w:ascii="Cambria Math" w:hAnsi="Cambria Math"/>
                  <w:lang w:val="en-US"/>
                </w:rPr>
                <m:t>-</m:t>
              </m:r>
              <m:d>
                <m:dPr>
                  <m:ctrlPr>
                    <w:rPr>
                      <w:rFonts w:ascii="Cambria Math" w:hAnsi="Cambria Math"/>
                      <w:lang w:val="en-US"/>
                    </w:rPr>
                  </m:ctrlPr>
                </m:dPr>
                <m:e>
                  <m:m>
                    <m:mPr>
                      <m:plcHide m:val="1"/>
                      <m:mcs>
                        <m:mc>
                          <m:mcPr>
                            <m:count m:val="1"/>
                            <m:mcJc m:val="center"/>
                          </m:mcPr>
                        </m:mc>
                      </m:mcs>
                      <m:ctrlPr>
                        <w:rPr>
                          <w:rFonts w:ascii="Cambria Math" w:hAnsi="Cambria Math"/>
                          <w:lang w:val="en-US"/>
                        </w:rPr>
                      </m:ctrlPr>
                    </m:mPr>
                    <m:mr>
                      <m:e>
                        <m:sSubSup>
                          <m:sSubSupPr>
                            <m:ctrlPr>
                              <w:rPr>
                                <w:rFonts w:ascii="Cambria Math" w:hAnsi="Cambria Math"/>
                                <w:lang w:val="en-US"/>
                              </w:rPr>
                            </m:ctrlPr>
                          </m:sSubSupPr>
                          <m:e>
                            <m:r>
                              <w:rPr>
                                <w:rFonts w:ascii="Cambria Math" w:hAnsi="Cambria Math"/>
                                <w:lang w:val="en-US"/>
                              </w:rPr>
                              <m:t>η</m:t>
                            </m:r>
                          </m:e>
                          <m:sub>
                            <m:r>
                              <w:rPr>
                                <w:rFonts w:ascii="Cambria Math" w:hAnsi="Cambria Math"/>
                                <w:lang w:val="en-US"/>
                              </w:rPr>
                              <m:t>1</m:t>
                            </m:r>
                          </m:sub>
                          <m:sup>
                            <m:r>
                              <w:rPr>
                                <w:rFonts w:ascii="Cambria Math" w:hAnsi="Cambria Math"/>
                                <w:lang w:val="en-US"/>
                              </w:rPr>
                              <m:t>z</m:t>
                            </m:r>
                          </m:sup>
                        </m:sSubSup>
                      </m:e>
                    </m:mr>
                    <m:mr>
                      <m:e>
                        <m:sSubSup>
                          <m:sSubSupPr>
                            <m:ctrlPr>
                              <w:rPr>
                                <w:rFonts w:ascii="Cambria Math" w:hAnsi="Cambria Math"/>
                                <w:lang w:val="en-US"/>
                              </w:rPr>
                            </m:ctrlPr>
                          </m:sSubSupPr>
                          <m:e>
                            <m:r>
                              <w:rPr>
                                <w:rFonts w:ascii="Cambria Math" w:hAnsi="Cambria Math"/>
                                <w:lang w:val="en-US"/>
                              </w:rPr>
                              <m:t>η</m:t>
                            </m:r>
                          </m:e>
                          <m:sub>
                            <m:r>
                              <w:rPr>
                                <w:rFonts w:ascii="Cambria Math" w:hAnsi="Cambria Math"/>
                                <w:lang w:val="en-US"/>
                              </w:rPr>
                              <m:t>2</m:t>
                            </m:r>
                          </m:sub>
                          <m:sup>
                            <m:r>
                              <w:rPr>
                                <w:rFonts w:ascii="Cambria Math" w:hAnsi="Cambria Math"/>
                                <w:lang w:val="en-US"/>
                              </w:rPr>
                              <m:t>z</m:t>
                            </m:r>
                          </m:sup>
                        </m:sSubSup>
                      </m:e>
                    </m:mr>
                    <m:mr>
                      <m:e>
                        <m:r>
                          <m:rPr>
                            <m:sty m:val="p"/>
                          </m:rPr>
                          <w:rPr>
                            <w:rFonts w:ascii="Cambria Math" w:hAnsi="Cambria Math"/>
                            <w:lang w:val="en-US"/>
                          </w:rPr>
                          <m:t>⋮</m:t>
                        </m:r>
                      </m:e>
                    </m:mr>
                    <m:mr>
                      <m:e>
                        <m:sSubSup>
                          <m:sSubSupPr>
                            <m:ctrlPr>
                              <w:rPr>
                                <w:rFonts w:ascii="Cambria Math" w:hAnsi="Cambria Math"/>
                                <w:lang w:val="en-US"/>
                              </w:rPr>
                            </m:ctrlPr>
                          </m:sSubSupPr>
                          <m:e>
                            <m:r>
                              <w:rPr>
                                <w:rFonts w:ascii="Cambria Math" w:hAnsi="Cambria Math"/>
                                <w:lang w:val="en-US"/>
                              </w:rPr>
                              <m:t>η</m:t>
                            </m:r>
                          </m:e>
                          <m:sub>
                            <m:r>
                              <w:rPr>
                                <w:rFonts w:ascii="Cambria Math" w:hAnsi="Cambria Math"/>
                                <w:lang w:val="en-US"/>
                              </w:rPr>
                              <m:t>10</m:t>
                            </m:r>
                          </m:sub>
                          <m:sup>
                            <m:r>
                              <w:rPr>
                                <w:rFonts w:ascii="Cambria Math" w:hAnsi="Cambria Math"/>
                                <w:lang w:val="en-US"/>
                              </w:rPr>
                              <m:t>z</m:t>
                            </m:r>
                          </m:sup>
                        </m:sSubSup>
                      </m:e>
                    </m:mr>
                  </m:m>
                </m:e>
              </m:d>
              <m:r>
                <m:rPr>
                  <m:sty m:val="p"/>
                </m:rPr>
                <w:rPr>
                  <w:rFonts w:ascii="Cambria Math" w:hAnsi="Cambria Math"/>
                  <w:lang w:val="en-US"/>
                </w:rPr>
                <m:t>⋅</m:t>
              </m:r>
              <m:r>
                <w:rPr>
                  <w:rFonts w:ascii="Cambria Math" w:hAnsi="Cambria Math"/>
                  <w:lang w:val="en-US"/>
                </w:rPr>
                <m:t>im</m:t>
              </m:r>
              <m:sSup>
                <m:sSupPr>
                  <m:ctrlPr>
                    <w:rPr>
                      <w:rFonts w:ascii="Cambria Math" w:hAnsi="Cambria Math"/>
                      <w:lang w:val="en-US"/>
                    </w:rPr>
                  </m:ctrlPr>
                </m:sSupPr>
                <m:e>
                  <m:r>
                    <w:rPr>
                      <w:rFonts w:ascii="Cambria Math" w:hAnsi="Cambria Math"/>
                      <w:lang w:val="en-US"/>
                    </w:rPr>
                    <m:t>p</m:t>
                  </m:r>
                </m:e>
                <m:sup>
                  <m:r>
                    <w:rPr>
                      <w:rFonts w:ascii="Cambria Math" w:hAnsi="Cambria Math"/>
                      <w:lang w:val="en-US"/>
                    </w:rPr>
                    <m:t>z</m:t>
                  </m:r>
                </m:sup>
              </m:sSup>
            </m:e>
          </m:mr>
        </m:m>
      </m:oMath>
      <w:r w:rsidR="00B732EA" w:rsidRPr="00102440">
        <w:rPr>
          <w:lang w:val="en-US"/>
        </w:rPr>
        <w:tab/>
      </w:r>
      <w:r w:rsidR="00B732EA" w:rsidRPr="00102440">
        <w:rPr>
          <w:lang w:val="en-US"/>
        </w:rPr>
        <w:tab/>
      </w:r>
      <w:r w:rsidR="00B732EA" w:rsidRPr="00102440">
        <w:rPr>
          <w:lang w:val="en-US"/>
        </w:rPr>
        <w:tab/>
      </w:r>
      <w:r w:rsidR="00B732EA" w:rsidRPr="00102440">
        <w:rPr>
          <w:lang w:val="en-US"/>
        </w:rPr>
        <w:tab/>
        <w:t>(6)</w:t>
      </w:r>
    </w:p>
    <w:p w14:paraId="070213AD" w14:textId="116E14C6" w:rsidR="00290940" w:rsidRPr="00102440" w:rsidRDefault="00290940" w:rsidP="00290940">
      <w:pPr>
        <w:pStyle w:val="BodyJUST2CE"/>
        <w:rPr>
          <w:lang w:val="en-US"/>
        </w:rPr>
      </w:pPr>
      <w:r w:rsidRPr="00102440">
        <w:rPr>
          <w:lang w:val="en-US"/>
        </w:rPr>
        <w:t xml:space="preserve">where </w:t>
      </w:r>
      <m:oMath>
        <m:sSubSup>
          <m:sSubSupPr>
            <m:ctrlPr>
              <w:rPr>
                <w:rFonts w:ascii="Cambria Math" w:hAnsi="Cambria Math"/>
                <w:lang w:val="en-US"/>
              </w:rPr>
            </m:ctrlPr>
          </m:sSubSupPr>
          <m:e>
            <m:r>
              <w:rPr>
                <w:rFonts w:ascii="Cambria Math" w:hAnsi="Cambria Math"/>
                <w:lang w:val="en-US"/>
              </w:rPr>
              <m:t>i</m:t>
            </m:r>
          </m:e>
          <m:sub>
            <m:r>
              <w:rPr>
                <w:rFonts w:ascii="Cambria Math" w:hAnsi="Cambria Math"/>
                <w:lang w:val="en-US"/>
              </w:rPr>
              <m:t>d</m:t>
            </m:r>
          </m:sub>
          <m:sup>
            <m:r>
              <w:rPr>
                <w:rFonts w:ascii="Cambria Math" w:hAnsi="Cambria Math"/>
                <w:lang w:val="en-US"/>
              </w:rPr>
              <m:t>z</m:t>
            </m:r>
          </m:sup>
        </m:sSubSup>
      </m:oMath>
      <w:r w:rsidRPr="00102440">
        <w:rPr>
          <w:lang w:val="en-US"/>
        </w:rPr>
        <w:t xml:space="preserve"> is real corporate demand for investment, </w:t>
      </w:r>
      <m:oMath>
        <m:r>
          <w:rPr>
            <w:rFonts w:ascii="Cambria Math" w:hAnsi="Cambria Math"/>
            <w:lang w:val="en-US"/>
          </w:rPr>
          <m:t>go</m:t>
        </m:r>
        <m:sSup>
          <m:sSupPr>
            <m:ctrlPr>
              <w:rPr>
                <w:rFonts w:ascii="Cambria Math" w:hAnsi="Cambria Math"/>
                <w:lang w:val="en-US"/>
              </w:rPr>
            </m:ctrlPr>
          </m:sSupPr>
          <m:e>
            <m:r>
              <w:rPr>
                <w:rFonts w:ascii="Cambria Math" w:hAnsi="Cambria Math"/>
                <w:lang w:val="en-US"/>
              </w:rPr>
              <m:t>v</m:t>
            </m:r>
          </m:e>
          <m:sup>
            <m:r>
              <w:rPr>
                <w:rFonts w:ascii="Cambria Math" w:hAnsi="Cambria Math"/>
                <w:lang w:val="en-US"/>
              </w:rPr>
              <m:t>z</m:t>
            </m:r>
          </m:sup>
        </m:sSup>
      </m:oMath>
      <w:r w:rsidRPr="00102440">
        <w:rPr>
          <w:lang w:val="en-US"/>
        </w:rPr>
        <w:t xml:space="preserve"> is real government consumption, </w:t>
      </w:r>
      <m:oMath>
        <m:r>
          <w:rPr>
            <w:rFonts w:ascii="Cambria Math" w:hAnsi="Cambria Math"/>
            <w:lang w:val="en-US"/>
          </w:rPr>
          <m:t>ex</m:t>
        </m:r>
        <m:sSup>
          <m:sSupPr>
            <m:ctrlPr>
              <w:rPr>
                <w:rFonts w:ascii="Cambria Math" w:hAnsi="Cambria Math"/>
                <w:lang w:val="en-US"/>
              </w:rPr>
            </m:ctrlPr>
          </m:sSupPr>
          <m:e>
            <m:r>
              <w:rPr>
                <w:rFonts w:ascii="Cambria Math" w:hAnsi="Cambria Math"/>
                <w:lang w:val="en-US"/>
              </w:rPr>
              <m:t>p</m:t>
            </m:r>
          </m:e>
          <m:sup>
            <m:r>
              <w:rPr>
                <w:rFonts w:ascii="Cambria Math" w:hAnsi="Cambria Math"/>
                <w:lang w:val="en-US"/>
              </w:rPr>
              <m:t>z</m:t>
            </m:r>
          </m:sup>
        </m:sSup>
      </m:oMath>
      <w:r w:rsidRPr="00102440">
        <w:rPr>
          <w:lang w:val="en-US"/>
        </w:rPr>
        <w:t xml:space="preserve"> is real gross export, </w:t>
      </w:r>
      <m:oMath>
        <m:r>
          <w:rPr>
            <w:rFonts w:ascii="Cambria Math" w:hAnsi="Cambria Math"/>
            <w:lang w:val="en-US"/>
          </w:rPr>
          <m:t>im</m:t>
        </m:r>
        <m:sSup>
          <m:sSupPr>
            <m:ctrlPr>
              <w:rPr>
                <w:rFonts w:ascii="Cambria Math" w:hAnsi="Cambria Math"/>
                <w:lang w:val="en-US"/>
              </w:rPr>
            </m:ctrlPr>
          </m:sSupPr>
          <m:e>
            <m:r>
              <w:rPr>
                <w:rFonts w:ascii="Cambria Math" w:hAnsi="Cambria Math"/>
                <w:lang w:val="en-US"/>
              </w:rPr>
              <m:t>p</m:t>
            </m:r>
          </m:e>
          <m:sup>
            <m:r>
              <w:rPr>
                <w:rFonts w:ascii="Cambria Math" w:hAnsi="Cambria Math"/>
                <w:lang w:val="en-US"/>
              </w:rPr>
              <m:t>z</m:t>
            </m:r>
          </m:sup>
        </m:sSup>
      </m:oMath>
      <w:r w:rsidRPr="00102440">
        <w:rPr>
          <w:lang w:val="en-US"/>
        </w:rPr>
        <w:t xml:space="preserve"> is real gross import, </w:t>
      </w:r>
      <m:oMath>
        <m:sSup>
          <m:sSupPr>
            <m:ctrlPr>
              <w:rPr>
                <w:rFonts w:ascii="Cambria Math" w:hAnsi="Cambria Math"/>
                <w:lang w:val="en-US"/>
              </w:rPr>
            </m:ctrlPr>
          </m:sSupPr>
          <m:e>
            <m:r>
              <w:rPr>
                <w:rFonts w:ascii="Cambria Math" w:hAnsi="Cambria Math"/>
                <w:lang w:val="en-US"/>
              </w:rPr>
              <m:t>β</m:t>
            </m:r>
          </m:e>
          <m:sup>
            <m:r>
              <w:rPr>
                <w:rFonts w:ascii="Cambria Math" w:hAnsi="Cambria Math"/>
                <w:lang w:val="en-US"/>
              </w:rPr>
              <m:t>z</m:t>
            </m:r>
          </m:sup>
        </m:sSup>
      </m:oMath>
      <w:r w:rsidRPr="00102440">
        <w:rPr>
          <w:lang w:val="en-US"/>
        </w:rPr>
        <w:t xml:space="preserve"> is the vector of household consumption shares (with: </w:t>
      </w:r>
      <m:oMath>
        <m:nary>
          <m:naryPr>
            <m:chr m:val="∑"/>
            <m:limLoc m:val="undOvr"/>
            <m:ctrlPr>
              <w:rPr>
                <w:rFonts w:ascii="Cambria Math" w:hAnsi="Cambria Math"/>
                <w:lang w:val="en-US"/>
              </w:rPr>
            </m:ctrlPr>
          </m:naryPr>
          <m:sub>
            <m:r>
              <w:rPr>
                <w:rFonts w:ascii="Cambria Math" w:hAnsi="Cambria Math"/>
                <w:lang w:val="en-US"/>
              </w:rPr>
              <m:t>s</m:t>
            </m:r>
            <m:r>
              <m:rPr>
                <m:sty m:val="p"/>
              </m:rPr>
              <w:rPr>
                <w:rFonts w:ascii="Cambria Math" w:hAnsi="Cambria Math"/>
                <w:lang w:val="en-US"/>
              </w:rPr>
              <m:t>=</m:t>
            </m:r>
            <m:r>
              <w:rPr>
                <w:rFonts w:ascii="Cambria Math" w:hAnsi="Cambria Math"/>
                <w:lang w:val="en-US"/>
              </w:rPr>
              <m:t>1</m:t>
            </m:r>
          </m:sub>
          <m:sup>
            <m:r>
              <w:rPr>
                <w:rFonts w:ascii="Cambria Math" w:hAnsi="Cambria Math"/>
                <w:lang w:val="en-US"/>
              </w:rPr>
              <m:t>10</m:t>
            </m:r>
          </m:sup>
          <m:e>
            <m:sSubSup>
              <m:sSubSupPr>
                <m:ctrlPr>
                  <w:rPr>
                    <w:rFonts w:ascii="Cambria Math" w:hAnsi="Cambria Math"/>
                    <w:lang w:val="en-US"/>
                  </w:rPr>
                </m:ctrlPr>
              </m:sSubSupPr>
              <m:e>
                <m:r>
                  <w:rPr>
                    <w:rFonts w:ascii="Cambria Math" w:hAnsi="Cambria Math"/>
                    <w:lang w:val="en-US"/>
                  </w:rPr>
                  <m:t>β</m:t>
                </m:r>
              </m:e>
              <m:sub>
                <m:r>
                  <w:rPr>
                    <w:rFonts w:ascii="Cambria Math" w:hAnsi="Cambria Math"/>
                    <w:lang w:val="en-US"/>
                  </w:rPr>
                  <m:t>s</m:t>
                </m:r>
              </m:sub>
              <m:sup>
                <m:r>
                  <w:rPr>
                    <w:rFonts w:ascii="Cambria Math" w:hAnsi="Cambria Math"/>
                    <w:lang w:val="en-US"/>
                  </w:rPr>
                  <m:t>z</m:t>
                </m:r>
              </m:sup>
            </m:sSubSup>
          </m:e>
        </m:nary>
        <m:r>
          <m:rPr>
            <m:sty m:val="p"/>
          </m:rPr>
          <w:rPr>
            <w:rFonts w:ascii="Cambria Math" w:hAnsi="Cambria Math"/>
            <w:lang w:val="en-US"/>
          </w:rPr>
          <m:t>=</m:t>
        </m:r>
        <m:r>
          <w:rPr>
            <w:rFonts w:ascii="Cambria Math" w:hAnsi="Cambria Math"/>
            <w:lang w:val="en-US"/>
          </w:rPr>
          <m:t>1</m:t>
        </m:r>
      </m:oMath>
      <w:r w:rsidRPr="00102440">
        <w:rPr>
          <w:lang w:val="en-US"/>
        </w:rPr>
        <w:t xml:space="preserve">), </w:t>
      </w:r>
      <m:oMath>
        <m:sSup>
          <m:sSupPr>
            <m:ctrlPr>
              <w:rPr>
                <w:rFonts w:ascii="Cambria Math" w:hAnsi="Cambria Math"/>
                <w:lang w:val="en-US"/>
              </w:rPr>
            </m:ctrlPr>
          </m:sSupPr>
          <m:e>
            <m:r>
              <w:rPr>
                <w:rFonts w:ascii="Cambria Math" w:hAnsi="Cambria Math"/>
                <w:lang w:val="en-US"/>
              </w:rPr>
              <m:t>ι</m:t>
            </m:r>
          </m:e>
          <m:sup>
            <m:r>
              <w:rPr>
                <w:rFonts w:ascii="Cambria Math" w:hAnsi="Cambria Math"/>
                <w:lang w:val="en-US"/>
              </w:rPr>
              <m:t>z</m:t>
            </m:r>
          </m:sup>
        </m:sSup>
      </m:oMath>
      <w:r w:rsidRPr="00102440">
        <w:rPr>
          <w:lang w:val="en-US"/>
        </w:rPr>
        <w:t xml:space="preserve"> is the vector of investment shares (with: </w:t>
      </w:r>
      <m:oMath>
        <m:nary>
          <m:naryPr>
            <m:chr m:val="∑"/>
            <m:limLoc m:val="undOvr"/>
            <m:ctrlPr>
              <w:rPr>
                <w:rFonts w:ascii="Cambria Math" w:hAnsi="Cambria Math"/>
                <w:lang w:val="en-US"/>
              </w:rPr>
            </m:ctrlPr>
          </m:naryPr>
          <m:sub>
            <m:r>
              <w:rPr>
                <w:rFonts w:ascii="Cambria Math" w:hAnsi="Cambria Math"/>
                <w:lang w:val="en-US"/>
              </w:rPr>
              <m:t>s</m:t>
            </m:r>
            <m:r>
              <m:rPr>
                <m:sty m:val="p"/>
              </m:rPr>
              <w:rPr>
                <w:rFonts w:ascii="Cambria Math" w:hAnsi="Cambria Math"/>
                <w:lang w:val="en-US"/>
              </w:rPr>
              <m:t>=</m:t>
            </m:r>
            <m:r>
              <w:rPr>
                <w:rFonts w:ascii="Cambria Math" w:hAnsi="Cambria Math"/>
                <w:lang w:val="en-US"/>
              </w:rPr>
              <m:t>1</m:t>
            </m:r>
          </m:sub>
          <m:sup>
            <m:r>
              <w:rPr>
                <w:rFonts w:ascii="Cambria Math" w:hAnsi="Cambria Math"/>
                <w:lang w:val="en-US"/>
              </w:rPr>
              <m:t>10</m:t>
            </m:r>
          </m:sup>
          <m:e>
            <m:sSubSup>
              <m:sSubSupPr>
                <m:ctrlPr>
                  <w:rPr>
                    <w:rFonts w:ascii="Cambria Math" w:hAnsi="Cambria Math"/>
                    <w:lang w:val="en-US"/>
                  </w:rPr>
                </m:ctrlPr>
              </m:sSubSupPr>
              <m:e>
                <m:r>
                  <w:rPr>
                    <w:rFonts w:ascii="Cambria Math" w:hAnsi="Cambria Math"/>
                    <w:lang w:val="en-US"/>
                  </w:rPr>
                  <m:t>ι</m:t>
                </m:r>
              </m:e>
              <m:sub>
                <m:r>
                  <w:rPr>
                    <w:rFonts w:ascii="Cambria Math" w:hAnsi="Cambria Math"/>
                    <w:lang w:val="en-US"/>
                  </w:rPr>
                  <m:t>s</m:t>
                </m:r>
              </m:sub>
              <m:sup>
                <m:r>
                  <w:rPr>
                    <w:rFonts w:ascii="Cambria Math" w:hAnsi="Cambria Math"/>
                    <w:lang w:val="en-US"/>
                  </w:rPr>
                  <m:t>z</m:t>
                </m:r>
              </m:sup>
            </m:sSubSup>
          </m:e>
        </m:nary>
        <m:r>
          <m:rPr>
            <m:sty m:val="p"/>
          </m:rPr>
          <w:rPr>
            <w:rFonts w:ascii="Cambria Math" w:hAnsi="Cambria Math"/>
            <w:lang w:val="en-US"/>
          </w:rPr>
          <m:t>=</m:t>
        </m:r>
        <m:r>
          <w:rPr>
            <w:rFonts w:ascii="Cambria Math" w:hAnsi="Cambria Math"/>
            <w:lang w:val="en-US"/>
          </w:rPr>
          <m:t>1</m:t>
        </m:r>
      </m:oMath>
      <w:r w:rsidRPr="00102440">
        <w:rPr>
          <w:lang w:val="en-US"/>
        </w:rPr>
        <w:t xml:space="preserve">), </w:t>
      </w:r>
      <m:oMath>
        <m:sSup>
          <m:sSupPr>
            <m:ctrlPr>
              <w:rPr>
                <w:rFonts w:ascii="Cambria Math" w:hAnsi="Cambria Math"/>
                <w:lang w:val="en-US"/>
              </w:rPr>
            </m:ctrlPr>
          </m:sSupPr>
          <m:e>
            <m:r>
              <w:rPr>
                <w:rFonts w:ascii="Cambria Math" w:hAnsi="Cambria Math"/>
                <w:lang w:val="en-US"/>
              </w:rPr>
              <m:t>σ</m:t>
            </m:r>
          </m:e>
          <m:sup>
            <m:r>
              <w:rPr>
                <w:rFonts w:ascii="Cambria Math" w:hAnsi="Cambria Math"/>
                <w:lang w:val="en-US"/>
              </w:rPr>
              <m:t>z</m:t>
            </m:r>
          </m:sup>
        </m:sSup>
      </m:oMath>
      <w:r w:rsidRPr="00102440">
        <w:rPr>
          <w:lang w:val="en-US"/>
        </w:rPr>
        <w:t xml:space="preserve"> is the vector of government spending shares (with: </w:t>
      </w:r>
      <m:oMath>
        <m:nary>
          <m:naryPr>
            <m:chr m:val="∑"/>
            <m:limLoc m:val="undOvr"/>
            <m:ctrlPr>
              <w:rPr>
                <w:rFonts w:ascii="Cambria Math" w:hAnsi="Cambria Math"/>
                <w:lang w:val="en-US"/>
              </w:rPr>
            </m:ctrlPr>
          </m:naryPr>
          <m:sub>
            <m:r>
              <w:rPr>
                <w:rFonts w:ascii="Cambria Math" w:hAnsi="Cambria Math"/>
                <w:lang w:val="en-US"/>
              </w:rPr>
              <m:t>s</m:t>
            </m:r>
            <m:r>
              <m:rPr>
                <m:sty m:val="p"/>
              </m:rPr>
              <w:rPr>
                <w:rFonts w:ascii="Cambria Math" w:hAnsi="Cambria Math"/>
                <w:lang w:val="en-US"/>
              </w:rPr>
              <m:t>=</m:t>
            </m:r>
            <m:r>
              <w:rPr>
                <w:rFonts w:ascii="Cambria Math" w:hAnsi="Cambria Math"/>
                <w:lang w:val="en-US"/>
              </w:rPr>
              <m:t>1</m:t>
            </m:r>
          </m:sub>
          <m:sup>
            <m:r>
              <w:rPr>
                <w:rFonts w:ascii="Cambria Math" w:hAnsi="Cambria Math"/>
                <w:lang w:val="en-US"/>
              </w:rPr>
              <m:t>10</m:t>
            </m:r>
          </m:sup>
          <m:e>
            <m:sSubSup>
              <m:sSubSupPr>
                <m:ctrlPr>
                  <w:rPr>
                    <w:rFonts w:ascii="Cambria Math" w:hAnsi="Cambria Math"/>
                    <w:lang w:val="en-US"/>
                  </w:rPr>
                </m:ctrlPr>
              </m:sSubSupPr>
              <m:e>
                <m:r>
                  <w:rPr>
                    <w:rFonts w:ascii="Cambria Math" w:hAnsi="Cambria Math"/>
                    <w:lang w:val="en-US"/>
                  </w:rPr>
                  <m:t>σ</m:t>
                </m:r>
              </m:e>
              <m:sub>
                <m:r>
                  <w:rPr>
                    <w:rFonts w:ascii="Cambria Math" w:hAnsi="Cambria Math"/>
                    <w:lang w:val="en-US"/>
                  </w:rPr>
                  <m:t>s</m:t>
                </m:r>
              </m:sub>
              <m:sup>
                <m:r>
                  <w:rPr>
                    <w:rFonts w:ascii="Cambria Math" w:hAnsi="Cambria Math"/>
                    <w:lang w:val="en-US"/>
                  </w:rPr>
                  <m:t>z</m:t>
                </m:r>
              </m:sup>
            </m:sSubSup>
          </m:e>
        </m:nary>
        <m:r>
          <m:rPr>
            <m:sty m:val="p"/>
          </m:rPr>
          <w:rPr>
            <w:rFonts w:ascii="Cambria Math" w:hAnsi="Cambria Math"/>
            <w:lang w:val="en-US"/>
          </w:rPr>
          <m:t>=</m:t>
        </m:r>
        <m:r>
          <w:rPr>
            <w:rFonts w:ascii="Cambria Math" w:hAnsi="Cambria Math"/>
            <w:lang w:val="en-US"/>
          </w:rPr>
          <m:t>1</m:t>
        </m:r>
      </m:oMath>
      <w:r w:rsidRPr="00102440">
        <w:rPr>
          <w:lang w:val="en-US"/>
        </w:rPr>
        <w:t xml:space="preserve">), </w:t>
      </w:r>
      <m:oMath>
        <m:sSubSup>
          <m:sSubSupPr>
            <m:ctrlPr>
              <w:rPr>
                <w:rFonts w:ascii="Cambria Math" w:hAnsi="Cambria Math"/>
                <w:lang w:val="en-US"/>
              </w:rPr>
            </m:ctrlPr>
          </m:sSubSupPr>
          <m:e>
            <m:r>
              <w:rPr>
                <w:rFonts w:ascii="Cambria Math" w:hAnsi="Cambria Math"/>
                <w:lang w:val="en-US"/>
              </w:rPr>
              <m:t>η</m:t>
            </m:r>
          </m:e>
          <m:sub>
            <m:r>
              <w:rPr>
                <w:rFonts w:ascii="Cambria Math" w:hAnsi="Cambria Math"/>
                <w:lang w:val="en-US"/>
              </w:rPr>
              <m:t>z</m:t>
            </m:r>
          </m:sub>
          <m:sup>
            <m:r>
              <w:rPr>
                <w:rFonts w:ascii="Cambria Math" w:hAnsi="Cambria Math"/>
                <w:lang w:val="en-US"/>
              </w:rPr>
              <m:t>f</m:t>
            </m:r>
          </m:sup>
        </m:sSubSup>
      </m:oMath>
      <w:r w:rsidRPr="00102440">
        <w:rPr>
          <w:lang w:val="en-US"/>
        </w:rPr>
        <w:t xml:space="preserve"> is the vector of export shares (with: </w:t>
      </w:r>
      <m:oMath>
        <m:nary>
          <m:naryPr>
            <m:chr m:val="∑"/>
            <m:limLoc m:val="undOvr"/>
            <m:ctrlPr>
              <w:rPr>
                <w:rFonts w:ascii="Cambria Math" w:hAnsi="Cambria Math"/>
                <w:lang w:val="en-US"/>
              </w:rPr>
            </m:ctrlPr>
          </m:naryPr>
          <m:sub>
            <m:r>
              <w:rPr>
                <w:rFonts w:ascii="Cambria Math" w:hAnsi="Cambria Math"/>
                <w:lang w:val="en-US"/>
              </w:rPr>
              <m:t>s</m:t>
            </m:r>
            <m:r>
              <m:rPr>
                <m:sty m:val="p"/>
              </m:rPr>
              <w:rPr>
                <w:rFonts w:ascii="Cambria Math" w:hAnsi="Cambria Math"/>
                <w:lang w:val="en-US"/>
              </w:rPr>
              <m:t>=</m:t>
            </m:r>
            <m:r>
              <w:rPr>
                <w:rFonts w:ascii="Cambria Math" w:hAnsi="Cambria Math"/>
                <w:lang w:val="en-US"/>
              </w:rPr>
              <m:t>1</m:t>
            </m:r>
          </m:sub>
          <m:sup>
            <m:r>
              <w:rPr>
                <w:rFonts w:ascii="Cambria Math" w:hAnsi="Cambria Math"/>
                <w:lang w:val="en-US"/>
              </w:rPr>
              <m:t>10</m:t>
            </m:r>
          </m:sup>
          <m:e>
            <m:sSubSup>
              <m:sSubSupPr>
                <m:ctrlPr>
                  <w:rPr>
                    <w:rFonts w:ascii="Cambria Math" w:hAnsi="Cambria Math"/>
                    <w:lang w:val="en-US"/>
                  </w:rPr>
                </m:ctrlPr>
              </m:sSubSupPr>
              <m:e>
                <m:r>
                  <w:rPr>
                    <w:rFonts w:ascii="Cambria Math" w:hAnsi="Cambria Math"/>
                    <w:lang w:val="en-US"/>
                  </w:rPr>
                  <m:t>η</m:t>
                </m:r>
              </m:e>
              <m:sub>
                <m:r>
                  <w:rPr>
                    <w:rFonts w:ascii="Cambria Math" w:hAnsi="Cambria Math"/>
                    <w:lang w:val="en-US"/>
                  </w:rPr>
                  <m:t>z</m:t>
                </m:r>
                <m:r>
                  <m:rPr>
                    <m:sty m:val="p"/>
                  </m:rPr>
                  <w:rPr>
                    <w:rFonts w:ascii="Cambria Math" w:hAnsi="Cambria Math"/>
                    <w:lang w:val="en-US"/>
                  </w:rPr>
                  <m:t>,</m:t>
                </m:r>
                <m:r>
                  <w:rPr>
                    <w:rFonts w:ascii="Cambria Math" w:hAnsi="Cambria Math"/>
                    <w:lang w:val="en-US"/>
                  </w:rPr>
                  <m:t>s</m:t>
                </m:r>
              </m:sub>
              <m:sup>
                <m:r>
                  <w:rPr>
                    <w:rFonts w:ascii="Cambria Math" w:hAnsi="Cambria Math"/>
                    <w:lang w:val="en-US"/>
                  </w:rPr>
                  <m:t>f</m:t>
                </m:r>
              </m:sup>
            </m:sSubSup>
          </m:e>
        </m:nary>
        <m:r>
          <m:rPr>
            <m:sty m:val="p"/>
          </m:rPr>
          <w:rPr>
            <w:rFonts w:ascii="Cambria Math" w:hAnsi="Cambria Math"/>
            <w:lang w:val="en-US"/>
          </w:rPr>
          <m:t>=</m:t>
        </m:r>
        <m:r>
          <w:rPr>
            <w:rFonts w:ascii="Cambria Math" w:hAnsi="Cambria Math"/>
            <w:lang w:val="en-US"/>
          </w:rPr>
          <m:t>1</m:t>
        </m:r>
      </m:oMath>
      <w:r w:rsidRPr="00102440">
        <w:rPr>
          <w:lang w:val="en-US"/>
        </w:rPr>
        <w:t>),</w:t>
      </w:r>
      <w:r w:rsidRPr="00102440">
        <w:rPr>
          <w:vertAlign w:val="superscript"/>
          <w:lang w:val="en-US"/>
        </w:rPr>
        <w:footnoteReference w:id="13"/>
      </w:r>
      <w:r w:rsidRPr="00102440">
        <w:rPr>
          <w:lang w:val="en-US"/>
        </w:rPr>
        <w:t xml:space="preserve"> and </w:t>
      </w:r>
      <m:oMath>
        <m:sSup>
          <m:sSupPr>
            <m:ctrlPr>
              <w:rPr>
                <w:rFonts w:ascii="Cambria Math" w:hAnsi="Cambria Math"/>
                <w:lang w:val="en-US"/>
              </w:rPr>
            </m:ctrlPr>
          </m:sSupPr>
          <m:e>
            <m:r>
              <w:rPr>
                <w:rFonts w:ascii="Cambria Math" w:hAnsi="Cambria Math"/>
                <w:lang w:val="en-US"/>
              </w:rPr>
              <m:t>η</m:t>
            </m:r>
          </m:e>
          <m:sup>
            <m:r>
              <w:rPr>
                <w:rFonts w:ascii="Cambria Math" w:hAnsi="Cambria Math"/>
                <w:lang w:val="en-US"/>
              </w:rPr>
              <m:t>z</m:t>
            </m:r>
          </m:sup>
        </m:sSup>
      </m:oMath>
      <w:r w:rsidRPr="00102440">
        <w:rPr>
          <w:lang w:val="en-US"/>
        </w:rPr>
        <w:t xml:space="preserve"> is the vector of import shares (with: </w:t>
      </w:r>
      <m:oMath>
        <m:nary>
          <m:naryPr>
            <m:chr m:val="∑"/>
            <m:limLoc m:val="undOvr"/>
            <m:ctrlPr>
              <w:rPr>
                <w:rFonts w:ascii="Cambria Math" w:hAnsi="Cambria Math"/>
                <w:lang w:val="en-US"/>
              </w:rPr>
            </m:ctrlPr>
          </m:naryPr>
          <m:sub>
            <m:r>
              <w:rPr>
                <w:rFonts w:ascii="Cambria Math" w:hAnsi="Cambria Math"/>
                <w:lang w:val="en-US"/>
              </w:rPr>
              <m:t>s</m:t>
            </m:r>
            <m:r>
              <m:rPr>
                <m:sty m:val="p"/>
              </m:rPr>
              <w:rPr>
                <w:rFonts w:ascii="Cambria Math" w:hAnsi="Cambria Math"/>
                <w:lang w:val="en-US"/>
              </w:rPr>
              <m:t>=</m:t>
            </m:r>
            <m:r>
              <w:rPr>
                <w:rFonts w:ascii="Cambria Math" w:hAnsi="Cambria Math"/>
                <w:lang w:val="en-US"/>
              </w:rPr>
              <m:t>1</m:t>
            </m:r>
          </m:sub>
          <m:sup>
            <m:r>
              <w:rPr>
                <w:rFonts w:ascii="Cambria Math" w:hAnsi="Cambria Math"/>
                <w:lang w:val="en-US"/>
              </w:rPr>
              <m:t>10</m:t>
            </m:r>
          </m:sup>
          <m:e>
            <m:sSubSup>
              <m:sSubSupPr>
                <m:ctrlPr>
                  <w:rPr>
                    <w:rFonts w:ascii="Cambria Math" w:hAnsi="Cambria Math"/>
                    <w:lang w:val="en-US"/>
                  </w:rPr>
                </m:ctrlPr>
              </m:sSubSupPr>
              <m:e>
                <m:r>
                  <w:rPr>
                    <w:rFonts w:ascii="Cambria Math" w:hAnsi="Cambria Math"/>
                    <w:lang w:val="en-US"/>
                  </w:rPr>
                  <m:t>η</m:t>
                </m:r>
              </m:e>
              <m:sub>
                <m:r>
                  <w:rPr>
                    <w:rFonts w:ascii="Cambria Math" w:hAnsi="Cambria Math"/>
                    <w:lang w:val="en-US"/>
                  </w:rPr>
                  <m:t>s</m:t>
                </m:r>
              </m:sub>
              <m:sup>
                <m:r>
                  <w:rPr>
                    <w:rFonts w:ascii="Cambria Math" w:hAnsi="Cambria Math"/>
                    <w:lang w:val="en-US"/>
                  </w:rPr>
                  <m:t>z</m:t>
                </m:r>
              </m:sup>
            </m:sSubSup>
          </m:e>
        </m:nary>
        <m:r>
          <m:rPr>
            <m:sty m:val="p"/>
          </m:rPr>
          <w:rPr>
            <w:rFonts w:ascii="Cambria Math" w:hAnsi="Cambria Math"/>
            <w:lang w:val="en-US"/>
          </w:rPr>
          <m:t>=</m:t>
        </m:r>
        <m:r>
          <w:rPr>
            <w:rFonts w:ascii="Cambria Math" w:hAnsi="Cambria Math"/>
            <w:lang w:val="en-US"/>
          </w:rPr>
          <m:t>1</m:t>
        </m:r>
      </m:oMath>
      <w:r w:rsidRPr="00102440">
        <w:rPr>
          <w:lang w:val="en-US"/>
        </w:rPr>
        <w:t>).</w:t>
      </w:r>
    </w:p>
    <w:p w14:paraId="75B9842C" w14:textId="77777777" w:rsidR="00290940" w:rsidRPr="00102440" w:rsidRDefault="00290940" w:rsidP="00290940">
      <w:pPr>
        <w:pStyle w:val="BodyJUST2CE"/>
        <w:rPr>
          <w:lang w:val="en-US"/>
        </w:rPr>
      </w:pPr>
      <w:r w:rsidRPr="00102440">
        <w:rPr>
          <w:lang w:val="en-US"/>
        </w:rPr>
        <w:t>Note that it is assumed that there is only a direct demand for manufacturing goods, agricultural goods and services. As a result, considering 5 domestic industries per area implies that the demand vectors of the two areas will look like:</w:t>
      </w:r>
    </w:p>
    <w:p w14:paraId="69109241" w14:textId="069C60F6" w:rsidR="00290940" w:rsidRPr="00102440" w:rsidRDefault="00377183" w:rsidP="00290940">
      <w:pPr>
        <w:pStyle w:val="BodyJUST2CE"/>
        <w:rPr>
          <w:lang w:val="en-US"/>
        </w:rPr>
      </w:pPr>
      <m:oMathPara>
        <m:oMathParaPr>
          <m:jc m:val="center"/>
        </m:oMathParaPr>
        <m:oMath>
          <m:sSup>
            <m:sSupPr>
              <m:ctrlPr>
                <w:rPr>
                  <w:rFonts w:ascii="Cambria Math" w:hAnsi="Cambria Math"/>
                  <w:lang w:val="en-US"/>
                </w:rPr>
              </m:ctrlPr>
            </m:sSupPr>
            <m:e>
              <m:r>
                <m:rPr>
                  <m:nor/>
                </m:rPr>
                <w:rPr>
                  <w:lang w:val="en-US"/>
                </w:rPr>
                <m:t>d</m:t>
              </m:r>
            </m:e>
            <m:sup>
              <m:r>
                <w:rPr>
                  <w:rFonts w:ascii="Cambria Math" w:hAnsi="Cambria Math"/>
                  <w:lang w:val="en-US"/>
                </w:rPr>
                <m:t>z</m:t>
              </m:r>
            </m:sup>
          </m:sSup>
          <m:r>
            <m:rPr>
              <m:sty m:val="p"/>
            </m:rPr>
            <w:rPr>
              <w:rFonts w:ascii="Cambria Math" w:hAnsi="Cambria Math"/>
              <w:lang w:val="en-US"/>
            </w:rPr>
            <m:t>=</m:t>
          </m:r>
          <m:d>
            <m:dPr>
              <m:ctrlPr>
                <w:rPr>
                  <w:rFonts w:ascii="Cambria Math" w:hAnsi="Cambria Math"/>
                  <w:lang w:val="en-US"/>
                </w:rPr>
              </m:ctrlPr>
            </m:dPr>
            <m:e>
              <m:m>
                <m:mPr>
                  <m:plcHide m:val="1"/>
                  <m:mcs>
                    <m:mc>
                      <m:mcPr>
                        <m:count m:val="1"/>
                        <m:mcJc m:val="center"/>
                      </m:mcPr>
                    </m:mc>
                  </m:mcs>
                  <m:ctrlPr>
                    <w:rPr>
                      <w:rFonts w:ascii="Cambria Math" w:hAnsi="Cambria Math"/>
                      <w:lang w:val="en-US"/>
                    </w:rPr>
                  </m:ctrlPr>
                </m:mPr>
                <m:mr>
                  <m:e>
                    <m:sSubSup>
                      <m:sSubSupPr>
                        <m:ctrlPr>
                          <w:rPr>
                            <w:rFonts w:ascii="Cambria Math" w:hAnsi="Cambria Math"/>
                            <w:lang w:val="en-US"/>
                          </w:rPr>
                        </m:ctrlPr>
                      </m:sSubSupPr>
                      <m:e>
                        <m:r>
                          <w:rPr>
                            <w:rFonts w:ascii="Cambria Math" w:hAnsi="Cambria Math"/>
                            <w:lang w:val="en-US"/>
                          </w:rPr>
                          <m:t>d</m:t>
                        </m:r>
                      </m:e>
                      <m:sub>
                        <m:r>
                          <w:rPr>
                            <w:rFonts w:ascii="Cambria Math" w:hAnsi="Cambria Math"/>
                            <w:lang w:val="en-US"/>
                          </w:rPr>
                          <m:t>1</m:t>
                        </m:r>
                      </m:sub>
                      <m:sup>
                        <m:r>
                          <w:rPr>
                            <w:rFonts w:ascii="Cambria Math" w:hAnsi="Cambria Math"/>
                            <w:lang w:val="en-US"/>
                          </w:rPr>
                          <m:t>z</m:t>
                        </m:r>
                      </m:sup>
                    </m:sSubSup>
                    <m:r>
                      <m:rPr>
                        <m:sty m:val="p"/>
                      </m:rPr>
                      <w:rPr>
                        <w:rFonts w:ascii="Cambria Math" w:hAnsi="Cambria Math"/>
                        <w:lang w:val="en-US"/>
                      </w:rPr>
                      <m:t>&gt;</m:t>
                    </m:r>
                    <m:r>
                      <w:rPr>
                        <w:rFonts w:ascii="Cambria Math" w:hAnsi="Cambria Math"/>
                        <w:lang w:val="en-US"/>
                      </w:rPr>
                      <m:t>0</m:t>
                    </m:r>
                  </m:e>
                </m:mr>
                <m:mr>
                  <m:e>
                    <m:sSubSup>
                      <m:sSubSupPr>
                        <m:ctrlPr>
                          <w:rPr>
                            <w:rFonts w:ascii="Cambria Math" w:hAnsi="Cambria Math"/>
                            <w:lang w:val="en-US"/>
                          </w:rPr>
                        </m:ctrlPr>
                      </m:sSubSupPr>
                      <m:e>
                        <m:r>
                          <w:rPr>
                            <w:rFonts w:ascii="Cambria Math" w:hAnsi="Cambria Math"/>
                            <w:lang w:val="en-US"/>
                          </w:rPr>
                          <m:t>d</m:t>
                        </m:r>
                      </m:e>
                      <m:sub>
                        <m:r>
                          <w:rPr>
                            <w:rFonts w:ascii="Cambria Math" w:hAnsi="Cambria Math"/>
                            <w:lang w:val="en-US"/>
                          </w:rPr>
                          <m:t>2</m:t>
                        </m:r>
                      </m:sub>
                      <m:sup>
                        <m:r>
                          <w:rPr>
                            <w:rFonts w:ascii="Cambria Math" w:hAnsi="Cambria Math"/>
                            <w:lang w:val="en-US"/>
                          </w:rPr>
                          <m:t>z</m:t>
                        </m:r>
                      </m:sup>
                    </m:sSubSup>
                    <m:r>
                      <m:rPr>
                        <m:sty m:val="p"/>
                      </m:rPr>
                      <w:rPr>
                        <w:rFonts w:ascii="Cambria Math" w:hAnsi="Cambria Math"/>
                        <w:lang w:val="en-US"/>
                      </w:rPr>
                      <m:t>&gt;</m:t>
                    </m:r>
                    <m:r>
                      <w:rPr>
                        <w:rFonts w:ascii="Cambria Math" w:hAnsi="Cambria Math"/>
                        <w:lang w:val="en-US"/>
                      </w:rPr>
                      <m:t>0</m:t>
                    </m:r>
                  </m:e>
                </m:mr>
                <m:mr>
                  <m:e>
                    <m:sSubSup>
                      <m:sSubSupPr>
                        <m:ctrlPr>
                          <w:rPr>
                            <w:rFonts w:ascii="Cambria Math" w:hAnsi="Cambria Math"/>
                            <w:lang w:val="en-US"/>
                          </w:rPr>
                        </m:ctrlPr>
                      </m:sSubSupPr>
                      <m:e>
                        <m:r>
                          <w:rPr>
                            <w:rFonts w:ascii="Cambria Math" w:hAnsi="Cambria Math"/>
                            <w:lang w:val="en-US"/>
                          </w:rPr>
                          <m:t>d</m:t>
                        </m:r>
                      </m:e>
                      <m:sub>
                        <m:r>
                          <w:rPr>
                            <w:rFonts w:ascii="Cambria Math" w:hAnsi="Cambria Math"/>
                            <w:lang w:val="en-US"/>
                          </w:rPr>
                          <m:t>3</m:t>
                        </m:r>
                      </m:sub>
                      <m:sup>
                        <m:r>
                          <w:rPr>
                            <w:rFonts w:ascii="Cambria Math" w:hAnsi="Cambria Math"/>
                            <w:lang w:val="en-US"/>
                          </w:rPr>
                          <m:t>z</m:t>
                        </m:r>
                      </m:sup>
                    </m:sSubSup>
                    <m:r>
                      <m:rPr>
                        <m:sty m:val="p"/>
                      </m:rPr>
                      <w:rPr>
                        <w:rFonts w:ascii="Cambria Math" w:hAnsi="Cambria Math"/>
                        <w:lang w:val="en-US"/>
                      </w:rPr>
                      <m:t>&gt;</m:t>
                    </m:r>
                    <m:r>
                      <w:rPr>
                        <w:rFonts w:ascii="Cambria Math" w:hAnsi="Cambria Math"/>
                        <w:lang w:val="en-US"/>
                      </w:rPr>
                      <m:t>0</m:t>
                    </m:r>
                  </m:e>
                </m:mr>
                <m:mr>
                  <m:e>
                    <m:r>
                      <w:rPr>
                        <w:rFonts w:ascii="Cambria Math" w:hAnsi="Cambria Math"/>
                        <w:lang w:val="en-US"/>
                      </w:rPr>
                      <m:t>0</m:t>
                    </m:r>
                  </m:e>
                </m:mr>
                <m:mr>
                  <m:e>
                    <m:r>
                      <w:rPr>
                        <w:rFonts w:ascii="Cambria Math" w:hAnsi="Cambria Math"/>
                        <w:lang w:val="en-US"/>
                      </w:rPr>
                      <m:t>0</m:t>
                    </m:r>
                  </m:e>
                </m:mr>
                <m:mr>
                  <m:e>
                    <m:r>
                      <w:rPr>
                        <w:rFonts w:ascii="Cambria Math" w:hAnsi="Cambria Math"/>
                        <w:lang w:val="en-US"/>
                      </w:rPr>
                      <m:t>0</m:t>
                    </m:r>
                  </m:e>
                </m:mr>
                <m:mr>
                  <m:e>
                    <m:r>
                      <m:rPr>
                        <m:sty m:val="p"/>
                      </m:rPr>
                      <w:rPr>
                        <w:rFonts w:ascii="Cambria Math" w:hAnsi="Cambria Math"/>
                        <w:lang w:val="en-US"/>
                      </w:rPr>
                      <m:t>⋮</m:t>
                    </m:r>
                  </m:e>
                </m:mr>
                <m:mr>
                  <m:e>
                    <m:r>
                      <w:rPr>
                        <w:rFonts w:ascii="Cambria Math" w:hAnsi="Cambria Math"/>
                        <w:lang w:val="en-US"/>
                      </w:rPr>
                      <m:t>0</m:t>
                    </m:r>
                  </m:e>
                </m:mr>
              </m:m>
            </m:e>
          </m:d>
          <m:r>
            <w:rPr>
              <w:rFonts w:ascii="Cambria Math" w:hAnsi="Cambria Math"/>
              <w:lang w:val="en-US"/>
            </w:rPr>
            <m:t>   </m:t>
          </m:r>
          <m:sSup>
            <m:sSupPr>
              <m:ctrlPr>
                <w:rPr>
                  <w:rFonts w:ascii="Cambria Math" w:hAnsi="Cambria Math"/>
                  <w:lang w:val="en-US"/>
                </w:rPr>
              </m:ctrlPr>
            </m:sSupPr>
            <m:e>
              <m:r>
                <m:rPr>
                  <m:nor/>
                </m:rPr>
                <w:rPr>
                  <w:lang w:val="en-US"/>
                </w:rPr>
                <m:t>d</m:t>
              </m:r>
            </m:e>
            <m:sup>
              <m:r>
                <w:rPr>
                  <w:rFonts w:ascii="Cambria Math" w:hAnsi="Cambria Math"/>
                  <w:lang w:val="en-US"/>
                </w:rPr>
                <m:t>f</m:t>
              </m:r>
            </m:sup>
          </m:sSup>
          <m:r>
            <m:rPr>
              <m:sty m:val="p"/>
            </m:rPr>
            <w:rPr>
              <w:rFonts w:ascii="Cambria Math" w:hAnsi="Cambria Math"/>
              <w:lang w:val="en-US"/>
            </w:rPr>
            <m:t>=</m:t>
          </m:r>
          <m:d>
            <m:dPr>
              <m:ctrlPr>
                <w:rPr>
                  <w:rFonts w:ascii="Cambria Math" w:hAnsi="Cambria Math"/>
                  <w:lang w:val="en-US"/>
                </w:rPr>
              </m:ctrlPr>
            </m:dPr>
            <m:e>
              <m:m>
                <m:mPr>
                  <m:plcHide m:val="1"/>
                  <m:mcs>
                    <m:mc>
                      <m:mcPr>
                        <m:count m:val="1"/>
                        <m:mcJc m:val="center"/>
                      </m:mcPr>
                    </m:mc>
                  </m:mcs>
                  <m:ctrlPr>
                    <w:rPr>
                      <w:rFonts w:ascii="Cambria Math" w:hAnsi="Cambria Math"/>
                      <w:lang w:val="en-US"/>
                    </w:rPr>
                  </m:ctrlPr>
                </m:mPr>
                <m:mr>
                  <m:e>
                    <m:r>
                      <w:rPr>
                        <w:rFonts w:ascii="Cambria Math" w:hAnsi="Cambria Math"/>
                        <w:lang w:val="en-US"/>
                      </w:rPr>
                      <m:t>0</m:t>
                    </m:r>
                  </m:e>
                </m:mr>
                <m:mr>
                  <m:e>
                    <m:r>
                      <m:rPr>
                        <m:sty m:val="p"/>
                      </m:rPr>
                      <w:rPr>
                        <w:rFonts w:ascii="Cambria Math" w:hAnsi="Cambria Math"/>
                        <w:lang w:val="en-US"/>
                      </w:rPr>
                      <m:t>⋮</m:t>
                    </m:r>
                  </m:e>
                </m:mr>
                <m:mr>
                  <m:e>
                    <m:r>
                      <w:rPr>
                        <w:rFonts w:ascii="Cambria Math" w:hAnsi="Cambria Math"/>
                        <w:lang w:val="en-US"/>
                      </w:rPr>
                      <m:t>0</m:t>
                    </m:r>
                  </m:e>
                </m:mr>
                <m:mr>
                  <m:e>
                    <m:sSubSup>
                      <m:sSubSupPr>
                        <m:ctrlPr>
                          <w:rPr>
                            <w:rFonts w:ascii="Cambria Math" w:hAnsi="Cambria Math"/>
                            <w:lang w:val="en-US"/>
                          </w:rPr>
                        </m:ctrlPr>
                      </m:sSubSupPr>
                      <m:e>
                        <m:r>
                          <w:rPr>
                            <w:rFonts w:ascii="Cambria Math" w:hAnsi="Cambria Math"/>
                            <w:lang w:val="en-US"/>
                          </w:rPr>
                          <m:t>d</m:t>
                        </m:r>
                      </m:e>
                      <m:sub>
                        <m:r>
                          <w:rPr>
                            <w:rFonts w:ascii="Cambria Math" w:hAnsi="Cambria Math"/>
                            <w:lang w:val="en-US"/>
                          </w:rPr>
                          <m:t>1</m:t>
                        </m:r>
                      </m:sub>
                      <m:sup>
                        <m:r>
                          <w:rPr>
                            <w:rFonts w:ascii="Cambria Math" w:hAnsi="Cambria Math"/>
                            <w:lang w:val="en-US"/>
                          </w:rPr>
                          <m:t>f</m:t>
                        </m:r>
                      </m:sup>
                    </m:sSubSup>
                    <m:r>
                      <m:rPr>
                        <m:sty m:val="p"/>
                      </m:rPr>
                      <w:rPr>
                        <w:rFonts w:ascii="Cambria Math" w:hAnsi="Cambria Math"/>
                        <w:lang w:val="en-US"/>
                      </w:rPr>
                      <m:t>&gt;</m:t>
                    </m:r>
                    <m:r>
                      <w:rPr>
                        <w:rFonts w:ascii="Cambria Math" w:hAnsi="Cambria Math"/>
                        <w:lang w:val="en-US"/>
                      </w:rPr>
                      <m:t>0</m:t>
                    </m:r>
                  </m:e>
                </m:mr>
                <m:mr>
                  <m:e>
                    <m:sSubSup>
                      <m:sSubSupPr>
                        <m:ctrlPr>
                          <w:rPr>
                            <w:rFonts w:ascii="Cambria Math" w:hAnsi="Cambria Math"/>
                            <w:lang w:val="en-US"/>
                          </w:rPr>
                        </m:ctrlPr>
                      </m:sSubSupPr>
                      <m:e>
                        <m:r>
                          <w:rPr>
                            <w:rFonts w:ascii="Cambria Math" w:hAnsi="Cambria Math"/>
                            <w:lang w:val="en-US"/>
                          </w:rPr>
                          <m:t>d</m:t>
                        </m:r>
                      </m:e>
                      <m:sub>
                        <m:r>
                          <w:rPr>
                            <w:rFonts w:ascii="Cambria Math" w:hAnsi="Cambria Math"/>
                            <w:lang w:val="en-US"/>
                          </w:rPr>
                          <m:t>2</m:t>
                        </m:r>
                      </m:sub>
                      <m:sup>
                        <m:r>
                          <w:rPr>
                            <w:rFonts w:ascii="Cambria Math" w:hAnsi="Cambria Math"/>
                            <w:lang w:val="en-US"/>
                          </w:rPr>
                          <m:t>f</m:t>
                        </m:r>
                      </m:sup>
                    </m:sSubSup>
                    <m:r>
                      <m:rPr>
                        <m:sty m:val="p"/>
                      </m:rPr>
                      <w:rPr>
                        <w:rFonts w:ascii="Cambria Math" w:hAnsi="Cambria Math"/>
                        <w:lang w:val="en-US"/>
                      </w:rPr>
                      <m:t>&gt;</m:t>
                    </m:r>
                    <m:r>
                      <w:rPr>
                        <w:rFonts w:ascii="Cambria Math" w:hAnsi="Cambria Math"/>
                        <w:lang w:val="en-US"/>
                      </w:rPr>
                      <m:t>0</m:t>
                    </m:r>
                  </m:e>
                </m:mr>
                <m:mr>
                  <m:e>
                    <m:sSubSup>
                      <m:sSubSupPr>
                        <m:ctrlPr>
                          <w:rPr>
                            <w:rFonts w:ascii="Cambria Math" w:hAnsi="Cambria Math"/>
                            <w:lang w:val="en-US"/>
                          </w:rPr>
                        </m:ctrlPr>
                      </m:sSubSupPr>
                      <m:e>
                        <m:r>
                          <w:rPr>
                            <w:rFonts w:ascii="Cambria Math" w:hAnsi="Cambria Math"/>
                            <w:lang w:val="en-US"/>
                          </w:rPr>
                          <m:t>d</m:t>
                        </m:r>
                      </m:e>
                      <m:sub>
                        <m:r>
                          <w:rPr>
                            <w:rFonts w:ascii="Cambria Math" w:hAnsi="Cambria Math"/>
                            <w:lang w:val="en-US"/>
                          </w:rPr>
                          <m:t>3</m:t>
                        </m:r>
                      </m:sub>
                      <m:sup>
                        <m:r>
                          <w:rPr>
                            <w:rFonts w:ascii="Cambria Math" w:hAnsi="Cambria Math"/>
                            <w:lang w:val="en-US"/>
                          </w:rPr>
                          <m:t>f</m:t>
                        </m:r>
                      </m:sup>
                    </m:sSubSup>
                    <m:r>
                      <m:rPr>
                        <m:sty m:val="p"/>
                      </m:rPr>
                      <w:rPr>
                        <w:rFonts w:ascii="Cambria Math" w:hAnsi="Cambria Math"/>
                        <w:lang w:val="en-US"/>
                      </w:rPr>
                      <m:t>&gt;</m:t>
                    </m:r>
                    <m:r>
                      <w:rPr>
                        <w:rFonts w:ascii="Cambria Math" w:hAnsi="Cambria Math"/>
                        <w:lang w:val="en-US"/>
                      </w:rPr>
                      <m:t>0</m:t>
                    </m:r>
                  </m:e>
                </m:mr>
                <m:mr>
                  <m:e>
                    <m:r>
                      <w:rPr>
                        <w:rFonts w:ascii="Cambria Math" w:hAnsi="Cambria Math"/>
                        <w:lang w:val="en-US"/>
                      </w:rPr>
                      <m:t>0</m:t>
                    </m:r>
                  </m:e>
                </m:mr>
                <m:mr>
                  <m:e>
                    <m:r>
                      <w:rPr>
                        <w:rFonts w:ascii="Cambria Math" w:hAnsi="Cambria Math"/>
                        <w:lang w:val="en-US"/>
                      </w:rPr>
                      <m:t>0</m:t>
                    </m:r>
                  </m:e>
                </m:mr>
              </m:m>
            </m:e>
          </m:d>
        </m:oMath>
      </m:oMathPara>
    </w:p>
    <w:p w14:paraId="3BC7B4A2" w14:textId="77777777" w:rsidR="00290940" w:rsidRPr="00102440" w:rsidRDefault="00290940" w:rsidP="00290940">
      <w:pPr>
        <w:pStyle w:val="BodyJUST2CE"/>
        <w:rPr>
          <w:lang w:val="en-US"/>
        </w:rPr>
      </w:pPr>
      <w:r w:rsidRPr="00102440">
        <w:rPr>
          <w:lang w:val="en-US"/>
        </w:rPr>
        <w:t>Unlike other spending shares, the composition of household consumption is endogenous. More precisely, the share of services to total consumption is assumed to increase as disposable income (expressed in real terms, using the price of services) increases, whereas the share of manufacturing goods remains constant. Using subscript 1 for domestic manufacturing, 2 for domestic agriculture, and 3 for domestic services, real domestic consumption shares are:</w:t>
      </w:r>
    </w:p>
    <w:p w14:paraId="77698FB4" w14:textId="0A80DD95" w:rsidR="00290940" w:rsidRPr="00102440" w:rsidRDefault="00377183" w:rsidP="00290940">
      <w:pPr>
        <w:pStyle w:val="BodyJUST2CE"/>
        <w:rPr>
          <w:lang w:val="en-US"/>
        </w:rPr>
      </w:pPr>
      <m:oMath>
        <m:sSubSup>
          <m:sSubSupPr>
            <m:ctrlPr>
              <w:rPr>
                <w:rFonts w:ascii="Cambria Math" w:hAnsi="Cambria Math"/>
                <w:lang w:val="en-US"/>
              </w:rPr>
            </m:ctrlPr>
          </m:sSubSupPr>
          <m:e>
            <m:r>
              <w:rPr>
                <w:rFonts w:ascii="Cambria Math" w:hAnsi="Cambria Math"/>
                <w:lang w:val="en-US"/>
              </w:rPr>
              <m:t>β</m:t>
            </m:r>
          </m:e>
          <m:sub>
            <m:r>
              <w:rPr>
                <w:rFonts w:ascii="Cambria Math" w:hAnsi="Cambria Math"/>
                <w:lang w:val="en-US"/>
              </w:rPr>
              <m:t>1</m:t>
            </m:r>
          </m:sub>
          <m:sup>
            <m:r>
              <w:rPr>
                <w:rFonts w:ascii="Cambria Math" w:hAnsi="Cambria Math"/>
                <w:lang w:val="en-US"/>
              </w:rPr>
              <m:t>z</m:t>
            </m:r>
          </m:sup>
        </m:sSubSup>
        <m:r>
          <m:rPr>
            <m:sty m:val="p"/>
          </m:rPr>
          <w:rPr>
            <w:rFonts w:ascii="Cambria Math" w:hAnsi="Cambria Math"/>
            <w:lang w:val="en-US"/>
          </w:rPr>
          <m:t>=</m:t>
        </m:r>
        <m:sSubSup>
          <m:sSubSupPr>
            <m:ctrlPr>
              <w:rPr>
                <w:rFonts w:ascii="Cambria Math" w:hAnsi="Cambria Math"/>
                <w:lang w:val="en-US"/>
              </w:rPr>
            </m:ctrlPr>
          </m:sSubSupPr>
          <m:e>
            <m:acc>
              <m:accPr>
                <m:chr m:val="‾"/>
                <m:ctrlPr>
                  <w:rPr>
                    <w:rFonts w:ascii="Cambria Math" w:hAnsi="Cambria Math"/>
                    <w:lang w:val="en-US"/>
                  </w:rPr>
                </m:ctrlPr>
              </m:accPr>
              <m:e>
                <m:r>
                  <w:rPr>
                    <w:rFonts w:ascii="Cambria Math" w:hAnsi="Cambria Math"/>
                    <w:lang w:val="en-US"/>
                  </w:rPr>
                  <m:t>β</m:t>
                </m:r>
              </m:e>
            </m:acc>
          </m:e>
          <m:sub>
            <m:r>
              <w:rPr>
                <w:rFonts w:ascii="Cambria Math" w:hAnsi="Cambria Math"/>
                <w:lang w:val="en-US"/>
              </w:rPr>
              <m:t>1</m:t>
            </m:r>
          </m:sub>
          <m:sup>
            <m:r>
              <w:rPr>
                <w:rFonts w:ascii="Cambria Math" w:hAnsi="Cambria Math"/>
                <w:lang w:val="en-US"/>
              </w:rPr>
              <m:t>z</m:t>
            </m:r>
          </m:sup>
        </m:sSubSup>
      </m:oMath>
      <w:r w:rsidR="00D07460" w:rsidRPr="00102440">
        <w:rPr>
          <w:lang w:val="en-US"/>
        </w:rPr>
        <w:tab/>
      </w:r>
      <w:r w:rsidR="00D07460" w:rsidRPr="00102440">
        <w:rPr>
          <w:lang w:val="en-US"/>
        </w:rPr>
        <w:tab/>
      </w:r>
      <w:r w:rsidR="00D07460" w:rsidRPr="00102440">
        <w:rPr>
          <w:lang w:val="en-US"/>
        </w:rPr>
        <w:tab/>
      </w:r>
      <w:r w:rsidR="00D07460" w:rsidRPr="00102440">
        <w:rPr>
          <w:lang w:val="en-US"/>
        </w:rPr>
        <w:tab/>
      </w:r>
      <w:r w:rsidR="00D07460" w:rsidRPr="00102440">
        <w:rPr>
          <w:lang w:val="en-US"/>
        </w:rPr>
        <w:tab/>
      </w:r>
      <w:r w:rsidR="00D07460" w:rsidRPr="00102440">
        <w:rPr>
          <w:lang w:val="en-US"/>
        </w:rPr>
        <w:tab/>
      </w:r>
      <w:r w:rsidR="00D07460" w:rsidRPr="00102440">
        <w:rPr>
          <w:lang w:val="en-US"/>
        </w:rPr>
        <w:tab/>
      </w:r>
      <w:r w:rsidR="00D07460" w:rsidRPr="00102440">
        <w:rPr>
          <w:lang w:val="en-US"/>
        </w:rPr>
        <w:tab/>
      </w:r>
      <w:r w:rsidR="00D07460" w:rsidRPr="00102440">
        <w:rPr>
          <w:lang w:val="en-US"/>
        </w:rPr>
        <w:tab/>
      </w:r>
      <w:r w:rsidR="00D07460" w:rsidRPr="00102440">
        <w:rPr>
          <w:lang w:val="en-US"/>
        </w:rPr>
        <w:tab/>
      </w:r>
      <w:r w:rsidR="00D07460" w:rsidRPr="00102440">
        <w:rPr>
          <w:lang w:val="en-US"/>
        </w:rPr>
        <w:tab/>
      </w:r>
      <w:r w:rsidR="00D07460" w:rsidRPr="00102440">
        <w:rPr>
          <w:lang w:val="en-US"/>
        </w:rPr>
        <w:tab/>
        <w:t>(7)</w:t>
      </w:r>
    </w:p>
    <w:p w14:paraId="27BAD8F7" w14:textId="14EF8E05" w:rsidR="00290940" w:rsidRPr="00102440" w:rsidRDefault="00377183" w:rsidP="00290940">
      <w:pPr>
        <w:pStyle w:val="BodyJUST2CE"/>
        <w:rPr>
          <w:lang w:val="en-US"/>
        </w:rPr>
      </w:pPr>
      <m:oMath>
        <m:sSubSup>
          <m:sSubSupPr>
            <m:ctrlPr>
              <w:rPr>
                <w:rFonts w:ascii="Cambria Math" w:hAnsi="Cambria Math"/>
                <w:lang w:val="en-US"/>
              </w:rPr>
            </m:ctrlPr>
          </m:sSubSupPr>
          <m:e>
            <m:r>
              <w:rPr>
                <w:rFonts w:ascii="Cambria Math" w:hAnsi="Cambria Math"/>
                <w:lang w:val="en-US"/>
              </w:rPr>
              <m:t>β</m:t>
            </m:r>
          </m:e>
          <m:sub>
            <m:r>
              <w:rPr>
                <w:rFonts w:ascii="Cambria Math" w:hAnsi="Cambria Math"/>
                <w:lang w:val="en-US"/>
              </w:rPr>
              <m:t>2</m:t>
            </m:r>
          </m:sub>
          <m:sup>
            <m:r>
              <w:rPr>
                <w:rFonts w:ascii="Cambria Math" w:hAnsi="Cambria Math"/>
                <w:lang w:val="en-US"/>
              </w:rPr>
              <m:t>z</m:t>
            </m:r>
          </m:sup>
        </m:sSubSup>
        <m:r>
          <m:rPr>
            <m:sty m:val="p"/>
          </m:rPr>
          <w:rPr>
            <w:rFonts w:ascii="Cambria Math" w:hAnsi="Cambria Math"/>
            <w:lang w:val="en-US"/>
          </w:rPr>
          <m:t>=</m:t>
        </m:r>
        <m:r>
          <w:rPr>
            <w:rFonts w:ascii="Cambria Math" w:hAnsi="Cambria Math"/>
            <w:lang w:val="en-US"/>
          </w:rPr>
          <m:t>1</m:t>
        </m:r>
        <m:r>
          <m:rPr>
            <m:sty m:val="p"/>
          </m:rPr>
          <w:rPr>
            <w:rFonts w:ascii="Cambria Math" w:hAnsi="Cambria Math"/>
            <w:lang w:val="en-US"/>
          </w:rPr>
          <m:t>-</m:t>
        </m:r>
        <m:sSubSup>
          <m:sSubSupPr>
            <m:ctrlPr>
              <w:rPr>
                <w:rFonts w:ascii="Cambria Math" w:hAnsi="Cambria Math"/>
                <w:lang w:val="en-US"/>
              </w:rPr>
            </m:ctrlPr>
          </m:sSubSupPr>
          <m:e>
            <m:r>
              <w:rPr>
                <w:rFonts w:ascii="Cambria Math" w:hAnsi="Cambria Math"/>
                <w:lang w:val="en-US"/>
              </w:rPr>
              <m:t>β</m:t>
            </m:r>
          </m:e>
          <m:sub>
            <m:r>
              <w:rPr>
                <w:rFonts w:ascii="Cambria Math" w:hAnsi="Cambria Math"/>
                <w:lang w:val="en-US"/>
              </w:rPr>
              <m:t>1</m:t>
            </m:r>
          </m:sub>
          <m:sup>
            <m:r>
              <w:rPr>
                <w:rFonts w:ascii="Cambria Math" w:hAnsi="Cambria Math"/>
                <w:lang w:val="en-US"/>
              </w:rPr>
              <m:t>z</m:t>
            </m:r>
          </m:sup>
        </m:sSubSup>
        <m:r>
          <m:rPr>
            <m:sty m:val="p"/>
          </m:rPr>
          <w:rPr>
            <w:rFonts w:ascii="Cambria Math" w:hAnsi="Cambria Math"/>
            <w:lang w:val="en-US"/>
          </w:rPr>
          <m:t>-</m:t>
        </m:r>
        <m:sSubSup>
          <m:sSubSupPr>
            <m:ctrlPr>
              <w:rPr>
                <w:rFonts w:ascii="Cambria Math" w:hAnsi="Cambria Math"/>
                <w:lang w:val="en-US"/>
              </w:rPr>
            </m:ctrlPr>
          </m:sSubSupPr>
          <m:e>
            <m:r>
              <w:rPr>
                <w:rFonts w:ascii="Cambria Math" w:hAnsi="Cambria Math"/>
                <w:lang w:val="en-US"/>
              </w:rPr>
              <m:t>β</m:t>
            </m:r>
          </m:e>
          <m:sub>
            <m:r>
              <w:rPr>
                <w:rFonts w:ascii="Cambria Math" w:hAnsi="Cambria Math"/>
                <w:lang w:val="en-US"/>
              </w:rPr>
              <m:t>3</m:t>
            </m:r>
          </m:sub>
          <m:sup>
            <m:r>
              <w:rPr>
                <w:rFonts w:ascii="Cambria Math" w:hAnsi="Cambria Math"/>
                <w:lang w:val="en-US"/>
              </w:rPr>
              <m:t>z</m:t>
            </m:r>
          </m:sup>
        </m:sSubSup>
      </m:oMath>
      <w:r w:rsidR="00D07460" w:rsidRPr="00102440">
        <w:rPr>
          <w:lang w:val="en-US"/>
        </w:rPr>
        <w:tab/>
      </w:r>
      <w:r w:rsidR="00D07460" w:rsidRPr="00102440">
        <w:rPr>
          <w:lang w:val="en-US"/>
        </w:rPr>
        <w:tab/>
      </w:r>
      <w:r w:rsidR="00D07460" w:rsidRPr="00102440">
        <w:rPr>
          <w:lang w:val="en-US"/>
        </w:rPr>
        <w:tab/>
      </w:r>
      <w:r w:rsidR="00D07460" w:rsidRPr="00102440">
        <w:rPr>
          <w:lang w:val="en-US"/>
        </w:rPr>
        <w:tab/>
      </w:r>
      <w:r w:rsidR="00D07460" w:rsidRPr="00102440">
        <w:rPr>
          <w:lang w:val="en-US"/>
        </w:rPr>
        <w:tab/>
      </w:r>
      <w:r w:rsidR="00D07460" w:rsidRPr="00102440">
        <w:rPr>
          <w:lang w:val="en-US"/>
        </w:rPr>
        <w:tab/>
      </w:r>
      <w:r w:rsidR="00D07460" w:rsidRPr="00102440">
        <w:rPr>
          <w:lang w:val="en-US"/>
        </w:rPr>
        <w:tab/>
      </w:r>
      <w:r w:rsidR="00D07460" w:rsidRPr="00102440">
        <w:rPr>
          <w:lang w:val="en-US"/>
        </w:rPr>
        <w:tab/>
      </w:r>
      <w:r w:rsidR="00D07460" w:rsidRPr="00102440">
        <w:rPr>
          <w:lang w:val="en-US"/>
        </w:rPr>
        <w:tab/>
      </w:r>
      <w:r w:rsidR="00D07460" w:rsidRPr="00102440">
        <w:rPr>
          <w:lang w:val="en-US"/>
        </w:rPr>
        <w:tab/>
      </w:r>
      <w:r w:rsidR="00D07460" w:rsidRPr="00102440">
        <w:rPr>
          <w:lang w:val="en-US"/>
        </w:rPr>
        <w:tab/>
        <w:t>(8)</w:t>
      </w:r>
    </w:p>
    <w:p w14:paraId="462236D9" w14:textId="1C8C1A06" w:rsidR="00290940" w:rsidRPr="00102440" w:rsidRDefault="00377183" w:rsidP="00290940">
      <w:pPr>
        <w:pStyle w:val="BodyJUST2CE"/>
        <w:rPr>
          <w:lang w:val="en-US"/>
        </w:rPr>
      </w:pPr>
      <m:oMath>
        <m:sSubSup>
          <m:sSubSupPr>
            <m:ctrlPr>
              <w:rPr>
                <w:rFonts w:ascii="Cambria Math" w:hAnsi="Cambria Math"/>
                <w:lang w:val="en-US"/>
              </w:rPr>
            </m:ctrlPr>
          </m:sSubSupPr>
          <m:e>
            <m:r>
              <w:rPr>
                <w:rFonts w:ascii="Cambria Math" w:hAnsi="Cambria Math"/>
                <w:lang w:val="en-US"/>
              </w:rPr>
              <m:t>β</m:t>
            </m:r>
          </m:e>
          <m:sub>
            <m:r>
              <w:rPr>
                <w:rFonts w:ascii="Cambria Math" w:hAnsi="Cambria Math"/>
                <w:lang w:val="en-US"/>
              </w:rPr>
              <m:t>3</m:t>
            </m:r>
          </m:sub>
          <m:sup>
            <m:r>
              <w:rPr>
                <w:rFonts w:ascii="Cambria Math" w:hAnsi="Cambria Math"/>
                <w:lang w:val="en-US"/>
              </w:rPr>
              <m:t>z</m:t>
            </m:r>
          </m:sup>
        </m:sSubSup>
        <m:r>
          <m:rPr>
            <m:sty m:val="p"/>
          </m:rPr>
          <w:rPr>
            <w:rFonts w:ascii="Cambria Math" w:hAnsi="Cambria Math"/>
            <w:lang w:val="en-US"/>
          </w:rPr>
          <m:t>=</m:t>
        </m:r>
        <m:sSubSup>
          <m:sSubSupPr>
            <m:ctrlPr>
              <w:rPr>
                <w:rFonts w:ascii="Cambria Math" w:hAnsi="Cambria Math"/>
                <w:lang w:val="en-US"/>
              </w:rPr>
            </m:ctrlPr>
          </m:sSubSupPr>
          <m:e>
            <m:r>
              <w:rPr>
                <w:rFonts w:ascii="Cambria Math" w:hAnsi="Cambria Math"/>
                <w:lang w:val="en-US"/>
              </w:rPr>
              <m:t>β</m:t>
            </m:r>
          </m:e>
          <m:sub>
            <m:r>
              <w:rPr>
                <w:rFonts w:ascii="Cambria Math" w:hAnsi="Cambria Math"/>
                <w:lang w:val="en-US"/>
              </w:rPr>
              <m:t>3</m:t>
            </m:r>
            <m:r>
              <m:rPr>
                <m:sty m:val="p"/>
              </m:rPr>
              <w:rPr>
                <w:rFonts w:ascii="Cambria Math" w:hAnsi="Cambria Math"/>
                <w:lang w:val="en-US"/>
              </w:rPr>
              <m:t>,-</m:t>
            </m:r>
            <m:r>
              <w:rPr>
                <w:rFonts w:ascii="Cambria Math" w:hAnsi="Cambria Math"/>
                <w:lang w:val="en-US"/>
              </w:rPr>
              <m:t>1</m:t>
            </m:r>
          </m:sub>
          <m:sup>
            <m:r>
              <w:rPr>
                <w:rFonts w:ascii="Cambria Math" w:hAnsi="Cambria Math"/>
                <w:lang w:val="en-US"/>
              </w:rPr>
              <m:t>z</m:t>
            </m:r>
          </m:sup>
        </m:sSubSup>
        <m:r>
          <m:rPr>
            <m:sty m:val="p"/>
          </m:rPr>
          <w:rPr>
            <w:rFonts w:ascii="Cambria Math" w:hAnsi="Cambria Math"/>
            <w:lang w:val="en-US"/>
          </w:rPr>
          <m:t>+</m:t>
        </m:r>
        <m:sSubSup>
          <m:sSubSupPr>
            <m:ctrlPr>
              <w:rPr>
                <w:rFonts w:ascii="Cambria Math" w:hAnsi="Cambria Math"/>
                <w:lang w:val="en-US"/>
              </w:rPr>
            </m:ctrlPr>
          </m:sSubSupPr>
          <m:e>
            <m:r>
              <w:rPr>
                <w:rFonts w:ascii="Cambria Math" w:hAnsi="Cambria Math"/>
                <w:lang w:val="en-US"/>
              </w:rPr>
              <m:t>β</m:t>
            </m:r>
          </m:e>
          <m:sub>
            <m:r>
              <w:rPr>
                <w:rFonts w:ascii="Cambria Math" w:hAnsi="Cambria Math"/>
                <w:lang w:val="en-US"/>
              </w:rPr>
              <m:t>31</m:t>
            </m:r>
          </m:sub>
          <m:sup>
            <m:r>
              <w:rPr>
                <w:rFonts w:ascii="Cambria Math" w:hAnsi="Cambria Math"/>
                <w:lang w:val="en-US"/>
              </w:rPr>
              <m:t>z</m:t>
            </m:r>
          </m:sup>
        </m:sSubSup>
        <m:r>
          <m:rPr>
            <m:sty m:val="p"/>
          </m:rPr>
          <w:rPr>
            <w:rFonts w:ascii="Cambria Math" w:hAnsi="Cambria Math"/>
            <w:lang w:val="en-US"/>
          </w:rPr>
          <m:t>⋅</m:t>
        </m:r>
        <m:f>
          <m:fPr>
            <m:ctrlPr>
              <w:rPr>
                <w:rFonts w:ascii="Cambria Math" w:hAnsi="Cambria Math"/>
                <w:lang w:val="en-US"/>
              </w:rPr>
            </m:ctrlPr>
          </m:fPr>
          <m:num>
            <m:r>
              <w:rPr>
                <w:rFonts w:ascii="Cambria Math" w:hAnsi="Cambria Math"/>
                <w:lang w:val="en-US"/>
              </w:rPr>
              <m:t>Y</m:t>
            </m:r>
            <m:sSubSup>
              <m:sSubSupPr>
                <m:ctrlPr>
                  <w:rPr>
                    <w:rFonts w:ascii="Cambria Math" w:hAnsi="Cambria Math"/>
                    <w:lang w:val="en-US"/>
                  </w:rPr>
                </m:ctrlPr>
              </m:sSubSupPr>
              <m:e>
                <m:r>
                  <w:rPr>
                    <w:rFonts w:ascii="Cambria Math" w:hAnsi="Cambria Math"/>
                    <w:lang w:val="en-US"/>
                  </w:rPr>
                  <m:t>D</m:t>
                </m:r>
              </m:e>
              <m:sub>
                <m:r>
                  <w:rPr>
                    <w:rFonts w:ascii="Cambria Math" w:hAnsi="Cambria Math"/>
                    <w:lang w:val="en-US"/>
                  </w:rPr>
                  <m:t>w</m:t>
                </m:r>
                <m:r>
                  <m:rPr>
                    <m:sty m:val="p"/>
                  </m:rPr>
                  <w:rPr>
                    <w:rFonts w:ascii="Cambria Math" w:hAnsi="Cambria Math"/>
                    <w:lang w:val="en-US"/>
                  </w:rPr>
                  <m:t>,-</m:t>
                </m:r>
                <m:r>
                  <w:rPr>
                    <w:rFonts w:ascii="Cambria Math" w:hAnsi="Cambria Math"/>
                    <w:lang w:val="en-US"/>
                  </w:rPr>
                  <m:t>1</m:t>
                </m:r>
              </m:sub>
              <m:sup>
                <m:r>
                  <w:rPr>
                    <w:rFonts w:ascii="Cambria Math" w:hAnsi="Cambria Math"/>
                    <w:lang w:val="en-US"/>
                  </w:rPr>
                  <m:t>z</m:t>
                </m:r>
              </m:sup>
            </m:sSubSup>
          </m:num>
          <m:den>
            <m:sSubSup>
              <m:sSubSupPr>
                <m:ctrlPr>
                  <w:rPr>
                    <w:rFonts w:ascii="Cambria Math" w:hAnsi="Cambria Math"/>
                    <w:lang w:val="en-US"/>
                  </w:rPr>
                </m:ctrlPr>
              </m:sSubSupPr>
              <m:e>
                <m:r>
                  <w:rPr>
                    <w:rFonts w:ascii="Cambria Math" w:hAnsi="Cambria Math"/>
                    <w:lang w:val="en-US"/>
                  </w:rPr>
                  <m:t>p</m:t>
                </m:r>
              </m:e>
              <m:sub>
                <m:r>
                  <w:rPr>
                    <w:rFonts w:ascii="Cambria Math" w:hAnsi="Cambria Math"/>
                    <w:lang w:val="en-US"/>
                  </w:rPr>
                  <m:t>3</m:t>
                </m:r>
                <m:r>
                  <m:rPr>
                    <m:sty m:val="p"/>
                  </m:rPr>
                  <w:rPr>
                    <w:rFonts w:ascii="Cambria Math" w:hAnsi="Cambria Math"/>
                    <w:lang w:val="en-US"/>
                  </w:rPr>
                  <m:t>,-</m:t>
                </m:r>
                <m:r>
                  <w:rPr>
                    <w:rFonts w:ascii="Cambria Math" w:hAnsi="Cambria Math"/>
                    <w:lang w:val="en-US"/>
                  </w:rPr>
                  <m:t>1</m:t>
                </m:r>
              </m:sub>
              <m:sup>
                <m:r>
                  <w:rPr>
                    <w:rFonts w:ascii="Cambria Math" w:hAnsi="Cambria Math"/>
                    <w:lang w:val="en-US"/>
                  </w:rPr>
                  <m:t>z</m:t>
                </m:r>
              </m:sup>
            </m:sSubSup>
          </m:den>
        </m:f>
        <m:r>
          <m:rPr>
            <m:sty m:val="p"/>
          </m:rPr>
          <w:rPr>
            <w:rFonts w:ascii="Cambria Math" w:hAnsi="Cambria Math"/>
            <w:lang w:val="en-US"/>
          </w:rPr>
          <m:t>+</m:t>
        </m:r>
        <m:sSubSup>
          <m:sSubSupPr>
            <m:ctrlPr>
              <w:rPr>
                <w:rFonts w:ascii="Cambria Math" w:hAnsi="Cambria Math"/>
                <w:lang w:val="en-US"/>
              </w:rPr>
            </m:ctrlPr>
          </m:sSubSupPr>
          <m:e>
            <m:r>
              <w:rPr>
                <w:rFonts w:ascii="Cambria Math" w:hAnsi="Cambria Math"/>
                <w:lang w:val="en-US"/>
              </w:rPr>
              <m:t>β</m:t>
            </m:r>
          </m:e>
          <m:sub>
            <m:r>
              <w:rPr>
                <w:rFonts w:ascii="Cambria Math" w:hAnsi="Cambria Math"/>
                <w:lang w:val="en-US"/>
              </w:rPr>
              <m:t>32</m:t>
            </m:r>
          </m:sub>
          <m:sup>
            <m:r>
              <w:rPr>
                <w:rFonts w:ascii="Cambria Math" w:hAnsi="Cambria Math"/>
                <w:lang w:val="en-US"/>
              </w:rPr>
              <m:t>z</m:t>
            </m:r>
          </m:sup>
        </m:sSubSup>
        <m:r>
          <m:rPr>
            <m:sty m:val="p"/>
          </m:rPr>
          <w:rPr>
            <w:rFonts w:ascii="Cambria Math" w:hAnsi="Cambria Math"/>
            <w:lang w:val="en-US"/>
          </w:rPr>
          <m:t>⋅</m:t>
        </m:r>
        <m:f>
          <m:fPr>
            <m:ctrlPr>
              <w:rPr>
                <w:rFonts w:ascii="Cambria Math" w:hAnsi="Cambria Math"/>
                <w:lang w:val="en-US"/>
              </w:rPr>
            </m:ctrlPr>
          </m:fPr>
          <m:num>
            <m:r>
              <w:rPr>
                <w:rFonts w:ascii="Cambria Math" w:hAnsi="Cambria Math"/>
                <w:lang w:val="en-US"/>
              </w:rPr>
              <m:t>Y</m:t>
            </m:r>
            <m:sSubSup>
              <m:sSubSupPr>
                <m:ctrlPr>
                  <w:rPr>
                    <w:rFonts w:ascii="Cambria Math" w:hAnsi="Cambria Math"/>
                    <w:lang w:val="en-US"/>
                  </w:rPr>
                </m:ctrlPr>
              </m:sSubSupPr>
              <m:e>
                <m:r>
                  <w:rPr>
                    <w:rFonts w:ascii="Cambria Math" w:hAnsi="Cambria Math"/>
                    <w:lang w:val="en-US"/>
                  </w:rPr>
                  <m:t>D</m:t>
                </m:r>
              </m:e>
              <m:sub>
                <m:r>
                  <w:rPr>
                    <w:rFonts w:ascii="Cambria Math" w:hAnsi="Cambria Math"/>
                    <w:lang w:val="en-US"/>
                  </w:rPr>
                  <m:t>c</m:t>
                </m:r>
                <m:r>
                  <m:rPr>
                    <m:sty m:val="p"/>
                  </m:rPr>
                  <w:rPr>
                    <w:rFonts w:ascii="Cambria Math" w:hAnsi="Cambria Math"/>
                    <w:lang w:val="en-US"/>
                  </w:rPr>
                  <m:t>,-</m:t>
                </m:r>
                <m:r>
                  <w:rPr>
                    <w:rFonts w:ascii="Cambria Math" w:hAnsi="Cambria Math"/>
                    <w:lang w:val="en-US"/>
                  </w:rPr>
                  <m:t>1</m:t>
                </m:r>
              </m:sub>
              <m:sup>
                <m:r>
                  <w:rPr>
                    <w:rFonts w:ascii="Cambria Math" w:hAnsi="Cambria Math"/>
                    <w:lang w:val="en-US"/>
                  </w:rPr>
                  <m:t>z</m:t>
                </m:r>
              </m:sup>
            </m:sSubSup>
          </m:num>
          <m:den>
            <m:sSubSup>
              <m:sSubSupPr>
                <m:ctrlPr>
                  <w:rPr>
                    <w:rFonts w:ascii="Cambria Math" w:hAnsi="Cambria Math"/>
                    <w:lang w:val="en-US"/>
                  </w:rPr>
                </m:ctrlPr>
              </m:sSubSupPr>
              <m:e>
                <m:r>
                  <w:rPr>
                    <w:rFonts w:ascii="Cambria Math" w:hAnsi="Cambria Math"/>
                    <w:lang w:val="en-US"/>
                  </w:rPr>
                  <m:t>p</m:t>
                </m:r>
              </m:e>
              <m:sub>
                <m:r>
                  <w:rPr>
                    <w:rFonts w:ascii="Cambria Math" w:hAnsi="Cambria Math"/>
                    <w:lang w:val="en-US"/>
                  </w:rPr>
                  <m:t>3</m:t>
                </m:r>
                <m:r>
                  <m:rPr>
                    <m:sty m:val="p"/>
                  </m:rPr>
                  <w:rPr>
                    <w:rFonts w:ascii="Cambria Math" w:hAnsi="Cambria Math"/>
                    <w:lang w:val="en-US"/>
                  </w:rPr>
                  <m:t>,-</m:t>
                </m:r>
                <m:r>
                  <w:rPr>
                    <w:rFonts w:ascii="Cambria Math" w:hAnsi="Cambria Math"/>
                    <w:lang w:val="en-US"/>
                  </w:rPr>
                  <m:t>1</m:t>
                </m:r>
              </m:sub>
              <m:sup>
                <m:r>
                  <w:rPr>
                    <w:rFonts w:ascii="Cambria Math" w:hAnsi="Cambria Math"/>
                    <w:lang w:val="en-US"/>
                  </w:rPr>
                  <m:t>z</m:t>
                </m:r>
              </m:sup>
            </m:sSubSup>
          </m:den>
        </m:f>
      </m:oMath>
      <w:r w:rsidR="00D07460" w:rsidRPr="00102440">
        <w:rPr>
          <w:lang w:val="en-US"/>
        </w:rPr>
        <w:tab/>
      </w:r>
      <w:r w:rsidR="00D07460" w:rsidRPr="00102440">
        <w:rPr>
          <w:lang w:val="en-US"/>
        </w:rPr>
        <w:tab/>
      </w:r>
      <w:r w:rsidR="00D07460" w:rsidRPr="00102440">
        <w:rPr>
          <w:lang w:val="en-US"/>
        </w:rPr>
        <w:tab/>
      </w:r>
      <w:r w:rsidR="00D07460" w:rsidRPr="00102440">
        <w:rPr>
          <w:lang w:val="en-US"/>
        </w:rPr>
        <w:tab/>
      </w:r>
      <w:r w:rsidR="00D07460" w:rsidRPr="00102440">
        <w:rPr>
          <w:lang w:val="en-US"/>
        </w:rPr>
        <w:tab/>
      </w:r>
      <w:r w:rsidR="00D07460" w:rsidRPr="00102440">
        <w:rPr>
          <w:lang w:val="en-US"/>
        </w:rPr>
        <w:tab/>
      </w:r>
      <w:r w:rsidR="00D07460" w:rsidRPr="00102440">
        <w:rPr>
          <w:lang w:val="en-US"/>
        </w:rPr>
        <w:tab/>
      </w:r>
      <w:r w:rsidR="00D07460" w:rsidRPr="00102440">
        <w:rPr>
          <w:lang w:val="en-US"/>
        </w:rPr>
        <w:tab/>
        <w:t>(9)</w:t>
      </w:r>
    </w:p>
    <w:p w14:paraId="299F08BC" w14:textId="5D415D0E" w:rsidR="00290940" w:rsidRPr="00102440" w:rsidRDefault="00290940" w:rsidP="00290940">
      <w:pPr>
        <w:pStyle w:val="BodyJUST2CE"/>
        <w:rPr>
          <w:lang w:val="en-US"/>
        </w:rPr>
      </w:pPr>
      <w:r w:rsidRPr="00102440">
        <w:rPr>
          <w:lang w:val="en-US"/>
          <w:rPrChange w:id="2046" w:author="Oriol Valles Codina" w:date="2023-08-31T14:08:00Z">
            <w:rPr>
              <w:highlight w:val="yellow"/>
              <w:lang w:val="en-US"/>
            </w:rPr>
          </w:rPrChange>
        </w:rPr>
        <w:t xml:space="preserve">where </w:t>
      </w:r>
      <m:oMath>
        <m:sSubSup>
          <m:sSubSupPr>
            <m:ctrlPr>
              <w:rPr>
                <w:rFonts w:ascii="Cambria Math" w:hAnsi="Cambria Math"/>
                <w:lang w:val="en-US"/>
              </w:rPr>
            </m:ctrlPr>
          </m:sSubSupPr>
          <m:e>
            <m:r>
              <w:rPr>
                <w:rFonts w:ascii="Cambria Math" w:hAnsi="Cambria Math"/>
                <w:lang w:val="en-US"/>
                <w:rPrChange w:id="2047" w:author="Oriol Valles Codina" w:date="2023-08-31T14:08:00Z">
                  <w:rPr>
                    <w:rFonts w:ascii="Cambria Math" w:hAnsi="Cambria Math"/>
                    <w:highlight w:val="yellow"/>
                    <w:lang w:val="en-US"/>
                  </w:rPr>
                </w:rPrChange>
              </w:rPr>
              <m:t>β</m:t>
            </m:r>
          </m:e>
          <m:sub>
            <m:r>
              <w:rPr>
                <w:rFonts w:ascii="Cambria Math" w:hAnsi="Cambria Math"/>
                <w:lang w:val="en-US"/>
                <w:rPrChange w:id="2048" w:author="Oriol Valles Codina" w:date="2023-08-31T14:08:00Z">
                  <w:rPr>
                    <w:rFonts w:ascii="Cambria Math" w:hAnsi="Cambria Math"/>
                    <w:highlight w:val="yellow"/>
                    <w:lang w:val="en-US"/>
                  </w:rPr>
                </w:rPrChange>
              </w:rPr>
              <m:t>31</m:t>
            </m:r>
          </m:sub>
          <m:sup>
            <m:r>
              <w:rPr>
                <w:rFonts w:ascii="Cambria Math" w:hAnsi="Cambria Math"/>
                <w:lang w:val="en-US"/>
                <w:rPrChange w:id="2049" w:author="Oriol Valles Codina" w:date="2023-08-31T14:08:00Z">
                  <w:rPr>
                    <w:rFonts w:ascii="Cambria Math" w:hAnsi="Cambria Math"/>
                    <w:highlight w:val="yellow"/>
                    <w:lang w:val="en-US"/>
                  </w:rPr>
                </w:rPrChange>
              </w:rPr>
              <m:t>z</m:t>
            </m:r>
          </m:sup>
        </m:sSubSup>
      </m:oMath>
      <w:r w:rsidRPr="00102440">
        <w:rPr>
          <w:lang w:val="en-US"/>
          <w:rPrChange w:id="2050" w:author="Oriol Valles Codina" w:date="2023-08-31T14:08:00Z">
            <w:rPr>
              <w:highlight w:val="yellow"/>
              <w:lang w:val="en-US"/>
            </w:rPr>
          </w:rPrChange>
        </w:rPr>
        <w:t xml:space="preserve"> and </w:t>
      </w:r>
      <m:oMath>
        <m:sSubSup>
          <m:sSubSupPr>
            <m:ctrlPr>
              <w:rPr>
                <w:rFonts w:ascii="Cambria Math" w:hAnsi="Cambria Math"/>
                <w:lang w:val="en-US"/>
              </w:rPr>
            </m:ctrlPr>
          </m:sSubSupPr>
          <m:e>
            <m:r>
              <w:rPr>
                <w:rFonts w:ascii="Cambria Math" w:hAnsi="Cambria Math"/>
                <w:lang w:val="en-US"/>
                <w:rPrChange w:id="2051" w:author="Oriol Valles Codina" w:date="2023-08-31T14:08:00Z">
                  <w:rPr>
                    <w:rFonts w:ascii="Cambria Math" w:hAnsi="Cambria Math"/>
                    <w:highlight w:val="yellow"/>
                    <w:lang w:val="en-US"/>
                  </w:rPr>
                </w:rPrChange>
              </w:rPr>
              <m:t>β</m:t>
            </m:r>
          </m:e>
          <m:sub>
            <m:r>
              <w:rPr>
                <w:rFonts w:ascii="Cambria Math" w:hAnsi="Cambria Math"/>
                <w:lang w:val="en-US"/>
                <w:rPrChange w:id="2052" w:author="Oriol Valles Codina" w:date="2023-08-31T14:08:00Z">
                  <w:rPr>
                    <w:rFonts w:ascii="Cambria Math" w:hAnsi="Cambria Math"/>
                    <w:highlight w:val="yellow"/>
                    <w:lang w:val="en-US"/>
                  </w:rPr>
                </w:rPrChange>
              </w:rPr>
              <m:t>32</m:t>
            </m:r>
          </m:sub>
          <m:sup>
            <m:r>
              <w:rPr>
                <w:rFonts w:ascii="Cambria Math" w:hAnsi="Cambria Math"/>
                <w:lang w:val="en-US"/>
                <w:rPrChange w:id="2053" w:author="Oriol Valles Codina" w:date="2023-08-31T14:08:00Z">
                  <w:rPr>
                    <w:rFonts w:ascii="Cambria Math" w:hAnsi="Cambria Math"/>
                    <w:highlight w:val="yellow"/>
                    <w:lang w:val="en-US"/>
                  </w:rPr>
                </w:rPrChange>
              </w:rPr>
              <m:t>z</m:t>
            </m:r>
          </m:sup>
        </m:sSubSup>
      </m:oMath>
      <w:r w:rsidRPr="00102440">
        <w:rPr>
          <w:lang w:val="en-US"/>
          <w:rPrChange w:id="2054" w:author="Oriol Valles Codina" w:date="2023-08-31T14:08:00Z">
            <w:rPr>
              <w:highlight w:val="yellow"/>
              <w:lang w:val="en-US"/>
            </w:rPr>
          </w:rPrChange>
        </w:rPr>
        <w:t xml:space="preserve"> are positive coefficients</w:t>
      </w:r>
      <w:r w:rsidR="00315005" w:rsidRPr="00102440">
        <w:rPr>
          <w:lang w:val="en-US"/>
          <w:rPrChange w:id="2055" w:author="Oriol Valles Codina" w:date="2023-08-31T14:08:00Z">
            <w:rPr>
              <w:highlight w:val="yellow"/>
              <w:lang w:val="en-US"/>
            </w:rPr>
          </w:rPrChange>
        </w:rPr>
        <w:t xml:space="preserve">, and so must be </w:t>
      </w:r>
      <m:oMath>
        <m:sSubSup>
          <m:sSubSupPr>
            <m:ctrlPr>
              <w:rPr>
                <w:rFonts w:ascii="Cambria Math" w:hAnsi="Cambria Math"/>
                <w:lang w:val="en-US"/>
              </w:rPr>
            </m:ctrlPr>
          </m:sSubSupPr>
          <m:e>
            <m:r>
              <w:rPr>
                <w:rFonts w:ascii="Cambria Math" w:hAnsi="Cambria Math"/>
                <w:lang w:val="en-US"/>
                <w:rPrChange w:id="2056" w:author="Oriol Valles Codina" w:date="2023-08-31T14:08:00Z">
                  <w:rPr>
                    <w:rFonts w:ascii="Cambria Math" w:hAnsi="Cambria Math"/>
                    <w:highlight w:val="yellow"/>
                    <w:lang w:val="en-US"/>
                  </w:rPr>
                </w:rPrChange>
              </w:rPr>
              <m:t>β</m:t>
            </m:r>
          </m:e>
          <m:sub>
            <m:r>
              <w:rPr>
                <w:rFonts w:ascii="Cambria Math" w:hAnsi="Cambria Math"/>
                <w:lang w:val="en-US"/>
                <w:rPrChange w:id="2057" w:author="Oriol Valles Codina" w:date="2023-08-31T14:08:00Z">
                  <w:rPr>
                    <w:rFonts w:ascii="Cambria Math" w:hAnsi="Cambria Math"/>
                    <w:highlight w:val="yellow"/>
                    <w:lang w:val="en-US"/>
                  </w:rPr>
                </w:rPrChange>
              </w:rPr>
              <m:t>1</m:t>
            </m:r>
          </m:sub>
          <m:sup>
            <m:r>
              <w:rPr>
                <w:rFonts w:ascii="Cambria Math" w:hAnsi="Cambria Math"/>
                <w:lang w:val="en-US"/>
                <w:rPrChange w:id="2058" w:author="Oriol Valles Codina" w:date="2023-08-31T14:08:00Z">
                  <w:rPr>
                    <w:rFonts w:ascii="Cambria Math" w:hAnsi="Cambria Math"/>
                    <w:highlight w:val="yellow"/>
                    <w:lang w:val="en-US"/>
                  </w:rPr>
                </w:rPrChange>
              </w:rPr>
              <m:t>z</m:t>
            </m:r>
          </m:sup>
        </m:sSubSup>
      </m:oMath>
      <w:r w:rsidR="00315005" w:rsidRPr="00102440">
        <w:rPr>
          <w:lang w:val="en-US"/>
          <w:rPrChange w:id="2059" w:author="Oriol Valles Codina" w:date="2023-08-31T14:08:00Z">
            <w:rPr>
              <w:highlight w:val="yellow"/>
              <w:lang w:val="en-US"/>
            </w:rPr>
          </w:rPrChange>
        </w:rPr>
        <w:t xml:space="preserve">, </w:t>
      </w:r>
      <m:oMath>
        <m:sSubSup>
          <m:sSubSupPr>
            <m:ctrlPr>
              <w:rPr>
                <w:rFonts w:ascii="Cambria Math" w:hAnsi="Cambria Math"/>
                <w:lang w:val="en-US"/>
              </w:rPr>
            </m:ctrlPr>
          </m:sSubSupPr>
          <m:e>
            <m:r>
              <w:rPr>
                <w:rFonts w:ascii="Cambria Math" w:hAnsi="Cambria Math"/>
                <w:lang w:val="en-US"/>
                <w:rPrChange w:id="2060" w:author="Oriol Valles Codina" w:date="2023-08-31T14:08:00Z">
                  <w:rPr>
                    <w:rFonts w:ascii="Cambria Math" w:hAnsi="Cambria Math"/>
                    <w:highlight w:val="yellow"/>
                    <w:lang w:val="en-US"/>
                  </w:rPr>
                </w:rPrChange>
              </w:rPr>
              <m:t>β</m:t>
            </m:r>
          </m:e>
          <m:sub>
            <m:r>
              <w:rPr>
                <w:rFonts w:ascii="Cambria Math" w:hAnsi="Cambria Math"/>
                <w:lang w:val="en-US"/>
                <w:rPrChange w:id="2061" w:author="Oriol Valles Codina" w:date="2023-08-31T14:08:00Z">
                  <w:rPr>
                    <w:rFonts w:ascii="Cambria Math" w:hAnsi="Cambria Math"/>
                    <w:highlight w:val="yellow"/>
                    <w:lang w:val="en-US"/>
                  </w:rPr>
                </w:rPrChange>
              </w:rPr>
              <m:t>2</m:t>
            </m:r>
          </m:sub>
          <m:sup>
            <m:r>
              <w:rPr>
                <w:rFonts w:ascii="Cambria Math" w:hAnsi="Cambria Math"/>
                <w:lang w:val="en-US"/>
                <w:rPrChange w:id="2062" w:author="Oriol Valles Codina" w:date="2023-08-31T14:08:00Z">
                  <w:rPr>
                    <w:rFonts w:ascii="Cambria Math" w:hAnsi="Cambria Math"/>
                    <w:highlight w:val="yellow"/>
                    <w:lang w:val="en-US"/>
                  </w:rPr>
                </w:rPrChange>
              </w:rPr>
              <m:t>z</m:t>
            </m:r>
          </m:sup>
        </m:sSubSup>
      </m:oMath>
      <w:r w:rsidR="00315005" w:rsidRPr="00102440">
        <w:rPr>
          <w:lang w:val="en-US"/>
          <w:rPrChange w:id="2063" w:author="Oriol Valles Codina" w:date="2023-08-31T14:08:00Z">
            <w:rPr>
              <w:highlight w:val="yellow"/>
              <w:lang w:val="en-US"/>
            </w:rPr>
          </w:rPrChange>
        </w:rPr>
        <w:t xml:space="preserve"> and </w:t>
      </w:r>
      <m:oMath>
        <m:sSubSup>
          <m:sSubSupPr>
            <m:ctrlPr>
              <w:rPr>
                <w:rFonts w:ascii="Cambria Math" w:hAnsi="Cambria Math"/>
                <w:lang w:val="en-US"/>
              </w:rPr>
            </m:ctrlPr>
          </m:sSubSupPr>
          <m:e>
            <m:r>
              <w:rPr>
                <w:rFonts w:ascii="Cambria Math" w:hAnsi="Cambria Math"/>
                <w:lang w:val="en-US"/>
                <w:rPrChange w:id="2064" w:author="Oriol Valles Codina" w:date="2023-08-31T14:08:00Z">
                  <w:rPr>
                    <w:rFonts w:ascii="Cambria Math" w:hAnsi="Cambria Math"/>
                    <w:highlight w:val="yellow"/>
                    <w:lang w:val="en-US"/>
                  </w:rPr>
                </w:rPrChange>
              </w:rPr>
              <m:t>β</m:t>
            </m:r>
          </m:e>
          <m:sub>
            <m:r>
              <w:rPr>
                <w:rFonts w:ascii="Cambria Math" w:hAnsi="Cambria Math"/>
                <w:lang w:val="en-US"/>
                <w:rPrChange w:id="2065" w:author="Oriol Valles Codina" w:date="2023-08-31T14:08:00Z">
                  <w:rPr>
                    <w:rFonts w:ascii="Cambria Math" w:hAnsi="Cambria Math"/>
                    <w:highlight w:val="yellow"/>
                    <w:lang w:val="en-US"/>
                  </w:rPr>
                </w:rPrChange>
              </w:rPr>
              <m:t>3</m:t>
            </m:r>
          </m:sub>
          <m:sup>
            <m:r>
              <w:rPr>
                <w:rFonts w:ascii="Cambria Math" w:hAnsi="Cambria Math"/>
                <w:lang w:val="en-US"/>
                <w:rPrChange w:id="2066" w:author="Oriol Valles Codina" w:date="2023-08-31T14:08:00Z">
                  <w:rPr>
                    <w:rFonts w:ascii="Cambria Math" w:hAnsi="Cambria Math"/>
                    <w:highlight w:val="yellow"/>
                    <w:lang w:val="en-US"/>
                  </w:rPr>
                </w:rPrChange>
              </w:rPr>
              <m:t>z</m:t>
            </m:r>
          </m:sup>
        </m:sSubSup>
      </m:oMath>
      <w:r w:rsidRPr="00102440">
        <w:rPr>
          <w:lang w:val="en-US"/>
          <w:rPrChange w:id="2067" w:author="Oriol Valles Codina" w:date="2023-08-31T14:08:00Z">
            <w:rPr>
              <w:highlight w:val="yellow"/>
              <w:lang w:val="en-US"/>
            </w:rPr>
          </w:rPrChange>
        </w:rPr>
        <w:t>.</w:t>
      </w:r>
    </w:p>
    <w:p w14:paraId="551EEF55" w14:textId="77777777" w:rsidR="00290940" w:rsidRPr="00102440" w:rsidRDefault="00290940" w:rsidP="00290940">
      <w:pPr>
        <w:pStyle w:val="BodyJUST2CE"/>
        <w:rPr>
          <w:lang w:val="en-US"/>
        </w:rPr>
      </w:pPr>
      <w:r w:rsidRPr="00102440">
        <w:rPr>
          <w:lang w:val="en-US"/>
        </w:rPr>
        <w:t>Once final demands are known, the gross output vector can be defined as:</w:t>
      </w:r>
    </w:p>
    <w:p w14:paraId="1ED08452" w14:textId="6DF5D0CF" w:rsidR="00290940" w:rsidRPr="00102440" w:rsidRDefault="00377183" w:rsidP="00290940">
      <w:pPr>
        <w:pStyle w:val="BodyJUST2CE"/>
        <w:rPr>
          <w:lang w:val="pt-PT"/>
          <w:rPrChange w:id="2068" w:author="Oriol Valles Codina" w:date="2023-08-31T14:08:00Z">
            <w:rPr>
              <w:lang w:val="en-US"/>
            </w:rPr>
          </w:rPrChange>
        </w:rPr>
      </w:pPr>
      <m:oMath>
        <m:sSup>
          <m:sSupPr>
            <m:ctrlPr>
              <w:rPr>
                <w:rFonts w:ascii="Cambria Math" w:hAnsi="Cambria Math"/>
                <w:lang w:val="en-US"/>
              </w:rPr>
            </m:ctrlPr>
          </m:sSupPr>
          <m:e>
            <m:r>
              <m:rPr>
                <m:nor/>
              </m:rPr>
              <w:rPr>
                <w:lang w:val="pt-PT"/>
                <w:rPrChange w:id="2069" w:author="Oriol Valles Codina" w:date="2023-08-31T14:08:00Z">
                  <w:rPr>
                    <w:lang w:val="en-US"/>
                  </w:rPr>
                </w:rPrChange>
              </w:rPr>
              <m:t>x</m:t>
            </m:r>
          </m:e>
          <m:sup>
            <m:r>
              <w:rPr>
                <w:rFonts w:ascii="Cambria Math" w:hAnsi="Cambria Math"/>
                <w:lang w:val="en-US"/>
              </w:rPr>
              <m:t>z</m:t>
            </m:r>
          </m:sup>
        </m:sSup>
        <m:r>
          <m:rPr>
            <m:sty m:val="p"/>
          </m:rPr>
          <w:rPr>
            <w:rFonts w:ascii="Cambria Math" w:hAnsi="Cambria Math"/>
            <w:lang w:val="pt-PT"/>
            <w:rPrChange w:id="2070" w:author="Oriol Valles Codina" w:date="2023-08-31T14:08:00Z">
              <w:rPr>
                <w:rFonts w:ascii="Cambria Math" w:hAnsi="Cambria Math"/>
                <w:lang w:val="en-US"/>
              </w:rPr>
            </w:rPrChange>
          </w:rPr>
          <m:t>=</m:t>
        </m:r>
        <m:d>
          <m:dPr>
            <m:ctrlPr>
              <w:rPr>
                <w:rFonts w:ascii="Cambria Math" w:hAnsi="Cambria Math"/>
                <w:lang w:val="en-US"/>
              </w:rPr>
            </m:ctrlPr>
          </m:dPr>
          <m:e>
            <m:m>
              <m:mPr>
                <m:plcHide m:val="1"/>
                <m:mcs>
                  <m:mc>
                    <m:mcPr>
                      <m:count m:val="1"/>
                      <m:mcJc m:val="center"/>
                    </m:mcPr>
                  </m:mc>
                </m:mcs>
                <m:ctrlPr>
                  <w:rPr>
                    <w:rFonts w:ascii="Cambria Math" w:hAnsi="Cambria Math"/>
                    <w:lang w:val="en-US"/>
                  </w:rPr>
                </m:ctrlPr>
              </m:mPr>
              <m:mr>
                <m:e>
                  <m:sSubSup>
                    <m:sSubSupPr>
                      <m:ctrlPr>
                        <w:rPr>
                          <w:rFonts w:ascii="Cambria Math" w:hAnsi="Cambria Math"/>
                          <w:lang w:val="en-US"/>
                        </w:rPr>
                      </m:ctrlPr>
                    </m:sSubSupPr>
                    <m:e>
                      <m:r>
                        <w:rPr>
                          <w:rFonts w:ascii="Cambria Math" w:hAnsi="Cambria Math"/>
                          <w:lang w:val="en-US"/>
                        </w:rPr>
                        <m:t>x</m:t>
                      </m:r>
                    </m:e>
                    <m:sub>
                      <m:r>
                        <w:rPr>
                          <w:rFonts w:ascii="Cambria Math" w:hAnsi="Cambria Math"/>
                          <w:lang w:val="pt-PT"/>
                          <w:rPrChange w:id="2071" w:author="Oriol Valles Codina" w:date="2023-08-31T14:08:00Z">
                            <w:rPr>
                              <w:rFonts w:ascii="Cambria Math" w:hAnsi="Cambria Math"/>
                              <w:lang w:val="en-US"/>
                            </w:rPr>
                          </w:rPrChange>
                        </w:rPr>
                        <m:t>1</m:t>
                      </m:r>
                    </m:sub>
                    <m:sup>
                      <m:r>
                        <w:rPr>
                          <w:rFonts w:ascii="Cambria Math" w:hAnsi="Cambria Math"/>
                          <w:lang w:val="en-US"/>
                        </w:rPr>
                        <m:t>z</m:t>
                      </m:r>
                    </m:sup>
                  </m:sSubSup>
                </m:e>
              </m:mr>
              <m:mr>
                <m:e>
                  <m:sSubSup>
                    <m:sSubSupPr>
                      <m:ctrlPr>
                        <w:rPr>
                          <w:rFonts w:ascii="Cambria Math" w:hAnsi="Cambria Math"/>
                          <w:lang w:val="en-US"/>
                        </w:rPr>
                      </m:ctrlPr>
                    </m:sSubSupPr>
                    <m:e>
                      <m:r>
                        <w:rPr>
                          <w:rFonts w:ascii="Cambria Math" w:hAnsi="Cambria Math"/>
                          <w:lang w:val="en-US"/>
                        </w:rPr>
                        <m:t>x</m:t>
                      </m:r>
                    </m:e>
                    <m:sub>
                      <m:r>
                        <w:rPr>
                          <w:rFonts w:ascii="Cambria Math" w:hAnsi="Cambria Math"/>
                          <w:lang w:val="pt-PT"/>
                          <w:rPrChange w:id="2072" w:author="Oriol Valles Codina" w:date="2023-08-31T14:08:00Z">
                            <w:rPr>
                              <w:rFonts w:ascii="Cambria Math" w:hAnsi="Cambria Math"/>
                              <w:lang w:val="en-US"/>
                            </w:rPr>
                          </w:rPrChange>
                        </w:rPr>
                        <m:t>2</m:t>
                      </m:r>
                    </m:sub>
                    <m:sup>
                      <m:r>
                        <w:rPr>
                          <w:rFonts w:ascii="Cambria Math" w:hAnsi="Cambria Math"/>
                          <w:lang w:val="en-US"/>
                        </w:rPr>
                        <m:t>z</m:t>
                      </m:r>
                    </m:sup>
                  </m:sSubSup>
                </m:e>
              </m:mr>
              <m:mr>
                <m:e>
                  <m:r>
                    <m:rPr>
                      <m:sty m:val="p"/>
                    </m:rPr>
                    <w:rPr>
                      <w:rFonts w:ascii="Cambria Math" w:hAnsi="Cambria Math"/>
                      <w:lang w:val="pt-PT"/>
                      <w:rPrChange w:id="2073" w:author="Oriol Valles Codina" w:date="2023-08-31T14:08:00Z">
                        <w:rPr>
                          <w:rFonts w:ascii="Cambria Math" w:hAnsi="Cambria Math"/>
                          <w:lang w:val="en-US"/>
                        </w:rPr>
                      </w:rPrChange>
                    </w:rPr>
                    <m:t>⋮</m:t>
                  </m:r>
                </m:e>
              </m:mr>
              <m:mr>
                <m:e>
                  <m:sSubSup>
                    <m:sSubSupPr>
                      <m:ctrlPr>
                        <w:rPr>
                          <w:rFonts w:ascii="Cambria Math" w:hAnsi="Cambria Math"/>
                          <w:lang w:val="en-US"/>
                        </w:rPr>
                      </m:ctrlPr>
                    </m:sSubSupPr>
                    <m:e>
                      <m:r>
                        <w:rPr>
                          <w:rFonts w:ascii="Cambria Math" w:hAnsi="Cambria Math"/>
                          <w:lang w:val="en-US"/>
                        </w:rPr>
                        <m:t>x</m:t>
                      </m:r>
                    </m:e>
                    <m:sub>
                      <m:r>
                        <w:rPr>
                          <w:rFonts w:ascii="Cambria Math" w:hAnsi="Cambria Math"/>
                          <w:lang w:val="pt-PT"/>
                          <w:rPrChange w:id="2074" w:author="Oriol Valles Codina" w:date="2023-08-31T14:08:00Z">
                            <w:rPr>
                              <w:rFonts w:ascii="Cambria Math" w:hAnsi="Cambria Math"/>
                              <w:lang w:val="en-US"/>
                            </w:rPr>
                          </w:rPrChange>
                        </w:rPr>
                        <m:t>10</m:t>
                      </m:r>
                    </m:sub>
                    <m:sup>
                      <m:r>
                        <w:rPr>
                          <w:rFonts w:ascii="Cambria Math" w:hAnsi="Cambria Math"/>
                          <w:lang w:val="en-US"/>
                        </w:rPr>
                        <m:t>z</m:t>
                      </m:r>
                    </m:sup>
                  </m:sSubSup>
                </m:e>
              </m:mr>
            </m:m>
          </m:e>
        </m:d>
        <m:r>
          <m:rPr>
            <m:sty m:val="p"/>
          </m:rPr>
          <w:rPr>
            <w:rFonts w:ascii="Cambria Math" w:hAnsi="Cambria Math"/>
            <w:lang w:val="pt-PT"/>
            <w:rPrChange w:id="2075" w:author="Oriol Valles Codina" w:date="2023-08-31T14:08:00Z">
              <w:rPr>
                <w:rFonts w:ascii="Cambria Math" w:hAnsi="Cambria Math"/>
                <w:lang w:val="en-US"/>
              </w:rPr>
            </w:rPrChange>
          </w:rPr>
          <m:t>=</m:t>
        </m:r>
        <m:r>
          <m:rPr>
            <m:nor/>
          </m:rPr>
          <w:rPr>
            <w:lang w:val="pt-PT"/>
            <w:rPrChange w:id="2076" w:author="Oriol Valles Codina" w:date="2023-08-31T14:08:00Z">
              <w:rPr>
                <w:lang w:val="en-US"/>
              </w:rPr>
            </w:rPrChange>
          </w:rPr>
          <m:t>A</m:t>
        </m:r>
        <m:r>
          <m:rPr>
            <m:sty m:val="p"/>
          </m:rPr>
          <w:rPr>
            <w:rFonts w:ascii="Cambria Math" w:hAnsi="Cambria Math"/>
            <w:lang w:val="pt-PT"/>
            <w:rPrChange w:id="2077" w:author="Oriol Valles Codina" w:date="2023-08-31T14:08:00Z">
              <w:rPr>
                <w:rFonts w:ascii="Cambria Math" w:hAnsi="Cambria Math"/>
                <w:lang w:val="en-US"/>
              </w:rPr>
            </w:rPrChange>
          </w:rPr>
          <m:t>⋅</m:t>
        </m:r>
        <m:sSup>
          <m:sSupPr>
            <m:ctrlPr>
              <w:rPr>
                <w:rFonts w:ascii="Cambria Math" w:hAnsi="Cambria Math"/>
                <w:lang w:val="en-US"/>
              </w:rPr>
            </m:ctrlPr>
          </m:sSupPr>
          <m:e>
            <m:r>
              <m:rPr>
                <m:nor/>
              </m:rPr>
              <w:rPr>
                <w:lang w:val="pt-PT"/>
                <w:rPrChange w:id="2078" w:author="Oriol Valles Codina" w:date="2023-08-31T14:08:00Z">
                  <w:rPr>
                    <w:lang w:val="en-US"/>
                  </w:rPr>
                </w:rPrChange>
              </w:rPr>
              <m:t>x</m:t>
            </m:r>
          </m:e>
          <m:sup>
            <m:r>
              <w:rPr>
                <w:rFonts w:ascii="Cambria Math" w:hAnsi="Cambria Math"/>
                <w:lang w:val="en-US"/>
              </w:rPr>
              <m:t>z</m:t>
            </m:r>
          </m:sup>
        </m:sSup>
        <m:r>
          <m:rPr>
            <m:sty m:val="p"/>
          </m:rPr>
          <w:rPr>
            <w:rFonts w:ascii="Cambria Math" w:hAnsi="Cambria Math"/>
            <w:lang w:val="pt-PT"/>
            <w:rPrChange w:id="2079" w:author="Oriol Valles Codina" w:date="2023-08-31T14:08:00Z">
              <w:rPr>
                <w:rFonts w:ascii="Cambria Math" w:hAnsi="Cambria Math"/>
                <w:lang w:val="en-US"/>
              </w:rPr>
            </w:rPrChange>
          </w:rPr>
          <m:t>+</m:t>
        </m:r>
        <m:sSup>
          <m:sSupPr>
            <m:ctrlPr>
              <w:rPr>
                <w:rFonts w:ascii="Cambria Math" w:hAnsi="Cambria Math"/>
                <w:lang w:val="en-US"/>
              </w:rPr>
            </m:ctrlPr>
          </m:sSupPr>
          <m:e>
            <m:r>
              <m:rPr>
                <m:nor/>
              </m:rPr>
              <w:rPr>
                <w:lang w:val="pt-PT"/>
                <w:rPrChange w:id="2080" w:author="Oriol Valles Codina" w:date="2023-08-31T14:08:00Z">
                  <w:rPr>
                    <w:lang w:val="en-US"/>
                  </w:rPr>
                </w:rPrChange>
              </w:rPr>
              <m:t>d</m:t>
            </m:r>
          </m:e>
          <m:sup>
            <m:r>
              <w:rPr>
                <w:rFonts w:ascii="Cambria Math" w:hAnsi="Cambria Math"/>
                <w:lang w:val="en-US"/>
              </w:rPr>
              <m:t>z</m:t>
            </m:r>
          </m:sup>
        </m:sSup>
      </m:oMath>
      <w:r w:rsidR="00D07460" w:rsidRPr="00102440">
        <w:rPr>
          <w:lang w:val="pt-PT"/>
          <w:rPrChange w:id="2081" w:author="Oriol Valles Codina" w:date="2023-08-31T14:08:00Z">
            <w:rPr>
              <w:lang w:val="en-US"/>
            </w:rPr>
          </w:rPrChange>
        </w:rPr>
        <w:tab/>
      </w:r>
    </w:p>
    <w:p w14:paraId="4070FB9B" w14:textId="77777777" w:rsidR="00290940" w:rsidRPr="00102440" w:rsidRDefault="00290940" w:rsidP="00290940">
      <w:pPr>
        <w:pStyle w:val="BodyJUST2CE"/>
        <w:rPr>
          <w:lang w:val="en-US"/>
        </w:rPr>
      </w:pPr>
      <w:r w:rsidRPr="00102440">
        <w:rPr>
          <w:lang w:val="en-US"/>
        </w:rPr>
        <w:t>from which:</w:t>
      </w:r>
    </w:p>
    <w:p w14:paraId="49713D87" w14:textId="22EE48CE" w:rsidR="00290940" w:rsidRPr="00102440" w:rsidRDefault="00377183" w:rsidP="00290940">
      <w:pPr>
        <w:pStyle w:val="BodyJUST2CE"/>
        <w:rPr>
          <w:lang w:val="en-US"/>
        </w:rPr>
      </w:pPr>
      <m:oMath>
        <m:sSup>
          <m:sSupPr>
            <m:ctrlPr>
              <w:rPr>
                <w:rFonts w:ascii="Cambria Math" w:hAnsi="Cambria Math"/>
                <w:lang w:val="en-US"/>
              </w:rPr>
            </m:ctrlPr>
          </m:sSupPr>
          <m:e>
            <m:r>
              <m:rPr>
                <m:nor/>
              </m:rPr>
              <w:rPr>
                <w:lang w:val="en-US"/>
              </w:rPr>
              <m:t>x</m:t>
            </m:r>
          </m:e>
          <m:sup>
            <m:r>
              <w:rPr>
                <w:rFonts w:ascii="Cambria Math" w:hAnsi="Cambria Math"/>
                <w:lang w:val="en-US"/>
              </w:rPr>
              <m:t>z</m:t>
            </m:r>
          </m:sup>
        </m:sSup>
        <m:r>
          <m:rPr>
            <m:sty m:val="p"/>
          </m:rPr>
          <w:rPr>
            <w:rFonts w:ascii="Cambria Math" w:hAnsi="Cambria Math"/>
            <w:lang w:val="en-US"/>
          </w:rPr>
          <m:t>=</m:t>
        </m:r>
        <m:sSup>
          <m:sSupPr>
            <m:ctrlPr>
              <w:rPr>
                <w:rFonts w:ascii="Cambria Math" w:hAnsi="Cambria Math"/>
                <w:lang w:val="en-US"/>
              </w:rPr>
            </m:ctrlPr>
          </m:sSupPr>
          <m:e>
            <m:d>
              <m:dPr>
                <m:ctrlPr>
                  <w:rPr>
                    <w:rFonts w:ascii="Cambria Math" w:hAnsi="Cambria Math"/>
                    <w:lang w:val="en-US"/>
                  </w:rPr>
                </m:ctrlPr>
              </m:dPr>
              <m:e>
                <m:r>
                  <m:rPr>
                    <m:nor/>
                  </m:rPr>
                  <w:rPr>
                    <w:lang w:val="en-US"/>
                  </w:rPr>
                  <m:t>I</m:t>
                </m:r>
                <m:r>
                  <m:rPr>
                    <m:sty m:val="p"/>
                  </m:rPr>
                  <w:rPr>
                    <w:rFonts w:ascii="Cambria Math" w:hAnsi="Cambria Math"/>
                    <w:lang w:val="en-US"/>
                  </w:rPr>
                  <m:t>-</m:t>
                </m:r>
                <m:r>
                  <m:rPr>
                    <m:nor/>
                  </m:rPr>
                  <w:rPr>
                    <w:lang w:val="en-US"/>
                  </w:rPr>
                  <m:t>A</m:t>
                </m:r>
              </m:e>
            </m:d>
          </m:e>
          <m:sup>
            <m:r>
              <m:rPr>
                <m:sty m:val="p"/>
              </m:rPr>
              <w:rPr>
                <w:rFonts w:ascii="Cambria Math" w:hAnsi="Cambria Math"/>
                <w:lang w:val="en-US"/>
              </w:rPr>
              <m:t>-</m:t>
            </m:r>
            <m:r>
              <w:rPr>
                <w:rFonts w:ascii="Cambria Math" w:hAnsi="Cambria Math"/>
                <w:lang w:val="en-US"/>
              </w:rPr>
              <m:t>1</m:t>
            </m:r>
          </m:sup>
        </m:sSup>
        <m:r>
          <m:rPr>
            <m:sty m:val="p"/>
          </m:rPr>
          <w:rPr>
            <w:rFonts w:ascii="Cambria Math" w:hAnsi="Cambria Math"/>
            <w:lang w:val="en-US"/>
          </w:rPr>
          <m:t>⋅</m:t>
        </m:r>
        <m:sSup>
          <m:sSupPr>
            <m:ctrlPr>
              <w:rPr>
                <w:rFonts w:ascii="Cambria Math" w:hAnsi="Cambria Math"/>
                <w:lang w:val="en-US"/>
              </w:rPr>
            </m:ctrlPr>
          </m:sSupPr>
          <m:e>
            <m:r>
              <m:rPr>
                <m:nor/>
              </m:rPr>
              <w:rPr>
                <w:lang w:val="en-US"/>
              </w:rPr>
              <m:t>d</m:t>
            </m:r>
          </m:e>
          <m:sup>
            <m:r>
              <w:rPr>
                <w:rFonts w:ascii="Cambria Math" w:hAnsi="Cambria Math"/>
                <w:lang w:val="en-US"/>
              </w:rPr>
              <m:t>z</m:t>
            </m:r>
          </m:sup>
        </m:sSup>
      </m:oMath>
      <w:r w:rsidR="00D07460" w:rsidRPr="00102440">
        <w:rPr>
          <w:lang w:val="en-US"/>
        </w:rPr>
        <w:tab/>
      </w:r>
      <w:r w:rsidR="00D07460" w:rsidRPr="00102440">
        <w:rPr>
          <w:lang w:val="en-US"/>
        </w:rPr>
        <w:tab/>
      </w:r>
      <w:r w:rsidR="00D07460" w:rsidRPr="00102440">
        <w:rPr>
          <w:lang w:val="en-US"/>
        </w:rPr>
        <w:tab/>
      </w:r>
      <w:r w:rsidR="00D07460" w:rsidRPr="00102440">
        <w:rPr>
          <w:lang w:val="en-US"/>
        </w:rPr>
        <w:tab/>
      </w:r>
      <w:r w:rsidR="00D07460" w:rsidRPr="00102440">
        <w:rPr>
          <w:lang w:val="en-US"/>
        </w:rPr>
        <w:tab/>
      </w:r>
      <w:r w:rsidR="00D07460" w:rsidRPr="00102440">
        <w:rPr>
          <w:lang w:val="en-US"/>
        </w:rPr>
        <w:tab/>
      </w:r>
      <w:r w:rsidR="00D07460" w:rsidRPr="00102440">
        <w:rPr>
          <w:lang w:val="en-US"/>
        </w:rPr>
        <w:tab/>
      </w:r>
      <w:r w:rsidR="00D07460" w:rsidRPr="00102440">
        <w:rPr>
          <w:lang w:val="en-US"/>
        </w:rPr>
        <w:tab/>
      </w:r>
      <w:r w:rsidR="00D07460" w:rsidRPr="00102440">
        <w:rPr>
          <w:lang w:val="en-US"/>
        </w:rPr>
        <w:tab/>
      </w:r>
      <w:r w:rsidR="00D07460" w:rsidRPr="00102440">
        <w:rPr>
          <w:lang w:val="en-US"/>
        </w:rPr>
        <w:tab/>
        <w:t>(10)</w:t>
      </w:r>
    </w:p>
    <w:p w14:paraId="1852442E" w14:textId="77777777" w:rsidR="00290940" w:rsidRPr="00102440" w:rsidRDefault="00290940" w:rsidP="00290940">
      <w:pPr>
        <w:pStyle w:val="BodyJUST2CE"/>
        <w:rPr>
          <w:lang w:val="en-US"/>
        </w:rPr>
      </w:pPr>
      <w:r w:rsidRPr="00102440">
        <w:rPr>
          <w:lang w:val="en-US"/>
        </w:rPr>
        <w:t xml:space="preserve">where </w:t>
      </w:r>
      <m:oMath>
        <m:r>
          <m:rPr>
            <m:nor/>
          </m:rPr>
          <w:rPr>
            <w:lang w:val="en-US"/>
          </w:rPr>
          <m:t>I</m:t>
        </m:r>
      </m:oMath>
      <w:r w:rsidRPr="00102440">
        <w:rPr>
          <w:lang w:val="en-US"/>
        </w:rPr>
        <w:t xml:space="preserve"> is the identity matrix and </w:t>
      </w:r>
      <m:oMath>
        <m:r>
          <m:rPr>
            <m:nor/>
          </m:rPr>
          <w:rPr>
            <w:lang w:val="en-US"/>
          </w:rPr>
          <m:t>A</m:t>
        </m:r>
      </m:oMath>
      <w:r w:rsidRPr="00102440">
        <w:rPr>
          <w:lang w:val="en-US"/>
        </w:rPr>
        <w:t xml:space="preserve"> is the global matrix of technical coefficients, defined as:</w:t>
      </w:r>
    </w:p>
    <w:p w14:paraId="270E4DE9" w14:textId="707BA5B4" w:rsidR="00290940" w:rsidRPr="00102440" w:rsidRDefault="00290940" w:rsidP="00290940">
      <w:pPr>
        <w:pStyle w:val="BodyJUST2CE"/>
        <w:rPr>
          <w:lang w:val="pt-PT"/>
          <w:rPrChange w:id="2082" w:author="Oriol Valles Codina" w:date="2023-08-31T14:08:00Z">
            <w:rPr>
              <w:lang w:val="en-US"/>
            </w:rPr>
          </w:rPrChange>
        </w:rPr>
      </w:pPr>
      <m:oMath>
        <m:r>
          <m:rPr>
            <m:nor/>
          </m:rPr>
          <w:rPr>
            <w:lang w:val="pt-PT"/>
            <w:rPrChange w:id="2083" w:author="Oriol Valles Codina" w:date="2023-08-31T14:08:00Z">
              <w:rPr>
                <w:lang w:val="en-US"/>
              </w:rPr>
            </w:rPrChange>
          </w:rPr>
          <m:t>A</m:t>
        </m:r>
        <m:r>
          <m:rPr>
            <m:sty m:val="p"/>
          </m:rPr>
          <w:rPr>
            <w:rFonts w:ascii="Cambria Math" w:hAnsi="Cambria Math"/>
            <w:lang w:val="pt-PT"/>
            <w:rPrChange w:id="2084" w:author="Oriol Valles Codina" w:date="2023-08-31T14:08:00Z">
              <w:rPr>
                <w:rFonts w:ascii="Cambria Math" w:hAnsi="Cambria Math"/>
                <w:lang w:val="en-US"/>
              </w:rPr>
            </w:rPrChange>
          </w:rPr>
          <m:t>=</m:t>
        </m:r>
        <m:d>
          <m:dPr>
            <m:ctrlPr>
              <w:rPr>
                <w:rFonts w:ascii="Cambria Math" w:hAnsi="Cambria Math"/>
                <w:lang w:val="en-US"/>
              </w:rPr>
            </m:ctrlPr>
          </m:dPr>
          <m:e>
            <m:m>
              <m:mPr>
                <m:plcHide m:val="1"/>
                <m:mcs>
                  <m:mc>
                    <m:mcPr>
                      <m:count m:val="4"/>
                      <m:mcJc m:val="center"/>
                    </m:mcPr>
                  </m:mc>
                </m:mcs>
                <m:ctrlPr>
                  <w:rPr>
                    <w:rFonts w:ascii="Cambria Math" w:hAnsi="Cambria Math"/>
                    <w:lang w:val="en-US"/>
                  </w:rPr>
                </m:ctrlPr>
              </m:mPr>
              <m:mr>
                <m:e>
                  <m:sSub>
                    <m:sSubPr>
                      <m:ctrlPr>
                        <w:rPr>
                          <w:rFonts w:ascii="Cambria Math" w:hAnsi="Cambria Math"/>
                          <w:lang w:val="en-US"/>
                        </w:rPr>
                      </m:ctrlPr>
                    </m:sSubPr>
                    <m:e>
                      <m:r>
                        <w:rPr>
                          <w:rFonts w:ascii="Cambria Math" w:hAnsi="Cambria Math"/>
                          <w:lang w:val="en-US"/>
                        </w:rPr>
                        <m:t>a</m:t>
                      </m:r>
                    </m:e>
                    <m:sub>
                      <m:r>
                        <w:rPr>
                          <w:rFonts w:ascii="Cambria Math" w:hAnsi="Cambria Math"/>
                          <w:lang w:val="pt-PT"/>
                          <w:rPrChange w:id="2085" w:author="Oriol Valles Codina" w:date="2023-08-31T14:08:00Z">
                            <w:rPr>
                              <w:rFonts w:ascii="Cambria Math" w:hAnsi="Cambria Math"/>
                              <w:lang w:val="en-US"/>
                            </w:rPr>
                          </w:rPrChange>
                        </w:rPr>
                        <m:t>11</m:t>
                      </m:r>
                    </m:sub>
                  </m:sSub>
                </m:e>
                <m:e>
                  <m:sSub>
                    <m:sSubPr>
                      <m:ctrlPr>
                        <w:rPr>
                          <w:rFonts w:ascii="Cambria Math" w:hAnsi="Cambria Math"/>
                          <w:lang w:val="en-US"/>
                        </w:rPr>
                      </m:ctrlPr>
                    </m:sSubPr>
                    <m:e>
                      <m:r>
                        <w:rPr>
                          <w:rFonts w:ascii="Cambria Math" w:hAnsi="Cambria Math"/>
                          <w:lang w:val="en-US"/>
                        </w:rPr>
                        <m:t>a</m:t>
                      </m:r>
                    </m:e>
                    <m:sub>
                      <m:r>
                        <w:rPr>
                          <w:rFonts w:ascii="Cambria Math" w:hAnsi="Cambria Math"/>
                          <w:lang w:val="pt-PT"/>
                          <w:rPrChange w:id="2086" w:author="Oriol Valles Codina" w:date="2023-08-31T14:08:00Z">
                            <w:rPr>
                              <w:rFonts w:ascii="Cambria Math" w:hAnsi="Cambria Math"/>
                              <w:lang w:val="en-US"/>
                            </w:rPr>
                          </w:rPrChange>
                        </w:rPr>
                        <m:t>12</m:t>
                      </m:r>
                    </m:sub>
                  </m:sSub>
                </m:e>
                <m:e>
                  <m:r>
                    <m:rPr>
                      <m:sty m:val="p"/>
                    </m:rPr>
                    <w:rPr>
                      <w:rFonts w:ascii="Cambria Math" w:hAnsi="Cambria Math"/>
                      <w:lang w:val="pt-PT"/>
                      <w:rPrChange w:id="2087" w:author="Oriol Valles Codina" w:date="2023-08-31T14:08:00Z">
                        <w:rPr>
                          <w:rFonts w:ascii="Cambria Math" w:hAnsi="Cambria Math"/>
                          <w:lang w:val="en-US"/>
                        </w:rPr>
                      </w:rPrChange>
                    </w:rPr>
                    <m:t>⋯</m:t>
                  </m:r>
                </m:e>
                <m:e>
                  <m:sSub>
                    <m:sSubPr>
                      <m:ctrlPr>
                        <w:rPr>
                          <w:rFonts w:ascii="Cambria Math" w:hAnsi="Cambria Math"/>
                          <w:lang w:val="en-US"/>
                        </w:rPr>
                      </m:ctrlPr>
                    </m:sSubPr>
                    <m:e>
                      <m:r>
                        <w:rPr>
                          <w:rFonts w:ascii="Cambria Math" w:hAnsi="Cambria Math"/>
                          <w:lang w:val="en-US"/>
                        </w:rPr>
                        <m:t>a</m:t>
                      </m:r>
                    </m:e>
                    <m:sub>
                      <m:r>
                        <w:rPr>
                          <w:rFonts w:ascii="Cambria Math" w:hAnsi="Cambria Math"/>
                          <w:lang w:val="pt-PT"/>
                          <w:rPrChange w:id="2088" w:author="Oriol Valles Codina" w:date="2023-08-31T14:08:00Z">
                            <w:rPr>
                              <w:rFonts w:ascii="Cambria Math" w:hAnsi="Cambria Math"/>
                              <w:lang w:val="en-US"/>
                            </w:rPr>
                          </w:rPrChange>
                        </w:rPr>
                        <m:t>110</m:t>
                      </m:r>
                    </m:sub>
                  </m:sSub>
                </m:e>
              </m:mr>
              <m:mr>
                <m:e>
                  <m:sSub>
                    <m:sSubPr>
                      <m:ctrlPr>
                        <w:rPr>
                          <w:rFonts w:ascii="Cambria Math" w:hAnsi="Cambria Math"/>
                          <w:lang w:val="en-US"/>
                        </w:rPr>
                      </m:ctrlPr>
                    </m:sSubPr>
                    <m:e>
                      <m:r>
                        <w:rPr>
                          <w:rFonts w:ascii="Cambria Math" w:hAnsi="Cambria Math"/>
                          <w:lang w:val="en-US"/>
                        </w:rPr>
                        <m:t>a</m:t>
                      </m:r>
                    </m:e>
                    <m:sub>
                      <m:r>
                        <w:rPr>
                          <w:rFonts w:ascii="Cambria Math" w:hAnsi="Cambria Math"/>
                          <w:lang w:val="pt-PT"/>
                          <w:rPrChange w:id="2089" w:author="Oriol Valles Codina" w:date="2023-08-31T14:08:00Z">
                            <w:rPr>
                              <w:rFonts w:ascii="Cambria Math" w:hAnsi="Cambria Math"/>
                              <w:lang w:val="en-US"/>
                            </w:rPr>
                          </w:rPrChange>
                        </w:rPr>
                        <m:t>21</m:t>
                      </m:r>
                    </m:sub>
                  </m:sSub>
                </m:e>
                <m:e>
                  <m:sSub>
                    <m:sSubPr>
                      <m:ctrlPr>
                        <w:rPr>
                          <w:rFonts w:ascii="Cambria Math" w:hAnsi="Cambria Math"/>
                          <w:lang w:val="en-US"/>
                        </w:rPr>
                      </m:ctrlPr>
                    </m:sSubPr>
                    <m:e>
                      <m:r>
                        <w:rPr>
                          <w:rFonts w:ascii="Cambria Math" w:hAnsi="Cambria Math"/>
                          <w:lang w:val="en-US"/>
                        </w:rPr>
                        <m:t>a</m:t>
                      </m:r>
                    </m:e>
                    <m:sub>
                      <m:r>
                        <w:rPr>
                          <w:rFonts w:ascii="Cambria Math" w:hAnsi="Cambria Math"/>
                          <w:lang w:val="pt-PT"/>
                          <w:rPrChange w:id="2090" w:author="Oriol Valles Codina" w:date="2023-08-31T14:08:00Z">
                            <w:rPr>
                              <w:rFonts w:ascii="Cambria Math" w:hAnsi="Cambria Math"/>
                              <w:lang w:val="en-US"/>
                            </w:rPr>
                          </w:rPrChange>
                        </w:rPr>
                        <m:t>22</m:t>
                      </m:r>
                    </m:sub>
                  </m:sSub>
                </m:e>
                <m:e>
                  <m:r>
                    <m:rPr>
                      <m:sty m:val="p"/>
                    </m:rPr>
                    <w:rPr>
                      <w:rFonts w:ascii="Cambria Math" w:hAnsi="Cambria Math"/>
                      <w:lang w:val="pt-PT"/>
                      <w:rPrChange w:id="2091" w:author="Oriol Valles Codina" w:date="2023-08-31T14:08:00Z">
                        <w:rPr>
                          <w:rFonts w:ascii="Cambria Math" w:hAnsi="Cambria Math"/>
                          <w:lang w:val="en-US"/>
                        </w:rPr>
                      </w:rPrChange>
                    </w:rPr>
                    <m:t>⋯</m:t>
                  </m:r>
                </m:e>
                <m:e>
                  <m:sSub>
                    <m:sSubPr>
                      <m:ctrlPr>
                        <w:rPr>
                          <w:rFonts w:ascii="Cambria Math" w:hAnsi="Cambria Math"/>
                          <w:lang w:val="en-US"/>
                        </w:rPr>
                      </m:ctrlPr>
                    </m:sSubPr>
                    <m:e>
                      <m:r>
                        <w:rPr>
                          <w:rFonts w:ascii="Cambria Math" w:hAnsi="Cambria Math"/>
                          <w:lang w:val="en-US"/>
                        </w:rPr>
                        <m:t>a</m:t>
                      </m:r>
                    </m:e>
                    <m:sub>
                      <m:r>
                        <w:rPr>
                          <w:rFonts w:ascii="Cambria Math" w:hAnsi="Cambria Math"/>
                          <w:lang w:val="pt-PT"/>
                          <w:rPrChange w:id="2092" w:author="Oriol Valles Codina" w:date="2023-08-31T14:08:00Z">
                            <w:rPr>
                              <w:rFonts w:ascii="Cambria Math" w:hAnsi="Cambria Math"/>
                              <w:lang w:val="en-US"/>
                            </w:rPr>
                          </w:rPrChange>
                        </w:rPr>
                        <m:t>210</m:t>
                      </m:r>
                    </m:sub>
                  </m:sSub>
                </m:e>
              </m:mr>
              <m:mr>
                <m:e>
                  <m:sSub>
                    <m:sSubPr>
                      <m:ctrlPr>
                        <w:rPr>
                          <w:rFonts w:ascii="Cambria Math" w:hAnsi="Cambria Math"/>
                          <w:lang w:val="en-US"/>
                        </w:rPr>
                      </m:ctrlPr>
                    </m:sSubPr>
                    <m:e>
                      <m:r>
                        <w:rPr>
                          <w:rFonts w:ascii="Cambria Math" w:hAnsi="Cambria Math"/>
                          <w:lang w:val="en-US"/>
                        </w:rPr>
                        <m:t>a</m:t>
                      </m:r>
                    </m:e>
                    <m:sub>
                      <m:r>
                        <w:rPr>
                          <w:rFonts w:ascii="Cambria Math" w:hAnsi="Cambria Math"/>
                          <w:lang w:val="pt-PT"/>
                          <w:rPrChange w:id="2093" w:author="Oriol Valles Codina" w:date="2023-08-31T14:08:00Z">
                            <w:rPr>
                              <w:rFonts w:ascii="Cambria Math" w:hAnsi="Cambria Math"/>
                              <w:lang w:val="en-US"/>
                            </w:rPr>
                          </w:rPrChange>
                        </w:rPr>
                        <m:t>31</m:t>
                      </m:r>
                    </m:sub>
                  </m:sSub>
                </m:e>
                <m:e>
                  <m:sSub>
                    <m:sSubPr>
                      <m:ctrlPr>
                        <w:rPr>
                          <w:rFonts w:ascii="Cambria Math" w:hAnsi="Cambria Math"/>
                          <w:lang w:val="en-US"/>
                        </w:rPr>
                      </m:ctrlPr>
                    </m:sSubPr>
                    <m:e>
                      <m:r>
                        <w:rPr>
                          <w:rFonts w:ascii="Cambria Math" w:hAnsi="Cambria Math"/>
                          <w:lang w:val="en-US"/>
                        </w:rPr>
                        <m:t>a</m:t>
                      </m:r>
                    </m:e>
                    <m:sub>
                      <m:r>
                        <w:rPr>
                          <w:rFonts w:ascii="Cambria Math" w:hAnsi="Cambria Math"/>
                          <w:lang w:val="pt-PT"/>
                          <w:rPrChange w:id="2094" w:author="Oriol Valles Codina" w:date="2023-08-31T14:08:00Z">
                            <w:rPr>
                              <w:rFonts w:ascii="Cambria Math" w:hAnsi="Cambria Math"/>
                              <w:lang w:val="en-US"/>
                            </w:rPr>
                          </w:rPrChange>
                        </w:rPr>
                        <m:t>32</m:t>
                      </m:r>
                    </m:sub>
                  </m:sSub>
                </m:e>
                <m:e>
                  <m:r>
                    <m:rPr>
                      <m:sty m:val="p"/>
                    </m:rPr>
                    <w:rPr>
                      <w:rFonts w:ascii="Cambria Math" w:hAnsi="Cambria Math"/>
                      <w:lang w:val="pt-PT"/>
                      <w:rPrChange w:id="2095" w:author="Oriol Valles Codina" w:date="2023-08-31T14:08:00Z">
                        <w:rPr>
                          <w:rFonts w:ascii="Cambria Math" w:hAnsi="Cambria Math"/>
                          <w:lang w:val="en-US"/>
                        </w:rPr>
                      </w:rPrChange>
                    </w:rPr>
                    <m:t>⋯</m:t>
                  </m:r>
                </m:e>
                <m:e>
                  <m:sSub>
                    <m:sSubPr>
                      <m:ctrlPr>
                        <w:rPr>
                          <w:rFonts w:ascii="Cambria Math" w:hAnsi="Cambria Math"/>
                          <w:lang w:val="en-US"/>
                        </w:rPr>
                      </m:ctrlPr>
                    </m:sSubPr>
                    <m:e>
                      <m:r>
                        <w:rPr>
                          <w:rFonts w:ascii="Cambria Math" w:hAnsi="Cambria Math"/>
                          <w:lang w:val="en-US"/>
                        </w:rPr>
                        <m:t>a</m:t>
                      </m:r>
                    </m:e>
                    <m:sub>
                      <m:r>
                        <w:rPr>
                          <w:rFonts w:ascii="Cambria Math" w:hAnsi="Cambria Math"/>
                          <w:lang w:val="pt-PT"/>
                          <w:rPrChange w:id="2096" w:author="Oriol Valles Codina" w:date="2023-08-31T14:08:00Z">
                            <w:rPr>
                              <w:rFonts w:ascii="Cambria Math" w:hAnsi="Cambria Math"/>
                              <w:lang w:val="en-US"/>
                            </w:rPr>
                          </w:rPrChange>
                        </w:rPr>
                        <m:t>310</m:t>
                      </m:r>
                    </m:sub>
                  </m:sSub>
                </m:e>
              </m:mr>
              <m:mr>
                <m:e>
                  <m:r>
                    <m:rPr>
                      <m:sty m:val="p"/>
                    </m:rPr>
                    <w:rPr>
                      <w:rFonts w:ascii="Cambria Math" w:hAnsi="Cambria Math"/>
                      <w:lang w:val="pt-PT"/>
                      <w:rPrChange w:id="2097" w:author="Oriol Valles Codina" w:date="2023-08-31T14:08:00Z">
                        <w:rPr>
                          <w:rFonts w:ascii="Cambria Math" w:hAnsi="Cambria Math"/>
                          <w:lang w:val="en-US"/>
                        </w:rPr>
                      </w:rPrChange>
                    </w:rPr>
                    <m:t>⋯</m:t>
                  </m:r>
                </m:e>
                <m:e>
                  <m:r>
                    <m:rPr>
                      <m:sty m:val="p"/>
                    </m:rPr>
                    <w:rPr>
                      <w:rFonts w:ascii="Cambria Math" w:hAnsi="Cambria Math"/>
                      <w:lang w:val="pt-PT"/>
                      <w:rPrChange w:id="2098" w:author="Oriol Valles Codina" w:date="2023-08-31T14:08:00Z">
                        <w:rPr>
                          <w:rFonts w:ascii="Cambria Math" w:hAnsi="Cambria Math"/>
                          <w:lang w:val="en-US"/>
                        </w:rPr>
                      </w:rPrChange>
                    </w:rPr>
                    <m:t>⋯</m:t>
                  </m:r>
                </m:e>
                <m:e>
                  <m:r>
                    <m:rPr>
                      <m:sty m:val="p"/>
                    </m:rPr>
                    <w:rPr>
                      <w:rFonts w:ascii="Cambria Math" w:hAnsi="Cambria Math"/>
                      <w:lang w:val="pt-PT"/>
                      <w:rPrChange w:id="2099" w:author="Oriol Valles Codina" w:date="2023-08-31T14:08:00Z">
                        <w:rPr>
                          <w:rFonts w:ascii="Cambria Math" w:hAnsi="Cambria Math"/>
                          <w:lang w:val="en-US"/>
                        </w:rPr>
                      </w:rPrChange>
                    </w:rPr>
                    <m:t>⋯</m:t>
                  </m:r>
                </m:e>
                <m:e>
                  <m:r>
                    <m:rPr>
                      <m:sty m:val="p"/>
                    </m:rPr>
                    <w:rPr>
                      <w:rFonts w:ascii="Cambria Math" w:hAnsi="Cambria Math"/>
                      <w:lang w:val="pt-PT"/>
                      <w:rPrChange w:id="2100" w:author="Oriol Valles Codina" w:date="2023-08-31T14:08:00Z">
                        <w:rPr>
                          <w:rFonts w:ascii="Cambria Math" w:hAnsi="Cambria Math"/>
                          <w:lang w:val="en-US"/>
                        </w:rPr>
                      </w:rPrChange>
                    </w:rPr>
                    <m:t>⋯</m:t>
                  </m:r>
                </m:e>
              </m:mr>
              <m:mr>
                <m:e>
                  <m:sSub>
                    <m:sSubPr>
                      <m:ctrlPr>
                        <w:rPr>
                          <w:rFonts w:ascii="Cambria Math" w:hAnsi="Cambria Math"/>
                          <w:lang w:val="en-US"/>
                        </w:rPr>
                      </m:ctrlPr>
                    </m:sSubPr>
                    <m:e>
                      <m:r>
                        <w:rPr>
                          <w:rFonts w:ascii="Cambria Math" w:hAnsi="Cambria Math"/>
                          <w:lang w:val="en-US"/>
                        </w:rPr>
                        <m:t>a</m:t>
                      </m:r>
                    </m:e>
                    <m:sub>
                      <m:r>
                        <w:rPr>
                          <w:rFonts w:ascii="Cambria Math" w:hAnsi="Cambria Math"/>
                          <w:lang w:val="pt-PT"/>
                          <w:rPrChange w:id="2101" w:author="Oriol Valles Codina" w:date="2023-08-31T14:08:00Z">
                            <w:rPr>
                              <w:rFonts w:ascii="Cambria Math" w:hAnsi="Cambria Math"/>
                              <w:lang w:val="en-US"/>
                            </w:rPr>
                          </w:rPrChange>
                        </w:rPr>
                        <m:t>101</m:t>
                      </m:r>
                    </m:sub>
                  </m:sSub>
                </m:e>
                <m:e>
                  <m:sSub>
                    <m:sSubPr>
                      <m:ctrlPr>
                        <w:rPr>
                          <w:rFonts w:ascii="Cambria Math" w:hAnsi="Cambria Math"/>
                          <w:lang w:val="en-US"/>
                        </w:rPr>
                      </m:ctrlPr>
                    </m:sSubPr>
                    <m:e>
                      <m:r>
                        <w:rPr>
                          <w:rFonts w:ascii="Cambria Math" w:hAnsi="Cambria Math"/>
                          <w:lang w:val="en-US"/>
                        </w:rPr>
                        <m:t>a</m:t>
                      </m:r>
                    </m:e>
                    <m:sub>
                      <m:r>
                        <w:rPr>
                          <w:rFonts w:ascii="Cambria Math" w:hAnsi="Cambria Math"/>
                          <w:lang w:val="pt-PT"/>
                          <w:rPrChange w:id="2102" w:author="Oriol Valles Codina" w:date="2023-08-31T14:08:00Z">
                            <w:rPr>
                              <w:rFonts w:ascii="Cambria Math" w:hAnsi="Cambria Math"/>
                              <w:lang w:val="en-US"/>
                            </w:rPr>
                          </w:rPrChange>
                        </w:rPr>
                        <m:t>102</m:t>
                      </m:r>
                    </m:sub>
                  </m:sSub>
                </m:e>
                <m:e>
                  <m:r>
                    <m:rPr>
                      <m:sty m:val="p"/>
                    </m:rPr>
                    <w:rPr>
                      <w:rFonts w:ascii="Cambria Math" w:hAnsi="Cambria Math"/>
                      <w:lang w:val="pt-PT"/>
                      <w:rPrChange w:id="2103" w:author="Oriol Valles Codina" w:date="2023-08-31T14:08:00Z">
                        <w:rPr>
                          <w:rFonts w:ascii="Cambria Math" w:hAnsi="Cambria Math"/>
                          <w:lang w:val="en-US"/>
                        </w:rPr>
                      </w:rPrChange>
                    </w:rPr>
                    <m:t>⋯</m:t>
                  </m:r>
                </m:e>
                <m:e>
                  <m:sSub>
                    <m:sSubPr>
                      <m:ctrlPr>
                        <w:rPr>
                          <w:rFonts w:ascii="Cambria Math" w:hAnsi="Cambria Math"/>
                          <w:lang w:val="en-US"/>
                        </w:rPr>
                      </m:ctrlPr>
                    </m:sSubPr>
                    <m:e>
                      <m:r>
                        <w:rPr>
                          <w:rFonts w:ascii="Cambria Math" w:hAnsi="Cambria Math"/>
                          <w:lang w:val="en-US"/>
                        </w:rPr>
                        <m:t>a</m:t>
                      </m:r>
                    </m:e>
                    <m:sub>
                      <m:r>
                        <w:rPr>
                          <w:rFonts w:ascii="Cambria Math" w:hAnsi="Cambria Math"/>
                          <w:lang w:val="pt-PT"/>
                          <w:rPrChange w:id="2104" w:author="Oriol Valles Codina" w:date="2023-08-31T14:08:00Z">
                            <w:rPr>
                              <w:rFonts w:ascii="Cambria Math" w:hAnsi="Cambria Math"/>
                              <w:lang w:val="en-US"/>
                            </w:rPr>
                          </w:rPrChange>
                        </w:rPr>
                        <m:t>1010</m:t>
                      </m:r>
                    </m:sub>
                  </m:sSub>
                </m:e>
              </m:mr>
            </m:m>
          </m:e>
        </m:d>
      </m:oMath>
      <w:r w:rsidR="00D07460" w:rsidRPr="00102440">
        <w:rPr>
          <w:lang w:val="pt-PT"/>
          <w:rPrChange w:id="2105" w:author="Oriol Valles Codina" w:date="2023-08-31T14:08:00Z">
            <w:rPr>
              <w:lang w:val="en-US"/>
            </w:rPr>
          </w:rPrChange>
        </w:rPr>
        <w:tab/>
      </w:r>
    </w:p>
    <w:p w14:paraId="6ACFBC22" w14:textId="1190DA09" w:rsidR="00290940" w:rsidRPr="00102440" w:rsidRDefault="00290940" w:rsidP="00290940">
      <w:pPr>
        <w:pStyle w:val="BodyJUST2CE"/>
        <w:rPr>
          <w:lang w:val="en-US"/>
        </w:rPr>
      </w:pPr>
      <w:r w:rsidRPr="00102440">
        <w:rPr>
          <w:lang w:val="en-US"/>
        </w:rPr>
        <w:t xml:space="preserve">As usual, </w:t>
      </w:r>
      <m:oMath>
        <m:sSub>
          <m:sSubPr>
            <m:ctrlPr>
              <w:rPr>
                <w:rFonts w:ascii="Cambria Math" w:hAnsi="Cambria Math"/>
                <w:lang w:val="en-US"/>
              </w:rPr>
            </m:ctrlPr>
          </m:sSubPr>
          <m:e>
            <m:r>
              <w:rPr>
                <w:rFonts w:ascii="Cambria Math" w:hAnsi="Cambria Math"/>
                <w:lang w:val="en-US"/>
              </w:rPr>
              <m:t>a</m:t>
            </m:r>
          </m:e>
          <m:sub>
            <m:r>
              <w:rPr>
                <w:rFonts w:ascii="Cambria Math" w:hAnsi="Cambria Math"/>
                <w:lang w:val="en-US"/>
              </w:rPr>
              <m:t>ij</m:t>
            </m:r>
          </m:sub>
        </m:sSub>
      </m:oMath>
      <w:r w:rsidRPr="00102440">
        <w:rPr>
          <w:lang w:val="en-US"/>
        </w:rPr>
        <w:t xml:space="preserve"> (with </w:t>
      </w:r>
      <m:oMath>
        <m:r>
          <w:rPr>
            <w:rFonts w:ascii="Cambria Math" w:hAnsi="Cambria Math"/>
            <w:lang w:val="en-US"/>
          </w:rPr>
          <m:t>i</m:t>
        </m:r>
        <m:r>
          <m:rPr>
            <m:sty m:val="p"/>
          </m:rPr>
          <w:rPr>
            <w:rFonts w:ascii="Cambria Math" w:hAnsi="Cambria Math"/>
            <w:lang w:val="en-US"/>
          </w:rPr>
          <m:t>,</m:t>
        </m:r>
        <m:r>
          <w:rPr>
            <w:rFonts w:ascii="Cambria Math" w:hAnsi="Cambria Math"/>
            <w:lang w:val="en-US"/>
          </w:rPr>
          <m:t>j</m:t>
        </m:r>
        <m:r>
          <m:rPr>
            <m:sty m:val="p"/>
          </m:rPr>
          <w:rPr>
            <w:rFonts w:ascii="Cambria Math" w:hAnsi="Cambria Math"/>
            <w:lang w:val="en-US"/>
          </w:rPr>
          <m:t>=</m:t>
        </m:r>
        <m:r>
          <w:rPr>
            <w:rFonts w:ascii="Cambria Math" w:hAnsi="Cambria Math"/>
            <w:lang w:val="en-US"/>
          </w:rPr>
          <m:t>1</m:t>
        </m:r>
        <m:r>
          <m:rPr>
            <m:sty m:val="p"/>
          </m:rPr>
          <w:rPr>
            <w:rFonts w:ascii="Cambria Math" w:hAnsi="Cambria Math"/>
            <w:lang w:val="en-US"/>
          </w:rPr>
          <m:t>,</m:t>
        </m:r>
        <m:r>
          <w:rPr>
            <w:rFonts w:ascii="Cambria Math" w:hAnsi="Cambria Math"/>
            <w:lang w:val="en-US"/>
          </w:rPr>
          <m:t>2</m:t>
        </m:r>
        <m:r>
          <m:rPr>
            <m:sty m:val="p"/>
          </m:rPr>
          <w:rPr>
            <w:rFonts w:ascii="Cambria Math" w:hAnsi="Cambria Math"/>
            <w:lang w:val="en-US"/>
          </w:rPr>
          <m:t>,...,</m:t>
        </m:r>
        <m:r>
          <w:rPr>
            <w:rFonts w:ascii="Cambria Math" w:hAnsi="Cambria Math"/>
            <w:lang w:val="en-US"/>
          </w:rPr>
          <m:t>10</m:t>
        </m:r>
      </m:oMath>
      <w:r w:rsidRPr="00102440">
        <w:rPr>
          <w:lang w:val="en-US"/>
        </w:rPr>
        <w:t xml:space="preserve">) is the quantity of product </w:t>
      </w:r>
      <m:oMath>
        <m:r>
          <w:rPr>
            <w:rFonts w:ascii="Cambria Math" w:hAnsi="Cambria Math"/>
            <w:lang w:val="en-US"/>
          </w:rPr>
          <m:t>i</m:t>
        </m:r>
      </m:oMath>
      <w:r w:rsidRPr="00102440">
        <w:rPr>
          <w:lang w:val="en-US"/>
        </w:rPr>
        <w:t xml:space="preserve"> necessary to produce one unit of product </w:t>
      </w:r>
      <m:oMath>
        <m:r>
          <w:rPr>
            <w:rFonts w:ascii="Cambria Math" w:hAnsi="Cambria Math"/>
            <w:lang w:val="en-US"/>
          </w:rPr>
          <m:t>j</m:t>
        </m:r>
      </m:oMath>
      <w:r w:rsidRPr="00102440">
        <w:rPr>
          <w:lang w:val="en-US"/>
        </w:rPr>
        <w:t xml:space="preserve">. Therefore, each column </w:t>
      </w:r>
      <m:oMath>
        <m:r>
          <w:rPr>
            <w:rFonts w:ascii="Cambria Math" w:hAnsi="Cambria Math"/>
            <w:lang w:val="en-US"/>
          </w:rPr>
          <m:t>j</m:t>
        </m:r>
      </m:oMath>
      <w:r w:rsidRPr="00102440">
        <w:rPr>
          <w:lang w:val="en-US"/>
        </w:rPr>
        <w:t xml:space="preserve"> of </w:t>
      </w:r>
      <m:oMath>
        <m:r>
          <m:rPr>
            <m:nor/>
          </m:rPr>
          <w:rPr>
            <w:lang w:val="en-US"/>
          </w:rPr>
          <m:t>A</m:t>
        </m:r>
      </m:oMath>
      <w:r w:rsidRPr="00102440">
        <w:rPr>
          <w:lang w:val="en-US"/>
        </w:rPr>
        <w:t xml:space="preserve"> is associated with an industry, a the technique of production, and a product.</w:t>
      </w:r>
      <w:r w:rsidRPr="00102440">
        <w:rPr>
          <w:vertAlign w:val="superscript"/>
          <w:lang w:val="en-US"/>
        </w:rPr>
        <w:footnoteReference w:id="14"/>
      </w:r>
      <w:r w:rsidRPr="00102440">
        <w:rPr>
          <w:lang w:val="en-US"/>
        </w:rPr>
        <w:t xml:space="preserve"> More precisely, columns 1 to 5 are associated with industries of the first area, whereas columns 6 to 10 are associated with industries of the second area. Similarly, rows 1 to 5 shows outputs produced by industries of the first area used as inputs by other industries, whereas rows 6 to 10 shows outputs produced by industries of the second area used as inputs by other industries. We refer to Table </w:t>
      </w:r>
      <w:r w:rsidR="00315005" w:rsidRPr="00102440">
        <w:rPr>
          <w:lang w:val="en-US"/>
        </w:rPr>
        <w:t>3</w:t>
      </w:r>
      <w:r w:rsidRPr="00102440">
        <w:rPr>
          <w:lang w:val="en-US"/>
        </w:rPr>
        <w:t xml:space="preserve"> for an example.</w:t>
      </w:r>
    </w:p>
    <w:p w14:paraId="3E71520C" w14:textId="77777777" w:rsidR="00290940" w:rsidRPr="00102440" w:rsidRDefault="00290940" w:rsidP="00290940">
      <w:pPr>
        <w:pStyle w:val="BodyJUST2CE"/>
        <w:rPr>
          <w:lang w:val="en-US"/>
        </w:rPr>
      </w:pPr>
      <w:r w:rsidRPr="00102440">
        <w:rPr>
          <w:lang w:val="en-US"/>
        </w:rPr>
        <w:t>The monetary value of gross domestic output is the product of the unit price vector and the output vector:</w:t>
      </w:r>
    </w:p>
    <w:p w14:paraId="1C656D34" w14:textId="0DC82FA1" w:rsidR="00290940" w:rsidRPr="00102440" w:rsidRDefault="00377183" w:rsidP="00290940">
      <w:pPr>
        <w:pStyle w:val="BodyJUST2CE"/>
        <w:rPr>
          <w:lang w:val="en-US"/>
        </w:rPr>
      </w:pPr>
      <m:oMath>
        <m:sSup>
          <m:sSupPr>
            <m:ctrlPr>
              <w:rPr>
                <w:rFonts w:ascii="Cambria Math" w:hAnsi="Cambria Math"/>
                <w:lang w:val="en-US"/>
              </w:rPr>
            </m:ctrlPr>
          </m:sSupPr>
          <m:e>
            <m:r>
              <w:rPr>
                <w:rFonts w:ascii="Cambria Math" w:hAnsi="Cambria Math"/>
                <w:lang w:val="en-US"/>
              </w:rPr>
              <m:t>Y</m:t>
            </m:r>
          </m:e>
          <m:sup>
            <m:r>
              <w:rPr>
                <w:rFonts w:ascii="Cambria Math" w:hAnsi="Cambria Math"/>
                <w:lang w:val="en-US"/>
              </w:rPr>
              <m:t>z</m:t>
            </m:r>
          </m:sup>
        </m:sSup>
        <m:r>
          <m:rPr>
            <m:sty m:val="p"/>
          </m:rPr>
          <w:rPr>
            <w:rFonts w:ascii="Cambria Math" w:hAnsi="Cambria Math"/>
            <w:lang w:val="en-US"/>
          </w:rPr>
          <m:t>=</m:t>
        </m:r>
        <m:sSup>
          <m:sSupPr>
            <m:ctrlPr>
              <w:rPr>
                <w:rFonts w:ascii="Cambria Math" w:hAnsi="Cambria Math"/>
                <w:lang w:val="en-US"/>
              </w:rPr>
            </m:ctrlPr>
          </m:sSupPr>
          <m:e>
            <m:r>
              <m:rPr>
                <m:nor/>
              </m:rPr>
              <w:rPr>
                <w:lang w:val="en-US"/>
              </w:rPr>
              <m:t>p</m:t>
            </m:r>
          </m:e>
          <m:sup>
            <m:r>
              <w:rPr>
                <w:rFonts w:ascii="Cambria Math" w:hAnsi="Cambria Math"/>
                <w:lang w:val="en-US"/>
              </w:rPr>
              <m:t>zT</m:t>
            </m:r>
          </m:sup>
        </m:sSup>
        <m:r>
          <m:rPr>
            <m:sty m:val="p"/>
          </m:rPr>
          <w:rPr>
            <w:rFonts w:ascii="Cambria Math" w:hAnsi="Cambria Math"/>
            <w:lang w:val="en-US"/>
          </w:rPr>
          <m:t>⋅</m:t>
        </m:r>
        <m:sSup>
          <m:sSupPr>
            <m:ctrlPr>
              <w:rPr>
                <w:rFonts w:ascii="Cambria Math" w:hAnsi="Cambria Math"/>
                <w:lang w:val="en-US"/>
              </w:rPr>
            </m:ctrlPr>
          </m:sSupPr>
          <m:e>
            <m:r>
              <m:rPr>
                <m:nor/>
              </m:rPr>
              <w:rPr>
                <w:lang w:val="en-US"/>
              </w:rPr>
              <m:t>x</m:t>
            </m:r>
          </m:e>
          <m:sup>
            <m:r>
              <w:rPr>
                <w:rFonts w:ascii="Cambria Math" w:hAnsi="Cambria Math"/>
                <w:lang w:val="en-US"/>
              </w:rPr>
              <m:t>z</m:t>
            </m:r>
          </m:sup>
        </m:sSup>
      </m:oMath>
      <w:r w:rsidR="00D07460" w:rsidRPr="00102440">
        <w:rPr>
          <w:lang w:val="en-US"/>
        </w:rPr>
        <w:tab/>
      </w:r>
      <w:r w:rsidR="00D07460" w:rsidRPr="00102440">
        <w:rPr>
          <w:lang w:val="en-US"/>
        </w:rPr>
        <w:tab/>
      </w:r>
      <w:r w:rsidR="00D07460" w:rsidRPr="00102440">
        <w:rPr>
          <w:lang w:val="en-US"/>
        </w:rPr>
        <w:tab/>
      </w:r>
      <w:r w:rsidR="00D07460" w:rsidRPr="00102440">
        <w:rPr>
          <w:lang w:val="en-US"/>
        </w:rPr>
        <w:tab/>
      </w:r>
      <w:r w:rsidR="00D07460" w:rsidRPr="00102440">
        <w:rPr>
          <w:lang w:val="en-US"/>
        </w:rPr>
        <w:tab/>
      </w:r>
      <w:r w:rsidR="00D07460" w:rsidRPr="00102440">
        <w:rPr>
          <w:lang w:val="en-US"/>
        </w:rPr>
        <w:tab/>
      </w:r>
      <w:r w:rsidR="00D07460" w:rsidRPr="00102440">
        <w:rPr>
          <w:lang w:val="en-US"/>
        </w:rPr>
        <w:tab/>
      </w:r>
      <w:r w:rsidR="00D07460" w:rsidRPr="00102440">
        <w:rPr>
          <w:lang w:val="en-US"/>
        </w:rPr>
        <w:tab/>
      </w:r>
      <w:r w:rsidR="00D07460" w:rsidRPr="00102440">
        <w:rPr>
          <w:lang w:val="en-US"/>
        </w:rPr>
        <w:tab/>
      </w:r>
      <w:r w:rsidR="00D07460" w:rsidRPr="00102440">
        <w:rPr>
          <w:lang w:val="en-US"/>
        </w:rPr>
        <w:tab/>
      </w:r>
      <w:r w:rsidR="00D07460" w:rsidRPr="00102440">
        <w:rPr>
          <w:lang w:val="en-US"/>
        </w:rPr>
        <w:tab/>
        <w:t>(11)</w:t>
      </w:r>
    </w:p>
    <w:p w14:paraId="7A1B2B5E" w14:textId="231C2600" w:rsidR="00290940" w:rsidRPr="00102440" w:rsidRDefault="00290940" w:rsidP="00290940">
      <w:pPr>
        <w:pStyle w:val="BodyJUST2CE"/>
        <w:rPr>
          <w:lang w:val="en-US"/>
        </w:rPr>
      </w:pPr>
      <w:r w:rsidRPr="00102440">
        <w:rPr>
          <w:lang w:val="en-US"/>
        </w:rPr>
        <w:t xml:space="preserve">where </w:t>
      </w:r>
      <m:oMath>
        <m:sSup>
          <m:sSupPr>
            <m:ctrlPr>
              <w:rPr>
                <w:rFonts w:ascii="Cambria Math" w:hAnsi="Cambria Math"/>
                <w:lang w:val="en-US"/>
              </w:rPr>
            </m:ctrlPr>
          </m:sSupPr>
          <m:e>
            <m:r>
              <m:rPr>
                <m:nor/>
              </m:rPr>
              <w:rPr>
                <w:lang w:val="en-US"/>
              </w:rPr>
              <m:t>p</m:t>
            </m:r>
          </m:e>
          <m:sup>
            <m:r>
              <w:rPr>
                <w:rFonts w:ascii="Cambria Math" w:hAnsi="Cambria Math"/>
                <w:lang w:val="en-US"/>
              </w:rPr>
              <m:t>z</m:t>
            </m:r>
          </m:sup>
        </m:sSup>
      </m:oMath>
      <w:r w:rsidRPr="00102440">
        <w:rPr>
          <w:lang w:val="en-US"/>
        </w:rPr>
        <w:t xml:space="preserve"> is the price vector and the subscript </w:t>
      </w:r>
      <w:r w:rsidR="001F2192" w:rsidRPr="00102440">
        <w:rPr>
          <w:lang w:val="en-US"/>
        </w:rPr>
        <w:t>‘</w:t>
      </w:r>
      <m:oMath>
        <m:r>
          <w:rPr>
            <w:rFonts w:ascii="Cambria Math" w:hAnsi="Cambria Math"/>
            <w:lang w:val="en-US"/>
          </w:rPr>
          <m:t>T</m:t>
        </m:r>
      </m:oMath>
      <w:r w:rsidR="001F2192" w:rsidRPr="00102440">
        <w:rPr>
          <w:lang w:val="en-US"/>
        </w:rPr>
        <w:t>’</w:t>
      </w:r>
      <w:r w:rsidRPr="00102440">
        <w:rPr>
          <w:lang w:val="en-US"/>
        </w:rPr>
        <w:t xml:space="preserve"> stands for the transpose of the matrix (hence </w:t>
      </w:r>
      <m:oMath>
        <m:sSup>
          <m:sSupPr>
            <m:ctrlPr>
              <w:rPr>
                <w:rFonts w:ascii="Cambria Math" w:hAnsi="Cambria Math"/>
                <w:lang w:val="en-US"/>
              </w:rPr>
            </m:ctrlPr>
          </m:sSupPr>
          <m:e>
            <m:r>
              <m:rPr>
                <m:nor/>
              </m:rPr>
              <w:rPr>
                <w:lang w:val="en-US"/>
              </w:rPr>
              <m:t>p</m:t>
            </m:r>
          </m:e>
          <m:sup>
            <m:r>
              <w:rPr>
                <w:rFonts w:ascii="Cambria Math" w:hAnsi="Cambria Math"/>
                <w:lang w:val="en-US"/>
              </w:rPr>
              <m:t>zT</m:t>
            </m:r>
          </m:sup>
        </m:sSup>
      </m:oMath>
      <w:r w:rsidRPr="00102440">
        <w:rPr>
          <w:lang w:val="en-US"/>
        </w:rPr>
        <w:t xml:space="preserve"> is a row vector).</w:t>
      </w:r>
    </w:p>
    <w:p w14:paraId="7F5BC049" w14:textId="77777777" w:rsidR="00290940" w:rsidRPr="00102440" w:rsidRDefault="00290940" w:rsidP="00290940">
      <w:pPr>
        <w:pStyle w:val="BodyJUST2CE"/>
        <w:rPr>
          <w:lang w:val="en-US"/>
        </w:rPr>
      </w:pPr>
      <w:r w:rsidRPr="00102440">
        <w:rPr>
          <w:lang w:val="en-US"/>
        </w:rPr>
        <w:t>The net income or value added for each domestic economy matches aggregate nominal demand for final products and services, net of VAT and tariffs:</w:t>
      </w:r>
    </w:p>
    <w:p w14:paraId="7DECBC8F" w14:textId="0DB098E4" w:rsidR="00290940" w:rsidRPr="00102440" w:rsidRDefault="00290940" w:rsidP="00290940">
      <w:pPr>
        <w:pStyle w:val="BodyJUST2CE"/>
        <w:rPr>
          <w:lang w:val="en-US"/>
        </w:rPr>
      </w:pPr>
      <m:oMath>
        <m:r>
          <w:rPr>
            <w:rFonts w:ascii="Cambria Math" w:hAnsi="Cambria Math"/>
            <w:lang w:val="en-US"/>
          </w:rPr>
          <m:t>Y</m:t>
        </m:r>
        <m:sSup>
          <m:sSupPr>
            <m:ctrlPr>
              <w:rPr>
                <w:rFonts w:ascii="Cambria Math" w:hAnsi="Cambria Math"/>
                <w:lang w:val="en-US"/>
              </w:rPr>
            </m:ctrlPr>
          </m:sSupPr>
          <m:e>
            <m:r>
              <w:rPr>
                <w:rFonts w:ascii="Cambria Math" w:hAnsi="Cambria Math"/>
                <w:lang w:val="en-US"/>
              </w:rPr>
              <m:t>N</m:t>
            </m:r>
          </m:e>
          <m:sup>
            <m:r>
              <w:rPr>
                <w:rFonts w:ascii="Cambria Math" w:hAnsi="Cambria Math"/>
                <w:lang w:val="en-US"/>
              </w:rPr>
              <m:t>z</m:t>
            </m:r>
          </m:sup>
        </m:sSup>
        <m:r>
          <m:rPr>
            <m:sty m:val="p"/>
          </m:rPr>
          <w:rPr>
            <w:rFonts w:ascii="Cambria Math" w:hAnsi="Cambria Math"/>
            <w:lang w:val="en-US"/>
          </w:rPr>
          <m:t>=</m:t>
        </m:r>
        <m:sSup>
          <m:sSupPr>
            <m:ctrlPr>
              <w:rPr>
                <w:rFonts w:ascii="Cambria Math" w:hAnsi="Cambria Math"/>
                <w:lang w:val="en-US"/>
              </w:rPr>
            </m:ctrlPr>
          </m:sSupPr>
          <m:e>
            <m:r>
              <w:rPr>
                <w:rFonts w:ascii="Cambria Math" w:hAnsi="Cambria Math"/>
                <w:lang w:val="en-US"/>
              </w:rPr>
              <m:t>c</m:t>
            </m:r>
          </m:e>
          <m:sup>
            <m:r>
              <w:rPr>
                <w:rFonts w:ascii="Cambria Math" w:hAnsi="Cambria Math"/>
                <w:lang w:val="en-US"/>
              </w:rPr>
              <m:t>z</m:t>
            </m:r>
          </m:sup>
        </m:sSup>
        <m:r>
          <m:rPr>
            <m:sty m:val="p"/>
          </m:rPr>
          <w:rPr>
            <w:rFonts w:ascii="Cambria Math" w:hAnsi="Cambria Math"/>
            <w:lang w:val="en-US"/>
          </w:rPr>
          <m:t>⋅</m:t>
        </m:r>
        <m:sSubSup>
          <m:sSubSupPr>
            <m:ctrlPr>
              <w:rPr>
                <w:rFonts w:ascii="Cambria Math" w:hAnsi="Cambria Math"/>
                <w:lang w:val="en-US"/>
              </w:rPr>
            </m:ctrlPr>
          </m:sSubSupPr>
          <m:e>
            <m:r>
              <w:rPr>
                <w:rFonts w:ascii="Cambria Math" w:hAnsi="Cambria Math"/>
                <w:lang w:val="en-US"/>
              </w:rPr>
              <m:t>p</m:t>
            </m:r>
          </m:e>
          <m:sub>
            <m:r>
              <w:rPr>
                <w:rFonts w:ascii="Cambria Math" w:hAnsi="Cambria Math"/>
                <w:lang w:val="en-US"/>
              </w:rPr>
              <m:t>A</m:t>
            </m:r>
          </m:sub>
          <m:sup>
            <m:r>
              <w:rPr>
                <w:rFonts w:ascii="Cambria Math" w:hAnsi="Cambria Math"/>
                <w:lang w:val="en-US"/>
              </w:rPr>
              <m:t>z</m:t>
            </m:r>
          </m:sup>
        </m:sSubSup>
        <m:r>
          <m:rPr>
            <m:sty m:val="p"/>
          </m:rPr>
          <w:rPr>
            <w:rFonts w:ascii="Cambria Math" w:hAnsi="Cambria Math"/>
            <w:lang w:val="en-US"/>
          </w:rPr>
          <m:t>+</m:t>
        </m:r>
        <m:sSubSup>
          <m:sSubSupPr>
            <m:ctrlPr>
              <w:rPr>
                <w:rFonts w:ascii="Cambria Math" w:hAnsi="Cambria Math"/>
                <w:lang w:val="en-US"/>
              </w:rPr>
            </m:ctrlPr>
          </m:sSubSupPr>
          <m:e>
            <m:r>
              <w:rPr>
                <w:rFonts w:ascii="Cambria Math" w:hAnsi="Cambria Math"/>
                <w:lang w:val="en-US"/>
              </w:rPr>
              <m:t>i</m:t>
            </m:r>
          </m:e>
          <m:sub>
            <m:r>
              <w:rPr>
                <w:rFonts w:ascii="Cambria Math" w:hAnsi="Cambria Math"/>
                <w:lang w:val="en-US"/>
              </w:rPr>
              <m:t>d</m:t>
            </m:r>
          </m:sub>
          <m:sup>
            <m:r>
              <w:rPr>
                <w:rFonts w:ascii="Cambria Math" w:hAnsi="Cambria Math"/>
                <w:lang w:val="en-US"/>
              </w:rPr>
              <m:t>z</m:t>
            </m:r>
          </m:sup>
        </m:sSubSup>
        <m:r>
          <m:rPr>
            <m:sty m:val="p"/>
          </m:rPr>
          <w:rPr>
            <w:rFonts w:ascii="Cambria Math" w:hAnsi="Cambria Math"/>
            <w:lang w:val="en-US"/>
          </w:rPr>
          <m:t>⋅</m:t>
        </m:r>
        <m:sSubSup>
          <m:sSubSupPr>
            <m:ctrlPr>
              <w:rPr>
                <w:rFonts w:ascii="Cambria Math" w:hAnsi="Cambria Math"/>
                <w:lang w:val="en-US"/>
              </w:rPr>
            </m:ctrlPr>
          </m:sSubSupPr>
          <m:e>
            <m:r>
              <w:rPr>
                <w:rFonts w:ascii="Cambria Math" w:hAnsi="Cambria Math"/>
                <w:lang w:val="en-US"/>
              </w:rPr>
              <m:t>p</m:t>
            </m:r>
          </m:e>
          <m:sub>
            <m:r>
              <w:rPr>
                <w:rFonts w:ascii="Cambria Math" w:hAnsi="Cambria Math"/>
                <w:lang w:val="en-US"/>
              </w:rPr>
              <m:t>I</m:t>
            </m:r>
          </m:sub>
          <m:sup>
            <m:r>
              <w:rPr>
                <w:rFonts w:ascii="Cambria Math" w:hAnsi="Cambria Math"/>
                <w:lang w:val="en-US"/>
              </w:rPr>
              <m:t>z</m:t>
            </m:r>
          </m:sup>
        </m:sSubSup>
        <m:r>
          <m:rPr>
            <m:sty m:val="p"/>
          </m:rPr>
          <w:rPr>
            <w:rFonts w:ascii="Cambria Math" w:hAnsi="Cambria Math"/>
            <w:lang w:val="en-US"/>
          </w:rPr>
          <m:t>+</m:t>
        </m:r>
        <m:r>
          <w:rPr>
            <w:rFonts w:ascii="Cambria Math" w:hAnsi="Cambria Math"/>
            <w:lang w:val="en-US"/>
          </w:rPr>
          <m:t>go</m:t>
        </m:r>
        <m:sSup>
          <m:sSupPr>
            <m:ctrlPr>
              <w:rPr>
                <w:rFonts w:ascii="Cambria Math" w:hAnsi="Cambria Math"/>
                <w:lang w:val="en-US"/>
              </w:rPr>
            </m:ctrlPr>
          </m:sSupPr>
          <m:e>
            <m:r>
              <w:rPr>
                <w:rFonts w:ascii="Cambria Math" w:hAnsi="Cambria Math"/>
                <w:lang w:val="en-US"/>
              </w:rPr>
              <m:t>v</m:t>
            </m:r>
          </m:e>
          <m:sup>
            <m:r>
              <w:rPr>
                <w:rFonts w:ascii="Cambria Math" w:hAnsi="Cambria Math"/>
                <w:lang w:val="en-US"/>
              </w:rPr>
              <m:t>z</m:t>
            </m:r>
          </m:sup>
        </m:sSup>
        <m:r>
          <m:rPr>
            <m:sty m:val="p"/>
          </m:rPr>
          <w:rPr>
            <w:rFonts w:ascii="Cambria Math" w:hAnsi="Cambria Math"/>
            <w:lang w:val="en-US"/>
          </w:rPr>
          <m:t>⋅</m:t>
        </m:r>
        <m:sSubSup>
          <m:sSubSupPr>
            <m:ctrlPr>
              <w:rPr>
                <w:rFonts w:ascii="Cambria Math" w:hAnsi="Cambria Math"/>
                <w:lang w:val="en-US"/>
              </w:rPr>
            </m:ctrlPr>
          </m:sSubSupPr>
          <m:e>
            <m:r>
              <w:rPr>
                <w:rFonts w:ascii="Cambria Math" w:hAnsi="Cambria Math"/>
                <w:lang w:val="en-US"/>
              </w:rPr>
              <m:t>p</m:t>
            </m:r>
          </m:e>
          <m:sub>
            <m:r>
              <w:rPr>
                <w:rFonts w:ascii="Cambria Math" w:hAnsi="Cambria Math"/>
                <w:lang w:val="en-US"/>
              </w:rPr>
              <m:t>G</m:t>
            </m:r>
          </m:sub>
          <m:sup>
            <m:r>
              <w:rPr>
                <w:rFonts w:ascii="Cambria Math" w:hAnsi="Cambria Math"/>
                <w:lang w:val="en-US"/>
              </w:rPr>
              <m:t>z</m:t>
            </m:r>
          </m:sup>
        </m:sSubSup>
        <m:r>
          <m:rPr>
            <m:sty m:val="p"/>
          </m:rPr>
          <w:rPr>
            <w:rFonts w:ascii="Cambria Math" w:hAnsi="Cambria Math"/>
            <w:lang w:val="en-US"/>
          </w:rPr>
          <m:t>+</m:t>
        </m:r>
        <m:r>
          <w:rPr>
            <w:rFonts w:ascii="Cambria Math" w:hAnsi="Cambria Math"/>
            <w:lang w:val="en-US"/>
          </w:rPr>
          <m:t>EX</m:t>
        </m:r>
        <m:sSup>
          <m:sSupPr>
            <m:ctrlPr>
              <w:rPr>
                <w:rFonts w:ascii="Cambria Math" w:hAnsi="Cambria Math"/>
                <w:lang w:val="en-US"/>
              </w:rPr>
            </m:ctrlPr>
          </m:sSupPr>
          <m:e>
            <m:r>
              <w:rPr>
                <w:rFonts w:ascii="Cambria Math" w:hAnsi="Cambria Math"/>
                <w:lang w:val="en-US"/>
              </w:rPr>
              <m:t>P</m:t>
            </m:r>
          </m:e>
          <m:sup>
            <m:r>
              <w:rPr>
                <w:rFonts w:ascii="Cambria Math" w:hAnsi="Cambria Math"/>
                <w:lang w:val="en-US"/>
              </w:rPr>
              <m:t>z</m:t>
            </m:r>
          </m:sup>
        </m:sSup>
        <m:r>
          <m:rPr>
            <m:sty m:val="p"/>
          </m:rPr>
          <w:rPr>
            <w:rFonts w:ascii="Cambria Math" w:hAnsi="Cambria Math"/>
            <w:lang w:val="en-US"/>
          </w:rPr>
          <m:t>-</m:t>
        </m:r>
        <m:r>
          <w:rPr>
            <w:rFonts w:ascii="Cambria Math" w:hAnsi="Cambria Math"/>
            <w:lang w:val="en-US"/>
          </w:rPr>
          <m:t>IM</m:t>
        </m:r>
        <m:sSup>
          <m:sSupPr>
            <m:ctrlPr>
              <w:rPr>
                <w:rFonts w:ascii="Cambria Math" w:hAnsi="Cambria Math"/>
                <w:lang w:val="en-US"/>
              </w:rPr>
            </m:ctrlPr>
          </m:sSupPr>
          <m:e>
            <m:r>
              <w:rPr>
                <w:rFonts w:ascii="Cambria Math" w:hAnsi="Cambria Math"/>
                <w:lang w:val="en-US"/>
              </w:rPr>
              <m:t>P</m:t>
            </m:r>
          </m:e>
          <m:sup>
            <m:r>
              <w:rPr>
                <w:rFonts w:ascii="Cambria Math" w:hAnsi="Cambria Math"/>
                <w:lang w:val="en-US"/>
              </w:rPr>
              <m:t>z</m:t>
            </m:r>
          </m:sup>
        </m:sSup>
        <m:r>
          <m:rPr>
            <m:sty m:val="p"/>
          </m:rPr>
          <w:rPr>
            <w:rFonts w:ascii="Cambria Math" w:hAnsi="Cambria Math"/>
            <w:lang w:val="en-US"/>
          </w:rPr>
          <m:t>-</m:t>
        </m:r>
        <m:r>
          <w:rPr>
            <w:rFonts w:ascii="Cambria Math" w:hAnsi="Cambria Math"/>
            <w:lang w:val="en-US"/>
          </w:rPr>
          <m:t>VA</m:t>
        </m:r>
        <m:sSup>
          <m:sSupPr>
            <m:ctrlPr>
              <w:rPr>
                <w:rFonts w:ascii="Cambria Math" w:hAnsi="Cambria Math"/>
                <w:lang w:val="en-US"/>
              </w:rPr>
            </m:ctrlPr>
          </m:sSupPr>
          <m:e>
            <m:r>
              <w:rPr>
                <w:rFonts w:ascii="Cambria Math" w:hAnsi="Cambria Math"/>
                <w:lang w:val="en-US"/>
              </w:rPr>
              <m:t>T</m:t>
            </m:r>
          </m:e>
          <m:sup>
            <m:r>
              <w:rPr>
                <w:rFonts w:ascii="Cambria Math" w:hAnsi="Cambria Math"/>
                <w:lang w:val="en-US"/>
              </w:rPr>
              <m:t>z</m:t>
            </m:r>
          </m:sup>
        </m:sSup>
        <m:r>
          <m:rPr>
            <m:sty m:val="p"/>
          </m:rPr>
          <w:rPr>
            <w:rFonts w:ascii="Cambria Math" w:hAnsi="Cambria Math"/>
            <w:lang w:val="en-US"/>
          </w:rPr>
          <m:t>-</m:t>
        </m:r>
        <m:r>
          <w:rPr>
            <w:rFonts w:ascii="Cambria Math" w:hAnsi="Cambria Math"/>
            <w:lang w:val="en-US"/>
          </w:rPr>
          <m:t>TA</m:t>
        </m:r>
        <m:sSup>
          <m:sSupPr>
            <m:ctrlPr>
              <w:rPr>
                <w:rFonts w:ascii="Cambria Math" w:hAnsi="Cambria Math"/>
                <w:lang w:val="en-US"/>
              </w:rPr>
            </m:ctrlPr>
          </m:sSupPr>
          <m:e>
            <m:r>
              <w:rPr>
                <w:rFonts w:ascii="Cambria Math" w:hAnsi="Cambria Math"/>
                <w:lang w:val="en-US"/>
              </w:rPr>
              <m:t>R</m:t>
            </m:r>
          </m:e>
          <m:sup>
            <m:r>
              <w:rPr>
                <w:rFonts w:ascii="Cambria Math" w:hAnsi="Cambria Math"/>
                <w:lang w:val="en-US"/>
              </w:rPr>
              <m:t>z</m:t>
            </m:r>
          </m:sup>
        </m:sSup>
      </m:oMath>
      <w:r w:rsidR="00D07460" w:rsidRPr="00102440">
        <w:rPr>
          <w:lang w:val="en-US"/>
        </w:rPr>
        <w:tab/>
      </w:r>
      <w:r w:rsidR="00D07460" w:rsidRPr="00102440">
        <w:rPr>
          <w:lang w:val="en-US"/>
        </w:rPr>
        <w:tab/>
      </w:r>
      <w:r w:rsidR="00D07460" w:rsidRPr="00102440">
        <w:rPr>
          <w:lang w:val="en-US"/>
        </w:rPr>
        <w:tab/>
      </w:r>
      <w:r w:rsidR="00D07460" w:rsidRPr="00102440">
        <w:rPr>
          <w:lang w:val="en-US"/>
        </w:rPr>
        <w:tab/>
      </w:r>
      <w:r w:rsidR="00D07460" w:rsidRPr="00102440">
        <w:rPr>
          <w:lang w:val="en-US"/>
        </w:rPr>
        <w:tab/>
        <w:t>(12)</w:t>
      </w:r>
    </w:p>
    <w:p w14:paraId="7E0AA684" w14:textId="580B2D95" w:rsidR="00290940" w:rsidRPr="00102440" w:rsidRDefault="00290940" w:rsidP="00290940">
      <w:pPr>
        <w:pStyle w:val="BodyJUST2CE"/>
        <w:rPr>
          <w:lang w:val="en-US"/>
        </w:rPr>
      </w:pPr>
      <w:r w:rsidRPr="00102440">
        <w:rPr>
          <w:lang w:val="en-US"/>
        </w:rPr>
        <w:t xml:space="preserve">where </w:t>
      </w:r>
      <m:oMath>
        <m:sSubSup>
          <m:sSubSupPr>
            <m:ctrlPr>
              <w:rPr>
                <w:rFonts w:ascii="Cambria Math" w:hAnsi="Cambria Math"/>
                <w:lang w:val="en-US"/>
              </w:rPr>
            </m:ctrlPr>
          </m:sSubSupPr>
          <m:e>
            <m:r>
              <w:rPr>
                <w:rFonts w:ascii="Cambria Math" w:hAnsi="Cambria Math"/>
                <w:lang w:val="en-US"/>
              </w:rPr>
              <m:t>p</m:t>
            </m:r>
          </m:e>
          <m:sub>
            <m:r>
              <w:rPr>
                <w:rFonts w:ascii="Cambria Math" w:hAnsi="Cambria Math"/>
                <w:lang w:val="en-US"/>
              </w:rPr>
              <m:t>I</m:t>
            </m:r>
          </m:sub>
          <m:sup>
            <m:r>
              <w:rPr>
                <w:rFonts w:ascii="Cambria Math" w:hAnsi="Cambria Math"/>
                <w:lang w:val="en-US"/>
              </w:rPr>
              <m:t>z</m:t>
            </m:r>
          </m:sup>
        </m:sSubSup>
      </m:oMath>
      <w:r w:rsidRPr="00102440">
        <w:rPr>
          <w:lang w:val="en-US"/>
        </w:rPr>
        <w:t xml:space="preserve"> is an investment price index, </w:t>
      </w:r>
      <m:oMath>
        <m:sSubSup>
          <m:sSubSupPr>
            <m:ctrlPr>
              <w:rPr>
                <w:rFonts w:ascii="Cambria Math" w:hAnsi="Cambria Math"/>
                <w:lang w:val="en-US"/>
              </w:rPr>
            </m:ctrlPr>
          </m:sSubSupPr>
          <m:e>
            <m:r>
              <w:rPr>
                <w:rFonts w:ascii="Cambria Math" w:hAnsi="Cambria Math"/>
                <w:lang w:val="en-US"/>
              </w:rPr>
              <m:t>p</m:t>
            </m:r>
          </m:e>
          <m:sub>
            <m:r>
              <w:rPr>
                <w:rFonts w:ascii="Cambria Math" w:hAnsi="Cambria Math"/>
                <w:lang w:val="en-US"/>
              </w:rPr>
              <m:t>G</m:t>
            </m:r>
          </m:sub>
          <m:sup>
            <m:r>
              <w:rPr>
                <w:rFonts w:ascii="Cambria Math" w:hAnsi="Cambria Math"/>
                <w:lang w:val="en-US"/>
              </w:rPr>
              <m:t>z</m:t>
            </m:r>
          </m:sup>
        </m:sSubSup>
      </m:oMath>
      <w:r w:rsidRPr="00102440">
        <w:rPr>
          <w:lang w:val="en-US"/>
        </w:rPr>
        <w:t xml:space="preserve"> is a government spending price index,</w:t>
      </w:r>
      <w:r w:rsidRPr="00102440">
        <w:rPr>
          <w:vertAlign w:val="superscript"/>
          <w:lang w:val="en-US"/>
        </w:rPr>
        <w:footnoteReference w:id="15"/>
      </w:r>
      <w:r w:rsidRPr="00102440">
        <w:rPr>
          <w:lang w:val="en-US"/>
        </w:rPr>
        <w:t xml:space="preserve"> </w:t>
      </w:r>
      <m:oMath>
        <m:r>
          <w:rPr>
            <w:rFonts w:ascii="Cambria Math" w:hAnsi="Cambria Math"/>
            <w:lang w:val="en-US"/>
          </w:rPr>
          <m:t>EX</m:t>
        </m:r>
        <m:sSup>
          <m:sSupPr>
            <m:ctrlPr>
              <w:rPr>
                <w:rFonts w:ascii="Cambria Math" w:hAnsi="Cambria Math"/>
                <w:lang w:val="en-US"/>
              </w:rPr>
            </m:ctrlPr>
          </m:sSupPr>
          <m:e>
            <m:r>
              <w:rPr>
                <w:rFonts w:ascii="Cambria Math" w:hAnsi="Cambria Math"/>
                <w:lang w:val="en-US"/>
              </w:rPr>
              <m:t>P</m:t>
            </m:r>
          </m:e>
          <m:sup>
            <m:r>
              <w:rPr>
                <w:rFonts w:ascii="Cambria Math" w:hAnsi="Cambria Math"/>
                <w:lang w:val="en-US"/>
              </w:rPr>
              <m:t>z</m:t>
            </m:r>
          </m:sup>
        </m:sSup>
      </m:oMath>
      <w:r w:rsidRPr="00102440">
        <w:rPr>
          <w:lang w:val="en-US"/>
        </w:rPr>
        <w:t xml:space="preserve"> is nominal export, </w:t>
      </w:r>
      <m:oMath>
        <m:r>
          <w:rPr>
            <w:rFonts w:ascii="Cambria Math" w:hAnsi="Cambria Math"/>
            <w:lang w:val="en-US"/>
          </w:rPr>
          <m:t>IM</m:t>
        </m:r>
        <m:sSup>
          <m:sSupPr>
            <m:ctrlPr>
              <w:rPr>
                <w:rFonts w:ascii="Cambria Math" w:hAnsi="Cambria Math"/>
                <w:lang w:val="en-US"/>
              </w:rPr>
            </m:ctrlPr>
          </m:sSupPr>
          <m:e>
            <m:r>
              <w:rPr>
                <w:rFonts w:ascii="Cambria Math" w:hAnsi="Cambria Math"/>
                <w:lang w:val="en-US"/>
              </w:rPr>
              <m:t>P</m:t>
            </m:r>
          </m:e>
          <m:sup>
            <m:r>
              <w:rPr>
                <w:rFonts w:ascii="Cambria Math" w:hAnsi="Cambria Math"/>
                <w:lang w:val="en-US"/>
              </w:rPr>
              <m:t>z</m:t>
            </m:r>
          </m:sup>
        </m:sSup>
      </m:oMath>
      <w:r w:rsidRPr="00102440">
        <w:rPr>
          <w:lang w:val="en-US"/>
        </w:rPr>
        <w:t xml:space="preserve"> is nominal import, </w:t>
      </w:r>
      <m:oMath>
        <m:r>
          <w:rPr>
            <w:rFonts w:ascii="Cambria Math" w:hAnsi="Cambria Math"/>
            <w:lang w:val="en-US"/>
          </w:rPr>
          <m:t>VA</m:t>
        </m:r>
        <m:sSup>
          <m:sSupPr>
            <m:ctrlPr>
              <w:rPr>
                <w:rFonts w:ascii="Cambria Math" w:hAnsi="Cambria Math"/>
                <w:lang w:val="en-US"/>
              </w:rPr>
            </m:ctrlPr>
          </m:sSupPr>
          <m:e>
            <m:r>
              <w:rPr>
                <w:rFonts w:ascii="Cambria Math" w:hAnsi="Cambria Math"/>
                <w:lang w:val="en-US"/>
              </w:rPr>
              <m:t>T</m:t>
            </m:r>
          </m:e>
          <m:sup>
            <m:r>
              <w:rPr>
                <w:rFonts w:ascii="Cambria Math" w:hAnsi="Cambria Math"/>
                <w:lang w:val="en-US"/>
              </w:rPr>
              <m:t>z</m:t>
            </m:r>
          </m:sup>
        </m:sSup>
      </m:oMath>
      <w:r w:rsidRPr="00102440">
        <w:rPr>
          <w:lang w:val="en-US"/>
        </w:rPr>
        <w:t xml:space="preserve"> is VAT revenues, and </w:t>
      </w:r>
      <m:oMath>
        <m:r>
          <w:rPr>
            <w:rFonts w:ascii="Cambria Math" w:hAnsi="Cambria Math"/>
            <w:lang w:val="en-US"/>
          </w:rPr>
          <m:t>TA</m:t>
        </m:r>
        <m:sSup>
          <m:sSupPr>
            <m:ctrlPr>
              <w:rPr>
                <w:rFonts w:ascii="Cambria Math" w:hAnsi="Cambria Math"/>
                <w:lang w:val="en-US"/>
              </w:rPr>
            </m:ctrlPr>
          </m:sSupPr>
          <m:e>
            <m:r>
              <w:rPr>
                <w:rFonts w:ascii="Cambria Math" w:hAnsi="Cambria Math"/>
                <w:lang w:val="en-US"/>
              </w:rPr>
              <m:t>R</m:t>
            </m:r>
          </m:e>
          <m:sup>
            <m:r>
              <w:rPr>
                <w:rFonts w:ascii="Cambria Math" w:hAnsi="Cambria Math"/>
                <w:lang w:val="en-US"/>
              </w:rPr>
              <m:t>z</m:t>
            </m:r>
          </m:sup>
        </m:sSup>
      </m:oMath>
      <w:r w:rsidRPr="00102440">
        <w:rPr>
          <w:lang w:val="en-US"/>
        </w:rPr>
        <w:t xml:space="preserve"> is tariff revenues.</w:t>
      </w:r>
    </w:p>
    <w:p w14:paraId="79A31DCC" w14:textId="77777777" w:rsidR="00290940" w:rsidRPr="00102440" w:rsidRDefault="00290940" w:rsidP="00290940">
      <w:pPr>
        <w:pStyle w:val="BodyJUST2CE"/>
        <w:rPr>
          <w:lang w:val="en-US"/>
        </w:rPr>
      </w:pPr>
      <w:r w:rsidRPr="00102440">
        <w:rPr>
          <w:lang w:val="en-US"/>
        </w:rPr>
        <w:t>Total corporate profit in each area is:</w:t>
      </w:r>
    </w:p>
    <w:p w14:paraId="01BB0117" w14:textId="3724140B" w:rsidR="00290940" w:rsidRPr="00102440" w:rsidRDefault="00290940" w:rsidP="00290940">
      <w:pPr>
        <w:pStyle w:val="BodyJUST2CE"/>
        <w:rPr>
          <w:lang w:val="en-US"/>
        </w:rPr>
      </w:pPr>
      <m:oMath>
        <m:r>
          <w:rPr>
            <w:rFonts w:ascii="Cambria Math" w:hAnsi="Cambria Math"/>
            <w:lang w:val="en-US"/>
          </w:rPr>
          <m:t>F</m:t>
        </m:r>
        <m:sSup>
          <m:sSupPr>
            <m:ctrlPr>
              <w:rPr>
                <w:rFonts w:ascii="Cambria Math" w:hAnsi="Cambria Math"/>
                <w:lang w:val="en-US"/>
              </w:rPr>
            </m:ctrlPr>
          </m:sSupPr>
          <m:e>
            <m:r>
              <w:rPr>
                <w:rFonts w:ascii="Cambria Math" w:hAnsi="Cambria Math"/>
                <w:lang w:val="en-US"/>
              </w:rPr>
              <m:t>F</m:t>
            </m:r>
          </m:e>
          <m:sup>
            <m:r>
              <w:rPr>
                <w:rFonts w:ascii="Cambria Math" w:hAnsi="Cambria Math"/>
                <w:lang w:val="en-US"/>
              </w:rPr>
              <m:t>z</m:t>
            </m:r>
          </m:sup>
        </m:sSup>
        <m:r>
          <m:rPr>
            <m:sty m:val="p"/>
          </m:rPr>
          <w:rPr>
            <w:rFonts w:ascii="Cambria Math" w:hAnsi="Cambria Math"/>
            <w:lang w:val="en-US"/>
          </w:rPr>
          <m:t>=</m:t>
        </m:r>
        <m:r>
          <w:rPr>
            <w:rFonts w:ascii="Cambria Math" w:hAnsi="Cambria Math"/>
            <w:lang w:val="en-US"/>
          </w:rPr>
          <m:t>Y</m:t>
        </m:r>
        <m:sSup>
          <m:sSupPr>
            <m:ctrlPr>
              <w:rPr>
                <w:rFonts w:ascii="Cambria Math" w:hAnsi="Cambria Math"/>
                <w:lang w:val="en-US"/>
              </w:rPr>
            </m:ctrlPr>
          </m:sSupPr>
          <m:e>
            <m:r>
              <w:rPr>
                <w:rFonts w:ascii="Cambria Math" w:hAnsi="Cambria Math"/>
                <w:lang w:val="en-US"/>
              </w:rPr>
              <m:t>N</m:t>
            </m:r>
          </m:e>
          <m:sup>
            <m:r>
              <w:rPr>
                <w:rFonts w:ascii="Cambria Math" w:hAnsi="Cambria Math"/>
                <w:lang w:val="en-US"/>
              </w:rPr>
              <m:t>z</m:t>
            </m:r>
          </m:sup>
        </m:sSup>
        <m:r>
          <m:rPr>
            <m:sty m:val="p"/>
          </m:rPr>
          <w:rPr>
            <w:rFonts w:ascii="Cambria Math" w:hAnsi="Cambria Math"/>
            <w:lang w:val="en-US"/>
          </w:rPr>
          <m:t>-</m:t>
        </m:r>
        <m:r>
          <w:rPr>
            <w:rFonts w:ascii="Cambria Math" w:hAnsi="Cambria Math"/>
            <w:lang w:val="en-US"/>
          </w:rPr>
          <m:t>W</m:t>
        </m:r>
        <m:sSup>
          <m:sSupPr>
            <m:ctrlPr>
              <w:rPr>
                <w:rFonts w:ascii="Cambria Math" w:hAnsi="Cambria Math"/>
                <w:lang w:val="en-US"/>
              </w:rPr>
            </m:ctrlPr>
          </m:sSupPr>
          <m:e>
            <m:r>
              <w:rPr>
                <w:rFonts w:ascii="Cambria Math" w:hAnsi="Cambria Math"/>
                <w:lang w:val="en-US"/>
              </w:rPr>
              <m:t>B</m:t>
            </m:r>
          </m:e>
          <m:sup>
            <m:r>
              <w:rPr>
                <w:rFonts w:ascii="Cambria Math" w:hAnsi="Cambria Math"/>
                <w:lang w:val="en-US"/>
              </w:rPr>
              <m:t>z</m:t>
            </m:r>
          </m:sup>
        </m:sSup>
        <m:r>
          <m:rPr>
            <m:sty m:val="p"/>
          </m:rPr>
          <w:rPr>
            <w:rFonts w:ascii="Cambria Math" w:hAnsi="Cambria Math"/>
            <w:lang w:val="en-US"/>
          </w:rPr>
          <m:t>-</m:t>
        </m:r>
        <m:sSubSup>
          <m:sSubSupPr>
            <m:ctrlPr>
              <w:rPr>
                <w:rFonts w:ascii="Cambria Math" w:hAnsi="Cambria Math"/>
                <w:lang w:val="en-US"/>
              </w:rPr>
            </m:ctrlPr>
          </m:sSubSupPr>
          <m:e>
            <m:r>
              <w:rPr>
                <w:rFonts w:ascii="Cambria Math" w:hAnsi="Cambria Math"/>
                <w:lang w:val="en-US"/>
              </w:rPr>
              <m:t>r</m:t>
            </m:r>
          </m:e>
          <m:sub>
            <m:r>
              <w:rPr>
                <w:rFonts w:ascii="Cambria Math" w:hAnsi="Cambria Math"/>
                <w:lang w:val="en-US"/>
              </w:rPr>
              <m:t>l</m:t>
            </m:r>
            <m:r>
              <m:rPr>
                <m:sty m:val="p"/>
              </m:rPr>
              <w:rPr>
                <w:rFonts w:ascii="Cambria Math" w:hAnsi="Cambria Math"/>
                <w:lang w:val="en-US"/>
              </w:rPr>
              <m:t>,-</m:t>
            </m:r>
            <m:r>
              <w:rPr>
                <w:rFonts w:ascii="Cambria Math" w:hAnsi="Cambria Math"/>
                <w:lang w:val="en-US"/>
              </w:rPr>
              <m:t>1</m:t>
            </m:r>
          </m:sub>
          <m:sup>
            <m:r>
              <w:rPr>
                <w:rFonts w:ascii="Cambria Math" w:hAnsi="Cambria Math"/>
                <w:lang w:val="en-US"/>
              </w:rPr>
              <m:t>z</m:t>
            </m:r>
          </m:sup>
        </m:sSubSup>
        <m:r>
          <m:rPr>
            <m:sty m:val="p"/>
          </m:rPr>
          <w:rPr>
            <w:rFonts w:ascii="Cambria Math" w:hAnsi="Cambria Math"/>
            <w:lang w:val="en-US"/>
          </w:rPr>
          <m:t>⋅</m:t>
        </m:r>
        <m:sSubSup>
          <m:sSubSupPr>
            <m:ctrlPr>
              <w:rPr>
                <w:rFonts w:ascii="Cambria Math" w:hAnsi="Cambria Math"/>
                <w:lang w:val="en-US"/>
              </w:rPr>
            </m:ctrlPr>
          </m:sSubSupPr>
          <m:e>
            <m:r>
              <w:rPr>
                <w:rFonts w:ascii="Cambria Math" w:hAnsi="Cambria Math"/>
                <w:lang w:val="en-US"/>
              </w:rPr>
              <m:t>L</m:t>
            </m:r>
          </m:e>
          <m:sub>
            <m:r>
              <w:rPr>
                <w:rFonts w:ascii="Cambria Math" w:hAnsi="Cambria Math"/>
                <w:lang w:val="en-US"/>
              </w:rPr>
              <m:t>F</m:t>
            </m:r>
            <m:r>
              <m:rPr>
                <m:sty m:val="p"/>
              </m:rPr>
              <w:rPr>
                <w:rFonts w:ascii="Cambria Math" w:hAnsi="Cambria Math"/>
                <w:lang w:val="en-US"/>
              </w:rPr>
              <m:t>,-</m:t>
            </m:r>
            <m:r>
              <w:rPr>
                <w:rFonts w:ascii="Cambria Math" w:hAnsi="Cambria Math"/>
                <w:lang w:val="en-US"/>
              </w:rPr>
              <m:t>1</m:t>
            </m:r>
          </m:sub>
          <m:sup>
            <m:r>
              <w:rPr>
                <w:rFonts w:ascii="Cambria Math" w:hAnsi="Cambria Math"/>
                <w:lang w:val="en-US"/>
              </w:rPr>
              <m:t>z</m:t>
            </m:r>
          </m:sup>
        </m:sSubSup>
        <m:r>
          <m:rPr>
            <m:sty m:val="p"/>
          </m:rPr>
          <w:rPr>
            <w:rFonts w:ascii="Cambria Math" w:hAnsi="Cambria Math"/>
            <w:lang w:val="en-US"/>
          </w:rPr>
          <m:t>-</m:t>
        </m:r>
        <m:r>
          <w:rPr>
            <w:rFonts w:ascii="Cambria Math" w:hAnsi="Cambria Math"/>
            <w:lang w:val="en-US"/>
          </w:rPr>
          <m:t>A</m:t>
        </m:r>
        <m:sSup>
          <m:sSupPr>
            <m:ctrlPr>
              <w:rPr>
                <w:rFonts w:ascii="Cambria Math" w:hAnsi="Cambria Math"/>
                <w:lang w:val="en-US"/>
              </w:rPr>
            </m:ctrlPr>
          </m:sSupPr>
          <m:e>
            <m:r>
              <w:rPr>
                <w:rFonts w:ascii="Cambria Math" w:hAnsi="Cambria Math"/>
                <w:lang w:val="en-US"/>
              </w:rPr>
              <m:t>F</m:t>
            </m:r>
          </m:e>
          <m:sup>
            <m:r>
              <w:rPr>
                <w:rFonts w:ascii="Cambria Math" w:hAnsi="Cambria Math"/>
                <w:lang w:val="en-US"/>
              </w:rPr>
              <m:t>z</m:t>
            </m:r>
          </m:sup>
        </m:sSup>
      </m:oMath>
      <w:r w:rsidR="00D07460" w:rsidRPr="00102440">
        <w:rPr>
          <w:lang w:val="en-US"/>
        </w:rPr>
        <w:tab/>
      </w:r>
      <w:r w:rsidR="00D07460" w:rsidRPr="00102440">
        <w:rPr>
          <w:lang w:val="en-US"/>
        </w:rPr>
        <w:tab/>
      </w:r>
      <w:r w:rsidR="00D07460" w:rsidRPr="00102440">
        <w:rPr>
          <w:lang w:val="en-US"/>
        </w:rPr>
        <w:tab/>
      </w:r>
      <w:r w:rsidR="00D07460" w:rsidRPr="00102440">
        <w:rPr>
          <w:lang w:val="en-US"/>
        </w:rPr>
        <w:tab/>
      </w:r>
      <w:r w:rsidR="00D07460" w:rsidRPr="00102440">
        <w:rPr>
          <w:lang w:val="en-US"/>
        </w:rPr>
        <w:tab/>
      </w:r>
      <w:r w:rsidR="00D07460" w:rsidRPr="00102440">
        <w:rPr>
          <w:lang w:val="en-US"/>
        </w:rPr>
        <w:tab/>
      </w:r>
      <w:r w:rsidR="00D07460" w:rsidRPr="00102440">
        <w:rPr>
          <w:lang w:val="en-US"/>
        </w:rPr>
        <w:tab/>
      </w:r>
      <w:r w:rsidR="00D07460" w:rsidRPr="00102440">
        <w:rPr>
          <w:lang w:val="en-US"/>
        </w:rPr>
        <w:tab/>
        <w:t>(13)</w:t>
      </w:r>
    </w:p>
    <w:p w14:paraId="7E258B12" w14:textId="15F511A5" w:rsidR="00290940" w:rsidRPr="00102440" w:rsidRDefault="00290940" w:rsidP="00290940">
      <w:pPr>
        <w:pStyle w:val="BodyJUST2CE"/>
        <w:rPr>
          <w:lang w:val="en-US"/>
        </w:rPr>
      </w:pPr>
      <w:r w:rsidRPr="00102440">
        <w:rPr>
          <w:lang w:val="en-US"/>
        </w:rPr>
        <w:t xml:space="preserve">where </w:t>
      </w:r>
      <m:oMath>
        <m:sSubSup>
          <m:sSubSupPr>
            <m:ctrlPr>
              <w:rPr>
                <w:rFonts w:ascii="Cambria Math" w:hAnsi="Cambria Math"/>
                <w:lang w:val="en-US"/>
              </w:rPr>
            </m:ctrlPr>
          </m:sSubSupPr>
          <m:e>
            <m:r>
              <w:rPr>
                <w:rFonts w:ascii="Cambria Math" w:hAnsi="Cambria Math"/>
                <w:lang w:val="en-US"/>
              </w:rPr>
              <m:t>r</m:t>
            </m:r>
          </m:e>
          <m:sub>
            <m:r>
              <w:rPr>
                <w:rFonts w:ascii="Cambria Math" w:hAnsi="Cambria Math"/>
                <w:lang w:val="en-US"/>
              </w:rPr>
              <m:t>l</m:t>
            </m:r>
          </m:sub>
          <m:sup>
            <m:r>
              <w:rPr>
                <w:rFonts w:ascii="Cambria Math" w:hAnsi="Cambria Math"/>
                <w:lang w:val="en-US"/>
              </w:rPr>
              <m:t>z</m:t>
            </m:r>
          </m:sup>
        </m:sSubSup>
      </m:oMath>
      <w:r w:rsidRPr="00102440">
        <w:rPr>
          <w:lang w:val="en-US"/>
        </w:rPr>
        <w:t xml:space="preserve"> is the interest rate on loans obtained by production firms (</w:t>
      </w:r>
      <m:oMath>
        <m:sSubSup>
          <m:sSubSupPr>
            <m:ctrlPr>
              <w:rPr>
                <w:rFonts w:ascii="Cambria Math" w:hAnsi="Cambria Math"/>
                <w:lang w:val="en-US"/>
              </w:rPr>
            </m:ctrlPr>
          </m:sSubSupPr>
          <m:e>
            <m:r>
              <w:rPr>
                <w:rFonts w:ascii="Cambria Math" w:hAnsi="Cambria Math"/>
                <w:lang w:val="en-US"/>
              </w:rPr>
              <m:t>L</m:t>
            </m:r>
          </m:e>
          <m:sub>
            <m:r>
              <w:rPr>
                <w:rFonts w:ascii="Cambria Math" w:hAnsi="Cambria Math"/>
                <w:lang w:val="en-US"/>
              </w:rPr>
              <m:t>F</m:t>
            </m:r>
          </m:sub>
          <m:sup>
            <m:r>
              <w:rPr>
                <w:rFonts w:ascii="Cambria Math" w:hAnsi="Cambria Math"/>
                <w:lang w:val="en-US"/>
              </w:rPr>
              <m:t>z</m:t>
            </m:r>
          </m:sup>
        </m:sSubSup>
      </m:oMath>
      <w:r w:rsidRPr="00102440">
        <w:rPr>
          <w:lang w:val="en-US"/>
        </w:rPr>
        <w:t xml:space="preserve">), and </w:t>
      </w:r>
      <m:oMath>
        <m:r>
          <w:rPr>
            <w:rFonts w:ascii="Cambria Math" w:hAnsi="Cambria Math"/>
            <w:lang w:val="en-US"/>
          </w:rPr>
          <m:t>A</m:t>
        </m:r>
        <m:sSup>
          <m:sSupPr>
            <m:ctrlPr>
              <w:rPr>
                <w:rFonts w:ascii="Cambria Math" w:hAnsi="Cambria Math"/>
                <w:lang w:val="en-US"/>
              </w:rPr>
            </m:ctrlPr>
          </m:sSupPr>
          <m:e>
            <m:r>
              <w:rPr>
                <w:rFonts w:ascii="Cambria Math" w:hAnsi="Cambria Math"/>
                <w:lang w:val="en-US"/>
              </w:rPr>
              <m:t>F</m:t>
            </m:r>
          </m:e>
          <m:sup>
            <m:r>
              <w:rPr>
                <w:rFonts w:ascii="Cambria Math" w:hAnsi="Cambria Math"/>
                <w:lang w:val="en-US"/>
              </w:rPr>
              <m:t>z</m:t>
            </m:r>
          </m:sup>
        </m:sSup>
      </m:oMath>
      <w:r w:rsidRPr="00102440">
        <w:rPr>
          <w:lang w:val="en-US"/>
        </w:rPr>
        <w:t xml:space="preserve"> are amortization funds.</w:t>
      </w:r>
    </w:p>
    <w:p w14:paraId="015528D5" w14:textId="77777777" w:rsidR="00290940" w:rsidRPr="00102440" w:rsidRDefault="00290940" w:rsidP="00290940">
      <w:pPr>
        <w:pStyle w:val="BodyJUST2CE"/>
        <w:rPr>
          <w:lang w:val="en-US"/>
        </w:rPr>
      </w:pPr>
      <w:r w:rsidRPr="00102440">
        <w:rPr>
          <w:lang w:val="en-US"/>
        </w:rPr>
        <w:t>Productions firms can retain a supplementary share of profits, in addition to using funds for amortization:</w:t>
      </w:r>
    </w:p>
    <w:p w14:paraId="3B0C1E2A" w14:textId="6C4CBC8F" w:rsidR="00290940" w:rsidRPr="00102440" w:rsidRDefault="00290940" w:rsidP="00290940">
      <w:pPr>
        <w:pStyle w:val="BodyJUST2CE"/>
        <w:rPr>
          <w:lang w:val="en-US"/>
        </w:rPr>
      </w:pPr>
      <m:oMath>
        <m:r>
          <w:rPr>
            <w:rFonts w:ascii="Cambria Math" w:hAnsi="Cambria Math"/>
            <w:lang w:val="en-US"/>
          </w:rPr>
          <m:t>F</m:t>
        </m:r>
        <m:sSubSup>
          <m:sSubSupPr>
            <m:ctrlPr>
              <w:rPr>
                <w:rFonts w:ascii="Cambria Math" w:hAnsi="Cambria Math"/>
                <w:lang w:val="en-US"/>
              </w:rPr>
            </m:ctrlPr>
          </m:sSubSupPr>
          <m:e>
            <m:r>
              <w:rPr>
                <w:rFonts w:ascii="Cambria Math" w:hAnsi="Cambria Math"/>
                <w:lang w:val="en-US"/>
              </w:rPr>
              <m:t>F</m:t>
            </m:r>
          </m:e>
          <m:sub>
            <m:r>
              <w:rPr>
                <w:rFonts w:ascii="Cambria Math" w:hAnsi="Cambria Math"/>
                <w:lang w:val="en-US"/>
              </w:rPr>
              <m:t>u</m:t>
            </m:r>
          </m:sub>
          <m:sup>
            <m:r>
              <w:rPr>
                <w:rFonts w:ascii="Cambria Math" w:hAnsi="Cambria Math"/>
                <w:lang w:val="en-US"/>
              </w:rPr>
              <m:t>z</m:t>
            </m:r>
          </m:sup>
        </m:sSubSup>
        <m:r>
          <m:rPr>
            <m:sty m:val="p"/>
          </m:rPr>
          <w:rPr>
            <w:rFonts w:ascii="Cambria Math" w:hAnsi="Cambria Math"/>
            <w:lang w:val="en-US"/>
          </w:rPr>
          <m:t>=</m:t>
        </m:r>
        <m:sSup>
          <m:sSupPr>
            <m:ctrlPr>
              <w:rPr>
                <w:rFonts w:ascii="Cambria Math" w:hAnsi="Cambria Math"/>
                <w:lang w:val="en-US"/>
              </w:rPr>
            </m:ctrlPr>
          </m:sSupPr>
          <m:e>
            <m:r>
              <w:rPr>
                <w:rFonts w:ascii="Cambria Math" w:hAnsi="Cambria Math"/>
                <w:lang w:val="en-US"/>
              </w:rPr>
              <m:t>ω</m:t>
            </m:r>
          </m:e>
          <m:sup>
            <m:r>
              <w:rPr>
                <w:rFonts w:ascii="Cambria Math" w:hAnsi="Cambria Math"/>
                <w:lang w:val="en-US"/>
              </w:rPr>
              <m:t>z</m:t>
            </m:r>
          </m:sup>
        </m:sSup>
        <m:r>
          <m:rPr>
            <m:sty m:val="p"/>
          </m:rPr>
          <w:rPr>
            <w:rFonts w:ascii="Cambria Math" w:hAnsi="Cambria Math"/>
            <w:lang w:val="en-US"/>
          </w:rPr>
          <m:t>⋅</m:t>
        </m:r>
        <m:r>
          <w:rPr>
            <w:rFonts w:ascii="Cambria Math" w:hAnsi="Cambria Math"/>
            <w:lang w:val="en-US"/>
          </w:rPr>
          <m:t>F</m:t>
        </m:r>
        <m:sSup>
          <m:sSupPr>
            <m:ctrlPr>
              <w:rPr>
                <w:rFonts w:ascii="Cambria Math" w:hAnsi="Cambria Math"/>
                <w:lang w:val="en-US"/>
              </w:rPr>
            </m:ctrlPr>
          </m:sSupPr>
          <m:e>
            <m:r>
              <w:rPr>
                <w:rFonts w:ascii="Cambria Math" w:hAnsi="Cambria Math"/>
                <w:lang w:val="en-US"/>
              </w:rPr>
              <m:t>F</m:t>
            </m:r>
          </m:e>
          <m:sup>
            <m:r>
              <w:rPr>
                <w:rFonts w:ascii="Cambria Math" w:hAnsi="Cambria Math"/>
                <w:lang w:val="en-US"/>
              </w:rPr>
              <m:t>z</m:t>
            </m:r>
          </m:sup>
        </m:sSup>
      </m:oMath>
      <w:r w:rsidR="00D07460" w:rsidRPr="00102440">
        <w:rPr>
          <w:lang w:val="en-US"/>
        </w:rPr>
        <w:tab/>
      </w:r>
      <w:r w:rsidR="00D07460" w:rsidRPr="00102440">
        <w:rPr>
          <w:lang w:val="en-US"/>
        </w:rPr>
        <w:tab/>
      </w:r>
      <w:r w:rsidR="00D07460" w:rsidRPr="00102440">
        <w:rPr>
          <w:lang w:val="en-US"/>
        </w:rPr>
        <w:tab/>
      </w:r>
      <w:r w:rsidR="00D07460" w:rsidRPr="00102440">
        <w:rPr>
          <w:lang w:val="en-US"/>
        </w:rPr>
        <w:tab/>
      </w:r>
      <w:r w:rsidR="00D07460" w:rsidRPr="00102440">
        <w:rPr>
          <w:lang w:val="en-US"/>
        </w:rPr>
        <w:tab/>
      </w:r>
      <w:r w:rsidR="00D07460" w:rsidRPr="00102440">
        <w:rPr>
          <w:lang w:val="en-US"/>
        </w:rPr>
        <w:tab/>
      </w:r>
      <w:r w:rsidR="00D07460" w:rsidRPr="00102440">
        <w:rPr>
          <w:lang w:val="en-US"/>
        </w:rPr>
        <w:tab/>
      </w:r>
      <w:r w:rsidR="00D07460" w:rsidRPr="00102440">
        <w:rPr>
          <w:lang w:val="en-US"/>
        </w:rPr>
        <w:tab/>
      </w:r>
      <w:r w:rsidR="00D07460" w:rsidRPr="00102440">
        <w:rPr>
          <w:lang w:val="en-US"/>
        </w:rPr>
        <w:tab/>
      </w:r>
      <w:r w:rsidR="00D07460" w:rsidRPr="00102440">
        <w:rPr>
          <w:lang w:val="en-US"/>
        </w:rPr>
        <w:tab/>
      </w:r>
      <w:r w:rsidR="00D07460" w:rsidRPr="00102440">
        <w:rPr>
          <w:lang w:val="en-US"/>
        </w:rPr>
        <w:tab/>
        <w:t>(14)</w:t>
      </w:r>
    </w:p>
    <w:p w14:paraId="5AEE003B" w14:textId="6EA2E4E6" w:rsidR="00290940" w:rsidRPr="00102440" w:rsidRDefault="00290940" w:rsidP="00290940">
      <w:pPr>
        <w:pStyle w:val="BodyJUST2CE"/>
        <w:rPr>
          <w:lang w:val="en-US"/>
        </w:rPr>
      </w:pPr>
      <w:r w:rsidRPr="00102440">
        <w:rPr>
          <w:lang w:val="en-US"/>
        </w:rPr>
        <w:t xml:space="preserve">where </w:t>
      </w:r>
      <m:oMath>
        <m:sSup>
          <m:sSupPr>
            <m:ctrlPr>
              <w:rPr>
                <w:rFonts w:ascii="Cambria Math" w:hAnsi="Cambria Math"/>
                <w:lang w:val="en-US"/>
              </w:rPr>
            </m:ctrlPr>
          </m:sSupPr>
          <m:e>
            <m:r>
              <w:rPr>
                <w:rFonts w:ascii="Cambria Math" w:hAnsi="Cambria Math"/>
                <w:lang w:val="en-US"/>
              </w:rPr>
              <m:t>ω</m:t>
            </m:r>
          </m:e>
          <m:sup>
            <m:r>
              <w:rPr>
                <w:rFonts w:ascii="Cambria Math" w:hAnsi="Cambria Math"/>
                <w:lang w:val="en-US"/>
              </w:rPr>
              <m:t>z</m:t>
            </m:r>
          </m:sup>
        </m:sSup>
      </m:oMath>
      <w:r w:rsidRPr="00102440">
        <w:rPr>
          <w:lang w:val="en-US"/>
        </w:rPr>
        <w:t xml:space="preserve"> is the percentage of (additional) undistributed profits of firms.</w:t>
      </w:r>
    </w:p>
    <w:p w14:paraId="4F9243DB" w14:textId="624D3089" w:rsidR="008418EB" w:rsidRPr="00102440" w:rsidRDefault="008418EB" w:rsidP="008418EB">
      <w:pPr>
        <w:pStyle w:val="Title2JUST2CE"/>
        <w:rPr>
          <w:lang w:val="en-GB"/>
          <w:rPrChange w:id="2162" w:author="Oriol Valles Codina" w:date="2023-08-31T14:08:00Z">
            <w:rPr/>
          </w:rPrChange>
        </w:rPr>
      </w:pPr>
      <w:bookmarkStart w:id="2163" w:name="production-firms-capital"/>
      <w:bookmarkStart w:id="2164" w:name="_Toc144421996"/>
      <w:r w:rsidRPr="00102440">
        <w:rPr>
          <w:lang w:val="en-GB"/>
          <w:rPrChange w:id="2165" w:author="Oriol Valles Codina" w:date="2023-08-31T14:08:00Z">
            <w:rPr/>
          </w:rPrChange>
        </w:rPr>
        <w:lastRenderedPageBreak/>
        <w:t xml:space="preserve">[A.3] Production </w:t>
      </w:r>
      <w:del w:id="2166" w:author="Oriol Valles Codina" w:date="2023-08-31T14:18:00Z">
        <w:r w:rsidRPr="00102440" w:rsidDel="009F61ED">
          <w:rPr>
            <w:lang w:val="en-GB"/>
            <w:rPrChange w:id="2167" w:author="Oriol Valles Codina" w:date="2023-08-31T14:08:00Z">
              <w:rPr/>
            </w:rPrChange>
          </w:rPr>
          <w:delText xml:space="preserve">firms </w:delText>
        </w:r>
      </w:del>
      <w:ins w:id="2168" w:author="Oriol Valles Codina" w:date="2023-08-31T14:18:00Z">
        <w:r w:rsidR="009F61ED">
          <w:rPr>
            <w:lang w:val="en-GB"/>
          </w:rPr>
          <w:t>F</w:t>
        </w:r>
        <w:r w:rsidR="009F61ED" w:rsidRPr="00102440">
          <w:rPr>
            <w:lang w:val="en-GB"/>
            <w:rPrChange w:id="2169" w:author="Oriol Valles Codina" w:date="2023-08-31T14:08:00Z">
              <w:rPr/>
            </w:rPrChange>
          </w:rPr>
          <w:t xml:space="preserve">irms </w:t>
        </w:r>
      </w:ins>
      <w:r w:rsidRPr="00102440">
        <w:rPr>
          <w:lang w:val="en-GB"/>
          <w:rPrChange w:id="2170" w:author="Oriol Valles Codina" w:date="2023-08-31T14:08:00Z">
            <w:rPr/>
          </w:rPrChange>
        </w:rPr>
        <w:t>(</w:t>
      </w:r>
      <w:del w:id="2171" w:author="Oriol Valles Codina" w:date="2023-08-31T14:18:00Z">
        <w:r w:rsidRPr="00102440" w:rsidDel="009F61ED">
          <w:rPr>
            <w:lang w:val="en-GB"/>
            <w:rPrChange w:id="2172" w:author="Oriol Valles Codina" w:date="2023-08-31T14:08:00Z">
              <w:rPr/>
            </w:rPrChange>
          </w:rPr>
          <w:delText>capital</w:delText>
        </w:r>
      </w:del>
      <w:ins w:id="2173" w:author="Oriol Valles Codina" w:date="2023-08-31T14:18:00Z">
        <w:r w:rsidR="009F61ED">
          <w:rPr>
            <w:lang w:val="en-GB"/>
          </w:rPr>
          <w:t>C</w:t>
        </w:r>
        <w:r w:rsidR="009F61ED" w:rsidRPr="00102440">
          <w:rPr>
            <w:lang w:val="en-GB"/>
            <w:rPrChange w:id="2174" w:author="Oriol Valles Codina" w:date="2023-08-31T14:08:00Z">
              <w:rPr/>
            </w:rPrChange>
          </w:rPr>
          <w:t>apital</w:t>
        </w:r>
      </w:ins>
      <w:r w:rsidRPr="00102440">
        <w:rPr>
          <w:lang w:val="en-GB"/>
          <w:rPrChange w:id="2175" w:author="Oriol Valles Codina" w:date="2023-08-31T14:08:00Z">
            <w:rPr/>
          </w:rPrChange>
        </w:rPr>
        <w:t>)</w:t>
      </w:r>
      <w:bookmarkEnd w:id="2164"/>
    </w:p>
    <w:p w14:paraId="3941FBF4" w14:textId="77777777" w:rsidR="008418EB" w:rsidRPr="00102440" w:rsidRDefault="008418EB" w:rsidP="008418EB">
      <w:pPr>
        <w:pStyle w:val="BodyJUST2CE"/>
      </w:pPr>
      <w:r w:rsidRPr="00102440">
        <w:t>Firms need fixed capital (in addition to labour and circulating capital inputs) to produce. It is assumed that each industry has its own capital requirement. The target stock of fixed capital, expressed in real terms, is therefore:</w:t>
      </w:r>
    </w:p>
    <w:p w14:paraId="336B9FDA" w14:textId="7708EA8E" w:rsidR="008418EB" w:rsidRPr="00102440" w:rsidRDefault="00377183" w:rsidP="008418EB">
      <w:pPr>
        <w:pStyle w:val="BodyJUST2CE"/>
      </w:pPr>
      <m:oMath>
        <m:sSup>
          <m:sSupPr>
            <m:ctrlPr>
              <w:rPr>
                <w:rFonts w:ascii="Cambria Math" w:hAnsi="Cambria Math"/>
              </w:rPr>
            </m:ctrlPr>
          </m:sSupPr>
          <m:e>
            <m:r>
              <w:rPr>
                <w:rFonts w:ascii="Cambria Math" w:hAnsi="Cambria Math"/>
              </w:rPr>
              <m:t>k</m:t>
            </m:r>
          </m:e>
          <m:sup>
            <m:r>
              <w:rPr>
                <w:rFonts w:ascii="Cambria Math" w:hAnsi="Cambria Math"/>
              </w:rPr>
              <m:t>z</m:t>
            </m:r>
            <m:r>
              <m:rPr>
                <m:sty m:val="p"/>
              </m:rPr>
              <w:rPr>
                <w:rFonts w:ascii="Cambria Math" w:hAnsi="Cambria Math"/>
              </w:rPr>
              <m:t>*</m:t>
            </m:r>
          </m:sup>
        </m:sSup>
        <m:r>
          <m:rPr>
            <m:sty m:val="p"/>
          </m:rPr>
          <w:rPr>
            <w:rFonts w:ascii="Cambria Math" w:hAnsi="Cambria Math"/>
          </w:rPr>
          <m:t>=</m:t>
        </m:r>
        <m:sSubSup>
          <m:sSubSupPr>
            <m:ctrlPr>
              <w:rPr>
                <w:rFonts w:ascii="Cambria Math" w:hAnsi="Cambria Math"/>
              </w:rPr>
            </m:ctrlPr>
          </m:sSubSupPr>
          <m:e>
            <m:r>
              <m:rPr>
                <m:nor/>
              </m:rPr>
              <m:t>p</m:t>
            </m:r>
          </m:e>
          <m:sub>
            <m:r>
              <m:rPr>
                <m:sty m:val="p"/>
              </m:rPr>
              <w:rPr>
                <w:rFonts w:ascii="Cambria Math" w:hAnsi="Cambria Math"/>
              </w:rPr>
              <m:t>-</m:t>
            </m:r>
            <m:r>
              <w:rPr>
                <w:rFonts w:ascii="Cambria Math" w:hAnsi="Cambria Math"/>
              </w:rPr>
              <m:t>1</m:t>
            </m:r>
          </m:sub>
          <m:sup>
            <m:r>
              <w:rPr>
                <w:rFonts w:ascii="Cambria Math" w:hAnsi="Cambria Math"/>
              </w:rPr>
              <m:t>zT</m:t>
            </m:r>
          </m:sup>
        </m:sSubSup>
        <m:r>
          <m:rPr>
            <m:sty m:val="p"/>
          </m:rPr>
          <w:rPr>
            <w:rFonts w:ascii="Cambria Math" w:hAnsi="Cambria Math"/>
          </w:rPr>
          <m:t>⋅</m:t>
        </m:r>
        <m:d>
          <m:dPr>
            <m:ctrlPr>
              <w:rPr>
                <w:rFonts w:ascii="Cambria Math" w:hAnsi="Cambria Math"/>
              </w:rPr>
            </m:ctrlPr>
          </m:dPr>
          <m:e>
            <m:sSup>
              <m:sSupPr>
                <m:ctrlPr>
                  <w:rPr>
                    <w:rFonts w:ascii="Cambria Math" w:hAnsi="Cambria Math"/>
                  </w:rPr>
                </m:ctrlPr>
              </m:sSupPr>
              <m:e>
                <m:r>
                  <m:rPr>
                    <m:nor/>
                  </m:rPr>
                  <m:t>h</m:t>
                </m:r>
              </m:e>
              <m:sup>
                <m:r>
                  <w:rPr>
                    <w:rFonts w:ascii="Cambria Math" w:hAnsi="Cambria Math"/>
                  </w:rPr>
                  <m:t>z</m:t>
                </m:r>
              </m:sup>
            </m:sSup>
            <m:r>
              <m:rPr>
                <m:sty m:val="p"/>
              </m:rPr>
              <w:rPr>
                <w:rFonts w:ascii="Cambria Math" w:hAnsi="Cambria Math"/>
              </w:rPr>
              <m:t>⊙</m:t>
            </m:r>
            <m:sSubSup>
              <m:sSubSupPr>
                <m:ctrlPr>
                  <w:rPr>
                    <w:rFonts w:ascii="Cambria Math" w:hAnsi="Cambria Math"/>
                  </w:rPr>
                </m:ctrlPr>
              </m:sSubSupPr>
              <m:e>
                <m:r>
                  <m:rPr>
                    <m:nor/>
                  </m:rPr>
                  <m:t>x</m:t>
                </m:r>
              </m:e>
              <m:sub>
                <m:r>
                  <m:rPr>
                    <m:sty m:val="p"/>
                  </m:rPr>
                  <w:rPr>
                    <w:rFonts w:ascii="Cambria Math" w:hAnsi="Cambria Math"/>
                  </w:rPr>
                  <m:t>-</m:t>
                </m:r>
                <m:r>
                  <w:rPr>
                    <w:rFonts w:ascii="Cambria Math" w:hAnsi="Cambria Math"/>
                  </w:rPr>
                  <m:t>1</m:t>
                </m:r>
              </m:sub>
              <m:sup>
                <m:r>
                  <w:rPr>
                    <w:rFonts w:ascii="Cambria Math" w:hAnsi="Cambria Math"/>
                  </w:rPr>
                  <m:t>z</m:t>
                </m:r>
              </m:sup>
            </m:sSubSup>
          </m:e>
        </m:d>
        <m:r>
          <m:rPr>
            <m:sty m:val="p"/>
          </m:rPr>
          <w:rPr>
            <w:rFonts w:ascii="Cambria Math" w:hAnsi="Cambria Math"/>
          </w:rPr>
          <m:t>⋅</m:t>
        </m:r>
        <m:f>
          <m:fPr>
            <m:ctrlPr>
              <w:rPr>
                <w:rFonts w:ascii="Cambria Math" w:hAnsi="Cambria Math"/>
              </w:rPr>
            </m:ctrlPr>
          </m:fPr>
          <m:num>
            <m:r>
              <w:rPr>
                <w:rFonts w:ascii="Cambria Math" w:hAnsi="Cambria Math"/>
              </w:rPr>
              <m:t>1</m:t>
            </m:r>
          </m:num>
          <m:den>
            <m:sSubSup>
              <m:sSubSupPr>
                <m:ctrlPr>
                  <w:rPr>
                    <w:rFonts w:ascii="Cambria Math" w:hAnsi="Cambria Math"/>
                  </w:rPr>
                </m:ctrlPr>
              </m:sSubSupPr>
              <m:e>
                <m:r>
                  <w:rPr>
                    <w:rFonts w:ascii="Cambria Math" w:hAnsi="Cambria Math"/>
                  </w:rPr>
                  <m:t>p</m:t>
                </m:r>
              </m:e>
              <m:sub>
                <m:r>
                  <w:rPr>
                    <w:rFonts w:ascii="Cambria Math" w:hAnsi="Cambria Math"/>
                  </w:rPr>
                  <m:t>I</m:t>
                </m:r>
                <m:r>
                  <m:rPr>
                    <m:sty m:val="p"/>
                  </m:rPr>
                  <w:rPr>
                    <w:rFonts w:ascii="Cambria Math" w:hAnsi="Cambria Math"/>
                  </w:rPr>
                  <m:t>,-</m:t>
                </m:r>
                <m:r>
                  <w:rPr>
                    <w:rFonts w:ascii="Cambria Math" w:hAnsi="Cambria Math"/>
                  </w:rPr>
                  <m:t>1</m:t>
                </m:r>
              </m:sub>
              <m:sup>
                <m:r>
                  <w:rPr>
                    <w:rFonts w:ascii="Cambria Math" w:hAnsi="Cambria Math"/>
                  </w:rPr>
                  <m:t>z</m:t>
                </m:r>
              </m:sup>
            </m:sSubSup>
          </m:den>
        </m:f>
      </m:oMath>
      <w:r w:rsidR="008418EB" w:rsidRPr="00102440">
        <w:tab/>
      </w:r>
      <w:r w:rsidR="008418EB" w:rsidRPr="00102440">
        <w:tab/>
      </w:r>
      <w:r w:rsidR="008418EB" w:rsidRPr="00102440">
        <w:tab/>
      </w:r>
      <w:r w:rsidR="008418EB" w:rsidRPr="00102440">
        <w:tab/>
      </w:r>
      <w:r w:rsidR="008418EB" w:rsidRPr="00102440">
        <w:tab/>
      </w:r>
      <w:r w:rsidR="008418EB" w:rsidRPr="00102440">
        <w:tab/>
      </w:r>
      <w:r w:rsidR="008418EB" w:rsidRPr="00102440">
        <w:tab/>
      </w:r>
      <w:r w:rsidR="008418EB" w:rsidRPr="00102440">
        <w:tab/>
      </w:r>
      <w:r w:rsidR="008418EB" w:rsidRPr="00102440">
        <w:tab/>
        <w:t>(15)</w:t>
      </w:r>
    </w:p>
    <w:p w14:paraId="42E02A5D" w14:textId="6A5CB53E" w:rsidR="008418EB" w:rsidRPr="00102440" w:rsidRDefault="008418EB" w:rsidP="008418EB">
      <w:pPr>
        <w:pStyle w:val="BodyJUST2CE"/>
      </w:pPr>
      <w:r w:rsidRPr="00102440">
        <w:t xml:space="preserve">where </w:t>
      </w:r>
      <m:oMath>
        <m:sSup>
          <m:sSupPr>
            <m:ctrlPr>
              <w:rPr>
                <w:rFonts w:ascii="Cambria Math" w:hAnsi="Cambria Math"/>
              </w:rPr>
            </m:ctrlPr>
          </m:sSupPr>
          <m:e>
            <m:r>
              <m:rPr>
                <m:nor/>
              </m:rPr>
              <m:t>h</m:t>
            </m:r>
          </m:e>
          <m:sup>
            <m:r>
              <w:rPr>
                <w:rFonts w:ascii="Cambria Math" w:hAnsi="Cambria Math"/>
              </w:rPr>
              <m:t>z</m:t>
            </m:r>
          </m:sup>
        </m:sSup>
        <m:r>
          <m:rPr>
            <m:sty m:val="p"/>
          </m:rPr>
          <w:rPr>
            <w:rFonts w:ascii="Cambria Math" w:hAnsi="Cambria Math"/>
          </w:rPr>
          <m:t>={</m:t>
        </m:r>
        <m:sSubSup>
          <m:sSubSupPr>
            <m:ctrlPr>
              <w:rPr>
                <w:rFonts w:ascii="Cambria Math" w:hAnsi="Cambria Math"/>
              </w:rPr>
            </m:ctrlPr>
          </m:sSubSupPr>
          <m:e>
            <m:r>
              <w:rPr>
                <w:rFonts w:ascii="Cambria Math" w:hAnsi="Cambria Math"/>
              </w:rPr>
              <m:t>h</m:t>
            </m:r>
          </m:e>
          <m:sub>
            <m:r>
              <w:rPr>
                <w:rFonts w:ascii="Cambria Math" w:hAnsi="Cambria Math"/>
              </w:rPr>
              <m:t>j</m:t>
            </m:r>
          </m:sub>
          <m:sup>
            <m:r>
              <w:rPr>
                <w:rFonts w:ascii="Cambria Math" w:hAnsi="Cambria Math"/>
              </w:rPr>
              <m:t>z</m:t>
            </m:r>
          </m:sup>
        </m:sSubSup>
        <m:r>
          <m:rPr>
            <m:sty m:val="p"/>
          </m:rPr>
          <w:rPr>
            <w:rFonts w:ascii="Cambria Math" w:hAnsi="Cambria Math"/>
          </w:rPr>
          <m:t>}</m:t>
        </m:r>
      </m:oMath>
      <w:r w:rsidRPr="00102440">
        <w:t xml:space="preserve"> is the column vector of industry-specific target capital to output ratios.</w:t>
      </w:r>
      <w:r w:rsidRPr="00102440">
        <w:rPr>
          <w:vertAlign w:val="superscript"/>
        </w:rPr>
        <w:footnoteReference w:id="16"/>
      </w:r>
    </w:p>
    <w:p w14:paraId="2CC60628" w14:textId="77777777" w:rsidR="008418EB" w:rsidRPr="00102440" w:rsidRDefault="008418EB" w:rsidP="008418EB">
      <w:pPr>
        <w:pStyle w:val="BodyJUST2CE"/>
      </w:pPr>
      <w:r w:rsidRPr="00102440">
        <w:t>The real gross investment adjusts in such a way to bridge the gap between the actual capital stock (at the beginning of the period) and its target level:</w:t>
      </w:r>
    </w:p>
    <w:p w14:paraId="43E6F43D" w14:textId="27BA01BB" w:rsidR="008418EB" w:rsidRPr="00102440" w:rsidRDefault="00377183" w:rsidP="008418EB">
      <w:pPr>
        <w:pStyle w:val="BodyJUST2CE"/>
      </w:pPr>
      <m:oMath>
        <m:sSubSup>
          <m:sSubSupPr>
            <m:ctrlPr>
              <w:rPr>
                <w:rFonts w:ascii="Cambria Math" w:hAnsi="Cambria Math"/>
              </w:rPr>
            </m:ctrlPr>
          </m:sSubSupPr>
          <m:e>
            <m:r>
              <w:rPr>
                <w:rFonts w:ascii="Cambria Math" w:hAnsi="Cambria Math"/>
              </w:rPr>
              <m:t>i</m:t>
            </m:r>
          </m:e>
          <m:sub>
            <m:r>
              <w:rPr>
                <w:rFonts w:ascii="Cambria Math" w:hAnsi="Cambria Math"/>
              </w:rPr>
              <m:t>d</m:t>
            </m:r>
          </m:sub>
          <m:sup>
            <m:r>
              <w:rPr>
                <w:rFonts w:ascii="Cambria Math" w:hAnsi="Cambria Math"/>
              </w:rPr>
              <m:t>z</m:t>
            </m:r>
          </m:sup>
        </m:sSubSup>
        <m:r>
          <m:rPr>
            <m:sty m:val="p"/>
          </m:rPr>
          <w:rPr>
            <w:rFonts w:ascii="Cambria Math" w:hAnsi="Cambria Math"/>
          </w:rPr>
          <m:t>=</m:t>
        </m:r>
        <m:sSup>
          <m:sSupPr>
            <m:ctrlPr>
              <w:rPr>
                <w:rFonts w:ascii="Cambria Math" w:hAnsi="Cambria Math"/>
              </w:rPr>
            </m:ctrlPr>
          </m:sSupPr>
          <m:e>
            <m:r>
              <w:rPr>
                <w:rFonts w:ascii="Cambria Math" w:hAnsi="Cambria Math"/>
              </w:rPr>
              <m:t>γ</m:t>
            </m:r>
          </m:e>
          <m:sup>
            <m:r>
              <w:rPr>
                <w:rFonts w:ascii="Cambria Math" w:hAnsi="Cambria Math"/>
              </w:rPr>
              <m:t>z</m:t>
            </m:r>
          </m:sup>
        </m:sSup>
        <m:r>
          <m:rPr>
            <m:sty m:val="p"/>
          </m:rPr>
          <w:rPr>
            <w:rFonts w:ascii="Cambria Math" w:hAnsi="Cambria Math"/>
          </w:rPr>
          <m:t>⋅</m:t>
        </m:r>
        <m:d>
          <m:dPr>
            <m:ctrlPr>
              <w:rPr>
                <w:rFonts w:ascii="Cambria Math" w:hAnsi="Cambria Math"/>
              </w:rPr>
            </m:ctrlPr>
          </m:dPr>
          <m:e>
            <m:sSup>
              <m:sSupPr>
                <m:ctrlPr>
                  <w:rPr>
                    <w:rFonts w:ascii="Cambria Math" w:hAnsi="Cambria Math"/>
                  </w:rPr>
                </m:ctrlPr>
              </m:sSupPr>
              <m:e>
                <m:r>
                  <w:rPr>
                    <w:rFonts w:ascii="Cambria Math" w:hAnsi="Cambria Math"/>
                  </w:rPr>
                  <m:t>k</m:t>
                </m:r>
              </m:e>
              <m:sup>
                <m:r>
                  <w:rPr>
                    <w:rFonts w:ascii="Cambria Math" w:hAnsi="Cambria Math"/>
                  </w:rPr>
                  <m:t>z</m:t>
                </m:r>
                <m:r>
                  <m:rPr>
                    <m:sty m:val="p"/>
                  </m:rPr>
                  <w:rPr>
                    <w:rFonts w:ascii="Cambria Math" w:hAnsi="Cambria Math"/>
                  </w:rPr>
                  <m:t>*</m:t>
                </m:r>
              </m:sup>
            </m:sSup>
            <m:r>
              <m:rPr>
                <m:sty m:val="p"/>
              </m:rPr>
              <w:rPr>
                <w:rFonts w:ascii="Cambria Math" w:hAnsi="Cambria Math"/>
              </w:rPr>
              <m:t>-</m:t>
            </m:r>
            <m:sSubSup>
              <m:sSubSupPr>
                <m:ctrlPr>
                  <w:rPr>
                    <w:rFonts w:ascii="Cambria Math" w:hAnsi="Cambria Math"/>
                  </w:rPr>
                </m:ctrlPr>
              </m:sSubSupPr>
              <m:e>
                <m:r>
                  <w:rPr>
                    <w:rFonts w:ascii="Cambria Math" w:hAnsi="Cambria Math"/>
                  </w:rPr>
                  <m:t>k</m:t>
                </m:r>
              </m:e>
              <m:sub>
                <m:r>
                  <m:rPr>
                    <m:sty m:val="p"/>
                  </m:rPr>
                  <w:rPr>
                    <w:rFonts w:ascii="Cambria Math" w:hAnsi="Cambria Math"/>
                  </w:rPr>
                  <m:t>-</m:t>
                </m:r>
                <m:r>
                  <w:rPr>
                    <w:rFonts w:ascii="Cambria Math" w:hAnsi="Cambria Math"/>
                  </w:rPr>
                  <m:t>1</m:t>
                </m:r>
              </m:sub>
              <m:sup>
                <m:r>
                  <w:rPr>
                    <w:rFonts w:ascii="Cambria Math" w:hAnsi="Cambria Math"/>
                  </w:rPr>
                  <m:t>z</m:t>
                </m:r>
              </m:sup>
            </m:sSubSup>
          </m:e>
        </m:d>
        <m:r>
          <m:rPr>
            <m:sty m:val="p"/>
          </m:rPr>
          <w:rPr>
            <w:rFonts w:ascii="Cambria Math" w:hAnsi="Cambria Math"/>
          </w:rPr>
          <m:t>+</m:t>
        </m:r>
        <m:r>
          <w:rPr>
            <w:rFonts w:ascii="Cambria Math" w:hAnsi="Cambria Math"/>
          </w:rPr>
          <m:t>d</m:t>
        </m:r>
        <m:sSup>
          <m:sSupPr>
            <m:ctrlPr>
              <w:rPr>
                <w:rFonts w:ascii="Cambria Math" w:hAnsi="Cambria Math"/>
              </w:rPr>
            </m:ctrlPr>
          </m:sSupPr>
          <m:e>
            <m:r>
              <w:rPr>
                <w:rFonts w:ascii="Cambria Math" w:hAnsi="Cambria Math"/>
              </w:rPr>
              <m:t>a</m:t>
            </m:r>
          </m:e>
          <m:sup>
            <m:r>
              <w:rPr>
                <w:rFonts w:ascii="Cambria Math" w:hAnsi="Cambria Math"/>
              </w:rPr>
              <m:t>z</m:t>
            </m:r>
          </m:sup>
        </m:sSup>
      </m:oMath>
      <w:r w:rsidR="008418EB" w:rsidRPr="00102440">
        <w:tab/>
      </w:r>
      <w:r w:rsidR="008418EB" w:rsidRPr="00102440">
        <w:tab/>
      </w:r>
      <w:r w:rsidR="008418EB" w:rsidRPr="00102440">
        <w:tab/>
      </w:r>
      <w:r w:rsidR="008418EB" w:rsidRPr="00102440">
        <w:tab/>
      </w:r>
      <w:r w:rsidR="008418EB" w:rsidRPr="00102440">
        <w:tab/>
      </w:r>
      <w:r w:rsidR="008418EB" w:rsidRPr="00102440">
        <w:tab/>
      </w:r>
      <w:r w:rsidR="008418EB" w:rsidRPr="00102440">
        <w:tab/>
      </w:r>
      <w:r w:rsidR="008418EB" w:rsidRPr="00102440">
        <w:tab/>
      </w:r>
      <w:r w:rsidR="008418EB" w:rsidRPr="00102440">
        <w:tab/>
        <w:t>(16)</w:t>
      </w:r>
    </w:p>
    <w:p w14:paraId="0E349B7C" w14:textId="686EBA0E" w:rsidR="008418EB" w:rsidRPr="00102440" w:rsidRDefault="008418EB" w:rsidP="008418EB">
      <w:pPr>
        <w:pStyle w:val="BodyJUST2CE"/>
      </w:pPr>
      <w:r w:rsidRPr="00102440">
        <w:t xml:space="preserve">where </w:t>
      </w:r>
      <m:oMath>
        <m:sSup>
          <m:sSupPr>
            <m:ctrlPr>
              <w:rPr>
                <w:rFonts w:ascii="Cambria Math" w:hAnsi="Cambria Math"/>
              </w:rPr>
            </m:ctrlPr>
          </m:sSupPr>
          <m:e>
            <m:r>
              <w:rPr>
                <w:rFonts w:ascii="Cambria Math" w:hAnsi="Cambria Math"/>
              </w:rPr>
              <m:t>γ</m:t>
            </m:r>
          </m:e>
          <m:sup>
            <m:r>
              <w:rPr>
                <w:rFonts w:ascii="Cambria Math" w:hAnsi="Cambria Math"/>
              </w:rPr>
              <m:t>z</m:t>
            </m:r>
          </m:sup>
        </m:sSup>
      </m:oMath>
      <w:r w:rsidRPr="00102440">
        <w:t xml:space="preserve"> defines the speed of adjustment, and </w:t>
      </w:r>
      <m:oMath>
        <m:r>
          <w:rPr>
            <w:rFonts w:ascii="Cambria Math" w:hAnsi="Cambria Math"/>
          </w:rPr>
          <m:t>d</m:t>
        </m:r>
        <m:sSup>
          <m:sSupPr>
            <m:ctrlPr>
              <w:rPr>
                <w:rFonts w:ascii="Cambria Math" w:hAnsi="Cambria Math"/>
              </w:rPr>
            </m:ctrlPr>
          </m:sSupPr>
          <m:e>
            <m:r>
              <w:rPr>
                <w:rFonts w:ascii="Cambria Math" w:hAnsi="Cambria Math"/>
              </w:rPr>
              <m:t>a</m:t>
            </m:r>
          </m:e>
          <m:sup>
            <m:r>
              <w:rPr>
                <w:rFonts w:ascii="Cambria Math" w:hAnsi="Cambria Math"/>
              </w:rPr>
              <m:t>z</m:t>
            </m:r>
          </m:sup>
        </m:sSup>
      </m:oMath>
      <w:r w:rsidRPr="00102440">
        <w:t xml:space="preserve"> is real capital depreciation.</w:t>
      </w:r>
    </w:p>
    <w:p w14:paraId="133D96ED" w14:textId="0A83244F" w:rsidR="008418EB" w:rsidRPr="00102440" w:rsidRDefault="008418EB" w:rsidP="008418EB">
      <w:pPr>
        <w:pStyle w:val="BodyJUST2CE"/>
      </w:pPr>
      <w:r w:rsidRPr="00102440">
        <w:t xml:space="preserve">The current capital stock depreciates according to a constant ratio, </w:t>
      </w:r>
      <m:oMath>
        <m:sSup>
          <m:sSupPr>
            <m:ctrlPr>
              <w:rPr>
                <w:rFonts w:ascii="Cambria Math" w:hAnsi="Cambria Math"/>
              </w:rPr>
            </m:ctrlPr>
          </m:sSupPr>
          <m:e>
            <m:r>
              <w:rPr>
                <w:rFonts w:ascii="Cambria Math" w:hAnsi="Cambria Math"/>
              </w:rPr>
              <m:t>δ</m:t>
            </m:r>
          </m:e>
          <m:sup>
            <m:r>
              <w:rPr>
                <w:rFonts w:ascii="Cambria Math" w:hAnsi="Cambria Math"/>
              </w:rPr>
              <m:t>z</m:t>
            </m:r>
          </m:sup>
        </m:sSup>
      </m:oMath>
      <w:r w:rsidRPr="00102440">
        <w:t>, so that:</w:t>
      </w:r>
    </w:p>
    <w:p w14:paraId="3CD3C263" w14:textId="2EACC72D" w:rsidR="008418EB" w:rsidRPr="00102440" w:rsidRDefault="008418EB" w:rsidP="008418EB">
      <w:pPr>
        <w:pStyle w:val="BodyJUST2CE"/>
      </w:pPr>
      <m:oMath>
        <m:r>
          <w:rPr>
            <w:rFonts w:ascii="Cambria Math" w:hAnsi="Cambria Math"/>
          </w:rPr>
          <m:t>d</m:t>
        </m:r>
        <m:sSup>
          <m:sSupPr>
            <m:ctrlPr>
              <w:rPr>
                <w:rFonts w:ascii="Cambria Math" w:hAnsi="Cambria Math"/>
              </w:rPr>
            </m:ctrlPr>
          </m:sSupPr>
          <m:e>
            <m:r>
              <w:rPr>
                <w:rFonts w:ascii="Cambria Math" w:hAnsi="Cambria Math"/>
              </w:rPr>
              <m:t>a</m:t>
            </m:r>
          </m:e>
          <m:sup>
            <m:r>
              <w:rPr>
                <w:rFonts w:ascii="Cambria Math" w:hAnsi="Cambria Math"/>
              </w:rPr>
              <m:t>z</m:t>
            </m:r>
          </m:sup>
        </m:sSup>
        <m:r>
          <m:rPr>
            <m:sty m:val="p"/>
          </m:rPr>
          <w:rPr>
            <w:rFonts w:ascii="Cambria Math" w:hAnsi="Cambria Math"/>
          </w:rPr>
          <m:t>=</m:t>
        </m:r>
        <m:sSup>
          <m:sSupPr>
            <m:ctrlPr>
              <w:rPr>
                <w:rFonts w:ascii="Cambria Math" w:hAnsi="Cambria Math"/>
              </w:rPr>
            </m:ctrlPr>
          </m:sSupPr>
          <m:e>
            <m:r>
              <w:rPr>
                <w:rFonts w:ascii="Cambria Math" w:hAnsi="Cambria Math"/>
              </w:rPr>
              <m:t>δ</m:t>
            </m:r>
          </m:e>
          <m:sup>
            <m:r>
              <w:rPr>
                <w:rFonts w:ascii="Cambria Math" w:hAnsi="Cambria Math"/>
              </w:rPr>
              <m:t>z</m:t>
            </m:r>
          </m:sup>
        </m:sSup>
        <m:r>
          <m:rPr>
            <m:sty m:val="p"/>
          </m:rPr>
          <w:rPr>
            <w:rFonts w:ascii="Cambria Math" w:hAnsi="Cambria Math"/>
          </w:rPr>
          <m:t>⋅</m:t>
        </m:r>
        <m:sSubSup>
          <m:sSubSupPr>
            <m:ctrlPr>
              <w:rPr>
                <w:rFonts w:ascii="Cambria Math" w:hAnsi="Cambria Math"/>
              </w:rPr>
            </m:ctrlPr>
          </m:sSubSupPr>
          <m:e>
            <m:r>
              <w:rPr>
                <w:rFonts w:ascii="Cambria Math" w:hAnsi="Cambria Math"/>
              </w:rPr>
              <m:t>k</m:t>
            </m:r>
          </m:e>
          <m:sub>
            <m:r>
              <m:rPr>
                <m:sty m:val="p"/>
              </m:rPr>
              <w:rPr>
                <w:rFonts w:ascii="Cambria Math" w:hAnsi="Cambria Math"/>
              </w:rPr>
              <m:t>-</m:t>
            </m:r>
            <m:r>
              <w:rPr>
                <w:rFonts w:ascii="Cambria Math" w:hAnsi="Cambria Math"/>
              </w:rPr>
              <m:t>1</m:t>
            </m:r>
          </m:sub>
          <m:sup>
            <m:r>
              <w:rPr>
                <w:rFonts w:ascii="Cambria Math" w:hAnsi="Cambria Math"/>
              </w:rPr>
              <m:t>z</m:t>
            </m:r>
          </m:sup>
        </m:sSubSup>
      </m:oMath>
      <w:r w:rsidRPr="00102440">
        <w:tab/>
      </w:r>
      <w:r w:rsidRPr="00102440">
        <w:tab/>
      </w:r>
      <w:r w:rsidRPr="00102440">
        <w:tab/>
      </w:r>
      <w:r w:rsidRPr="00102440">
        <w:tab/>
      </w:r>
      <w:r w:rsidRPr="00102440">
        <w:tab/>
      </w:r>
      <w:r w:rsidRPr="00102440">
        <w:tab/>
      </w:r>
      <w:r w:rsidRPr="00102440">
        <w:tab/>
      </w:r>
      <w:r w:rsidRPr="00102440">
        <w:tab/>
      </w:r>
      <w:r w:rsidRPr="00102440">
        <w:tab/>
      </w:r>
      <w:r w:rsidRPr="00102440">
        <w:tab/>
      </w:r>
      <w:r w:rsidRPr="00102440">
        <w:tab/>
        <w:t>(17)</w:t>
      </w:r>
    </w:p>
    <w:p w14:paraId="22D523F6" w14:textId="77777777" w:rsidR="008418EB" w:rsidRPr="00102440" w:rsidRDefault="008418EB" w:rsidP="008418EB">
      <w:pPr>
        <w:pStyle w:val="BodyJUST2CE"/>
      </w:pPr>
      <w:r w:rsidRPr="00102440">
        <w:t>It follows that the real stock of current fixed capital in each area is:</w:t>
      </w:r>
    </w:p>
    <w:p w14:paraId="65D15F98" w14:textId="0F645338" w:rsidR="008418EB" w:rsidRPr="00102440" w:rsidRDefault="00377183" w:rsidP="008418EB">
      <w:pPr>
        <w:pStyle w:val="BodyJUST2CE"/>
      </w:pPr>
      <m:oMath>
        <m:sSup>
          <m:sSupPr>
            <m:ctrlPr>
              <w:rPr>
                <w:rFonts w:ascii="Cambria Math" w:hAnsi="Cambria Math"/>
              </w:rPr>
            </m:ctrlPr>
          </m:sSupPr>
          <m:e>
            <m:r>
              <w:rPr>
                <w:rFonts w:ascii="Cambria Math" w:hAnsi="Cambria Math"/>
              </w:rPr>
              <m:t>k</m:t>
            </m:r>
          </m:e>
          <m:sup>
            <m:r>
              <w:rPr>
                <w:rFonts w:ascii="Cambria Math" w:hAnsi="Cambria Math"/>
              </w:rPr>
              <m:t>z</m:t>
            </m:r>
          </m:sup>
        </m:sSup>
        <m:r>
          <m:rPr>
            <m:sty m:val="p"/>
          </m:rPr>
          <w:rPr>
            <w:rFonts w:ascii="Cambria Math" w:hAnsi="Cambria Math"/>
          </w:rPr>
          <m:t>=</m:t>
        </m:r>
        <m:sSubSup>
          <m:sSubSupPr>
            <m:ctrlPr>
              <w:rPr>
                <w:rFonts w:ascii="Cambria Math" w:hAnsi="Cambria Math"/>
              </w:rPr>
            </m:ctrlPr>
          </m:sSubSupPr>
          <m:e>
            <m:r>
              <w:rPr>
                <w:rFonts w:ascii="Cambria Math" w:hAnsi="Cambria Math"/>
              </w:rPr>
              <m:t>k</m:t>
            </m:r>
          </m:e>
          <m:sub>
            <m:r>
              <m:rPr>
                <m:sty m:val="p"/>
              </m:rPr>
              <w:rPr>
                <w:rFonts w:ascii="Cambria Math" w:hAnsi="Cambria Math"/>
              </w:rPr>
              <m:t>-</m:t>
            </m:r>
            <m:r>
              <w:rPr>
                <w:rFonts w:ascii="Cambria Math" w:hAnsi="Cambria Math"/>
              </w:rPr>
              <m:t>1</m:t>
            </m:r>
          </m:sub>
          <m:sup>
            <m:r>
              <w:rPr>
                <w:rFonts w:ascii="Cambria Math" w:hAnsi="Cambria Math"/>
              </w:rPr>
              <m:t>z</m:t>
            </m:r>
          </m:sup>
        </m:sSubSup>
        <m:r>
          <m:rPr>
            <m:sty m:val="p"/>
          </m:rPr>
          <w:rPr>
            <w:rFonts w:ascii="Cambria Math" w:hAnsi="Cambria Math"/>
          </w:rPr>
          <m:t>+</m:t>
        </m:r>
        <m:sSubSup>
          <m:sSubSupPr>
            <m:ctrlPr>
              <w:rPr>
                <w:rFonts w:ascii="Cambria Math" w:hAnsi="Cambria Math"/>
              </w:rPr>
            </m:ctrlPr>
          </m:sSubSupPr>
          <m:e>
            <m:r>
              <w:rPr>
                <w:rFonts w:ascii="Cambria Math" w:hAnsi="Cambria Math"/>
              </w:rPr>
              <m:t>i</m:t>
            </m:r>
          </m:e>
          <m:sub>
            <m:r>
              <w:rPr>
                <w:rFonts w:ascii="Cambria Math" w:hAnsi="Cambria Math"/>
              </w:rPr>
              <m:t>d</m:t>
            </m:r>
          </m:sub>
          <m:sup>
            <m:r>
              <w:rPr>
                <w:rFonts w:ascii="Cambria Math" w:hAnsi="Cambria Math"/>
              </w:rPr>
              <m:t>z</m:t>
            </m:r>
          </m:sup>
        </m:sSubSup>
        <m:r>
          <m:rPr>
            <m:sty m:val="p"/>
          </m:rPr>
          <w:rPr>
            <w:rFonts w:ascii="Cambria Math" w:hAnsi="Cambria Math"/>
          </w:rPr>
          <m:t>-</m:t>
        </m:r>
        <m:r>
          <w:rPr>
            <w:rFonts w:ascii="Cambria Math" w:hAnsi="Cambria Math"/>
          </w:rPr>
          <m:t>d</m:t>
        </m:r>
        <m:sSup>
          <m:sSupPr>
            <m:ctrlPr>
              <w:rPr>
                <w:rFonts w:ascii="Cambria Math" w:hAnsi="Cambria Math"/>
              </w:rPr>
            </m:ctrlPr>
          </m:sSupPr>
          <m:e>
            <m:r>
              <w:rPr>
                <w:rFonts w:ascii="Cambria Math" w:hAnsi="Cambria Math"/>
              </w:rPr>
              <m:t>a</m:t>
            </m:r>
          </m:e>
          <m:sup>
            <m:r>
              <w:rPr>
                <w:rFonts w:ascii="Cambria Math" w:hAnsi="Cambria Math"/>
              </w:rPr>
              <m:t>z</m:t>
            </m:r>
          </m:sup>
        </m:sSup>
      </m:oMath>
      <w:r w:rsidR="008418EB" w:rsidRPr="00102440">
        <w:tab/>
      </w:r>
      <w:r w:rsidR="008418EB" w:rsidRPr="00102440">
        <w:tab/>
      </w:r>
      <w:r w:rsidR="008418EB" w:rsidRPr="00102440">
        <w:tab/>
      </w:r>
      <w:r w:rsidR="008418EB" w:rsidRPr="00102440">
        <w:tab/>
      </w:r>
      <w:r w:rsidR="008418EB" w:rsidRPr="00102440">
        <w:tab/>
      </w:r>
      <w:r w:rsidR="008418EB" w:rsidRPr="00102440">
        <w:tab/>
      </w:r>
      <w:r w:rsidR="008418EB" w:rsidRPr="00102440">
        <w:tab/>
      </w:r>
      <w:r w:rsidR="008418EB" w:rsidRPr="00102440">
        <w:tab/>
      </w:r>
      <w:r w:rsidR="008418EB" w:rsidRPr="00102440">
        <w:tab/>
      </w:r>
      <w:r w:rsidR="008418EB" w:rsidRPr="00102440">
        <w:tab/>
        <w:t>(18)</w:t>
      </w:r>
    </w:p>
    <w:p w14:paraId="2C4D3225" w14:textId="77777777" w:rsidR="008418EB" w:rsidRPr="00102440" w:rsidRDefault="008418EB" w:rsidP="008418EB">
      <w:pPr>
        <w:pStyle w:val="BodyJUST2CE"/>
      </w:pPr>
      <w:r w:rsidRPr="00102440">
        <w:t>Amortization funds are used to fund the replacement of depleted capital:</w:t>
      </w:r>
    </w:p>
    <w:p w14:paraId="28898CCF" w14:textId="12B3D19C" w:rsidR="008418EB" w:rsidRPr="00102440" w:rsidRDefault="008418EB" w:rsidP="008418EB">
      <w:pPr>
        <w:pStyle w:val="BodyJUST2CE"/>
      </w:pPr>
      <m:oMath>
        <m:r>
          <w:rPr>
            <w:rFonts w:ascii="Cambria Math" w:hAnsi="Cambria Math"/>
          </w:rPr>
          <m:t>A</m:t>
        </m:r>
        <m:sSup>
          <m:sSupPr>
            <m:ctrlPr>
              <w:rPr>
                <w:rFonts w:ascii="Cambria Math" w:hAnsi="Cambria Math"/>
              </w:rPr>
            </m:ctrlPr>
          </m:sSupPr>
          <m:e>
            <m:r>
              <w:rPr>
                <w:rFonts w:ascii="Cambria Math" w:hAnsi="Cambria Math"/>
              </w:rPr>
              <m:t>F</m:t>
            </m:r>
          </m:e>
          <m:sup>
            <m:r>
              <w:rPr>
                <w:rFonts w:ascii="Cambria Math" w:hAnsi="Cambria Math"/>
              </w:rPr>
              <m:t>z</m:t>
            </m:r>
          </m:sup>
        </m:sSup>
        <m:r>
          <m:rPr>
            <m:sty m:val="p"/>
          </m:rPr>
          <w:rPr>
            <w:rFonts w:ascii="Cambria Math" w:hAnsi="Cambria Math"/>
          </w:rPr>
          <m:t>=</m:t>
        </m:r>
        <m:r>
          <w:rPr>
            <w:rFonts w:ascii="Cambria Math" w:hAnsi="Cambria Math"/>
          </w:rPr>
          <m:t>d</m:t>
        </m:r>
        <m:sSup>
          <m:sSupPr>
            <m:ctrlPr>
              <w:rPr>
                <w:rFonts w:ascii="Cambria Math" w:hAnsi="Cambria Math"/>
              </w:rPr>
            </m:ctrlPr>
          </m:sSupPr>
          <m:e>
            <m:r>
              <w:rPr>
                <w:rFonts w:ascii="Cambria Math" w:hAnsi="Cambria Math"/>
              </w:rPr>
              <m:t>a</m:t>
            </m:r>
          </m:e>
          <m:sup>
            <m:r>
              <w:rPr>
                <w:rFonts w:ascii="Cambria Math" w:hAnsi="Cambria Math"/>
              </w:rPr>
              <m:t>z</m:t>
            </m:r>
          </m:sup>
        </m:sSup>
        <m:r>
          <m:rPr>
            <m:sty m:val="p"/>
          </m:rPr>
          <w:rPr>
            <w:rFonts w:ascii="Cambria Math" w:hAnsi="Cambria Math"/>
          </w:rPr>
          <m:t>⋅</m:t>
        </m:r>
        <m:sSubSup>
          <m:sSubSupPr>
            <m:ctrlPr>
              <w:rPr>
                <w:rFonts w:ascii="Cambria Math" w:hAnsi="Cambria Math"/>
              </w:rPr>
            </m:ctrlPr>
          </m:sSubSupPr>
          <m:e>
            <m:r>
              <w:rPr>
                <w:rFonts w:ascii="Cambria Math" w:hAnsi="Cambria Math"/>
              </w:rPr>
              <m:t>p</m:t>
            </m:r>
          </m:e>
          <m:sub>
            <m:r>
              <w:rPr>
                <w:rFonts w:ascii="Cambria Math" w:hAnsi="Cambria Math"/>
              </w:rPr>
              <m:t>I</m:t>
            </m:r>
          </m:sub>
          <m:sup>
            <m:r>
              <w:rPr>
                <w:rFonts w:ascii="Cambria Math" w:hAnsi="Cambria Math"/>
              </w:rPr>
              <m:t>z</m:t>
            </m:r>
          </m:sup>
        </m:sSubSup>
        <m:r>
          <m:rPr>
            <m:sty m:val="p"/>
          </m:rPr>
          <w:rPr>
            <w:rFonts w:ascii="Cambria Math" w:hAnsi="Cambria Math"/>
          </w:rPr>
          <m:t>-</m:t>
        </m:r>
        <m:sSup>
          <m:sSupPr>
            <m:ctrlPr>
              <w:rPr>
                <w:rFonts w:ascii="Cambria Math" w:hAnsi="Cambria Math"/>
              </w:rPr>
            </m:ctrlPr>
          </m:sSupPr>
          <m:e>
            <m:r>
              <w:rPr>
                <w:rFonts w:ascii="Cambria Math" w:hAnsi="Cambria Math"/>
              </w:rPr>
              <m:t>k</m:t>
            </m:r>
          </m:e>
          <m:sup>
            <m:r>
              <w:rPr>
                <w:rFonts w:ascii="Cambria Math" w:hAnsi="Cambria Math"/>
              </w:rPr>
              <m:t>z</m:t>
            </m:r>
          </m:sup>
        </m:sSup>
        <m:r>
          <m:rPr>
            <m:sty m:val="p"/>
          </m:rPr>
          <w:rPr>
            <w:rFonts w:ascii="Cambria Math" w:hAnsi="Cambria Math"/>
          </w:rPr>
          <m:t>⋅</m:t>
        </m:r>
        <m:r>
          <w:rPr>
            <w:rFonts w:ascii="Cambria Math" w:hAnsi="Cambria Math"/>
          </w:rPr>
          <m:t>Δ</m:t>
        </m:r>
        <m:sSubSup>
          <m:sSubSupPr>
            <m:ctrlPr>
              <w:rPr>
                <w:rFonts w:ascii="Cambria Math" w:hAnsi="Cambria Math"/>
              </w:rPr>
            </m:ctrlPr>
          </m:sSubSupPr>
          <m:e>
            <m:r>
              <w:rPr>
                <w:rFonts w:ascii="Cambria Math" w:hAnsi="Cambria Math"/>
              </w:rPr>
              <m:t>p</m:t>
            </m:r>
          </m:e>
          <m:sub>
            <m:r>
              <w:rPr>
                <w:rFonts w:ascii="Cambria Math" w:hAnsi="Cambria Math"/>
              </w:rPr>
              <m:t>I</m:t>
            </m:r>
          </m:sub>
          <m:sup>
            <m:r>
              <w:rPr>
                <w:rFonts w:ascii="Cambria Math" w:hAnsi="Cambria Math"/>
              </w:rPr>
              <m:t>z</m:t>
            </m:r>
          </m:sup>
        </m:sSubSup>
      </m:oMath>
      <w:r w:rsidRPr="00102440">
        <w:tab/>
      </w:r>
      <w:r w:rsidRPr="00102440">
        <w:tab/>
      </w:r>
      <w:r w:rsidRPr="00102440">
        <w:tab/>
      </w:r>
      <w:r w:rsidRPr="00102440">
        <w:tab/>
      </w:r>
      <w:r w:rsidRPr="00102440">
        <w:tab/>
      </w:r>
      <w:r w:rsidRPr="00102440">
        <w:tab/>
      </w:r>
      <w:r w:rsidRPr="00102440">
        <w:tab/>
      </w:r>
      <w:r w:rsidRPr="00102440">
        <w:tab/>
      </w:r>
      <w:r w:rsidRPr="00102440">
        <w:tab/>
      </w:r>
      <w:r w:rsidRPr="00102440">
        <w:tab/>
        <w:t>(19)</w:t>
      </w:r>
    </w:p>
    <w:p w14:paraId="3FEBB319" w14:textId="77777777" w:rsidR="008418EB" w:rsidRPr="00102440" w:rsidRDefault="008418EB" w:rsidP="008418EB">
      <w:pPr>
        <w:pStyle w:val="BodyJUST2CE"/>
      </w:pPr>
      <w:r w:rsidRPr="00102440">
        <w:t>The stock of bank loans obtained by production firms is defined as a residual variable:</w:t>
      </w:r>
    </w:p>
    <w:p w14:paraId="50428E03" w14:textId="3277F5AD" w:rsidR="008418EB" w:rsidRPr="00102440" w:rsidRDefault="00377183" w:rsidP="008418EB">
      <w:pPr>
        <w:pStyle w:val="BodyJUST2CE"/>
      </w:pPr>
      <m:oMath>
        <m:sSubSup>
          <m:sSubSupPr>
            <m:ctrlPr>
              <w:rPr>
                <w:rFonts w:ascii="Cambria Math" w:hAnsi="Cambria Math"/>
              </w:rPr>
            </m:ctrlPr>
          </m:sSubSupPr>
          <m:e>
            <m:r>
              <w:rPr>
                <w:rFonts w:ascii="Cambria Math" w:hAnsi="Cambria Math"/>
              </w:rPr>
              <m:t>L</m:t>
            </m:r>
          </m:e>
          <m:sub>
            <m:r>
              <w:rPr>
                <w:rFonts w:ascii="Cambria Math" w:hAnsi="Cambria Math"/>
              </w:rPr>
              <m:t>F</m:t>
            </m:r>
          </m:sub>
          <m:sup>
            <m:r>
              <w:rPr>
                <w:rFonts w:ascii="Cambria Math" w:hAnsi="Cambria Math"/>
              </w:rPr>
              <m:t>z</m:t>
            </m:r>
          </m:sup>
        </m:sSubSup>
        <m:r>
          <m:rPr>
            <m:sty m:val="p"/>
          </m:rPr>
          <w:rPr>
            <w:rFonts w:ascii="Cambria Math" w:hAnsi="Cambria Math"/>
          </w:rPr>
          <m:t>=</m:t>
        </m:r>
        <m:sSubSup>
          <m:sSubSupPr>
            <m:ctrlPr>
              <w:rPr>
                <w:rFonts w:ascii="Cambria Math" w:hAnsi="Cambria Math"/>
              </w:rPr>
            </m:ctrlPr>
          </m:sSubSupPr>
          <m:e>
            <m:r>
              <w:rPr>
                <w:rFonts w:ascii="Cambria Math" w:hAnsi="Cambria Math"/>
              </w:rPr>
              <m:t>L</m:t>
            </m:r>
          </m:e>
          <m:sub>
            <m:r>
              <w:rPr>
                <w:rFonts w:ascii="Cambria Math" w:hAnsi="Cambria Math"/>
              </w:rPr>
              <m:t>F</m:t>
            </m:r>
            <m:r>
              <m:rPr>
                <m:sty m:val="p"/>
              </m:rPr>
              <w:rPr>
                <w:rFonts w:ascii="Cambria Math" w:hAnsi="Cambria Math"/>
              </w:rPr>
              <m:t>,-</m:t>
            </m:r>
            <m:r>
              <w:rPr>
                <w:rFonts w:ascii="Cambria Math" w:hAnsi="Cambria Math"/>
              </w:rPr>
              <m:t>1</m:t>
            </m:r>
          </m:sub>
          <m:sup>
            <m:r>
              <w:rPr>
                <w:rFonts w:ascii="Cambria Math" w:hAnsi="Cambria Math"/>
              </w:rPr>
              <m:t>z</m:t>
            </m:r>
          </m:sup>
        </m:sSubSup>
        <m:r>
          <m:rPr>
            <m:sty m:val="p"/>
          </m:rPr>
          <w:rPr>
            <w:rFonts w:ascii="Cambria Math" w:hAnsi="Cambria Math"/>
          </w:rPr>
          <m:t>+</m:t>
        </m:r>
        <m:sSubSup>
          <m:sSubSupPr>
            <m:ctrlPr>
              <w:rPr>
                <w:rFonts w:ascii="Cambria Math" w:hAnsi="Cambria Math"/>
              </w:rPr>
            </m:ctrlPr>
          </m:sSubSupPr>
          <m:e>
            <m:r>
              <w:rPr>
                <w:rFonts w:ascii="Cambria Math" w:hAnsi="Cambria Math"/>
              </w:rPr>
              <m:t>i</m:t>
            </m:r>
          </m:e>
          <m:sub>
            <m:r>
              <w:rPr>
                <w:rFonts w:ascii="Cambria Math" w:hAnsi="Cambria Math"/>
              </w:rPr>
              <m:t>d</m:t>
            </m:r>
          </m:sub>
          <m:sup>
            <m:r>
              <w:rPr>
                <w:rFonts w:ascii="Cambria Math" w:hAnsi="Cambria Math"/>
              </w:rPr>
              <m:t>z</m:t>
            </m:r>
          </m:sup>
        </m:sSubSup>
        <m:r>
          <m:rPr>
            <m:sty m:val="p"/>
          </m:rPr>
          <w:rPr>
            <w:rFonts w:ascii="Cambria Math" w:hAnsi="Cambria Math"/>
          </w:rPr>
          <m:t>⋅</m:t>
        </m:r>
        <m:sSubSup>
          <m:sSubSupPr>
            <m:ctrlPr>
              <w:rPr>
                <w:rFonts w:ascii="Cambria Math" w:hAnsi="Cambria Math"/>
              </w:rPr>
            </m:ctrlPr>
          </m:sSubSupPr>
          <m:e>
            <m:r>
              <w:rPr>
                <w:rFonts w:ascii="Cambria Math" w:hAnsi="Cambria Math"/>
              </w:rPr>
              <m:t>p</m:t>
            </m:r>
          </m:e>
          <m:sub>
            <m:r>
              <w:rPr>
                <w:rFonts w:ascii="Cambria Math" w:hAnsi="Cambria Math"/>
              </w:rPr>
              <m:t>I</m:t>
            </m:r>
          </m:sub>
          <m:sup>
            <m:r>
              <w:rPr>
                <w:rFonts w:ascii="Cambria Math" w:hAnsi="Cambria Math"/>
              </w:rPr>
              <m:t>z</m:t>
            </m:r>
          </m:sup>
        </m:sSubSup>
        <m:r>
          <m:rPr>
            <m:sty m:val="p"/>
          </m:rPr>
          <w:rPr>
            <w:rFonts w:ascii="Cambria Math" w:hAnsi="Cambria Math"/>
          </w:rPr>
          <m:t>-</m:t>
        </m:r>
        <m:r>
          <w:rPr>
            <w:rFonts w:ascii="Cambria Math" w:hAnsi="Cambria Math"/>
          </w:rPr>
          <m:t>A</m:t>
        </m:r>
        <m:sSup>
          <m:sSupPr>
            <m:ctrlPr>
              <w:rPr>
                <w:rFonts w:ascii="Cambria Math" w:hAnsi="Cambria Math"/>
              </w:rPr>
            </m:ctrlPr>
          </m:sSupPr>
          <m:e>
            <m:r>
              <w:rPr>
                <w:rFonts w:ascii="Cambria Math" w:hAnsi="Cambria Math"/>
              </w:rPr>
              <m:t>F</m:t>
            </m:r>
          </m:e>
          <m:sup>
            <m:r>
              <w:rPr>
                <w:rFonts w:ascii="Cambria Math" w:hAnsi="Cambria Math"/>
              </w:rPr>
              <m:t>z</m:t>
            </m:r>
          </m:sup>
        </m:sSup>
        <m:r>
          <m:rPr>
            <m:sty m:val="p"/>
          </m:rPr>
          <w:rPr>
            <w:rFonts w:ascii="Cambria Math" w:hAnsi="Cambria Math"/>
          </w:rPr>
          <m:t>-</m:t>
        </m:r>
        <m:r>
          <w:rPr>
            <w:rFonts w:ascii="Cambria Math" w:hAnsi="Cambria Math"/>
          </w:rPr>
          <m:t>F</m:t>
        </m:r>
        <m:sSubSup>
          <m:sSubSupPr>
            <m:ctrlPr>
              <w:rPr>
                <w:rFonts w:ascii="Cambria Math" w:hAnsi="Cambria Math"/>
              </w:rPr>
            </m:ctrlPr>
          </m:sSubSupPr>
          <m:e>
            <m:r>
              <w:rPr>
                <w:rFonts w:ascii="Cambria Math" w:hAnsi="Cambria Math"/>
              </w:rPr>
              <m:t>F</m:t>
            </m:r>
          </m:e>
          <m:sub>
            <m:r>
              <w:rPr>
                <w:rFonts w:ascii="Cambria Math" w:hAnsi="Cambria Math"/>
              </w:rPr>
              <m:t>u</m:t>
            </m:r>
          </m:sub>
          <m:sup>
            <m:r>
              <w:rPr>
                <w:rFonts w:ascii="Cambria Math" w:hAnsi="Cambria Math"/>
              </w:rPr>
              <m:t>z</m:t>
            </m:r>
          </m:sup>
        </m:sSubSup>
        <m:r>
          <m:rPr>
            <m:sty m:val="p"/>
          </m:rPr>
          <w:rPr>
            <w:rFonts w:ascii="Cambria Math" w:hAnsi="Cambria Math"/>
          </w:rPr>
          <m:t>-</m:t>
        </m:r>
        <m:r>
          <w:rPr>
            <w:rFonts w:ascii="Cambria Math" w:hAnsi="Cambria Math"/>
          </w:rPr>
          <m:t>Δ</m:t>
        </m:r>
        <m:sSubSup>
          <m:sSubSupPr>
            <m:ctrlPr>
              <w:rPr>
                <w:rFonts w:ascii="Cambria Math" w:hAnsi="Cambria Math"/>
              </w:rPr>
            </m:ctrlPr>
          </m:sSubSupPr>
          <m:e>
            <m:r>
              <w:rPr>
                <w:rFonts w:ascii="Cambria Math" w:hAnsi="Cambria Math"/>
              </w:rPr>
              <m:t>E</m:t>
            </m:r>
          </m:e>
          <m:sub>
            <m:r>
              <w:rPr>
                <w:rFonts w:ascii="Cambria Math" w:hAnsi="Cambria Math"/>
              </w:rPr>
              <m:t>s</m:t>
            </m:r>
          </m:sub>
          <m:sup>
            <m:r>
              <w:rPr>
                <w:rFonts w:ascii="Cambria Math" w:hAnsi="Cambria Math"/>
              </w:rPr>
              <m:t>z</m:t>
            </m:r>
          </m:sup>
        </m:sSubSup>
      </m:oMath>
      <w:r w:rsidR="008418EB" w:rsidRPr="00102440">
        <w:tab/>
      </w:r>
      <w:r w:rsidR="008418EB" w:rsidRPr="00102440">
        <w:tab/>
      </w:r>
      <w:r w:rsidR="008418EB" w:rsidRPr="00102440">
        <w:tab/>
      </w:r>
      <w:r w:rsidR="008418EB" w:rsidRPr="00102440">
        <w:tab/>
      </w:r>
      <w:r w:rsidR="008418EB" w:rsidRPr="00102440">
        <w:tab/>
      </w:r>
      <w:r w:rsidR="008418EB" w:rsidRPr="00102440">
        <w:tab/>
      </w:r>
      <w:r w:rsidR="008418EB" w:rsidRPr="00102440">
        <w:tab/>
      </w:r>
      <w:r w:rsidR="008418EB" w:rsidRPr="00102440">
        <w:tab/>
        <w:t>(20)</w:t>
      </w:r>
    </w:p>
    <w:p w14:paraId="244EF151" w14:textId="0D3C3FB7" w:rsidR="008418EB" w:rsidRPr="00102440" w:rsidRDefault="008418EB" w:rsidP="008418EB">
      <w:pPr>
        <w:pStyle w:val="BodyJUST2CE"/>
      </w:pPr>
      <w:r w:rsidRPr="00102440">
        <w:t xml:space="preserve">where </w:t>
      </w:r>
      <m:oMath>
        <m:sSubSup>
          <m:sSubSupPr>
            <m:ctrlPr>
              <w:rPr>
                <w:rFonts w:ascii="Cambria Math" w:hAnsi="Cambria Math"/>
              </w:rPr>
            </m:ctrlPr>
          </m:sSubSupPr>
          <m:e>
            <m:r>
              <w:rPr>
                <w:rFonts w:ascii="Cambria Math" w:hAnsi="Cambria Math"/>
              </w:rPr>
              <m:t>E</m:t>
            </m:r>
          </m:e>
          <m:sub>
            <m:r>
              <w:rPr>
                <w:rFonts w:ascii="Cambria Math" w:hAnsi="Cambria Math"/>
              </w:rPr>
              <m:t>s</m:t>
            </m:r>
          </m:sub>
          <m:sup>
            <m:r>
              <w:rPr>
                <w:rFonts w:ascii="Cambria Math" w:hAnsi="Cambria Math"/>
              </w:rPr>
              <m:t>z</m:t>
            </m:r>
          </m:sup>
        </m:sSubSup>
      </m:oMath>
      <w:r w:rsidRPr="00102440">
        <w:t xml:space="preserve"> is the nominal value of the stock of shares issued by production firms.</w:t>
      </w:r>
    </w:p>
    <w:p w14:paraId="038C7D4E" w14:textId="77777777" w:rsidR="008418EB" w:rsidRPr="00102440" w:rsidRDefault="008418EB" w:rsidP="008418EB">
      <w:pPr>
        <w:pStyle w:val="BodyJUST2CE"/>
      </w:pPr>
      <w:r w:rsidRPr="00102440">
        <w:t>For the sake of simplicity, we assume that share issues are completely demand driven:</w:t>
      </w:r>
    </w:p>
    <w:p w14:paraId="3FAFDAC0" w14:textId="4DE13BC0" w:rsidR="008418EB" w:rsidRPr="00102440" w:rsidRDefault="00377183" w:rsidP="008418EB">
      <w:pPr>
        <w:pStyle w:val="BodyJUST2CE"/>
      </w:pPr>
      <m:oMath>
        <m:sSubSup>
          <m:sSubSupPr>
            <m:ctrlPr>
              <w:rPr>
                <w:rFonts w:ascii="Cambria Math" w:hAnsi="Cambria Math"/>
              </w:rPr>
            </m:ctrlPr>
          </m:sSubSupPr>
          <m:e>
            <m:r>
              <w:rPr>
                <w:rFonts w:ascii="Cambria Math" w:hAnsi="Cambria Math"/>
              </w:rPr>
              <m:t>E</m:t>
            </m:r>
          </m:e>
          <m:sub>
            <m:r>
              <w:rPr>
                <w:rFonts w:ascii="Cambria Math" w:hAnsi="Cambria Math"/>
              </w:rPr>
              <m:t>s</m:t>
            </m:r>
          </m:sub>
          <m:sup>
            <m:r>
              <w:rPr>
                <w:rFonts w:ascii="Cambria Math" w:hAnsi="Cambria Math"/>
              </w:rPr>
              <m:t>z</m:t>
            </m:r>
          </m:sup>
        </m:sSubSup>
        <m:r>
          <m:rPr>
            <m:sty m:val="p"/>
          </m:rPr>
          <w:rPr>
            <w:rFonts w:ascii="Cambria Math" w:hAnsi="Cambria Math"/>
          </w:rPr>
          <m:t>=</m:t>
        </m:r>
        <m:sSubSup>
          <m:sSubSupPr>
            <m:ctrlPr>
              <w:rPr>
                <w:rFonts w:ascii="Cambria Math" w:hAnsi="Cambria Math"/>
              </w:rPr>
            </m:ctrlPr>
          </m:sSubSupPr>
          <m:e>
            <m:r>
              <w:rPr>
                <w:rFonts w:ascii="Cambria Math" w:hAnsi="Cambria Math"/>
              </w:rPr>
              <m:t>E</m:t>
            </m:r>
          </m:e>
          <m:sub>
            <m:r>
              <w:rPr>
                <w:rFonts w:ascii="Cambria Math" w:hAnsi="Cambria Math"/>
              </w:rPr>
              <m:t>h</m:t>
            </m:r>
            <m:r>
              <m:rPr>
                <m:sty m:val="p"/>
              </m:rPr>
              <w:rPr>
                <w:rFonts w:ascii="Cambria Math" w:hAnsi="Cambria Math"/>
              </w:rPr>
              <m:t>,</m:t>
            </m:r>
            <m:r>
              <w:rPr>
                <w:rFonts w:ascii="Cambria Math" w:hAnsi="Cambria Math"/>
              </w:rPr>
              <m:t>z</m:t>
            </m:r>
          </m:sub>
          <m:sup>
            <m:r>
              <w:rPr>
                <w:rFonts w:ascii="Cambria Math" w:hAnsi="Cambria Math"/>
              </w:rPr>
              <m:t>z</m:t>
            </m:r>
          </m:sup>
        </m:sSubSup>
        <m:r>
          <m:rPr>
            <m:sty m:val="p"/>
          </m:rPr>
          <w:rPr>
            <w:rFonts w:ascii="Cambria Math" w:hAnsi="Cambria Math"/>
          </w:rPr>
          <m:t>+</m:t>
        </m:r>
        <m:r>
          <w:rPr>
            <w:rFonts w:ascii="Cambria Math" w:hAnsi="Cambria Math"/>
          </w:rPr>
          <m:t>x</m:t>
        </m:r>
        <m:sSub>
          <m:sSubPr>
            <m:ctrlPr>
              <w:rPr>
                <w:rFonts w:ascii="Cambria Math" w:hAnsi="Cambria Math"/>
              </w:rPr>
            </m:ctrlPr>
          </m:sSubPr>
          <m:e>
            <m:r>
              <w:rPr>
                <w:rFonts w:ascii="Cambria Math" w:hAnsi="Cambria Math"/>
              </w:rPr>
              <m:t>r</m:t>
            </m:r>
          </m:e>
          <m:sub>
            <m:r>
              <w:rPr>
                <w:rFonts w:ascii="Cambria Math" w:hAnsi="Cambria Math"/>
              </w:rPr>
              <m:t>f</m:t>
            </m:r>
          </m:sub>
        </m:sSub>
        <m:r>
          <m:rPr>
            <m:sty m:val="p"/>
          </m:rPr>
          <w:rPr>
            <w:rFonts w:ascii="Cambria Math" w:hAnsi="Cambria Math"/>
          </w:rPr>
          <m:t>⋅</m:t>
        </m:r>
        <m:sSubSup>
          <m:sSubSupPr>
            <m:ctrlPr>
              <w:rPr>
                <w:rFonts w:ascii="Cambria Math" w:hAnsi="Cambria Math"/>
              </w:rPr>
            </m:ctrlPr>
          </m:sSubSupPr>
          <m:e>
            <m:r>
              <w:rPr>
                <w:rFonts w:ascii="Cambria Math" w:hAnsi="Cambria Math"/>
              </w:rPr>
              <m:t>E</m:t>
            </m:r>
          </m:e>
          <m:sub>
            <m:r>
              <w:rPr>
                <w:rFonts w:ascii="Cambria Math" w:hAnsi="Cambria Math"/>
              </w:rPr>
              <m:t>h</m:t>
            </m:r>
            <m:r>
              <m:rPr>
                <m:sty m:val="p"/>
              </m:rPr>
              <w:rPr>
                <w:rFonts w:ascii="Cambria Math" w:hAnsi="Cambria Math"/>
              </w:rPr>
              <m:t>,</m:t>
            </m:r>
            <m:r>
              <w:rPr>
                <w:rFonts w:ascii="Cambria Math" w:hAnsi="Cambria Math"/>
              </w:rPr>
              <m:t>f</m:t>
            </m:r>
          </m:sub>
          <m:sup>
            <m:r>
              <w:rPr>
                <w:rFonts w:ascii="Cambria Math" w:hAnsi="Cambria Math"/>
              </w:rPr>
              <m:t>z</m:t>
            </m:r>
          </m:sup>
        </m:sSubSup>
      </m:oMath>
      <w:r w:rsidR="008418EB" w:rsidRPr="00102440">
        <w:tab/>
      </w:r>
      <w:r w:rsidR="008418EB" w:rsidRPr="00102440">
        <w:tab/>
      </w:r>
      <w:r w:rsidR="008418EB" w:rsidRPr="00102440">
        <w:tab/>
      </w:r>
      <w:r w:rsidR="008418EB" w:rsidRPr="00102440">
        <w:tab/>
      </w:r>
      <w:r w:rsidR="008418EB" w:rsidRPr="00102440">
        <w:tab/>
      </w:r>
      <w:r w:rsidR="008418EB" w:rsidRPr="00102440">
        <w:tab/>
      </w:r>
      <w:r w:rsidR="008418EB" w:rsidRPr="00102440">
        <w:tab/>
      </w:r>
      <w:r w:rsidR="008418EB" w:rsidRPr="00102440">
        <w:tab/>
      </w:r>
      <w:r w:rsidR="008418EB" w:rsidRPr="00102440">
        <w:tab/>
      </w:r>
      <w:r w:rsidR="008418EB" w:rsidRPr="00102440">
        <w:tab/>
        <w:t>(21)</w:t>
      </w:r>
    </w:p>
    <w:p w14:paraId="5867C12E" w14:textId="05D2DF5C" w:rsidR="008418EB" w:rsidRPr="00102440" w:rsidRDefault="008418EB" w:rsidP="008418EB">
      <w:pPr>
        <w:pStyle w:val="BodyJUST2CE"/>
      </w:pPr>
      <w:r w:rsidRPr="00102440">
        <w:t xml:space="preserve">where </w:t>
      </w:r>
      <m:oMath>
        <m:sSubSup>
          <m:sSubSupPr>
            <m:ctrlPr>
              <w:rPr>
                <w:rFonts w:ascii="Cambria Math" w:hAnsi="Cambria Math"/>
              </w:rPr>
            </m:ctrlPr>
          </m:sSubSupPr>
          <m:e>
            <m:r>
              <w:rPr>
                <w:rFonts w:ascii="Cambria Math" w:hAnsi="Cambria Math"/>
              </w:rPr>
              <m:t>E</m:t>
            </m:r>
          </m:e>
          <m:sub>
            <m:r>
              <w:rPr>
                <w:rFonts w:ascii="Cambria Math" w:hAnsi="Cambria Math"/>
              </w:rPr>
              <m:t>h</m:t>
            </m:r>
            <m:r>
              <m:rPr>
                <m:sty m:val="p"/>
              </m:rPr>
              <w:rPr>
                <w:rFonts w:ascii="Cambria Math" w:hAnsi="Cambria Math"/>
              </w:rPr>
              <m:t>,</m:t>
            </m:r>
            <m:r>
              <w:rPr>
                <w:rFonts w:ascii="Cambria Math" w:hAnsi="Cambria Math"/>
              </w:rPr>
              <m:t>z</m:t>
            </m:r>
          </m:sub>
          <m:sup>
            <m:r>
              <w:rPr>
                <w:rFonts w:ascii="Cambria Math" w:hAnsi="Cambria Math"/>
              </w:rPr>
              <m:t>z</m:t>
            </m:r>
          </m:sup>
        </m:sSubSup>
      </m:oMath>
      <w:r w:rsidRPr="00102440">
        <w:t xml:space="preserve"> is nominal stock of domestic shares held by domestic investors and </w:t>
      </w:r>
      <m:oMath>
        <m:sSubSup>
          <m:sSubSupPr>
            <m:ctrlPr>
              <w:rPr>
                <w:rFonts w:ascii="Cambria Math" w:hAnsi="Cambria Math"/>
              </w:rPr>
            </m:ctrlPr>
          </m:sSubSupPr>
          <m:e>
            <m:r>
              <w:rPr>
                <w:rFonts w:ascii="Cambria Math" w:hAnsi="Cambria Math"/>
              </w:rPr>
              <m:t>E</m:t>
            </m:r>
          </m:e>
          <m:sub>
            <m:r>
              <w:rPr>
                <w:rFonts w:ascii="Cambria Math" w:hAnsi="Cambria Math"/>
              </w:rPr>
              <m:t>h</m:t>
            </m:r>
            <m:r>
              <m:rPr>
                <m:sty m:val="p"/>
              </m:rPr>
              <w:rPr>
                <w:rFonts w:ascii="Cambria Math" w:hAnsi="Cambria Math"/>
              </w:rPr>
              <m:t>,</m:t>
            </m:r>
            <m:r>
              <w:rPr>
                <w:rFonts w:ascii="Cambria Math" w:hAnsi="Cambria Math"/>
              </w:rPr>
              <m:t>f</m:t>
            </m:r>
          </m:sub>
          <m:sup>
            <m:r>
              <w:rPr>
                <w:rFonts w:ascii="Cambria Math" w:hAnsi="Cambria Math"/>
              </w:rPr>
              <m:t>z</m:t>
            </m:r>
          </m:sup>
        </m:sSubSup>
      </m:oMath>
      <w:r w:rsidRPr="00102440">
        <w:t xml:space="preserve"> is the portion held by foreign investors.</w:t>
      </w:r>
    </w:p>
    <w:p w14:paraId="1F6ADBDA" w14:textId="77777777" w:rsidR="008418EB" w:rsidRPr="00102440" w:rsidRDefault="008418EB" w:rsidP="008418EB">
      <w:pPr>
        <w:pStyle w:val="BodyJUST2CE"/>
      </w:pPr>
      <w:r w:rsidRPr="00102440">
        <w:t>The supply of domestic shares to foreign investors, expressed in domestic currency, is therefore:</w:t>
      </w:r>
    </w:p>
    <w:p w14:paraId="61810160" w14:textId="422C5D23" w:rsidR="008418EB" w:rsidRPr="00102440" w:rsidRDefault="00377183" w:rsidP="008418EB">
      <w:pPr>
        <w:pStyle w:val="BodyJUST2CE"/>
      </w:pPr>
      <m:oMath>
        <m:sSubSup>
          <m:sSubSupPr>
            <m:ctrlPr>
              <w:rPr>
                <w:rFonts w:ascii="Cambria Math" w:hAnsi="Cambria Math"/>
              </w:rPr>
            </m:ctrlPr>
          </m:sSubSupPr>
          <m:e>
            <m:r>
              <w:rPr>
                <w:rFonts w:ascii="Cambria Math" w:hAnsi="Cambria Math"/>
              </w:rPr>
              <m:t>E</m:t>
            </m:r>
          </m:e>
          <m:sub>
            <m:r>
              <w:rPr>
                <w:rFonts w:ascii="Cambria Math" w:hAnsi="Cambria Math"/>
              </w:rPr>
              <m:t>s</m:t>
            </m:r>
            <m:r>
              <m:rPr>
                <m:sty m:val="p"/>
              </m:rPr>
              <w:rPr>
                <w:rFonts w:ascii="Cambria Math" w:hAnsi="Cambria Math"/>
              </w:rPr>
              <m:t>,</m:t>
            </m:r>
            <m:r>
              <w:rPr>
                <w:rFonts w:ascii="Cambria Math" w:hAnsi="Cambria Math"/>
              </w:rPr>
              <m:t>f</m:t>
            </m:r>
          </m:sub>
          <m:sup>
            <m:r>
              <w:rPr>
                <w:rFonts w:ascii="Cambria Math" w:hAnsi="Cambria Math"/>
              </w:rPr>
              <m:t>z</m:t>
            </m:r>
          </m:sup>
        </m:sSubSup>
        <m:r>
          <m:rPr>
            <m:sty m:val="p"/>
          </m:rPr>
          <w:rPr>
            <w:rFonts w:ascii="Cambria Math" w:hAnsi="Cambria Math"/>
          </w:rPr>
          <m:t>=</m:t>
        </m:r>
        <m:r>
          <w:rPr>
            <w:rFonts w:ascii="Cambria Math" w:hAnsi="Cambria Math"/>
          </w:rPr>
          <m:t>x</m:t>
        </m:r>
        <m:sSub>
          <m:sSubPr>
            <m:ctrlPr>
              <w:rPr>
                <w:rFonts w:ascii="Cambria Math" w:hAnsi="Cambria Math"/>
              </w:rPr>
            </m:ctrlPr>
          </m:sSubPr>
          <m:e>
            <m:r>
              <w:rPr>
                <w:rFonts w:ascii="Cambria Math" w:hAnsi="Cambria Math"/>
              </w:rPr>
              <m:t>r</m:t>
            </m:r>
          </m:e>
          <m:sub>
            <m:r>
              <w:rPr>
                <w:rFonts w:ascii="Cambria Math" w:hAnsi="Cambria Math"/>
              </w:rPr>
              <m:t>f</m:t>
            </m:r>
          </m:sub>
        </m:sSub>
        <m:r>
          <m:rPr>
            <m:sty m:val="p"/>
          </m:rPr>
          <w:rPr>
            <w:rFonts w:ascii="Cambria Math" w:hAnsi="Cambria Math"/>
          </w:rPr>
          <m:t>⋅</m:t>
        </m:r>
        <m:sSubSup>
          <m:sSubSupPr>
            <m:ctrlPr>
              <w:rPr>
                <w:rFonts w:ascii="Cambria Math" w:hAnsi="Cambria Math"/>
              </w:rPr>
            </m:ctrlPr>
          </m:sSubSupPr>
          <m:e>
            <m:r>
              <w:rPr>
                <w:rFonts w:ascii="Cambria Math" w:hAnsi="Cambria Math"/>
              </w:rPr>
              <m:t>E</m:t>
            </m:r>
          </m:e>
          <m:sub>
            <m:r>
              <w:rPr>
                <w:rFonts w:ascii="Cambria Math" w:hAnsi="Cambria Math"/>
              </w:rPr>
              <m:t>h</m:t>
            </m:r>
            <m:r>
              <m:rPr>
                <m:sty m:val="p"/>
              </m:rPr>
              <w:rPr>
                <w:rFonts w:ascii="Cambria Math" w:hAnsi="Cambria Math"/>
              </w:rPr>
              <m:t>,</m:t>
            </m:r>
            <m:r>
              <w:rPr>
                <w:rFonts w:ascii="Cambria Math" w:hAnsi="Cambria Math"/>
              </w:rPr>
              <m:t>f</m:t>
            </m:r>
          </m:sub>
          <m:sup>
            <m:r>
              <w:rPr>
                <w:rFonts w:ascii="Cambria Math" w:hAnsi="Cambria Math"/>
              </w:rPr>
              <m:t>z</m:t>
            </m:r>
          </m:sup>
        </m:sSubSup>
      </m:oMath>
      <w:r w:rsidR="008418EB" w:rsidRPr="00102440">
        <w:tab/>
      </w:r>
      <w:r w:rsidR="008418EB" w:rsidRPr="00102440">
        <w:tab/>
      </w:r>
      <w:r w:rsidR="008418EB" w:rsidRPr="00102440">
        <w:tab/>
      </w:r>
      <w:r w:rsidR="008418EB" w:rsidRPr="00102440">
        <w:tab/>
      </w:r>
      <w:r w:rsidR="008418EB" w:rsidRPr="00102440">
        <w:tab/>
      </w:r>
      <w:r w:rsidR="008418EB" w:rsidRPr="00102440">
        <w:tab/>
      </w:r>
      <w:r w:rsidR="008418EB" w:rsidRPr="00102440">
        <w:tab/>
      </w:r>
      <w:r w:rsidR="008418EB" w:rsidRPr="00102440">
        <w:tab/>
      </w:r>
      <w:r w:rsidR="008418EB" w:rsidRPr="00102440">
        <w:tab/>
      </w:r>
      <w:r w:rsidR="008418EB" w:rsidRPr="00102440">
        <w:tab/>
      </w:r>
      <w:r w:rsidR="008418EB" w:rsidRPr="00102440">
        <w:tab/>
        <w:t>(22)</w:t>
      </w:r>
    </w:p>
    <w:p w14:paraId="2D1EAF25" w14:textId="77777777" w:rsidR="008418EB" w:rsidRPr="00102440" w:rsidRDefault="008418EB" w:rsidP="008418EB">
      <w:pPr>
        <w:pStyle w:val="BodyJUST2CE"/>
      </w:pPr>
      <w:r w:rsidRPr="00102440">
        <w:t>The return rate (in addition to percentage capital gains) on shares issued by production firms of each area is:</w:t>
      </w:r>
    </w:p>
    <w:p w14:paraId="0D31EE2B" w14:textId="2E8FB592" w:rsidR="008418EB" w:rsidRPr="00102440" w:rsidRDefault="00377183" w:rsidP="008418EB">
      <w:pPr>
        <w:pStyle w:val="BodyJUST2CE"/>
      </w:pPr>
      <m:oMath>
        <m:sSubSup>
          <m:sSubSupPr>
            <m:ctrlPr>
              <w:rPr>
                <w:rFonts w:ascii="Cambria Math" w:hAnsi="Cambria Math"/>
              </w:rPr>
            </m:ctrlPr>
          </m:sSubSupPr>
          <m:e>
            <m:r>
              <w:rPr>
                <w:rFonts w:ascii="Cambria Math" w:hAnsi="Cambria Math"/>
              </w:rPr>
              <m:t>r</m:t>
            </m:r>
          </m:e>
          <m:sub>
            <m:r>
              <w:rPr>
                <w:rFonts w:ascii="Cambria Math" w:hAnsi="Cambria Math"/>
              </w:rPr>
              <m:t>e</m:t>
            </m:r>
          </m:sub>
          <m:sup>
            <m:r>
              <w:rPr>
                <w:rFonts w:ascii="Cambria Math" w:hAnsi="Cambria Math"/>
              </w:rPr>
              <m:t>z</m:t>
            </m:r>
          </m:sup>
        </m:sSubSup>
        <m:r>
          <m:rPr>
            <m:sty m:val="p"/>
          </m:rPr>
          <w:rPr>
            <w:rFonts w:ascii="Cambria Math" w:hAnsi="Cambria Math"/>
          </w:rPr>
          <m:t>=</m:t>
        </m:r>
        <m:f>
          <m:fPr>
            <m:ctrlPr>
              <w:rPr>
                <w:rFonts w:ascii="Cambria Math" w:hAnsi="Cambria Math"/>
              </w:rPr>
            </m:ctrlPr>
          </m:fPr>
          <m:num>
            <m:d>
              <m:dPr>
                <m:ctrlPr>
                  <w:rPr>
                    <w:rFonts w:ascii="Cambria Math" w:hAnsi="Cambria Math"/>
                  </w:rPr>
                </m:ctrlPr>
              </m:dPr>
              <m:e>
                <m:r>
                  <w:rPr>
                    <w:rFonts w:ascii="Cambria Math" w:hAnsi="Cambria Math"/>
                  </w:rPr>
                  <m:t>1</m:t>
                </m:r>
                <m:r>
                  <m:rPr>
                    <m:sty m:val="p"/>
                  </m:rPr>
                  <w:rPr>
                    <w:rFonts w:ascii="Cambria Math" w:hAnsi="Cambria Math"/>
                  </w:rPr>
                  <m:t>-</m:t>
                </m:r>
                <m:sSup>
                  <m:sSupPr>
                    <m:ctrlPr>
                      <w:rPr>
                        <w:rFonts w:ascii="Cambria Math" w:hAnsi="Cambria Math"/>
                      </w:rPr>
                    </m:ctrlPr>
                  </m:sSupPr>
                  <m:e>
                    <m:r>
                      <w:rPr>
                        <w:rFonts w:ascii="Cambria Math" w:hAnsi="Cambria Math"/>
                      </w:rPr>
                      <m:t>ω</m:t>
                    </m:r>
                  </m:e>
                  <m:sup>
                    <m:r>
                      <w:rPr>
                        <w:rFonts w:ascii="Cambria Math" w:hAnsi="Cambria Math"/>
                      </w:rPr>
                      <m:t>z</m:t>
                    </m:r>
                  </m:sup>
                </m:sSup>
              </m:e>
            </m:d>
            <m:r>
              <m:rPr>
                <m:sty m:val="p"/>
              </m:rPr>
              <w:rPr>
                <w:rFonts w:ascii="Cambria Math" w:hAnsi="Cambria Math"/>
              </w:rPr>
              <m:t>⋅</m:t>
            </m:r>
            <m:r>
              <w:rPr>
                <w:rFonts w:ascii="Cambria Math" w:hAnsi="Cambria Math"/>
              </w:rPr>
              <m:t>F</m:t>
            </m:r>
            <m:sSup>
              <m:sSupPr>
                <m:ctrlPr>
                  <w:rPr>
                    <w:rFonts w:ascii="Cambria Math" w:hAnsi="Cambria Math"/>
                  </w:rPr>
                </m:ctrlPr>
              </m:sSupPr>
              <m:e>
                <m:r>
                  <w:rPr>
                    <w:rFonts w:ascii="Cambria Math" w:hAnsi="Cambria Math"/>
                  </w:rPr>
                  <m:t>F</m:t>
                </m:r>
              </m:e>
              <m:sup>
                <m:r>
                  <w:rPr>
                    <w:rFonts w:ascii="Cambria Math" w:hAnsi="Cambria Math"/>
                  </w:rPr>
                  <m:t>z</m:t>
                </m:r>
              </m:sup>
            </m:sSup>
          </m:num>
          <m:den>
            <m:sSubSup>
              <m:sSubSupPr>
                <m:ctrlPr>
                  <w:rPr>
                    <w:rFonts w:ascii="Cambria Math" w:hAnsi="Cambria Math"/>
                  </w:rPr>
                </m:ctrlPr>
              </m:sSubSupPr>
              <m:e>
                <m:r>
                  <w:rPr>
                    <w:rFonts w:ascii="Cambria Math" w:hAnsi="Cambria Math"/>
                  </w:rPr>
                  <m:t>E</m:t>
                </m:r>
              </m:e>
              <m:sub>
                <m:r>
                  <w:rPr>
                    <w:rFonts w:ascii="Cambria Math" w:hAnsi="Cambria Math"/>
                  </w:rPr>
                  <m:t>s</m:t>
                </m:r>
              </m:sub>
              <m:sup>
                <m:r>
                  <w:rPr>
                    <w:rFonts w:ascii="Cambria Math" w:hAnsi="Cambria Math"/>
                  </w:rPr>
                  <m:t>z</m:t>
                </m:r>
              </m:sup>
            </m:sSubSup>
          </m:den>
        </m:f>
      </m:oMath>
      <w:r w:rsidR="008418EB" w:rsidRPr="00102440">
        <w:tab/>
      </w:r>
      <w:r w:rsidR="008418EB" w:rsidRPr="00102440">
        <w:tab/>
      </w:r>
      <w:r w:rsidR="008418EB" w:rsidRPr="00102440">
        <w:tab/>
      </w:r>
      <w:r w:rsidR="008418EB" w:rsidRPr="00102440">
        <w:tab/>
      </w:r>
      <w:r w:rsidR="008418EB" w:rsidRPr="00102440">
        <w:tab/>
      </w:r>
      <w:r w:rsidR="008418EB" w:rsidRPr="00102440">
        <w:tab/>
      </w:r>
      <w:r w:rsidR="008418EB" w:rsidRPr="00102440">
        <w:tab/>
      </w:r>
      <w:r w:rsidR="008418EB" w:rsidRPr="00102440">
        <w:tab/>
      </w:r>
      <w:r w:rsidR="008418EB" w:rsidRPr="00102440">
        <w:tab/>
      </w:r>
      <w:r w:rsidR="008418EB" w:rsidRPr="00102440">
        <w:tab/>
      </w:r>
      <w:r w:rsidR="008418EB" w:rsidRPr="00102440">
        <w:tab/>
        <w:t>(23)</w:t>
      </w:r>
    </w:p>
    <w:p w14:paraId="4F8AA549" w14:textId="00EEB864" w:rsidR="008418EB" w:rsidRPr="00102440" w:rsidRDefault="008418EB" w:rsidP="008418EB">
      <w:pPr>
        <w:pStyle w:val="BodyJUST2CE"/>
      </w:pPr>
      <w:r w:rsidRPr="00102440">
        <w:t xml:space="preserve">Finally, total dividends </w:t>
      </w:r>
      <w:r w:rsidR="00176742" w:rsidRPr="00102440">
        <w:t xml:space="preserve">(from non-financial firms) </w:t>
      </w:r>
      <w:r w:rsidRPr="00102440">
        <w:t>received by investors in each area are:</w:t>
      </w:r>
    </w:p>
    <w:p w14:paraId="14F3CE2B" w14:textId="7287B2B8" w:rsidR="008418EB" w:rsidRPr="00102440" w:rsidRDefault="008418EB" w:rsidP="008418EB">
      <w:pPr>
        <w:pStyle w:val="BodyJUST2CE"/>
      </w:pPr>
      <m:oMath>
        <m:r>
          <w:rPr>
            <w:rFonts w:ascii="Cambria Math" w:hAnsi="Cambria Math"/>
          </w:rPr>
          <w:lastRenderedPageBreak/>
          <m:t>DI</m:t>
        </m:r>
        <m:sSup>
          <m:sSupPr>
            <m:ctrlPr>
              <w:rPr>
                <w:rFonts w:ascii="Cambria Math" w:hAnsi="Cambria Math"/>
              </w:rPr>
            </m:ctrlPr>
          </m:sSupPr>
          <m:e>
            <m:r>
              <w:rPr>
                <w:rFonts w:ascii="Cambria Math" w:hAnsi="Cambria Math"/>
              </w:rPr>
              <m:t>V</m:t>
            </m:r>
          </m:e>
          <m:sup>
            <m:r>
              <w:rPr>
                <w:rFonts w:ascii="Cambria Math" w:hAnsi="Cambria Math"/>
              </w:rPr>
              <m:t>z</m:t>
            </m:r>
          </m:sup>
        </m:sSup>
        <m:r>
          <m:rPr>
            <m:sty m:val="p"/>
          </m:rPr>
          <w:rPr>
            <w:rFonts w:ascii="Cambria Math" w:hAnsi="Cambria Math"/>
          </w:rPr>
          <m:t>=</m:t>
        </m:r>
        <m:d>
          <m:dPr>
            <m:ctrlPr>
              <w:rPr>
                <w:rFonts w:ascii="Cambria Math" w:hAnsi="Cambria Math"/>
              </w:rPr>
            </m:ctrlPr>
          </m:dPr>
          <m:e>
            <m:r>
              <w:rPr>
                <w:rFonts w:ascii="Cambria Math" w:hAnsi="Cambria Math"/>
              </w:rPr>
              <m:t>1</m:t>
            </m:r>
            <m:r>
              <m:rPr>
                <m:sty m:val="p"/>
              </m:rPr>
              <w:rPr>
                <w:rFonts w:ascii="Cambria Math" w:hAnsi="Cambria Math"/>
              </w:rPr>
              <m:t>-</m:t>
            </m:r>
            <m:sSup>
              <m:sSupPr>
                <m:ctrlPr>
                  <w:rPr>
                    <w:rFonts w:ascii="Cambria Math" w:hAnsi="Cambria Math"/>
                  </w:rPr>
                </m:ctrlPr>
              </m:sSupPr>
              <m:e>
                <m:r>
                  <w:rPr>
                    <w:rFonts w:ascii="Cambria Math" w:hAnsi="Cambria Math"/>
                  </w:rPr>
                  <m:t>ω</m:t>
                </m:r>
              </m:e>
              <m:sup>
                <m:r>
                  <w:rPr>
                    <w:rFonts w:ascii="Cambria Math" w:hAnsi="Cambria Math"/>
                  </w:rPr>
                  <m:t>z</m:t>
                </m:r>
              </m:sup>
            </m:sSup>
          </m:e>
        </m:d>
        <m:r>
          <m:rPr>
            <m:sty m:val="p"/>
          </m:rPr>
          <w:rPr>
            <w:rFonts w:ascii="Cambria Math" w:hAnsi="Cambria Math"/>
          </w:rPr>
          <m:t>⋅</m:t>
        </m:r>
        <m:r>
          <w:rPr>
            <w:rFonts w:ascii="Cambria Math" w:hAnsi="Cambria Math"/>
          </w:rPr>
          <m:t>F</m:t>
        </m:r>
        <m:sSup>
          <m:sSupPr>
            <m:ctrlPr>
              <w:rPr>
                <w:rFonts w:ascii="Cambria Math" w:hAnsi="Cambria Math"/>
              </w:rPr>
            </m:ctrlPr>
          </m:sSupPr>
          <m:e>
            <m:r>
              <w:rPr>
                <w:rFonts w:ascii="Cambria Math" w:hAnsi="Cambria Math"/>
              </w:rPr>
              <m:t>F</m:t>
            </m:r>
          </m:e>
          <m:sup>
            <m:r>
              <w:rPr>
                <w:rFonts w:ascii="Cambria Math" w:hAnsi="Cambria Math"/>
              </w:rPr>
              <m:t>z</m:t>
            </m:r>
          </m:sup>
        </m:sSup>
        <m:r>
          <m:rPr>
            <m:sty m:val="p"/>
          </m:rPr>
          <w:rPr>
            <w:rFonts w:ascii="Cambria Math" w:hAnsi="Cambria Math"/>
          </w:rPr>
          <m:t>⋅</m:t>
        </m:r>
        <m:f>
          <m:fPr>
            <m:ctrlPr>
              <w:rPr>
                <w:rFonts w:ascii="Cambria Math" w:hAnsi="Cambria Math"/>
              </w:rPr>
            </m:ctrlPr>
          </m:fPr>
          <m:num>
            <m:sSubSup>
              <m:sSubSupPr>
                <m:ctrlPr>
                  <w:rPr>
                    <w:rFonts w:ascii="Cambria Math" w:hAnsi="Cambria Math"/>
                  </w:rPr>
                </m:ctrlPr>
              </m:sSubSupPr>
              <m:e>
                <m:r>
                  <w:rPr>
                    <w:rFonts w:ascii="Cambria Math" w:hAnsi="Cambria Math"/>
                  </w:rPr>
                  <m:t>E</m:t>
                </m:r>
              </m:e>
              <m:sub>
                <m:r>
                  <w:rPr>
                    <w:rFonts w:ascii="Cambria Math" w:hAnsi="Cambria Math"/>
                  </w:rPr>
                  <m:t>h</m:t>
                </m:r>
                <m:r>
                  <m:rPr>
                    <m:sty m:val="p"/>
                  </m:rPr>
                  <w:rPr>
                    <w:rFonts w:ascii="Cambria Math" w:hAnsi="Cambria Math"/>
                  </w:rPr>
                  <m:t>,</m:t>
                </m:r>
                <m:r>
                  <w:rPr>
                    <w:rFonts w:ascii="Cambria Math" w:hAnsi="Cambria Math"/>
                  </w:rPr>
                  <m:t>z</m:t>
                </m:r>
              </m:sub>
              <m:sup>
                <m:r>
                  <w:rPr>
                    <w:rFonts w:ascii="Cambria Math" w:hAnsi="Cambria Math"/>
                  </w:rPr>
                  <m:t>z</m:t>
                </m:r>
              </m:sup>
            </m:sSubSup>
          </m:num>
          <m:den>
            <m:sSubSup>
              <m:sSubSupPr>
                <m:ctrlPr>
                  <w:rPr>
                    <w:rFonts w:ascii="Cambria Math" w:hAnsi="Cambria Math"/>
                  </w:rPr>
                </m:ctrlPr>
              </m:sSubSupPr>
              <m:e>
                <m:r>
                  <w:rPr>
                    <w:rFonts w:ascii="Cambria Math" w:hAnsi="Cambria Math"/>
                  </w:rPr>
                  <m:t>E</m:t>
                </m:r>
              </m:e>
              <m:sub>
                <m:r>
                  <w:rPr>
                    <w:rFonts w:ascii="Cambria Math" w:hAnsi="Cambria Math"/>
                  </w:rPr>
                  <m:t>s</m:t>
                </m:r>
              </m:sub>
              <m:sup>
                <m:r>
                  <w:rPr>
                    <w:rFonts w:ascii="Cambria Math" w:hAnsi="Cambria Math"/>
                  </w:rPr>
                  <m:t>z</m:t>
                </m:r>
              </m:sup>
            </m:sSubSup>
          </m:den>
        </m:f>
        <m:r>
          <m:rPr>
            <m:sty m:val="p"/>
          </m:rPr>
          <w:rPr>
            <w:rFonts w:ascii="Cambria Math" w:hAnsi="Cambria Math"/>
          </w:rPr>
          <m:t>+</m:t>
        </m:r>
        <m:d>
          <m:dPr>
            <m:ctrlPr>
              <w:rPr>
                <w:rFonts w:ascii="Cambria Math" w:hAnsi="Cambria Math"/>
              </w:rPr>
            </m:ctrlPr>
          </m:dPr>
          <m:e>
            <m:r>
              <w:rPr>
                <w:rFonts w:ascii="Cambria Math" w:hAnsi="Cambria Math"/>
              </w:rPr>
              <m:t>1</m:t>
            </m:r>
            <m:r>
              <m:rPr>
                <m:sty m:val="p"/>
              </m:rPr>
              <w:rPr>
                <w:rFonts w:ascii="Cambria Math" w:hAnsi="Cambria Math"/>
              </w:rPr>
              <m:t>-</m:t>
            </m:r>
            <m:sSup>
              <m:sSupPr>
                <m:ctrlPr>
                  <w:rPr>
                    <w:rFonts w:ascii="Cambria Math" w:hAnsi="Cambria Math"/>
                  </w:rPr>
                </m:ctrlPr>
              </m:sSupPr>
              <m:e>
                <m:r>
                  <w:rPr>
                    <w:rFonts w:ascii="Cambria Math" w:hAnsi="Cambria Math"/>
                  </w:rPr>
                  <m:t>ω</m:t>
                </m:r>
              </m:e>
              <m:sup>
                <m:r>
                  <w:rPr>
                    <w:rFonts w:ascii="Cambria Math" w:hAnsi="Cambria Math"/>
                  </w:rPr>
                  <m:t>f</m:t>
                </m:r>
              </m:sup>
            </m:sSup>
          </m:e>
        </m:d>
        <m:r>
          <m:rPr>
            <m:sty m:val="p"/>
          </m:rPr>
          <w:rPr>
            <w:rFonts w:ascii="Cambria Math" w:hAnsi="Cambria Math"/>
          </w:rPr>
          <m:t>⋅</m:t>
        </m:r>
        <m:r>
          <w:rPr>
            <w:rFonts w:ascii="Cambria Math" w:hAnsi="Cambria Math"/>
          </w:rPr>
          <m:t>F</m:t>
        </m:r>
        <m:sSup>
          <m:sSupPr>
            <m:ctrlPr>
              <w:rPr>
                <w:rFonts w:ascii="Cambria Math" w:hAnsi="Cambria Math"/>
              </w:rPr>
            </m:ctrlPr>
          </m:sSupPr>
          <m:e>
            <m:r>
              <w:rPr>
                <w:rFonts w:ascii="Cambria Math" w:hAnsi="Cambria Math"/>
              </w:rPr>
              <m:t>F</m:t>
            </m:r>
          </m:e>
          <m:sup>
            <m:r>
              <w:rPr>
                <w:rFonts w:ascii="Cambria Math" w:hAnsi="Cambria Math"/>
              </w:rPr>
              <m:t>f</m:t>
            </m:r>
          </m:sup>
        </m:sSup>
        <m:r>
          <m:rPr>
            <m:sty m:val="p"/>
          </m:rPr>
          <w:rPr>
            <w:rFonts w:ascii="Cambria Math" w:hAnsi="Cambria Math"/>
          </w:rPr>
          <m:t>⋅</m:t>
        </m:r>
        <m:f>
          <m:fPr>
            <m:ctrlPr>
              <w:rPr>
                <w:rFonts w:ascii="Cambria Math" w:hAnsi="Cambria Math"/>
              </w:rPr>
            </m:ctrlPr>
          </m:fPr>
          <m:num>
            <m:sSubSup>
              <m:sSubSupPr>
                <m:ctrlPr>
                  <w:rPr>
                    <w:rFonts w:ascii="Cambria Math" w:hAnsi="Cambria Math"/>
                  </w:rPr>
                </m:ctrlPr>
              </m:sSubSupPr>
              <m:e>
                <m:r>
                  <w:rPr>
                    <w:rFonts w:ascii="Cambria Math" w:hAnsi="Cambria Math"/>
                  </w:rPr>
                  <m:t>E</m:t>
                </m:r>
              </m:e>
              <m:sub>
                <m:r>
                  <w:rPr>
                    <w:rFonts w:ascii="Cambria Math" w:hAnsi="Cambria Math"/>
                  </w:rPr>
                  <m:t>h</m:t>
                </m:r>
                <m:r>
                  <m:rPr>
                    <m:sty m:val="p"/>
                  </m:rPr>
                  <w:rPr>
                    <w:rFonts w:ascii="Cambria Math" w:hAnsi="Cambria Math"/>
                  </w:rPr>
                  <m:t>,</m:t>
                </m:r>
                <m:r>
                  <w:rPr>
                    <w:rFonts w:ascii="Cambria Math" w:hAnsi="Cambria Math"/>
                  </w:rPr>
                  <m:t>z</m:t>
                </m:r>
              </m:sub>
              <m:sup>
                <m:r>
                  <w:rPr>
                    <w:rFonts w:ascii="Cambria Math" w:hAnsi="Cambria Math"/>
                  </w:rPr>
                  <m:t>f</m:t>
                </m:r>
              </m:sup>
            </m:sSubSup>
          </m:num>
          <m:den>
            <m:sSubSup>
              <m:sSubSupPr>
                <m:ctrlPr>
                  <w:rPr>
                    <w:rFonts w:ascii="Cambria Math" w:hAnsi="Cambria Math"/>
                  </w:rPr>
                </m:ctrlPr>
              </m:sSubSupPr>
              <m:e>
                <m:r>
                  <w:rPr>
                    <w:rFonts w:ascii="Cambria Math" w:hAnsi="Cambria Math"/>
                  </w:rPr>
                  <m:t>E</m:t>
                </m:r>
              </m:e>
              <m:sub>
                <m:r>
                  <w:rPr>
                    <w:rFonts w:ascii="Cambria Math" w:hAnsi="Cambria Math"/>
                  </w:rPr>
                  <m:t>s</m:t>
                </m:r>
              </m:sub>
              <m:sup>
                <m:r>
                  <w:rPr>
                    <w:rFonts w:ascii="Cambria Math" w:hAnsi="Cambria Math"/>
                  </w:rPr>
                  <m:t>f</m:t>
                </m:r>
              </m:sup>
            </m:sSubSup>
          </m:den>
        </m:f>
      </m:oMath>
      <w:r w:rsidRPr="00102440">
        <w:tab/>
      </w:r>
      <w:r w:rsidRPr="00102440">
        <w:tab/>
      </w:r>
      <w:r w:rsidRPr="00102440">
        <w:tab/>
      </w:r>
      <w:r w:rsidRPr="00102440">
        <w:tab/>
      </w:r>
      <w:r w:rsidRPr="00102440">
        <w:tab/>
      </w:r>
      <w:r w:rsidRPr="00102440">
        <w:tab/>
      </w:r>
      <w:r w:rsidRPr="00102440">
        <w:tab/>
        <w:t>(24)</w:t>
      </w:r>
    </w:p>
    <w:p w14:paraId="683909A1" w14:textId="29673E98" w:rsidR="008418EB" w:rsidRPr="00102440" w:rsidRDefault="008418EB" w:rsidP="008418EB">
      <w:pPr>
        <w:pStyle w:val="Title2JUST2CE"/>
        <w:rPr>
          <w:lang w:val="en-GB"/>
          <w:rPrChange w:id="2185" w:author="Oriol Valles Codina" w:date="2023-08-31T14:08:00Z">
            <w:rPr/>
          </w:rPrChange>
        </w:rPr>
      </w:pPr>
      <w:bookmarkStart w:id="2186" w:name="_Toc144421997"/>
      <w:bookmarkEnd w:id="2163"/>
      <w:r w:rsidRPr="00102440">
        <w:rPr>
          <w:lang w:val="en-GB"/>
          <w:rPrChange w:id="2187" w:author="Oriol Valles Codina" w:date="2023-08-31T14:08:00Z">
            <w:rPr/>
          </w:rPrChange>
        </w:rPr>
        <w:t xml:space="preserve">[A.4] Commercial </w:t>
      </w:r>
      <w:del w:id="2188" w:author="Oriol Valles Codina" w:date="2023-08-31T14:18:00Z">
        <w:r w:rsidRPr="00102440" w:rsidDel="009F61ED">
          <w:rPr>
            <w:lang w:val="en-GB"/>
            <w:rPrChange w:id="2189" w:author="Oriol Valles Codina" w:date="2023-08-31T14:08:00Z">
              <w:rPr/>
            </w:rPrChange>
          </w:rPr>
          <w:delText>banks</w:delText>
        </w:r>
      </w:del>
      <w:ins w:id="2190" w:author="Oriol Valles Codina" w:date="2023-08-31T14:18:00Z">
        <w:r w:rsidR="009F61ED">
          <w:rPr>
            <w:lang w:val="en-GB"/>
          </w:rPr>
          <w:t>B</w:t>
        </w:r>
        <w:r w:rsidR="009F61ED" w:rsidRPr="00102440">
          <w:rPr>
            <w:lang w:val="en-GB"/>
            <w:rPrChange w:id="2191" w:author="Oriol Valles Codina" w:date="2023-08-31T14:08:00Z">
              <w:rPr/>
            </w:rPrChange>
          </w:rPr>
          <w:t>anks</w:t>
        </w:r>
      </w:ins>
      <w:bookmarkEnd w:id="2186"/>
    </w:p>
    <w:p w14:paraId="26F933E3" w14:textId="77777777" w:rsidR="0004225B" w:rsidRPr="00102440" w:rsidRDefault="0004225B" w:rsidP="0004225B">
      <w:pPr>
        <w:pStyle w:val="BodyJUST2CE"/>
      </w:pPr>
      <w:r w:rsidRPr="00102440">
        <w:t>For the sake of simplicity, it is assumed that commercial banks are always ready to finance firms’ production plans and to fund private investment and consumption expenditures. Supplied loans are, therefore, demand driven:</w:t>
      </w:r>
    </w:p>
    <w:p w14:paraId="41485964" w14:textId="5849AA29" w:rsidR="0004225B" w:rsidRPr="00102440" w:rsidRDefault="00377183" w:rsidP="0004225B">
      <w:pPr>
        <w:pStyle w:val="BodyJUST2CE"/>
      </w:pPr>
      <m:oMath>
        <m:sSubSup>
          <m:sSubSupPr>
            <m:ctrlPr>
              <w:rPr>
                <w:rFonts w:ascii="Cambria Math" w:hAnsi="Cambria Math"/>
              </w:rPr>
            </m:ctrlPr>
          </m:sSubSupPr>
          <m:e>
            <m:r>
              <w:rPr>
                <w:rFonts w:ascii="Cambria Math" w:hAnsi="Cambria Math"/>
              </w:rPr>
              <m:t>L</m:t>
            </m:r>
          </m:e>
          <m:sub>
            <m:r>
              <w:rPr>
                <w:rFonts w:ascii="Cambria Math" w:hAnsi="Cambria Math"/>
              </w:rPr>
              <m:t>s</m:t>
            </m:r>
          </m:sub>
          <m:sup>
            <m:r>
              <w:rPr>
                <w:rFonts w:ascii="Cambria Math" w:hAnsi="Cambria Math"/>
              </w:rPr>
              <m:t>z</m:t>
            </m:r>
          </m:sup>
        </m:sSubSup>
        <m:r>
          <m:rPr>
            <m:sty m:val="p"/>
          </m:rPr>
          <w:rPr>
            <w:rFonts w:ascii="Cambria Math" w:hAnsi="Cambria Math"/>
          </w:rPr>
          <m:t>=</m:t>
        </m:r>
        <m:sSubSup>
          <m:sSubSupPr>
            <m:ctrlPr>
              <w:rPr>
                <w:rFonts w:ascii="Cambria Math" w:hAnsi="Cambria Math"/>
              </w:rPr>
            </m:ctrlPr>
          </m:sSubSupPr>
          <m:e>
            <m:r>
              <w:rPr>
                <w:rFonts w:ascii="Cambria Math" w:hAnsi="Cambria Math"/>
              </w:rPr>
              <m:t>L</m:t>
            </m:r>
          </m:e>
          <m:sub>
            <m:r>
              <w:rPr>
                <w:rFonts w:ascii="Cambria Math" w:hAnsi="Cambria Math"/>
              </w:rPr>
              <m:t>F</m:t>
            </m:r>
          </m:sub>
          <m:sup>
            <m:r>
              <w:rPr>
                <w:rFonts w:ascii="Cambria Math" w:hAnsi="Cambria Math"/>
              </w:rPr>
              <m:t>z</m:t>
            </m:r>
          </m:sup>
        </m:sSubSup>
        <m:r>
          <m:rPr>
            <m:sty m:val="p"/>
          </m:rPr>
          <w:rPr>
            <w:rFonts w:ascii="Cambria Math" w:hAnsi="Cambria Math"/>
          </w:rPr>
          <m:t>+</m:t>
        </m:r>
        <m:sSubSup>
          <m:sSubSupPr>
            <m:ctrlPr>
              <w:rPr>
                <w:rFonts w:ascii="Cambria Math" w:hAnsi="Cambria Math"/>
              </w:rPr>
            </m:ctrlPr>
          </m:sSubSupPr>
          <m:e>
            <m:r>
              <w:rPr>
                <w:rFonts w:ascii="Cambria Math" w:hAnsi="Cambria Math"/>
              </w:rPr>
              <m:t>L</m:t>
            </m:r>
          </m:e>
          <m:sub>
            <m:r>
              <w:rPr>
                <w:rFonts w:ascii="Cambria Math" w:hAnsi="Cambria Math"/>
              </w:rPr>
              <m:t>h</m:t>
            </m:r>
          </m:sub>
          <m:sup>
            <m:r>
              <w:rPr>
                <w:rFonts w:ascii="Cambria Math" w:hAnsi="Cambria Math"/>
              </w:rPr>
              <m:t>z</m:t>
            </m:r>
          </m:sup>
        </m:sSubSup>
      </m:oMath>
      <w:r w:rsidR="00E5278C" w:rsidRPr="00102440">
        <w:tab/>
      </w:r>
      <w:r w:rsidR="00E5278C" w:rsidRPr="00102440">
        <w:tab/>
      </w:r>
      <w:r w:rsidR="00E5278C" w:rsidRPr="00102440">
        <w:tab/>
      </w:r>
      <w:r w:rsidR="00E5278C" w:rsidRPr="00102440">
        <w:tab/>
      </w:r>
      <w:r w:rsidR="00E5278C" w:rsidRPr="00102440">
        <w:tab/>
      </w:r>
      <w:r w:rsidR="00E5278C" w:rsidRPr="00102440">
        <w:tab/>
      </w:r>
      <w:r w:rsidR="00E5278C" w:rsidRPr="00102440">
        <w:tab/>
      </w:r>
      <w:r w:rsidR="00E5278C" w:rsidRPr="00102440">
        <w:tab/>
      </w:r>
      <w:r w:rsidR="00E5278C" w:rsidRPr="00102440">
        <w:tab/>
      </w:r>
      <w:r w:rsidR="00E5278C" w:rsidRPr="00102440">
        <w:tab/>
      </w:r>
      <w:r w:rsidR="00E5278C" w:rsidRPr="00102440">
        <w:tab/>
        <w:t>(25)</w:t>
      </w:r>
    </w:p>
    <w:p w14:paraId="0F9A2793" w14:textId="77777777" w:rsidR="0004225B" w:rsidRPr="00102440" w:rsidRDefault="0004225B" w:rsidP="0004225B">
      <w:pPr>
        <w:pStyle w:val="BodyJUST2CE"/>
      </w:pPr>
      <w:r w:rsidRPr="00102440">
        <w:t>Banks provide deposits on demand:</w:t>
      </w:r>
    </w:p>
    <w:p w14:paraId="27ECE881" w14:textId="1D06309A" w:rsidR="0004225B" w:rsidRPr="00102440" w:rsidRDefault="00377183" w:rsidP="0004225B">
      <w:pPr>
        <w:pStyle w:val="BodyJUST2CE"/>
      </w:pPr>
      <m:oMath>
        <m:sSubSup>
          <m:sSubSupPr>
            <m:ctrlPr>
              <w:rPr>
                <w:rFonts w:ascii="Cambria Math" w:hAnsi="Cambria Math"/>
              </w:rPr>
            </m:ctrlPr>
          </m:sSubSupPr>
          <m:e>
            <m:r>
              <w:rPr>
                <w:rFonts w:ascii="Cambria Math" w:hAnsi="Cambria Math"/>
              </w:rPr>
              <m:t>M</m:t>
            </m:r>
          </m:e>
          <m:sub>
            <m:r>
              <w:rPr>
                <w:rFonts w:ascii="Cambria Math" w:hAnsi="Cambria Math"/>
              </w:rPr>
              <m:t>s</m:t>
            </m:r>
          </m:sub>
          <m:sup>
            <m:r>
              <w:rPr>
                <w:rFonts w:ascii="Cambria Math" w:hAnsi="Cambria Math"/>
              </w:rPr>
              <m:t>z</m:t>
            </m:r>
          </m:sup>
        </m:sSubSup>
        <m:r>
          <m:rPr>
            <m:sty m:val="p"/>
          </m:rPr>
          <w:rPr>
            <w:rFonts w:ascii="Cambria Math" w:hAnsi="Cambria Math"/>
          </w:rPr>
          <m:t>=</m:t>
        </m:r>
        <m:sSubSup>
          <m:sSubSupPr>
            <m:ctrlPr>
              <w:rPr>
                <w:rFonts w:ascii="Cambria Math" w:hAnsi="Cambria Math"/>
              </w:rPr>
            </m:ctrlPr>
          </m:sSubSupPr>
          <m:e>
            <m:r>
              <w:rPr>
                <w:rFonts w:ascii="Cambria Math" w:hAnsi="Cambria Math"/>
              </w:rPr>
              <m:t>M</m:t>
            </m:r>
          </m:e>
          <m:sub>
            <m:r>
              <w:rPr>
                <w:rFonts w:ascii="Cambria Math" w:hAnsi="Cambria Math"/>
              </w:rPr>
              <m:t>h</m:t>
            </m:r>
          </m:sub>
          <m:sup>
            <m:r>
              <w:rPr>
                <w:rFonts w:ascii="Cambria Math" w:hAnsi="Cambria Math"/>
              </w:rPr>
              <m:t>z</m:t>
            </m:r>
          </m:sup>
        </m:sSubSup>
      </m:oMath>
      <w:r w:rsidR="00E5278C" w:rsidRPr="00102440">
        <w:tab/>
      </w:r>
      <w:r w:rsidR="00E5278C" w:rsidRPr="00102440">
        <w:tab/>
      </w:r>
      <w:r w:rsidR="00E5278C" w:rsidRPr="00102440">
        <w:tab/>
      </w:r>
      <w:r w:rsidR="00E5278C" w:rsidRPr="00102440">
        <w:tab/>
      </w:r>
      <w:r w:rsidR="00E5278C" w:rsidRPr="00102440">
        <w:tab/>
      </w:r>
      <w:r w:rsidR="00E5278C" w:rsidRPr="00102440">
        <w:tab/>
      </w:r>
      <w:r w:rsidR="00E5278C" w:rsidRPr="00102440">
        <w:tab/>
      </w:r>
      <w:r w:rsidR="00E5278C" w:rsidRPr="00102440">
        <w:tab/>
      </w:r>
      <w:r w:rsidR="00E5278C" w:rsidRPr="00102440">
        <w:tab/>
      </w:r>
      <w:r w:rsidR="00E5278C" w:rsidRPr="00102440">
        <w:tab/>
      </w:r>
      <w:r w:rsidR="00E5278C" w:rsidRPr="00102440">
        <w:tab/>
        <w:t>(26)</w:t>
      </w:r>
    </w:p>
    <w:p w14:paraId="46A055E2" w14:textId="77777777" w:rsidR="0004225B" w:rsidRPr="00102440" w:rsidRDefault="0004225B" w:rsidP="0004225B">
      <w:pPr>
        <w:pStyle w:val="BodyJUST2CE"/>
      </w:pPr>
      <w:r w:rsidRPr="00102440">
        <w:t>Because of cash (or state money), deposits collected by the banks may exceed those created by granting loans to the firms. If this happens, banks hold government bills as the asset counterpart of extra-deposits. Conversely, if loans exceed deposits, banks request (and obtain) advances from the central bank:</w:t>
      </w:r>
    </w:p>
    <w:p w14:paraId="100BA1B6" w14:textId="49B14314" w:rsidR="0004225B" w:rsidRPr="00102440" w:rsidRDefault="0004225B" w:rsidP="0004225B">
      <w:pPr>
        <w:pStyle w:val="BodyJUST2CE"/>
      </w:pPr>
      <m:oMath>
        <m:r>
          <w:rPr>
            <w:rFonts w:ascii="Cambria Math" w:hAnsi="Cambria Math"/>
          </w:rPr>
          <m:t>if </m:t>
        </m:r>
        <m:sSubSup>
          <m:sSubSupPr>
            <m:ctrlPr>
              <w:rPr>
                <w:rFonts w:ascii="Cambria Math" w:hAnsi="Cambria Math"/>
              </w:rPr>
            </m:ctrlPr>
          </m:sSubSupPr>
          <m:e>
            <m:r>
              <w:rPr>
                <w:rFonts w:ascii="Cambria Math" w:hAnsi="Cambria Math"/>
              </w:rPr>
              <m:t>M</m:t>
            </m:r>
          </m:e>
          <m:sub>
            <m:r>
              <w:rPr>
                <w:rFonts w:ascii="Cambria Math" w:hAnsi="Cambria Math"/>
              </w:rPr>
              <m:t>s</m:t>
            </m:r>
          </m:sub>
          <m:sup>
            <m:r>
              <w:rPr>
                <w:rFonts w:ascii="Cambria Math" w:hAnsi="Cambria Math"/>
              </w:rPr>
              <m:t>z</m:t>
            </m:r>
          </m:sup>
        </m:sSubSup>
        <m:r>
          <m:rPr>
            <m:sty m:val="p"/>
          </m:rPr>
          <w:rPr>
            <w:rFonts w:ascii="Cambria Math" w:hAnsi="Cambria Math"/>
          </w:rPr>
          <m:t>≥</m:t>
        </m:r>
        <m:sSubSup>
          <m:sSubSupPr>
            <m:ctrlPr>
              <w:rPr>
                <w:rFonts w:ascii="Cambria Math" w:hAnsi="Cambria Math"/>
              </w:rPr>
            </m:ctrlPr>
          </m:sSubSupPr>
          <m:e>
            <m:r>
              <w:rPr>
                <w:rFonts w:ascii="Cambria Math" w:hAnsi="Cambria Math"/>
              </w:rPr>
              <m:t>L</m:t>
            </m:r>
          </m:e>
          <m:sub>
            <m:r>
              <w:rPr>
                <w:rFonts w:ascii="Cambria Math" w:hAnsi="Cambria Math"/>
              </w:rPr>
              <m:t>s</m:t>
            </m:r>
          </m:sub>
          <m:sup>
            <m:r>
              <w:rPr>
                <w:rFonts w:ascii="Cambria Math" w:hAnsi="Cambria Math"/>
              </w:rPr>
              <m:t>z</m:t>
            </m:r>
          </m:sup>
        </m:sSubSup>
        <m:r>
          <w:rPr>
            <w:rFonts w:ascii="Cambria Math" w:hAnsi="Cambria Math"/>
          </w:rPr>
          <m:t> then </m:t>
        </m:r>
        <m:sSubSup>
          <m:sSubSupPr>
            <m:ctrlPr>
              <w:rPr>
                <w:rFonts w:ascii="Cambria Math" w:hAnsi="Cambria Math"/>
              </w:rPr>
            </m:ctrlPr>
          </m:sSubSupPr>
          <m:e>
            <m:r>
              <w:rPr>
                <w:rFonts w:ascii="Cambria Math" w:hAnsi="Cambria Math"/>
              </w:rPr>
              <m:t>B</m:t>
            </m:r>
          </m:e>
          <m:sub>
            <m:r>
              <w:rPr>
                <w:rFonts w:ascii="Cambria Math" w:hAnsi="Cambria Math"/>
              </w:rPr>
              <m:t>b</m:t>
            </m:r>
          </m:sub>
          <m:sup>
            <m:r>
              <w:rPr>
                <w:rFonts w:ascii="Cambria Math" w:hAnsi="Cambria Math"/>
              </w:rPr>
              <m:t>z</m:t>
            </m:r>
          </m:sup>
        </m:sSubSup>
        <m:r>
          <m:rPr>
            <m:sty m:val="p"/>
          </m:rPr>
          <w:rPr>
            <w:rFonts w:ascii="Cambria Math" w:hAnsi="Cambria Math"/>
          </w:rPr>
          <m:t>=</m:t>
        </m:r>
        <m:sSubSup>
          <m:sSubSupPr>
            <m:ctrlPr>
              <w:rPr>
                <w:rFonts w:ascii="Cambria Math" w:hAnsi="Cambria Math"/>
              </w:rPr>
            </m:ctrlPr>
          </m:sSubSupPr>
          <m:e>
            <m:r>
              <w:rPr>
                <w:rFonts w:ascii="Cambria Math" w:hAnsi="Cambria Math"/>
              </w:rPr>
              <m:t>M</m:t>
            </m:r>
          </m:e>
          <m:sub>
            <m:r>
              <w:rPr>
                <w:rFonts w:ascii="Cambria Math" w:hAnsi="Cambria Math"/>
              </w:rPr>
              <m:t>s</m:t>
            </m:r>
          </m:sub>
          <m:sup>
            <m:r>
              <w:rPr>
                <w:rFonts w:ascii="Cambria Math" w:hAnsi="Cambria Math"/>
              </w:rPr>
              <m:t>z</m:t>
            </m:r>
          </m:sup>
        </m:sSubSup>
        <m:r>
          <m:rPr>
            <m:sty m:val="p"/>
          </m:rPr>
          <w:rPr>
            <w:rFonts w:ascii="Cambria Math" w:hAnsi="Cambria Math"/>
          </w:rPr>
          <m:t>-</m:t>
        </m:r>
        <m:sSubSup>
          <m:sSubSupPr>
            <m:ctrlPr>
              <w:rPr>
                <w:rFonts w:ascii="Cambria Math" w:hAnsi="Cambria Math"/>
              </w:rPr>
            </m:ctrlPr>
          </m:sSubSupPr>
          <m:e>
            <m:r>
              <w:rPr>
                <w:rFonts w:ascii="Cambria Math" w:hAnsi="Cambria Math"/>
              </w:rPr>
              <m:t>L</m:t>
            </m:r>
          </m:e>
          <m:sub>
            <m:r>
              <w:rPr>
                <w:rFonts w:ascii="Cambria Math" w:hAnsi="Cambria Math"/>
              </w:rPr>
              <m:t>s</m:t>
            </m:r>
          </m:sub>
          <m:sup>
            <m:r>
              <w:rPr>
                <w:rFonts w:ascii="Cambria Math" w:hAnsi="Cambria Math"/>
              </w:rPr>
              <m:t>z</m:t>
            </m:r>
          </m:sup>
        </m:sSubSup>
        <m:r>
          <w:rPr>
            <w:rFonts w:ascii="Cambria Math" w:hAnsi="Cambria Math"/>
          </w:rPr>
          <m:t> and </m:t>
        </m:r>
        <m:sSubSup>
          <m:sSubSupPr>
            <m:ctrlPr>
              <w:rPr>
                <w:rFonts w:ascii="Cambria Math" w:hAnsi="Cambria Math"/>
              </w:rPr>
            </m:ctrlPr>
          </m:sSubSupPr>
          <m:e>
            <m:r>
              <w:rPr>
                <w:rFonts w:ascii="Cambria Math" w:hAnsi="Cambria Math"/>
              </w:rPr>
              <m:t>A</m:t>
            </m:r>
          </m:e>
          <m:sub>
            <m:r>
              <w:rPr>
                <w:rFonts w:ascii="Cambria Math" w:hAnsi="Cambria Math"/>
              </w:rPr>
              <m:t>d</m:t>
            </m:r>
          </m:sub>
          <m:sup>
            <m:r>
              <w:rPr>
                <w:rFonts w:ascii="Cambria Math" w:hAnsi="Cambria Math"/>
              </w:rPr>
              <m:t>z</m:t>
            </m:r>
          </m:sup>
        </m:sSubSup>
        <m:r>
          <m:rPr>
            <m:sty m:val="p"/>
          </m:rPr>
          <w:rPr>
            <w:rFonts w:ascii="Cambria Math" w:hAnsi="Cambria Math"/>
          </w:rPr>
          <m:t>=</m:t>
        </m:r>
        <m:r>
          <w:rPr>
            <w:rFonts w:ascii="Cambria Math" w:hAnsi="Cambria Math"/>
          </w:rPr>
          <m:t>0</m:t>
        </m:r>
      </m:oMath>
      <w:r w:rsidR="00E5278C" w:rsidRPr="00102440">
        <w:tab/>
      </w:r>
      <w:r w:rsidR="00E5278C" w:rsidRPr="00102440">
        <w:tab/>
      </w:r>
      <w:r w:rsidR="00E5278C" w:rsidRPr="00102440">
        <w:tab/>
      </w:r>
      <w:r w:rsidR="00E5278C" w:rsidRPr="00102440">
        <w:tab/>
      </w:r>
      <w:r w:rsidR="00E5278C" w:rsidRPr="00102440">
        <w:tab/>
      </w:r>
      <w:r w:rsidR="00E5278C" w:rsidRPr="00102440">
        <w:tab/>
      </w:r>
      <w:r w:rsidR="00E5278C" w:rsidRPr="00102440">
        <w:tab/>
      </w:r>
      <w:r w:rsidR="00E5278C" w:rsidRPr="00102440">
        <w:tab/>
        <w:t>(27)</w:t>
      </w:r>
    </w:p>
    <w:p w14:paraId="29477818" w14:textId="4D0766CD" w:rsidR="0004225B" w:rsidRPr="00102440" w:rsidRDefault="0004225B" w:rsidP="0004225B">
      <w:pPr>
        <w:pStyle w:val="BodyJUST2CE"/>
      </w:pPr>
      <m:oMath>
        <m:r>
          <w:rPr>
            <w:rFonts w:ascii="Cambria Math" w:hAnsi="Cambria Math"/>
          </w:rPr>
          <m:t>if </m:t>
        </m:r>
        <m:sSubSup>
          <m:sSubSupPr>
            <m:ctrlPr>
              <w:rPr>
                <w:rFonts w:ascii="Cambria Math" w:hAnsi="Cambria Math"/>
              </w:rPr>
            </m:ctrlPr>
          </m:sSubSupPr>
          <m:e>
            <m:r>
              <w:rPr>
                <w:rFonts w:ascii="Cambria Math" w:hAnsi="Cambria Math"/>
              </w:rPr>
              <m:t>M</m:t>
            </m:r>
          </m:e>
          <m:sub>
            <m:r>
              <w:rPr>
                <w:rFonts w:ascii="Cambria Math" w:hAnsi="Cambria Math"/>
              </w:rPr>
              <m:t>s</m:t>
            </m:r>
          </m:sub>
          <m:sup>
            <m:r>
              <w:rPr>
                <w:rFonts w:ascii="Cambria Math" w:hAnsi="Cambria Math"/>
              </w:rPr>
              <m:t>z</m:t>
            </m:r>
          </m:sup>
        </m:sSubSup>
        <m:r>
          <m:rPr>
            <m:sty m:val="p"/>
          </m:rPr>
          <w:rPr>
            <w:rFonts w:ascii="Cambria Math" w:hAnsi="Cambria Math"/>
          </w:rPr>
          <m:t>&lt;</m:t>
        </m:r>
        <m:sSubSup>
          <m:sSubSupPr>
            <m:ctrlPr>
              <w:rPr>
                <w:rFonts w:ascii="Cambria Math" w:hAnsi="Cambria Math"/>
              </w:rPr>
            </m:ctrlPr>
          </m:sSubSupPr>
          <m:e>
            <m:r>
              <w:rPr>
                <w:rFonts w:ascii="Cambria Math" w:hAnsi="Cambria Math"/>
              </w:rPr>
              <m:t>L</m:t>
            </m:r>
          </m:e>
          <m:sub>
            <m:r>
              <w:rPr>
                <w:rFonts w:ascii="Cambria Math" w:hAnsi="Cambria Math"/>
              </w:rPr>
              <m:t>s</m:t>
            </m:r>
          </m:sub>
          <m:sup>
            <m:r>
              <w:rPr>
                <w:rFonts w:ascii="Cambria Math" w:hAnsi="Cambria Math"/>
              </w:rPr>
              <m:t>z</m:t>
            </m:r>
          </m:sup>
        </m:sSubSup>
        <m:r>
          <w:rPr>
            <w:rFonts w:ascii="Cambria Math" w:hAnsi="Cambria Math"/>
          </w:rPr>
          <m:t> then </m:t>
        </m:r>
        <m:sSubSup>
          <m:sSubSupPr>
            <m:ctrlPr>
              <w:rPr>
                <w:rFonts w:ascii="Cambria Math" w:hAnsi="Cambria Math"/>
              </w:rPr>
            </m:ctrlPr>
          </m:sSubSupPr>
          <m:e>
            <m:r>
              <w:rPr>
                <w:rFonts w:ascii="Cambria Math" w:hAnsi="Cambria Math"/>
              </w:rPr>
              <m:t>B</m:t>
            </m:r>
          </m:e>
          <m:sub>
            <m:r>
              <w:rPr>
                <w:rFonts w:ascii="Cambria Math" w:hAnsi="Cambria Math"/>
              </w:rPr>
              <m:t>b</m:t>
            </m:r>
          </m:sub>
          <m:sup>
            <m:r>
              <w:rPr>
                <w:rFonts w:ascii="Cambria Math" w:hAnsi="Cambria Math"/>
              </w:rPr>
              <m:t>z</m:t>
            </m:r>
          </m:sup>
        </m:sSubSup>
        <m:r>
          <m:rPr>
            <m:sty m:val="p"/>
          </m:rPr>
          <w:rPr>
            <w:rFonts w:ascii="Cambria Math" w:hAnsi="Cambria Math"/>
          </w:rPr>
          <m:t>=</m:t>
        </m:r>
        <m:r>
          <w:rPr>
            <w:rFonts w:ascii="Cambria Math" w:hAnsi="Cambria Math"/>
          </w:rPr>
          <m:t>0 and </m:t>
        </m:r>
        <m:sSubSup>
          <m:sSubSupPr>
            <m:ctrlPr>
              <w:rPr>
                <w:rFonts w:ascii="Cambria Math" w:hAnsi="Cambria Math"/>
              </w:rPr>
            </m:ctrlPr>
          </m:sSubSupPr>
          <m:e>
            <m:r>
              <w:rPr>
                <w:rFonts w:ascii="Cambria Math" w:hAnsi="Cambria Math"/>
              </w:rPr>
              <m:t>A</m:t>
            </m:r>
          </m:e>
          <m:sub>
            <m:r>
              <w:rPr>
                <w:rFonts w:ascii="Cambria Math" w:hAnsi="Cambria Math"/>
              </w:rPr>
              <m:t>d</m:t>
            </m:r>
          </m:sub>
          <m:sup>
            <m:r>
              <w:rPr>
                <w:rFonts w:ascii="Cambria Math" w:hAnsi="Cambria Math"/>
              </w:rPr>
              <m:t>z</m:t>
            </m:r>
          </m:sup>
        </m:sSubSup>
        <m:r>
          <m:rPr>
            <m:sty m:val="p"/>
          </m:rPr>
          <w:rPr>
            <w:rFonts w:ascii="Cambria Math" w:hAnsi="Cambria Math"/>
          </w:rPr>
          <m:t>=</m:t>
        </m:r>
        <m:sSubSup>
          <m:sSubSupPr>
            <m:ctrlPr>
              <w:rPr>
                <w:rFonts w:ascii="Cambria Math" w:hAnsi="Cambria Math"/>
              </w:rPr>
            </m:ctrlPr>
          </m:sSubSupPr>
          <m:e>
            <m:r>
              <w:rPr>
                <w:rFonts w:ascii="Cambria Math" w:hAnsi="Cambria Math"/>
              </w:rPr>
              <m:t>L</m:t>
            </m:r>
          </m:e>
          <m:sub>
            <m:r>
              <w:rPr>
                <w:rFonts w:ascii="Cambria Math" w:hAnsi="Cambria Math"/>
              </w:rPr>
              <m:t>s</m:t>
            </m:r>
          </m:sub>
          <m:sup>
            <m:r>
              <w:rPr>
                <w:rFonts w:ascii="Cambria Math" w:hAnsi="Cambria Math"/>
              </w:rPr>
              <m:t>z</m:t>
            </m:r>
          </m:sup>
        </m:sSubSup>
        <m:r>
          <m:rPr>
            <m:sty m:val="p"/>
          </m:rPr>
          <w:rPr>
            <w:rFonts w:ascii="Cambria Math" w:hAnsi="Cambria Math"/>
          </w:rPr>
          <m:t>-</m:t>
        </m:r>
        <m:sSubSup>
          <m:sSubSupPr>
            <m:ctrlPr>
              <w:rPr>
                <w:rFonts w:ascii="Cambria Math" w:hAnsi="Cambria Math"/>
              </w:rPr>
            </m:ctrlPr>
          </m:sSubSupPr>
          <m:e>
            <m:r>
              <w:rPr>
                <w:rFonts w:ascii="Cambria Math" w:hAnsi="Cambria Math"/>
              </w:rPr>
              <m:t>M</m:t>
            </m:r>
          </m:e>
          <m:sub>
            <m:r>
              <w:rPr>
                <w:rFonts w:ascii="Cambria Math" w:hAnsi="Cambria Math"/>
              </w:rPr>
              <m:t>s</m:t>
            </m:r>
          </m:sub>
          <m:sup>
            <m:r>
              <w:rPr>
                <w:rFonts w:ascii="Cambria Math" w:hAnsi="Cambria Math"/>
              </w:rPr>
              <m:t>z</m:t>
            </m:r>
          </m:sup>
        </m:sSubSup>
      </m:oMath>
      <w:r w:rsidR="00E5278C" w:rsidRPr="00102440">
        <w:tab/>
      </w:r>
      <w:r w:rsidR="00E5278C" w:rsidRPr="00102440">
        <w:tab/>
      </w:r>
      <w:r w:rsidR="00E5278C" w:rsidRPr="00102440">
        <w:tab/>
      </w:r>
      <w:r w:rsidR="00E5278C" w:rsidRPr="00102440">
        <w:tab/>
      </w:r>
      <w:r w:rsidR="00E5278C" w:rsidRPr="00102440">
        <w:tab/>
      </w:r>
      <w:r w:rsidR="00E5278C" w:rsidRPr="00102440">
        <w:tab/>
      </w:r>
      <w:r w:rsidR="00E5278C" w:rsidRPr="00102440">
        <w:tab/>
      </w:r>
      <w:r w:rsidR="00E5278C" w:rsidRPr="00102440">
        <w:tab/>
        <w:t>(28)</w:t>
      </w:r>
    </w:p>
    <w:p w14:paraId="35D6F44E" w14:textId="163A8725" w:rsidR="0004225B" w:rsidRPr="00102440" w:rsidRDefault="0004225B" w:rsidP="0004225B">
      <w:pPr>
        <w:pStyle w:val="BodyJUST2CE"/>
      </w:pPr>
      <w:r w:rsidRPr="00102440">
        <w:t xml:space="preserve">where </w:t>
      </w:r>
      <m:oMath>
        <m:sSubSup>
          <m:sSubSupPr>
            <m:ctrlPr>
              <w:rPr>
                <w:rFonts w:ascii="Cambria Math" w:hAnsi="Cambria Math"/>
              </w:rPr>
            </m:ctrlPr>
          </m:sSubSupPr>
          <m:e>
            <m:r>
              <w:rPr>
                <w:rFonts w:ascii="Cambria Math" w:hAnsi="Cambria Math"/>
              </w:rPr>
              <m:t>A</m:t>
            </m:r>
          </m:e>
          <m:sub>
            <m:r>
              <w:rPr>
                <w:rFonts w:ascii="Cambria Math" w:hAnsi="Cambria Math"/>
              </w:rPr>
              <m:t>d</m:t>
            </m:r>
          </m:sub>
          <m:sup>
            <m:r>
              <w:rPr>
                <w:rFonts w:ascii="Cambria Math" w:hAnsi="Cambria Math"/>
              </w:rPr>
              <m:t>z</m:t>
            </m:r>
          </m:sup>
        </m:sSubSup>
      </m:oMath>
      <w:r w:rsidRPr="00102440">
        <w:t xml:space="preserve"> are advances obtained by commercial banks from the central bank.</w:t>
      </w:r>
    </w:p>
    <w:p w14:paraId="12672809" w14:textId="77777777" w:rsidR="0004225B" w:rsidRPr="00102440" w:rsidRDefault="0004225B" w:rsidP="0004225B">
      <w:pPr>
        <w:pStyle w:val="BodyJUST2CE"/>
      </w:pPr>
      <w:r w:rsidRPr="00102440">
        <w:t>It is assumed that the interest rate on advances is nil, banks have no costs of production, and there are no compulsory reserves. As a result, bank profits equal the difference between perceived interests on loans and bills and interest payments on deposits:</w:t>
      </w:r>
    </w:p>
    <w:p w14:paraId="1A7790A0" w14:textId="01FE46A3" w:rsidR="0004225B" w:rsidRPr="00102440" w:rsidRDefault="00377183" w:rsidP="0004225B">
      <w:pPr>
        <w:pStyle w:val="BodyJUST2CE"/>
      </w:pPr>
      <m:oMath>
        <m:sSubSup>
          <m:sSubSupPr>
            <m:ctrlPr>
              <w:rPr>
                <w:rFonts w:ascii="Cambria Math" w:hAnsi="Cambria Math"/>
              </w:rPr>
            </m:ctrlPr>
          </m:sSubSupPr>
          <m:e>
            <m:r>
              <w:rPr>
                <w:rFonts w:ascii="Cambria Math" w:hAnsi="Cambria Math"/>
              </w:rPr>
              <m:t>F</m:t>
            </m:r>
          </m:e>
          <m:sub>
            <m:r>
              <w:rPr>
                <w:rFonts w:ascii="Cambria Math" w:hAnsi="Cambria Math"/>
              </w:rPr>
              <m:t>b</m:t>
            </m:r>
          </m:sub>
          <m:sup>
            <m:r>
              <w:rPr>
                <w:rFonts w:ascii="Cambria Math" w:hAnsi="Cambria Math"/>
              </w:rPr>
              <m:t>z</m:t>
            </m:r>
          </m:sup>
        </m:sSubSup>
        <m:r>
          <m:rPr>
            <m:sty m:val="p"/>
          </m:rPr>
          <w:rPr>
            <w:rFonts w:ascii="Cambria Math" w:hAnsi="Cambria Math"/>
          </w:rPr>
          <m:t>=</m:t>
        </m:r>
        <m:sSubSup>
          <m:sSubSupPr>
            <m:ctrlPr>
              <w:rPr>
                <w:rFonts w:ascii="Cambria Math" w:hAnsi="Cambria Math"/>
              </w:rPr>
            </m:ctrlPr>
          </m:sSubSupPr>
          <m:e>
            <m:r>
              <w:rPr>
                <w:rFonts w:ascii="Cambria Math" w:hAnsi="Cambria Math"/>
              </w:rPr>
              <m:t>r</m:t>
            </m:r>
          </m:e>
          <m:sub>
            <m:r>
              <w:rPr>
                <w:rFonts w:ascii="Cambria Math" w:hAnsi="Cambria Math"/>
              </w:rPr>
              <m:t>l</m:t>
            </m:r>
            <m:r>
              <m:rPr>
                <m:sty m:val="p"/>
              </m:rPr>
              <w:rPr>
                <w:rFonts w:ascii="Cambria Math" w:hAnsi="Cambria Math"/>
              </w:rPr>
              <m:t>,-</m:t>
            </m:r>
            <m:r>
              <w:rPr>
                <w:rFonts w:ascii="Cambria Math" w:hAnsi="Cambria Math"/>
              </w:rPr>
              <m:t>1</m:t>
            </m:r>
          </m:sub>
          <m:sup>
            <m:r>
              <w:rPr>
                <w:rFonts w:ascii="Cambria Math" w:hAnsi="Cambria Math"/>
              </w:rPr>
              <m:t>z</m:t>
            </m:r>
          </m:sup>
        </m:sSubSup>
        <m:r>
          <m:rPr>
            <m:sty m:val="p"/>
          </m:rPr>
          <w:rPr>
            <w:rFonts w:ascii="Cambria Math" w:hAnsi="Cambria Math"/>
          </w:rPr>
          <m:t>⋅</m:t>
        </m:r>
        <m:sSubSup>
          <m:sSubSupPr>
            <m:ctrlPr>
              <w:rPr>
                <w:rFonts w:ascii="Cambria Math" w:hAnsi="Cambria Math"/>
              </w:rPr>
            </m:ctrlPr>
          </m:sSubSupPr>
          <m:e>
            <m:r>
              <w:rPr>
                <w:rFonts w:ascii="Cambria Math" w:hAnsi="Cambria Math"/>
              </w:rPr>
              <m:t>L</m:t>
            </m:r>
          </m:e>
          <m:sub>
            <m:r>
              <w:rPr>
                <w:rFonts w:ascii="Cambria Math" w:hAnsi="Cambria Math"/>
              </w:rPr>
              <m:t>F</m:t>
            </m:r>
            <m:r>
              <m:rPr>
                <m:sty m:val="p"/>
              </m:rPr>
              <w:rPr>
                <w:rFonts w:ascii="Cambria Math" w:hAnsi="Cambria Math"/>
              </w:rPr>
              <m:t>,-</m:t>
            </m:r>
            <m:r>
              <w:rPr>
                <w:rFonts w:ascii="Cambria Math" w:hAnsi="Cambria Math"/>
              </w:rPr>
              <m:t>1</m:t>
            </m:r>
          </m:sub>
          <m:sup>
            <m:r>
              <w:rPr>
                <w:rFonts w:ascii="Cambria Math" w:hAnsi="Cambria Math"/>
              </w:rPr>
              <m:t>z</m:t>
            </m:r>
          </m:sup>
        </m:sSubSup>
        <m:r>
          <m:rPr>
            <m:sty m:val="p"/>
          </m:rPr>
          <w:rPr>
            <w:rFonts w:ascii="Cambria Math" w:hAnsi="Cambria Math"/>
          </w:rPr>
          <m:t>+</m:t>
        </m:r>
        <m:sSubSup>
          <m:sSubSupPr>
            <m:ctrlPr>
              <w:rPr>
                <w:rFonts w:ascii="Cambria Math" w:hAnsi="Cambria Math"/>
              </w:rPr>
            </m:ctrlPr>
          </m:sSubSupPr>
          <m:e>
            <m:r>
              <w:rPr>
                <w:rFonts w:ascii="Cambria Math" w:hAnsi="Cambria Math"/>
              </w:rPr>
              <m:t>r</m:t>
            </m:r>
          </m:e>
          <m:sub>
            <m:r>
              <w:rPr>
                <w:rFonts w:ascii="Cambria Math" w:hAnsi="Cambria Math"/>
              </w:rPr>
              <m:t>h</m:t>
            </m:r>
            <m:r>
              <m:rPr>
                <m:sty m:val="p"/>
              </m:rPr>
              <w:rPr>
                <w:rFonts w:ascii="Cambria Math" w:hAnsi="Cambria Math"/>
              </w:rPr>
              <m:t>,-</m:t>
            </m:r>
            <m:r>
              <w:rPr>
                <w:rFonts w:ascii="Cambria Math" w:hAnsi="Cambria Math"/>
              </w:rPr>
              <m:t>1</m:t>
            </m:r>
          </m:sub>
          <m:sup>
            <m:r>
              <w:rPr>
                <w:rFonts w:ascii="Cambria Math" w:hAnsi="Cambria Math"/>
              </w:rPr>
              <m:t>z</m:t>
            </m:r>
          </m:sup>
        </m:sSubSup>
        <m:r>
          <m:rPr>
            <m:sty m:val="p"/>
          </m:rPr>
          <w:rPr>
            <w:rFonts w:ascii="Cambria Math" w:hAnsi="Cambria Math"/>
          </w:rPr>
          <m:t>⋅</m:t>
        </m:r>
        <m:sSubSup>
          <m:sSubSupPr>
            <m:ctrlPr>
              <w:rPr>
                <w:rFonts w:ascii="Cambria Math" w:hAnsi="Cambria Math"/>
              </w:rPr>
            </m:ctrlPr>
          </m:sSubSupPr>
          <m:e>
            <m:r>
              <w:rPr>
                <w:rFonts w:ascii="Cambria Math" w:hAnsi="Cambria Math"/>
              </w:rPr>
              <m:t>L</m:t>
            </m:r>
          </m:e>
          <m:sub>
            <m:r>
              <w:rPr>
                <w:rFonts w:ascii="Cambria Math" w:hAnsi="Cambria Math"/>
              </w:rPr>
              <m:t>h</m:t>
            </m:r>
            <m:r>
              <m:rPr>
                <m:sty m:val="p"/>
              </m:rPr>
              <w:rPr>
                <w:rFonts w:ascii="Cambria Math" w:hAnsi="Cambria Math"/>
              </w:rPr>
              <m:t>,-</m:t>
            </m:r>
            <m:r>
              <w:rPr>
                <w:rFonts w:ascii="Cambria Math" w:hAnsi="Cambria Math"/>
              </w:rPr>
              <m:t>1</m:t>
            </m:r>
          </m:sub>
          <m:sup>
            <m:r>
              <w:rPr>
                <w:rFonts w:ascii="Cambria Math" w:hAnsi="Cambria Math"/>
              </w:rPr>
              <m:t>z</m:t>
            </m:r>
          </m:sup>
        </m:sSubSup>
        <m:r>
          <m:rPr>
            <m:sty m:val="p"/>
          </m:rPr>
          <w:rPr>
            <w:rFonts w:ascii="Cambria Math" w:hAnsi="Cambria Math"/>
          </w:rPr>
          <m:t>+</m:t>
        </m:r>
        <m:sSubSup>
          <m:sSubSupPr>
            <m:ctrlPr>
              <w:rPr>
                <w:rFonts w:ascii="Cambria Math" w:hAnsi="Cambria Math"/>
              </w:rPr>
            </m:ctrlPr>
          </m:sSubSupPr>
          <m:e>
            <m:r>
              <w:rPr>
                <w:rFonts w:ascii="Cambria Math" w:hAnsi="Cambria Math"/>
              </w:rPr>
              <m:t>r</m:t>
            </m:r>
          </m:e>
          <m:sub>
            <m:r>
              <w:rPr>
                <w:rFonts w:ascii="Cambria Math" w:hAnsi="Cambria Math"/>
              </w:rPr>
              <m:t>b</m:t>
            </m:r>
            <m:r>
              <m:rPr>
                <m:sty m:val="p"/>
              </m:rPr>
              <w:rPr>
                <w:rFonts w:ascii="Cambria Math" w:hAnsi="Cambria Math"/>
              </w:rPr>
              <m:t>,-</m:t>
            </m:r>
            <m:r>
              <w:rPr>
                <w:rFonts w:ascii="Cambria Math" w:hAnsi="Cambria Math"/>
              </w:rPr>
              <m:t>1</m:t>
            </m:r>
          </m:sub>
          <m:sup>
            <m:r>
              <w:rPr>
                <w:rFonts w:ascii="Cambria Math" w:hAnsi="Cambria Math"/>
              </w:rPr>
              <m:t>z</m:t>
            </m:r>
          </m:sup>
        </m:sSubSup>
        <m:r>
          <m:rPr>
            <m:sty m:val="p"/>
          </m:rPr>
          <w:rPr>
            <w:rFonts w:ascii="Cambria Math" w:hAnsi="Cambria Math"/>
          </w:rPr>
          <m:t>⋅</m:t>
        </m:r>
        <m:sSubSup>
          <m:sSubSupPr>
            <m:ctrlPr>
              <w:rPr>
                <w:rFonts w:ascii="Cambria Math" w:hAnsi="Cambria Math"/>
              </w:rPr>
            </m:ctrlPr>
          </m:sSubSupPr>
          <m:e>
            <m:r>
              <w:rPr>
                <w:rFonts w:ascii="Cambria Math" w:hAnsi="Cambria Math"/>
              </w:rPr>
              <m:t>B</m:t>
            </m:r>
          </m:e>
          <m:sub>
            <m:r>
              <w:rPr>
                <w:rFonts w:ascii="Cambria Math" w:hAnsi="Cambria Math"/>
              </w:rPr>
              <m:t>b</m:t>
            </m:r>
            <m:r>
              <m:rPr>
                <m:sty m:val="p"/>
              </m:rPr>
              <w:rPr>
                <w:rFonts w:ascii="Cambria Math" w:hAnsi="Cambria Math"/>
              </w:rPr>
              <m:t>,-</m:t>
            </m:r>
            <m:r>
              <w:rPr>
                <w:rFonts w:ascii="Cambria Math" w:hAnsi="Cambria Math"/>
              </w:rPr>
              <m:t>1</m:t>
            </m:r>
          </m:sub>
          <m:sup>
            <m:r>
              <w:rPr>
                <w:rFonts w:ascii="Cambria Math" w:hAnsi="Cambria Math"/>
              </w:rPr>
              <m:t>z</m:t>
            </m:r>
          </m:sup>
        </m:sSubSup>
        <m:r>
          <m:rPr>
            <m:sty m:val="p"/>
          </m:rPr>
          <w:rPr>
            <w:rFonts w:ascii="Cambria Math" w:hAnsi="Cambria Math"/>
          </w:rPr>
          <m:t>-</m:t>
        </m:r>
        <m:sSubSup>
          <m:sSubSupPr>
            <m:ctrlPr>
              <w:rPr>
                <w:rFonts w:ascii="Cambria Math" w:hAnsi="Cambria Math"/>
              </w:rPr>
            </m:ctrlPr>
          </m:sSubSupPr>
          <m:e>
            <m:r>
              <w:rPr>
                <w:rFonts w:ascii="Cambria Math" w:hAnsi="Cambria Math"/>
              </w:rPr>
              <m:t>r</m:t>
            </m:r>
          </m:e>
          <m:sub>
            <m:r>
              <w:rPr>
                <w:rFonts w:ascii="Cambria Math" w:hAnsi="Cambria Math"/>
              </w:rPr>
              <m:t>m</m:t>
            </m:r>
            <m:r>
              <m:rPr>
                <m:sty m:val="p"/>
              </m:rPr>
              <w:rPr>
                <w:rFonts w:ascii="Cambria Math" w:hAnsi="Cambria Math"/>
              </w:rPr>
              <m:t>,-</m:t>
            </m:r>
            <m:r>
              <w:rPr>
                <w:rFonts w:ascii="Cambria Math" w:hAnsi="Cambria Math"/>
              </w:rPr>
              <m:t>1</m:t>
            </m:r>
          </m:sub>
          <m:sup>
            <m:r>
              <w:rPr>
                <w:rFonts w:ascii="Cambria Math" w:hAnsi="Cambria Math"/>
              </w:rPr>
              <m:t>z</m:t>
            </m:r>
          </m:sup>
        </m:sSubSup>
        <m:r>
          <m:rPr>
            <m:sty m:val="p"/>
          </m:rPr>
          <w:rPr>
            <w:rFonts w:ascii="Cambria Math" w:hAnsi="Cambria Math"/>
          </w:rPr>
          <m:t>⋅</m:t>
        </m:r>
        <m:sSubSup>
          <m:sSubSupPr>
            <m:ctrlPr>
              <w:rPr>
                <w:rFonts w:ascii="Cambria Math" w:hAnsi="Cambria Math"/>
              </w:rPr>
            </m:ctrlPr>
          </m:sSubSupPr>
          <m:e>
            <m:r>
              <w:rPr>
                <w:rFonts w:ascii="Cambria Math" w:hAnsi="Cambria Math"/>
              </w:rPr>
              <m:t>M</m:t>
            </m:r>
          </m:e>
          <m:sub>
            <m:r>
              <w:rPr>
                <w:rFonts w:ascii="Cambria Math" w:hAnsi="Cambria Math"/>
              </w:rPr>
              <m:t>s</m:t>
            </m:r>
            <m:r>
              <m:rPr>
                <m:sty m:val="p"/>
              </m:rPr>
              <w:rPr>
                <w:rFonts w:ascii="Cambria Math" w:hAnsi="Cambria Math"/>
              </w:rPr>
              <m:t>,-</m:t>
            </m:r>
            <m:r>
              <w:rPr>
                <w:rFonts w:ascii="Cambria Math" w:hAnsi="Cambria Math"/>
              </w:rPr>
              <m:t>1</m:t>
            </m:r>
          </m:sub>
          <m:sup>
            <m:r>
              <w:rPr>
                <w:rFonts w:ascii="Cambria Math" w:hAnsi="Cambria Math"/>
              </w:rPr>
              <m:t>z</m:t>
            </m:r>
          </m:sup>
        </m:sSubSup>
      </m:oMath>
      <w:r w:rsidR="00E5278C" w:rsidRPr="00102440">
        <w:tab/>
      </w:r>
      <w:r w:rsidR="00E5278C" w:rsidRPr="00102440">
        <w:tab/>
      </w:r>
      <w:r w:rsidR="00E5278C" w:rsidRPr="00102440">
        <w:tab/>
      </w:r>
      <w:r w:rsidR="00E5278C" w:rsidRPr="00102440">
        <w:tab/>
      </w:r>
      <w:r w:rsidR="00E5278C" w:rsidRPr="00102440">
        <w:tab/>
      </w:r>
      <w:r w:rsidR="00E5278C" w:rsidRPr="00102440">
        <w:tab/>
        <w:t>(29)</w:t>
      </w:r>
    </w:p>
    <w:p w14:paraId="77F41C2B" w14:textId="15CE8807" w:rsidR="0004225B" w:rsidRPr="00102440" w:rsidRDefault="0004225B" w:rsidP="0004225B">
      <w:pPr>
        <w:pStyle w:val="BodyJUST2CE"/>
      </w:pPr>
      <w:r w:rsidRPr="00102440">
        <w:t>Unlike corporate profits, bank profits are entirely distributed to the households.</w:t>
      </w:r>
    </w:p>
    <w:p w14:paraId="39B40325" w14:textId="2DA4CA0F" w:rsidR="0004225B" w:rsidRPr="00102440" w:rsidRDefault="0004225B" w:rsidP="0004225B">
      <w:pPr>
        <w:pStyle w:val="Title2JUST2CE"/>
        <w:rPr>
          <w:lang w:val="en-GB"/>
          <w:rPrChange w:id="2192" w:author="Oriol Valles Codina" w:date="2023-08-31T14:08:00Z">
            <w:rPr/>
          </w:rPrChange>
        </w:rPr>
      </w:pPr>
      <w:bookmarkStart w:id="2193" w:name="government-and-central-bank"/>
      <w:bookmarkStart w:id="2194" w:name="_Toc144421998"/>
      <w:r w:rsidRPr="00102440">
        <w:rPr>
          <w:lang w:val="en-GB"/>
          <w:rPrChange w:id="2195" w:author="Oriol Valles Codina" w:date="2023-08-31T14:08:00Z">
            <w:rPr/>
          </w:rPrChange>
        </w:rPr>
        <w:t xml:space="preserve">[A.5] Government and </w:t>
      </w:r>
      <w:del w:id="2196" w:author="Oriol Valles Codina" w:date="2023-08-31T14:18:00Z">
        <w:r w:rsidRPr="00102440" w:rsidDel="009F61ED">
          <w:rPr>
            <w:lang w:val="en-GB"/>
            <w:rPrChange w:id="2197" w:author="Oriol Valles Codina" w:date="2023-08-31T14:08:00Z">
              <w:rPr/>
            </w:rPrChange>
          </w:rPr>
          <w:delText xml:space="preserve">central </w:delText>
        </w:r>
      </w:del>
      <w:ins w:id="2198" w:author="Oriol Valles Codina" w:date="2023-08-31T14:18:00Z">
        <w:r w:rsidR="009F61ED">
          <w:rPr>
            <w:lang w:val="en-GB"/>
          </w:rPr>
          <w:t>C</w:t>
        </w:r>
        <w:r w:rsidR="009F61ED" w:rsidRPr="00102440">
          <w:rPr>
            <w:lang w:val="en-GB"/>
            <w:rPrChange w:id="2199" w:author="Oriol Valles Codina" w:date="2023-08-31T14:08:00Z">
              <w:rPr/>
            </w:rPrChange>
          </w:rPr>
          <w:t xml:space="preserve">entral </w:t>
        </w:r>
      </w:ins>
      <w:del w:id="2200" w:author="Oriol Valles Codina" w:date="2023-08-31T14:18:00Z">
        <w:r w:rsidRPr="00102440" w:rsidDel="009F61ED">
          <w:rPr>
            <w:lang w:val="en-GB"/>
            <w:rPrChange w:id="2201" w:author="Oriol Valles Codina" w:date="2023-08-31T14:08:00Z">
              <w:rPr/>
            </w:rPrChange>
          </w:rPr>
          <w:delText>bank</w:delText>
        </w:r>
      </w:del>
      <w:ins w:id="2202" w:author="Oriol Valles Codina" w:date="2023-08-31T14:18:00Z">
        <w:r w:rsidR="009F61ED">
          <w:rPr>
            <w:lang w:val="en-GB"/>
          </w:rPr>
          <w:t>B</w:t>
        </w:r>
        <w:r w:rsidR="009F61ED" w:rsidRPr="00102440">
          <w:rPr>
            <w:lang w:val="en-GB"/>
            <w:rPrChange w:id="2203" w:author="Oriol Valles Codina" w:date="2023-08-31T14:08:00Z">
              <w:rPr/>
            </w:rPrChange>
          </w:rPr>
          <w:t>ank</w:t>
        </w:r>
      </w:ins>
      <w:bookmarkEnd w:id="2194"/>
    </w:p>
    <w:p w14:paraId="49E97AC8" w14:textId="77777777" w:rsidR="0004225B" w:rsidRPr="00102440" w:rsidRDefault="0004225B" w:rsidP="0004225B">
      <w:pPr>
        <w:pStyle w:val="BodyJUST2CE"/>
        <w:rPr>
          <w:lang w:val="en-US"/>
        </w:rPr>
      </w:pPr>
      <w:r w:rsidRPr="00102440">
        <w:rPr>
          <w:lang w:val="en-US"/>
        </w:rPr>
        <w:t>Real government spending grows according to an exogenous rate:</w:t>
      </w:r>
      <w:r w:rsidRPr="00102440">
        <w:rPr>
          <w:vertAlign w:val="superscript"/>
          <w:lang w:val="en-US"/>
        </w:rPr>
        <w:footnoteReference w:id="17"/>
      </w:r>
    </w:p>
    <w:p w14:paraId="1D182A6B" w14:textId="14A73C10" w:rsidR="0004225B" w:rsidRPr="00102440" w:rsidRDefault="0004225B" w:rsidP="0004225B">
      <w:pPr>
        <w:pStyle w:val="BodyJUST2CE"/>
        <w:rPr>
          <w:lang w:val="en-US"/>
        </w:rPr>
      </w:pPr>
      <m:oMath>
        <m:r>
          <w:rPr>
            <w:rFonts w:ascii="Cambria Math" w:hAnsi="Cambria Math"/>
            <w:lang w:val="en-US"/>
          </w:rPr>
          <m:t>go</m:t>
        </m:r>
        <m:sSup>
          <m:sSupPr>
            <m:ctrlPr>
              <w:rPr>
                <w:rFonts w:ascii="Cambria Math" w:hAnsi="Cambria Math"/>
                <w:lang w:val="en-US"/>
              </w:rPr>
            </m:ctrlPr>
          </m:sSupPr>
          <m:e>
            <m:r>
              <w:rPr>
                <w:rFonts w:ascii="Cambria Math" w:hAnsi="Cambria Math"/>
                <w:lang w:val="en-US"/>
              </w:rPr>
              <m:t>v</m:t>
            </m:r>
          </m:e>
          <m:sup>
            <m:r>
              <w:rPr>
                <w:rFonts w:ascii="Cambria Math" w:hAnsi="Cambria Math"/>
                <w:lang w:val="en-US"/>
              </w:rPr>
              <m:t>z</m:t>
            </m:r>
          </m:sup>
        </m:sSup>
        <m:r>
          <m:rPr>
            <m:sty m:val="p"/>
          </m:rPr>
          <w:rPr>
            <w:rFonts w:ascii="Cambria Math" w:hAnsi="Cambria Math"/>
            <w:lang w:val="en-US"/>
          </w:rPr>
          <m:t>=</m:t>
        </m:r>
        <m:r>
          <w:rPr>
            <w:rFonts w:ascii="Cambria Math" w:hAnsi="Cambria Math"/>
            <w:lang w:val="en-US"/>
          </w:rPr>
          <m:t>go</m:t>
        </m:r>
        <m:sSubSup>
          <m:sSubSupPr>
            <m:ctrlPr>
              <w:rPr>
                <w:rFonts w:ascii="Cambria Math" w:hAnsi="Cambria Math"/>
                <w:lang w:val="en-US"/>
              </w:rPr>
            </m:ctrlPr>
          </m:sSubSupPr>
          <m:e>
            <m:r>
              <w:rPr>
                <w:rFonts w:ascii="Cambria Math" w:hAnsi="Cambria Math"/>
                <w:lang w:val="en-US"/>
              </w:rPr>
              <m:t>v</m:t>
            </m:r>
          </m:e>
          <m:sub>
            <m:r>
              <m:rPr>
                <m:sty m:val="p"/>
              </m:rPr>
              <w:rPr>
                <w:rFonts w:ascii="Cambria Math" w:hAnsi="Cambria Math"/>
                <w:lang w:val="en-US"/>
              </w:rPr>
              <m:t>-</m:t>
            </m:r>
            <m:r>
              <w:rPr>
                <w:rFonts w:ascii="Cambria Math" w:hAnsi="Cambria Math"/>
                <w:lang w:val="en-US"/>
              </w:rPr>
              <m:t>1</m:t>
            </m:r>
          </m:sub>
          <m:sup>
            <m:r>
              <w:rPr>
                <w:rFonts w:ascii="Cambria Math" w:hAnsi="Cambria Math"/>
                <w:lang w:val="en-US"/>
              </w:rPr>
              <m:t>z</m:t>
            </m:r>
          </m:sup>
        </m:sSubSup>
        <m:r>
          <m:rPr>
            <m:sty m:val="p"/>
          </m:rPr>
          <w:rPr>
            <w:rFonts w:ascii="Cambria Math" w:hAnsi="Cambria Math"/>
            <w:lang w:val="en-US"/>
          </w:rPr>
          <m:t>⋅</m:t>
        </m:r>
        <m:d>
          <m:dPr>
            <m:ctrlPr>
              <w:rPr>
                <w:rFonts w:ascii="Cambria Math" w:hAnsi="Cambria Math"/>
                <w:lang w:val="en-US"/>
              </w:rPr>
            </m:ctrlPr>
          </m:dPr>
          <m:e>
            <m:r>
              <w:rPr>
                <w:rFonts w:ascii="Cambria Math" w:hAnsi="Cambria Math"/>
                <w:lang w:val="en-US"/>
              </w:rPr>
              <m:t>1</m:t>
            </m:r>
            <m:r>
              <m:rPr>
                <m:sty m:val="p"/>
              </m:rPr>
              <w:rPr>
                <w:rFonts w:ascii="Cambria Math" w:hAnsi="Cambria Math"/>
                <w:lang w:val="en-US"/>
              </w:rPr>
              <m:t>+</m:t>
            </m:r>
            <m:sSubSup>
              <m:sSubSupPr>
                <m:ctrlPr>
                  <w:rPr>
                    <w:rFonts w:ascii="Cambria Math" w:hAnsi="Cambria Math"/>
                    <w:lang w:val="en-US"/>
                  </w:rPr>
                </m:ctrlPr>
              </m:sSubSupPr>
              <m:e>
                <m:r>
                  <w:rPr>
                    <w:rFonts w:ascii="Cambria Math" w:hAnsi="Cambria Math"/>
                    <w:lang w:val="en-US"/>
                  </w:rPr>
                  <m:t>g</m:t>
                </m:r>
              </m:e>
              <m:sub>
                <m:r>
                  <w:rPr>
                    <w:rFonts w:ascii="Cambria Math" w:hAnsi="Cambria Math"/>
                    <w:lang w:val="en-US"/>
                  </w:rPr>
                  <m:t>g</m:t>
                </m:r>
              </m:sub>
              <m:sup>
                <m:r>
                  <w:rPr>
                    <w:rFonts w:ascii="Cambria Math" w:hAnsi="Cambria Math"/>
                    <w:lang w:val="en-US"/>
                  </w:rPr>
                  <m:t>z</m:t>
                </m:r>
              </m:sup>
            </m:sSubSup>
          </m:e>
        </m:d>
        <m:r>
          <m:rPr>
            <m:sty m:val="p"/>
          </m:rPr>
          <w:rPr>
            <w:rFonts w:ascii="Cambria Math" w:hAnsi="Cambria Math"/>
            <w:lang w:val="en-US"/>
          </w:rPr>
          <m:t>+</m:t>
        </m:r>
        <m:r>
          <w:rPr>
            <w:rFonts w:ascii="Cambria Math" w:hAnsi="Cambria Math"/>
            <w:lang w:val="en-US"/>
          </w:rPr>
          <m:t>go</m:t>
        </m:r>
        <m:sSubSup>
          <m:sSubSupPr>
            <m:ctrlPr>
              <w:rPr>
                <w:rFonts w:ascii="Cambria Math" w:hAnsi="Cambria Math"/>
                <w:lang w:val="en-US"/>
              </w:rPr>
            </m:ctrlPr>
          </m:sSubSupPr>
          <m:e>
            <m:r>
              <w:rPr>
                <w:rFonts w:ascii="Cambria Math" w:hAnsi="Cambria Math"/>
                <w:lang w:val="en-US"/>
              </w:rPr>
              <m:t>v</m:t>
            </m:r>
          </m:e>
          <m:sub>
            <m:r>
              <w:rPr>
                <w:rFonts w:ascii="Cambria Math" w:hAnsi="Cambria Math"/>
                <w:lang w:val="en-US"/>
              </w:rPr>
              <m:t>0</m:t>
            </m:r>
          </m:sub>
          <m:sup>
            <m:r>
              <w:rPr>
                <w:rFonts w:ascii="Cambria Math" w:hAnsi="Cambria Math"/>
                <w:lang w:val="en-US"/>
              </w:rPr>
              <m:t>z</m:t>
            </m:r>
          </m:sup>
        </m:sSubSup>
      </m:oMath>
      <w:r w:rsidR="00E5278C" w:rsidRPr="00102440">
        <w:rPr>
          <w:lang w:val="en-US"/>
        </w:rPr>
        <w:tab/>
      </w:r>
      <w:r w:rsidR="00E5278C" w:rsidRPr="00102440">
        <w:rPr>
          <w:lang w:val="en-US"/>
        </w:rPr>
        <w:tab/>
      </w:r>
      <w:r w:rsidR="00E5278C" w:rsidRPr="00102440">
        <w:rPr>
          <w:lang w:val="en-US"/>
        </w:rPr>
        <w:tab/>
      </w:r>
      <w:r w:rsidR="00E5278C" w:rsidRPr="00102440">
        <w:rPr>
          <w:lang w:val="en-US"/>
        </w:rPr>
        <w:tab/>
      </w:r>
      <w:r w:rsidR="00E5278C" w:rsidRPr="00102440">
        <w:rPr>
          <w:lang w:val="en-US"/>
        </w:rPr>
        <w:tab/>
      </w:r>
      <w:r w:rsidR="00E5278C" w:rsidRPr="00102440">
        <w:rPr>
          <w:lang w:val="en-US"/>
        </w:rPr>
        <w:tab/>
      </w:r>
      <w:r w:rsidR="00E5278C" w:rsidRPr="00102440">
        <w:rPr>
          <w:lang w:val="en-US"/>
        </w:rPr>
        <w:tab/>
      </w:r>
      <w:r w:rsidR="00E5278C" w:rsidRPr="00102440">
        <w:rPr>
          <w:lang w:val="en-US"/>
        </w:rPr>
        <w:tab/>
      </w:r>
      <w:r w:rsidR="00E5278C" w:rsidRPr="00102440">
        <w:rPr>
          <w:lang w:val="en-US"/>
        </w:rPr>
        <w:tab/>
        <w:t>(30)</w:t>
      </w:r>
    </w:p>
    <w:p w14:paraId="43200398" w14:textId="0638D7E6" w:rsidR="0004225B" w:rsidRPr="00102440" w:rsidRDefault="0004225B" w:rsidP="0004225B">
      <w:pPr>
        <w:pStyle w:val="BodyJUST2CE"/>
        <w:rPr>
          <w:lang w:val="en-US"/>
        </w:rPr>
      </w:pPr>
      <w:r w:rsidRPr="00102440">
        <w:rPr>
          <w:lang w:val="en-US"/>
        </w:rPr>
        <w:t xml:space="preserve">where </w:t>
      </w:r>
      <m:oMath>
        <m:sSubSup>
          <m:sSubSupPr>
            <m:ctrlPr>
              <w:rPr>
                <w:rFonts w:ascii="Cambria Math" w:hAnsi="Cambria Math"/>
                <w:lang w:val="en-US"/>
              </w:rPr>
            </m:ctrlPr>
          </m:sSubSupPr>
          <m:e>
            <m:r>
              <w:rPr>
                <w:rFonts w:ascii="Cambria Math" w:hAnsi="Cambria Math"/>
                <w:lang w:val="en-US"/>
              </w:rPr>
              <m:t>g</m:t>
            </m:r>
          </m:e>
          <m:sub>
            <m:r>
              <w:rPr>
                <w:rFonts w:ascii="Cambria Math" w:hAnsi="Cambria Math"/>
                <w:lang w:val="en-US"/>
              </w:rPr>
              <m:t>g</m:t>
            </m:r>
          </m:sub>
          <m:sup>
            <m:r>
              <w:rPr>
                <w:rFonts w:ascii="Cambria Math" w:hAnsi="Cambria Math"/>
                <w:lang w:val="en-US"/>
              </w:rPr>
              <m:t>z</m:t>
            </m:r>
          </m:sup>
        </m:sSubSup>
      </m:oMath>
      <w:r w:rsidRPr="00102440">
        <w:rPr>
          <w:lang w:val="en-US"/>
        </w:rPr>
        <w:t xml:space="preserve"> is the growth rate of government spending and </w:t>
      </w:r>
      <m:oMath>
        <m:r>
          <w:rPr>
            <w:rFonts w:ascii="Cambria Math" w:hAnsi="Cambria Math"/>
            <w:lang w:val="en-US"/>
          </w:rPr>
          <m:t>go</m:t>
        </m:r>
        <m:sSubSup>
          <m:sSubSupPr>
            <m:ctrlPr>
              <w:rPr>
                <w:rFonts w:ascii="Cambria Math" w:hAnsi="Cambria Math"/>
                <w:lang w:val="en-US"/>
              </w:rPr>
            </m:ctrlPr>
          </m:sSubSupPr>
          <m:e>
            <m:r>
              <w:rPr>
                <w:rFonts w:ascii="Cambria Math" w:hAnsi="Cambria Math"/>
                <w:lang w:val="en-US"/>
              </w:rPr>
              <m:t>v</m:t>
            </m:r>
          </m:e>
          <m:sub>
            <m:r>
              <w:rPr>
                <w:rFonts w:ascii="Cambria Math" w:hAnsi="Cambria Math"/>
                <w:lang w:val="en-US"/>
              </w:rPr>
              <m:t>0</m:t>
            </m:r>
          </m:sub>
          <m:sup>
            <m:r>
              <w:rPr>
                <w:rFonts w:ascii="Cambria Math" w:hAnsi="Cambria Math"/>
                <w:lang w:val="en-US"/>
              </w:rPr>
              <m:t>z</m:t>
            </m:r>
          </m:sup>
        </m:sSubSup>
      </m:oMath>
      <w:r w:rsidRPr="00102440">
        <w:rPr>
          <w:lang w:val="en-US"/>
        </w:rPr>
        <w:t xml:space="preserve"> is a shock component.</w:t>
      </w:r>
    </w:p>
    <w:p w14:paraId="3E36A4F4" w14:textId="5FFE3A02" w:rsidR="0004225B" w:rsidRPr="00102440" w:rsidRDefault="0004225B" w:rsidP="0004225B">
      <w:pPr>
        <w:pStyle w:val="BodyJUST2CE"/>
        <w:rPr>
          <w:lang w:val="en-US"/>
        </w:rPr>
      </w:pPr>
      <w:r w:rsidRPr="00102440">
        <w:rPr>
          <w:lang w:val="en-US"/>
        </w:rPr>
        <w:t xml:space="preserve">Income taxes collected by the government can be calculated using the </w:t>
      </w:r>
      <w:r w:rsidRPr="00102440">
        <w:rPr>
          <w:lang w:val="en-US"/>
          <w:rPrChange w:id="2213" w:author="Oriol Valles Codina" w:date="2023-08-31T14:08:00Z">
            <w:rPr>
              <w:highlight w:val="yellow"/>
              <w:lang w:val="en-US"/>
            </w:rPr>
          </w:rPrChange>
        </w:rPr>
        <w:t>average tax rate</w:t>
      </w:r>
      <w:r w:rsidR="004A2ED5" w:rsidRPr="00102440">
        <w:rPr>
          <w:lang w:val="en-US"/>
          <w:rPrChange w:id="2214" w:author="Oriol Valles Codina" w:date="2023-08-31T14:08:00Z">
            <w:rPr>
              <w:highlight w:val="yellow"/>
              <w:lang w:val="en-US"/>
            </w:rPr>
          </w:rPrChange>
        </w:rPr>
        <w:t>s</w:t>
      </w:r>
      <w:r w:rsidRPr="00102440">
        <w:rPr>
          <w:lang w:val="en-US"/>
        </w:rPr>
        <w:t xml:space="preserve"> on households’ labour and non-labour incomes. The corresponding revenue is therefore:</w:t>
      </w:r>
    </w:p>
    <w:p w14:paraId="5162EA19" w14:textId="63AAEE8E" w:rsidR="0004225B" w:rsidRPr="00102440" w:rsidRDefault="00377183" w:rsidP="0004225B">
      <w:pPr>
        <w:pStyle w:val="BodyJUST2CE"/>
        <w:rPr>
          <w:lang w:val="en-US"/>
        </w:rPr>
      </w:pPr>
      <m:oMath>
        <m:sSup>
          <m:sSupPr>
            <m:ctrlPr>
              <w:rPr>
                <w:rFonts w:ascii="Cambria Math" w:hAnsi="Cambria Math"/>
                <w:lang w:val="en-US"/>
              </w:rPr>
            </m:ctrlPr>
          </m:sSupPr>
          <m:e>
            <m:r>
              <w:rPr>
                <w:rFonts w:ascii="Cambria Math" w:hAnsi="Cambria Math"/>
                <w:lang w:val="en-US"/>
              </w:rPr>
              <m:t>T</m:t>
            </m:r>
          </m:e>
          <m:sup>
            <m:r>
              <w:rPr>
                <w:rFonts w:ascii="Cambria Math" w:hAnsi="Cambria Math"/>
                <w:lang w:val="en-US"/>
              </w:rPr>
              <m:t>z</m:t>
            </m:r>
          </m:sup>
        </m:sSup>
        <m:r>
          <m:rPr>
            <m:sty m:val="p"/>
          </m:rPr>
          <w:rPr>
            <w:rFonts w:ascii="Cambria Math" w:hAnsi="Cambria Math"/>
            <w:lang w:val="en-US"/>
          </w:rPr>
          <m:t>=</m:t>
        </m:r>
        <m:sSubSup>
          <m:sSubSupPr>
            <m:ctrlPr>
              <w:rPr>
                <w:rFonts w:ascii="Cambria Math" w:hAnsi="Cambria Math"/>
                <w:lang w:val="en-US"/>
              </w:rPr>
            </m:ctrlPr>
          </m:sSubSupPr>
          <m:e>
            <m:r>
              <w:rPr>
                <w:rFonts w:ascii="Cambria Math" w:hAnsi="Cambria Math"/>
                <w:lang w:val="en-US"/>
              </w:rPr>
              <m:t>θ</m:t>
            </m:r>
            <m:ctrlPr>
              <w:rPr>
                <w:rFonts w:ascii="Cambria Math" w:hAnsi="Cambria Math"/>
                <w:i/>
                <w:lang w:val="en-US"/>
              </w:rPr>
            </m:ctrlPr>
          </m:e>
          <m:sub>
            <m:r>
              <m:rPr>
                <m:sty m:val="p"/>
              </m:rPr>
              <w:rPr>
                <w:rFonts w:ascii="Cambria Math" w:hAnsi="Cambria Math"/>
                <w:lang w:val="en-US"/>
              </w:rPr>
              <m:t>w</m:t>
            </m:r>
          </m:sub>
          <m:sup>
            <m:r>
              <w:rPr>
                <w:rFonts w:ascii="Cambria Math" w:hAnsi="Cambria Math"/>
                <w:lang w:val="en-US"/>
              </w:rPr>
              <m:t>z</m:t>
            </m:r>
            <m:ctrlPr>
              <w:rPr>
                <w:rFonts w:ascii="Cambria Math" w:hAnsi="Cambria Math"/>
                <w:i/>
                <w:lang w:val="en-US"/>
              </w:rPr>
            </m:ctrlPr>
          </m:sup>
        </m:sSubSup>
        <m:r>
          <m:rPr>
            <m:sty m:val="p"/>
          </m:rPr>
          <w:rPr>
            <w:rFonts w:ascii="Cambria Math" w:hAnsi="Cambria Math"/>
            <w:lang w:val="en-US"/>
          </w:rPr>
          <m:t>⋅</m:t>
        </m:r>
        <m:r>
          <w:rPr>
            <w:rFonts w:ascii="Cambria Math" w:hAnsi="Cambria Math"/>
            <w:lang w:val="en-US"/>
          </w:rPr>
          <m:t>W</m:t>
        </m:r>
        <m:sSup>
          <m:sSupPr>
            <m:ctrlPr>
              <w:rPr>
                <w:rFonts w:ascii="Cambria Math" w:hAnsi="Cambria Math"/>
                <w:lang w:val="en-US"/>
              </w:rPr>
            </m:ctrlPr>
          </m:sSupPr>
          <m:e>
            <m:r>
              <w:rPr>
                <w:rFonts w:ascii="Cambria Math" w:hAnsi="Cambria Math"/>
                <w:lang w:val="en-US"/>
              </w:rPr>
              <m:t>B</m:t>
            </m:r>
          </m:e>
          <m:sup>
            <m:r>
              <w:rPr>
                <w:rFonts w:ascii="Cambria Math" w:hAnsi="Cambria Math"/>
                <w:lang w:val="en-US"/>
              </w:rPr>
              <m:t>z</m:t>
            </m:r>
          </m:sup>
        </m:sSup>
        <m:r>
          <m:rPr>
            <m:sty m:val="p"/>
          </m:rPr>
          <w:rPr>
            <w:rFonts w:ascii="Cambria Math" w:hAnsi="Cambria Math"/>
            <w:lang w:val="en-US"/>
          </w:rPr>
          <m:t>+</m:t>
        </m:r>
        <m:sSubSup>
          <m:sSubSupPr>
            <m:ctrlPr>
              <w:rPr>
                <w:rFonts w:ascii="Cambria Math" w:hAnsi="Cambria Math"/>
                <w:lang w:val="en-US"/>
              </w:rPr>
            </m:ctrlPr>
          </m:sSubSupPr>
          <m:e>
            <m:r>
              <w:rPr>
                <w:rFonts w:ascii="Cambria Math" w:hAnsi="Cambria Math"/>
                <w:lang w:val="en-US"/>
              </w:rPr>
              <m:t>θ</m:t>
            </m:r>
          </m:e>
          <m:sub>
            <m:r>
              <m:rPr>
                <m:sty m:val="p"/>
              </m:rPr>
              <w:rPr>
                <w:rFonts w:ascii="Cambria Math" w:hAnsi="Cambria Math"/>
                <w:lang w:val="en-US"/>
              </w:rPr>
              <m:t>c</m:t>
            </m:r>
          </m:sub>
          <m:sup>
            <m:r>
              <w:rPr>
                <w:rFonts w:ascii="Cambria Math" w:hAnsi="Cambria Math"/>
                <w:lang w:val="en-US"/>
              </w:rPr>
              <m:t>z</m:t>
            </m:r>
            <m:ctrlPr>
              <w:rPr>
                <w:rFonts w:ascii="Cambria Math" w:hAnsi="Cambria Math"/>
                <w:i/>
                <w:lang w:val="en-US"/>
              </w:rPr>
            </m:ctrlPr>
          </m:sup>
        </m:sSubSup>
        <m:r>
          <m:rPr>
            <m:sty m:val="p"/>
          </m:rPr>
          <w:rPr>
            <w:rFonts w:ascii="Cambria Math" w:hAnsi="Cambria Math"/>
            <w:lang w:val="en-US"/>
          </w:rPr>
          <m:t>⋅</m:t>
        </m:r>
        <m:d>
          <m:dPr>
            <m:ctrlPr>
              <w:rPr>
                <w:rFonts w:ascii="Cambria Math" w:hAnsi="Cambria Math"/>
                <w:lang w:val="en-US"/>
              </w:rPr>
            </m:ctrlPr>
          </m:dPr>
          <m:e>
            <m:r>
              <w:rPr>
                <w:rFonts w:ascii="Cambria Math" w:hAnsi="Cambria Math"/>
                <w:lang w:val="en-US"/>
              </w:rPr>
              <m:t>DI</m:t>
            </m:r>
            <m:sSup>
              <m:sSupPr>
                <m:ctrlPr>
                  <w:rPr>
                    <w:rFonts w:ascii="Cambria Math" w:hAnsi="Cambria Math"/>
                    <w:lang w:val="en-US"/>
                  </w:rPr>
                </m:ctrlPr>
              </m:sSupPr>
              <m:e>
                <m:r>
                  <w:rPr>
                    <w:rFonts w:ascii="Cambria Math" w:hAnsi="Cambria Math"/>
                    <w:lang w:val="en-US"/>
                  </w:rPr>
                  <m:t>V</m:t>
                </m:r>
              </m:e>
              <m:sup>
                <m:r>
                  <w:rPr>
                    <w:rFonts w:ascii="Cambria Math" w:hAnsi="Cambria Math"/>
                    <w:lang w:val="en-US"/>
                  </w:rPr>
                  <m:t>z</m:t>
                </m:r>
              </m:sup>
            </m:sSup>
            <m:r>
              <m:rPr>
                <m:sty m:val="p"/>
              </m:rPr>
              <w:rPr>
                <w:rFonts w:ascii="Cambria Math" w:hAnsi="Cambria Math"/>
                <w:lang w:val="en-US"/>
              </w:rPr>
              <m:t>+</m:t>
            </m:r>
            <m:sSubSup>
              <m:sSubSupPr>
                <m:ctrlPr>
                  <w:rPr>
                    <w:rFonts w:ascii="Cambria Math" w:hAnsi="Cambria Math"/>
                    <w:lang w:val="en-US"/>
                  </w:rPr>
                </m:ctrlPr>
              </m:sSubSupPr>
              <m:e>
                <m:r>
                  <w:rPr>
                    <w:rFonts w:ascii="Cambria Math" w:hAnsi="Cambria Math"/>
                    <w:lang w:val="en-US"/>
                  </w:rPr>
                  <m:t>r</m:t>
                </m:r>
              </m:e>
              <m:sub>
                <m:r>
                  <w:rPr>
                    <w:rFonts w:ascii="Cambria Math" w:hAnsi="Cambria Math"/>
                    <w:lang w:val="en-US"/>
                  </w:rPr>
                  <m:t>m</m:t>
                </m:r>
                <m:r>
                  <m:rPr>
                    <m:sty m:val="p"/>
                  </m:rPr>
                  <w:rPr>
                    <w:rFonts w:ascii="Cambria Math" w:hAnsi="Cambria Math"/>
                    <w:lang w:val="en-US"/>
                  </w:rPr>
                  <m:t>,-</m:t>
                </m:r>
                <m:r>
                  <w:rPr>
                    <w:rFonts w:ascii="Cambria Math" w:hAnsi="Cambria Math"/>
                    <w:lang w:val="en-US"/>
                  </w:rPr>
                  <m:t>1</m:t>
                </m:r>
              </m:sub>
              <m:sup>
                <m:r>
                  <w:rPr>
                    <w:rFonts w:ascii="Cambria Math" w:hAnsi="Cambria Math"/>
                    <w:lang w:val="en-US"/>
                  </w:rPr>
                  <m:t>z</m:t>
                </m:r>
              </m:sup>
            </m:sSubSup>
            <m:r>
              <m:rPr>
                <m:sty m:val="p"/>
              </m:rPr>
              <w:rPr>
                <w:rFonts w:ascii="Cambria Math" w:hAnsi="Cambria Math"/>
                <w:lang w:val="en-US"/>
              </w:rPr>
              <m:t>⋅</m:t>
            </m:r>
            <m:sSubSup>
              <m:sSubSupPr>
                <m:ctrlPr>
                  <w:rPr>
                    <w:rFonts w:ascii="Cambria Math" w:hAnsi="Cambria Math"/>
                    <w:lang w:val="en-US"/>
                  </w:rPr>
                </m:ctrlPr>
              </m:sSubSupPr>
              <m:e>
                <m:r>
                  <w:rPr>
                    <w:rFonts w:ascii="Cambria Math" w:hAnsi="Cambria Math"/>
                    <w:lang w:val="en-US"/>
                  </w:rPr>
                  <m:t>M</m:t>
                </m:r>
              </m:e>
              <m:sub>
                <m:r>
                  <w:rPr>
                    <w:rFonts w:ascii="Cambria Math" w:hAnsi="Cambria Math"/>
                    <w:lang w:val="en-US"/>
                  </w:rPr>
                  <m:t>h</m:t>
                </m:r>
                <m:r>
                  <m:rPr>
                    <m:sty m:val="p"/>
                  </m:rPr>
                  <w:rPr>
                    <w:rFonts w:ascii="Cambria Math" w:hAnsi="Cambria Math"/>
                    <w:lang w:val="en-US"/>
                  </w:rPr>
                  <m:t>,-</m:t>
                </m:r>
                <m:r>
                  <w:rPr>
                    <w:rFonts w:ascii="Cambria Math" w:hAnsi="Cambria Math"/>
                    <w:lang w:val="en-US"/>
                  </w:rPr>
                  <m:t>1</m:t>
                </m:r>
              </m:sub>
              <m:sup>
                <m:r>
                  <w:rPr>
                    <w:rFonts w:ascii="Cambria Math" w:hAnsi="Cambria Math"/>
                    <w:lang w:val="en-US"/>
                  </w:rPr>
                  <m:t>z</m:t>
                </m:r>
              </m:sup>
            </m:sSubSup>
            <m:r>
              <m:rPr>
                <m:sty m:val="p"/>
              </m:rPr>
              <w:rPr>
                <w:rFonts w:ascii="Cambria Math" w:hAnsi="Cambria Math"/>
                <w:lang w:val="en-US"/>
              </w:rPr>
              <m:t>+</m:t>
            </m:r>
            <m:sSubSup>
              <m:sSubSupPr>
                <m:ctrlPr>
                  <w:rPr>
                    <w:rFonts w:ascii="Cambria Math" w:hAnsi="Cambria Math"/>
                    <w:lang w:val="en-US"/>
                  </w:rPr>
                </m:ctrlPr>
              </m:sSubSupPr>
              <m:e>
                <m:r>
                  <w:rPr>
                    <w:rFonts w:ascii="Cambria Math" w:hAnsi="Cambria Math"/>
                    <w:lang w:val="en-US"/>
                  </w:rPr>
                  <m:t>r</m:t>
                </m:r>
              </m:e>
              <m:sub>
                <m:r>
                  <w:rPr>
                    <w:rFonts w:ascii="Cambria Math" w:hAnsi="Cambria Math"/>
                    <w:lang w:val="en-US"/>
                  </w:rPr>
                  <m:t>b</m:t>
                </m:r>
                <m:r>
                  <m:rPr>
                    <m:sty m:val="p"/>
                  </m:rPr>
                  <w:rPr>
                    <w:rFonts w:ascii="Cambria Math" w:hAnsi="Cambria Math"/>
                    <w:lang w:val="en-US"/>
                  </w:rPr>
                  <m:t>,-</m:t>
                </m:r>
                <m:r>
                  <w:rPr>
                    <w:rFonts w:ascii="Cambria Math" w:hAnsi="Cambria Math"/>
                    <w:lang w:val="en-US"/>
                  </w:rPr>
                  <m:t>1</m:t>
                </m:r>
              </m:sub>
              <m:sup>
                <m:r>
                  <w:rPr>
                    <w:rFonts w:ascii="Cambria Math" w:hAnsi="Cambria Math"/>
                    <w:lang w:val="en-US"/>
                  </w:rPr>
                  <m:t>z</m:t>
                </m:r>
              </m:sup>
            </m:sSubSup>
            <m:r>
              <m:rPr>
                <m:sty m:val="p"/>
              </m:rPr>
              <w:rPr>
                <w:rFonts w:ascii="Cambria Math" w:hAnsi="Cambria Math"/>
                <w:lang w:val="en-US"/>
              </w:rPr>
              <m:t>⋅</m:t>
            </m:r>
            <m:sSubSup>
              <m:sSubSupPr>
                <m:ctrlPr>
                  <w:rPr>
                    <w:rFonts w:ascii="Cambria Math" w:hAnsi="Cambria Math"/>
                    <w:lang w:val="en-US"/>
                  </w:rPr>
                </m:ctrlPr>
              </m:sSubSupPr>
              <m:e>
                <m:r>
                  <w:rPr>
                    <w:rFonts w:ascii="Cambria Math" w:hAnsi="Cambria Math"/>
                    <w:lang w:val="en-US"/>
                  </w:rPr>
                  <m:t>B</m:t>
                </m:r>
              </m:e>
              <m:sub>
                <m:r>
                  <w:rPr>
                    <w:rFonts w:ascii="Cambria Math" w:hAnsi="Cambria Math"/>
                    <w:lang w:val="en-US"/>
                  </w:rPr>
                  <m:t>s</m:t>
                </m:r>
                <m:r>
                  <m:rPr>
                    <m:sty m:val="p"/>
                  </m:rPr>
                  <w:rPr>
                    <w:rFonts w:ascii="Cambria Math" w:hAnsi="Cambria Math"/>
                    <w:lang w:val="en-US"/>
                  </w:rPr>
                  <m:t>,</m:t>
                </m:r>
                <m:r>
                  <w:rPr>
                    <w:rFonts w:ascii="Cambria Math" w:hAnsi="Cambria Math"/>
                    <w:lang w:val="en-US"/>
                  </w:rPr>
                  <m:t>z</m:t>
                </m:r>
                <m:r>
                  <m:rPr>
                    <m:sty m:val="p"/>
                  </m:rPr>
                  <w:rPr>
                    <w:rFonts w:ascii="Cambria Math" w:hAnsi="Cambria Math"/>
                    <w:lang w:val="en-US"/>
                  </w:rPr>
                  <m:t>,-</m:t>
                </m:r>
                <m:r>
                  <w:rPr>
                    <w:rFonts w:ascii="Cambria Math" w:hAnsi="Cambria Math"/>
                    <w:lang w:val="en-US"/>
                  </w:rPr>
                  <m:t>1</m:t>
                </m:r>
              </m:sub>
              <m:sup>
                <m:r>
                  <w:rPr>
                    <w:rFonts w:ascii="Cambria Math" w:hAnsi="Cambria Math"/>
                    <w:lang w:val="en-US"/>
                  </w:rPr>
                  <m:t>z</m:t>
                </m:r>
              </m:sup>
            </m:sSubSup>
            <m:r>
              <m:rPr>
                <m:sty m:val="p"/>
              </m:rPr>
              <w:rPr>
                <w:rFonts w:ascii="Cambria Math" w:hAnsi="Cambria Math"/>
                <w:lang w:val="en-US"/>
              </w:rPr>
              <m:t>+</m:t>
            </m:r>
            <m:r>
              <w:rPr>
                <w:rFonts w:ascii="Cambria Math" w:hAnsi="Cambria Math"/>
                <w:lang w:val="en-US"/>
              </w:rPr>
              <m:t>x</m:t>
            </m:r>
            <m:sSubSup>
              <m:sSubSupPr>
                <m:ctrlPr>
                  <w:rPr>
                    <w:rFonts w:ascii="Cambria Math" w:hAnsi="Cambria Math"/>
                    <w:lang w:val="en-US"/>
                  </w:rPr>
                </m:ctrlPr>
              </m:sSubSupPr>
              <m:e>
                <m:r>
                  <w:rPr>
                    <w:rFonts w:ascii="Cambria Math" w:hAnsi="Cambria Math"/>
                    <w:lang w:val="en-US"/>
                  </w:rPr>
                  <m:t>r</m:t>
                </m:r>
              </m:e>
              <m:sub>
                <m:r>
                  <m:rPr>
                    <m:sty m:val="p"/>
                  </m:rPr>
                  <w:rPr>
                    <w:rFonts w:ascii="Cambria Math" w:hAnsi="Cambria Math"/>
                    <w:lang w:val="en-US"/>
                  </w:rPr>
                  <m:t>-</m:t>
                </m:r>
                <m:r>
                  <w:rPr>
                    <w:rFonts w:ascii="Cambria Math" w:hAnsi="Cambria Math"/>
                    <w:lang w:val="en-US"/>
                  </w:rPr>
                  <m:t>1</m:t>
                </m:r>
              </m:sub>
              <m:sup>
                <m:r>
                  <w:rPr>
                    <w:rFonts w:ascii="Cambria Math" w:hAnsi="Cambria Math"/>
                    <w:lang w:val="en-US"/>
                  </w:rPr>
                  <m:t>f</m:t>
                </m:r>
              </m:sup>
            </m:sSubSup>
            <m:r>
              <m:rPr>
                <m:sty m:val="p"/>
              </m:rPr>
              <w:rPr>
                <w:rFonts w:ascii="Cambria Math" w:hAnsi="Cambria Math"/>
                <w:lang w:val="en-US"/>
              </w:rPr>
              <m:t>⋅</m:t>
            </m:r>
            <m:sSubSup>
              <m:sSubSupPr>
                <m:ctrlPr>
                  <w:rPr>
                    <w:rFonts w:ascii="Cambria Math" w:hAnsi="Cambria Math"/>
                    <w:lang w:val="en-US"/>
                  </w:rPr>
                </m:ctrlPr>
              </m:sSubSupPr>
              <m:e>
                <m:r>
                  <w:rPr>
                    <w:rFonts w:ascii="Cambria Math" w:hAnsi="Cambria Math"/>
                    <w:lang w:val="en-US"/>
                  </w:rPr>
                  <m:t>r</m:t>
                </m:r>
              </m:e>
              <m:sub>
                <m:r>
                  <w:rPr>
                    <w:rFonts w:ascii="Cambria Math" w:hAnsi="Cambria Math"/>
                    <w:lang w:val="en-US"/>
                  </w:rPr>
                  <m:t>b</m:t>
                </m:r>
                <m:r>
                  <m:rPr>
                    <m:sty m:val="p"/>
                  </m:rPr>
                  <w:rPr>
                    <w:rFonts w:ascii="Cambria Math" w:hAnsi="Cambria Math"/>
                    <w:lang w:val="en-US"/>
                  </w:rPr>
                  <m:t>,-</m:t>
                </m:r>
                <m:r>
                  <w:rPr>
                    <w:rFonts w:ascii="Cambria Math" w:hAnsi="Cambria Math"/>
                    <w:lang w:val="en-US"/>
                  </w:rPr>
                  <m:t>1</m:t>
                </m:r>
              </m:sub>
              <m:sup>
                <m:r>
                  <w:rPr>
                    <w:rFonts w:ascii="Cambria Math" w:hAnsi="Cambria Math"/>
                    <w:lang w:val="en-US"/>
                  </w:rPr>
                  <m:t>f</m:t>
                </m:r>
              </m:sup>
            </m:sSubSup>
            <m:r>
              <m:rPr>
                <m:sty m:val="p"/>
              </m:rPr>
              <w:rPr>
                <w:rFonts w:ascii="Cambria Math" w:hAnsi="Cambria Math"/>
                <w:lang w:val="en-US"/>
              </w:rPr>
              <m:t>⋅</m:t>
            </m:r>
            <m:sSubSup>
              <m:sSubSupPr>
                <m:ctrlPr>
                  <w:rPr>
                    <w:rFonts w:ascii="Cambria Math" w:hAnsi="Cambria Math"/>
                    <w:lang w:val="en-US"/>
                  </w:rPr>
                </m:ctrlPr>
              </m:sSubSupPr>
              <m:e>
                <m:r>
                  <w:rPr>
                    <w:rFonts w:ascii="Cambria Math" w:hAnsi="Cambria Math"/>
                    <w:lang w:val="en-US"/>
                  </w:rPr>
                  <m:t>B</m:t>
                </m:r>
              </m:e>
              <m:sub>
                <m:r>
                  <w:rPr>
                    <w:rFonts w:ascii="Cambria Math" w:hAnsi="Cambria Math"/>
                    <w:lang w:val="en-US"/>
                  </w:rPr>
                  <m:t>s</m:t>
                </m:r>
                <m:r>
                  <m:rPr>
                    <m:sty m:val="p"/>
                  </m:rPr>
                  <w:rPr>
                    <w:rFonts w:ascii="Cambria Math" w:hAnsi="Cambria Math"/>
                    <w:lang w:val="en-US"/>
                  </w:rPr>
                  <m:t>,</m:t>
                </m:r>
                <m:r>
                  <w:rPr>
                    <w:rFonts w:ascii="Cambria Math" w:hAnsi="Cambria Math"/>
                    <w:lang w:val="en-US"/>
                  </w:rPr>
                  <m:t>z</m:t>
                </m:r>
                <m:r>
                  <m:rPr>
                    <m:sty m:val="p"/>
                  </m:rPr>
                  <w:rPr>
                    <w:rFonts w:ascii="Cambria Math" w:hAnsi="Cambria Math"/>
                    <w:lang w:val="en-US"/>
                  </w:rPr>
                  <m:t>,-</m:t>
                </m:r>
                <m:r>
                  <w:rPr>
                    <w:rFonts w:ascii="Cambria Math" w:hAnsi="Cambria Math"/>
                    <w:lang w:val="en-US"/>
                  </w:rPr>
                  <m:t>1</m:t>
                </m:r>
              </m:sub>
              <m:sup>
                <m:r>
                  <w:rPr>
                    <w:rFonts w:ascii="Cambria Math" w:hAnsi="Cambria Math"/>
                    <w:lang w:val="en-US"/>
                  </w:rPr>
                  <m:t>f</m:t>
                </m:r>
              </m:sup>
            </m:sSubSup>
          </m:e>
        </m:d>
      </m:oMath>
      <w:r w:rsidR="00E5278C" w:rsidRPr="00102440">
        <w:rPr>
          <w:lang w:val="en-US"/>
        </w:rPr>
        <w:tab/>
      </w:r>
      <w:r w:rsidR="00E5278C" w:rsidRPr="00102440">
        <w:rPr>
          <w:lang w:val="en-US"/>
        </w:rPr>
        <w:tab/>
      </w:r>
      <w:r w:rsidR="00E5278C" w:rsidRPr="00102440">
        <w:rPr>
          <w:lang w:val="en-US"/>
        </w:rPr>
        <w:tab/>
      </w:r>
      <w:r w:rsidR="00E5278C" w:rsidRPr="00102440">
        <w:rPr>
          <w:lang w:val="en-US"/>
        </w:rPr>
        <w:tab/>
        <w:t>(31)</w:t>
      </w:r>
    </w:p>
    <w:p w14:paraId="5ABBA988" w14:textId="28072D3D" w:rsidR="0004225B" w:rsidRPr="00102440" w:rsidRDefault="0004225B" w:rsidP="0004225B">
      <w:pPr>
        <w:pStyle w:val="BodyJUST2CE"/>
        <w:rPr>
          <w:lang w:val="en-US"/>
        </w:rPr>
      </w:pPr>
      <w:r w:rsidRPr="00102440">
        <w:rPr>
          <w:lang w:val="en-US"/>
          <w:rPrChange w:id="2215" w:author="Oriol Valles Codina" w:date="2023-08-31T14:08:00Z">
            <w:rPr>
              <w:highlight w:val="yellow"/>
              <w:lang w:val="en-US"/>
            </w:rPr>
          </w:rPrChange>
        </w:rPr>
        <w:t xml:space="preserve">where </w:t>
      </w:r>
      <m:oMath>
        <m:sSubSup>
          <m:sSubSupPr>
            <m:ctrlPr>
              <w:rPr>
                <w:rFonts w:ascii="Cambria Math" w:hAnsi="Cambria Math"/>
                <w:i/>
                <w:lang w:val="en-US"/>
              </w:rPr>
            </m:ctrlPr>
          </m:sSubSupPr>
          <m:e>
            <m:r>
              <w:rPr>
                <w:rFonts w:ascii="Cambria Math" w:hAnsi="Cambria Math"/>
                <w:lang w:val="en-US"/>
                <w:rPrChange w:id="2216" w:author="Oriol Valles Codina" w:date="2023-08-31T14:08:00Z">
                  <w:rPr>
                    <w:rFonts w:ascii="Cambria Math" w:hAnsi="Cambria Math"/>
                    <w:highlight w:val="yellow"/>
                    <w:lang w:val="en-US"/>
                  </w:rPr>
                </w:rPrChange>
              </w:rPr>
              <m:t>θ</m:t>
            </m:r>
          </m:e>
          <m:sub>
            <m:r>
              <w:rPr>
                <w:rFonts w:ascii="Cambria Math" w:hAnsi="Cambria Math"/>
                <w:lang w:val="en-US"/>
                <w:rPrChange w:id="2217" w:author="Oriol Valles Codina" w:date="2023-08-31T14:08:00Z">
                  <w:rPr>
                    <w:rFonts w:ascii="Cambria Math" w:hAnsi="Cambria Math"/>
                    <w:highlight w:val="yellow"/>
                    <w:lang w:val="en-US"/>
                  </w:rPr>
                </w:rPrChange>
              </w:rPr>
              <m:t>c</m:t>
            </m:r>
          </m:sub>
          <m:sup>
            <m:r>
              <w:rPr>
                <w:rFonts w:ascii="Cambria Math" w:hAnsi="Cambria Math"/>
                <w:lang w:val="en-US"/>
                <w:rPrChange w:id="2218" w:author="Oriol Valles Codina" w:date="2023-08-31T14:08:00Z">
                  <w:rPr>
                    <w:rFonts w:ascii="Cambria Math" w:hAnsi="Cambria Math"/>
                    <w:highlight w:val="yellow"/>
                    <w:lang w:val="en-US"/>
                  </w:rPr>
                </w:rPrChange>
              </w:rPr>
              <m:t>z</m:t>
            </m:r>
          </m:sup>
        </m:sSubSup>
      </m:oMath>
      <w:r w:rsidRPr="00102440">
        <w:rPr>
          <w:lang w:val="en-US"/>
          <w:rPrChange w:id="2219" w:author="Oriol Valles Codina" w:date="2023-08-31T14:08:00Z">
            <w:rPr>
              <w:highlight w:val="yellow"/>
              <w:lang w:val="en-US"/>
            </w:rPr>
          </w:rPrChange>
        </w:rPr>
        <w:t xml:space="preserve"> is the average tax rate on </w:t>
      </w:r>
      <w:r w:rsidR="004A2ED5" w:rsidRPr="00102440">
        <w:rPr>
          <w:lang w:val="en-US"/>
          <w:rPrChange w:id="2220" w:author="Oriol Valles Codina" w:date="2023-08-31T14:08:00Z">
            <w:rPr>
              <w:highlight w:val="yellow"/>
              <w:lang w:val="en-US"/>
            </w:rPr>
          </w:rPrChange>
        </w:rPr>
        <w:t xml:space="preserve">capital </w:t>
      </w:r>
      <w:r w:rsidRPr="00102440">
        <w:rPr>
          <w:lang w:val="en-US"/>
          <w:rPrChange w:id="2221" w:author="Oriol Valles Codina" w:date="2023-08-31T14:08:00Z">
            <w:rPr>
              <w:highlight w:val="yellow"/>
              <w:lang w:val="en-US"/>
            </w:rPr>
          </w:rPrChange>
        </w:rPr>
        <w:t>income</w:t>
      </w:r>
      <w:r w:rsidR="004A2ED5" w:rsidRPr="00102440">
        <w:rPr>
          <w:lang w:val="en-US"/>
          <w:rPrChange w:id="2222" w:author="Oriol Valles Codina" w:date="2023-08-31T14:08:00Z">
            <w:rPr>
              <w:highlight w:val="yellow"/>
              <w:lang w:val="en-US"/>
            </w:rPr>
          </w:rPrChange>
        </w:rPr>
        <w:t>s</w:t>
      </w:r>
      <w:r w:rsidRPr="00102440">
        <w:rPr>
          <w:lang w:val="en-US"/>
          <w:rPrChange w:id="2223" w:author="Oriol Valles Codina" w:date="2023-08-31T14:08:00Z">
            <w:rPr>
              <w:highlight w:val="yellow"/>
              <w:lang w:val="en-US"/>
            </w:rPr>
          </w:rPrChange>
        </w:rPr>
        <w:t xml:space="preserve"> in each area.</w:t>
      </w:r>
    </w:p>
    <w:p w14:paraId="6C63A82F" w14:textId="77777777" w:rsidR="0004225B" w:rsidRPr="00102440" w:rsidRDefault="0004225B" w:rsidP="0004225B">
      <w:pPr>
        <w:pStyle w:val="BodyJUST2CE"/>
        <w:rPr>
          <w:lang w:val="en-US"/>
        </w:rPr>
      </w:pPr>
      <w:r w:rsidRPr="00102440">
        <w:rPr>
          <w:lang w:val="en-US"/>
        </w:rPr>
        <w:t>Government revenues from VAT and tariffs are, respectively:</w:t>
      </w:r>
    </w:p>
    <w:p w14:paraId="463814DA" w14:textId="45C287EA" w:rsidR="0004225B" w:rsidRPr="00102440" w:rsidRDefault="0004225B" w:rsidP="0004225B">
      <w:pPr>
        <w:pStyle w:val="BodyJUST2CE"/>
        <w:rPr>
          <w:lang w:val="en-US"/>
        </w:rPr>
      </w:pPr>
      <m:oMath>
        <m:r>
          <w:rPr>
            <w:rFonts w:ascii="Cambria Math" w:hAnsi="Cambria Math"/>
            <w:lang w:val="en-US"/>
          </w:rPr>
          <w:lastRenderedPageBreak/>
          <m:t>VA</m:t>
        </m:r>
        <m:sSup>
          <m:sSupPr>
            <m:ctrlPr>
              <w:rPr>
                <w:rFonts w:ascii="Cambria Math" w:hAnsi="Cambria Math"/>
                <w:lang w:val="en-US"/>
              </w:rPr>
            </m:ctrlPr>
          </m:sSupPr>
          <m:e>
            <m:r>
              <w:rPr>
                <w:rFonts w:ascii="Cambria Math" w:hAnsi="Cambria Math"/>
                <w:lang w:val="en-US"/>
              </w:rPr>
              <m:t>T</m:t>
            </m:r>
          </m:e>
          <m:sup>
            <m:r>
              <w:rPr>
                <w:rFonts w:ascii="Cambria Math" w:hAnsi="Cambria Math"/>
                <w:lang w:val="en-US"/>
              </w:rPr>
              <m:t>z</m:t>
            </m:r>
          </m:sup>
        </m:sSup>
        <m:r>
          <m:rPr>
            <m:sty m:val="p"/>
          </m:rPr>
          <w:rPr>
            <w:rFonts w:ascii="Cambria Math" w:hAnsi="Cambria Math"/>
            <w:lang w:val="en-US"/>
          </w:rPr>
          <m:t>=</m:t>
        </m:r>
        <m:sSup>
          <m:sSupPr>
            <m:ctrlPr>
              <w:rPr>
                <w:rFonts w:ascii="Cambria Math" w:hAnsi="Cambria Math"/>
                <w:lang w:val="en-US"/>
              </w:rPr>
            </m:ctrlPr>
          </m:sSupPr>
          <m:e>
            <m:d>
              <m:dPr>
                <m:begChr m:val="["/>
                <m:endChr m:val="]"/>
                <m:ctrlPr>
                  <w:rPr>
                    <w:rFonts w:ascii="Cambria Math" w:hAnsi="Cambria Math"/>
                    <w:lang w:val="en-US"/>
                  </w:rPr>
                </m:ctrlPr>
              </m:dPr>
              <m:e>
                <m:sSup>
                  <m:sSupPr>
                    <m:ctrlPr>
                      <w:rPr>
                        <w:rFonts w:ascii="Cambria Math" w:hAnsi="Cambria Math"/>
                        <w:lang w:val="en-US"/>
                      </w:rPr>
                    </m:ctrlPr>
                  </m:sSupPr>
                  <m:e>
                    <m:r>
                      <m:rPr>
                        <m:nor/>
                      </m:rPr>
                      <w:rPr>
                        <w:lang w:val="en-US"/>
                      </w:rPr>
                      <m:t>p</m:t>
                    </m:r>
                  </m:e>
                  <m:sup>
                    <m:r>
                      <w:rPr>
                        <w:rFonts w:ascii="Cambria Math" w:hAnsi="Cambria Math"/>
                        <w:lang w:val="en-US"/>
                      </w:rPr>
                      <m:t>z</m:t>
                    </m:r>
                  </m:sup>
                </m:sSup>
                <m:r>
                  <m:rPr>
                    <m:sty m:val="p"/>
                  </m:rPr>
                  <w:rPr>
                    <w:rFonts w:ascii="Cambria Math" w:hAnsi="Cambria Math"/>
                    <w:lang w:val="en-US"/>
                  </w:rPr>
                  <m:t>⊙</m:t>
                </m:r>
                <m:sSubSup>
                  <m:sSubSupPr>
                    <m:ctrlPr>
                      <w:rPr>
                        <w:rFonts w:ascii="Cambria Math" w:hAnsi="Cambria Math"/>
                        <w:lang w:val="en-US"/>
                      </w:rPr>
                    </m:ctrlPr>
                  </m:sSubSupPr>
                  <m:e>
                    <m:r>
                      <w:rPr>
                        <w:rFonts w:ascii="Cambria Math" w:hAnsi="Cambria Math"/>
                        <w:lang w:val="en-US"/>
                      </w:rPr>
                      <m:t>τ</m:t>
                    </m:r>
                  </m:e>
                  <m:sub>
                    <m:r>
                      <w:rPr>
                        <w:rFonts w:ascii="Cambria Math" w:hAnsi="Cambria Math"/>
                        <w:lang w:val="en-US"/>
                      </w:rPr>
                      <m:t>vat</m:t>
                    </m:r>
                  </m:sub>
                  <m:sup>
                    <m:r>
                      <w:rPr>
                        <w:rFonts w:ascii="Cambria Math" w:hAnsi="Cambria Math"/>
                        <w:lang w:val="en-US"/>
                      </w:rPr>
                      <m:t>z</m:t>
                    </m:r>
                  </m:sup>
                </m:sSubSup>
                <m:r>
                  <m:rPr>
                    <m:sty m:val="p"/>
                  </m:rPr>
                  <w:rPr>
                    <w:rFonts w:ascii="Cambria Math" w:hAnsi="Cambria Math"/>
                    <w:lang w:val="en-US"/>
                  </w:rPr>
                  <m:t>⊘</m:t>
                </m:r>
                <m:d>
                  <m:dPr>
                    <m:ctrlPr>
                      <w:rPr>
                        <w:rFonts w:ascii="Cambria Math" w:hAnsi="Cambria Math"/>
                        <w:lang w:val="en-US"/>
                      </w:rPr>
                    </m:ctrlPr>
                  </m:dPr>
                  <m:e>
                    <m:r>
                      <m:rPr>
                        <m:sty m:val="p"/>
                      </m:rPr>
                      <w:rPr>
                        <w:rFonts w:ascii="Cambria Math" w:hAnsi="Cambria Math"/>
                        <w:lang w:val="en-US"/>
                      </w:rPr>
                      <m:t>I+</m:t>
                    </m:r>
                    <m:sSubSup>
                      <m:sSubSupPr>
                        <m:ctrlPr>
                          <w:rPr>
                            <w:rFonts w:ascii="Cambria Math" w:hAnsi="Cambria Math"/>
                            <w:lang w:val="en-US"/>
                          </w:rPr>
                        </m:ctrlPr>
                      </m:sSubSupPr>
                      <m:e>
                        <m:r>
                          <w:rPr>
                            <w:rFonts w:ascii="Cambria Math" w:hAnsi="Cambria Math"/>
                            <w:lang w:val="en-US"/>
                          </w:rPr>
                          <m:t>τ</m:t>
                        </m:r>
                      </m:e>
                      <m:sub>
                        <m:r>
                          <w:rPr>
                            <w:rFonts w:ascii="Cambria Math" w:hAnsi="Cambria Math"/>
                            <w:lang w:val="en-US"/>
                          </w:rPr>
                          <m:t>vat</m:t>
                        </m:r>
                      </m:sub>
                      <m:sup>
                        <m:r>
                          <w:rPr>
                            <w:rFonts w:ascii="Cambria Math" w:hAnsi="Cambria Math"/>
                            <w:lang w:val="en-US"/>
                          </w:rPr>
                          <m:t>z</m:t>
                        </m:r>
                      </m:sup>
                    </m:sSubSup>
                  </m:e>
                </m:d>
              </m:e>
            </m:d>
          </m:e>
          <m:sup>
            <m:r>
              <w:rPr>
                <w:rFonts w:ascii="Cambria Math" w:hAnsi="Cambria Math"/>
                <w:lang w:val="en-US"/>
              </w:rPr>
              <m:t>T</m:t>
            </m:r>
          </m:sup>
        </m:sSup>
        <m:r>
          <m:rPr>
            <m:sty m:val="p"/>
          </m:rPr>
          <w:rPr>
            <w:rFonts w:ascii="Cambria Math" w:hAnsi="Cambria Math"/>
            <w:lang w:val="en-US"/>
          </w:rPr>
          <m:t>⋅</m:t>
        </m:r>
        <m:d>
          <m:dPr>
            <m:ctrlPr>
              <w:rPr>
                <w:rFonts w:ascii="Cambria Math" w:hAnsi="Cambria Math"/>
                <w:lang w:val="en-US"/>
              </w:rPr>
            </m:ctrlPr>
          </m:dPr>
          <m:e>
            <m:sSup>
              <m:sSupPr>
                <m:ctrlPr>
                  <w:rPr>
                    <w:rFonts w:ascii="Cambria Math" w:hAnsi="Cambria Math"/>
                    <w:lang w:val="en-US"/>
                  </w:rPr>
                </m:ctrlPr>
              </m:sSupPr>
              <m:e>
                <m:r>
                  <w:rPr>
                    <w:rFonts w:ascii="Cambria Math" w:hAnsi="Cambria Math"/>
                    <w:lang w:val="en-US"/>
                  </w:rPr>
                  <m:t>β</m:t>
                </m:r>
              </m:e>
              <m:sup>
                <m:r>
                  <w:rPr>
                    <w:rFonts w:ascii="Cambria Math" w:hAnsi="Cambria Math"/>
                    <w:lang w:val="en-US"/>
                  </w:rPr>
                  <m:t>z</m:t>
                </m:r>
              </m:sup>
            </m:sSup>
            <m:r>
              <m:rPr>
                <m:sty m:val="p"/>
              </m:rPr>
              <w:rPr>
                <w:rFonts w:ascii="Cambria Math" w:hAnsi="Cambria Math"/>
                <w:lang w:val="en-US"/>
              </w:rPr>
              <m:t>⋅</m:t>
            </m:r>
            <m:sSup>
              <m:sSupPr>
                <m:ctrlPr>
                  <w:rPr>
                    <w:rFonts w:ascii="Cambria Math" w:hAnsi="Cambria Math"/>
                    <w:lang w:val="en-US"/>
                  </w:rPr>
                </m:ctrlPr>
              </m:sSupPr>
              <m:e>
                <m:r>
                  <w:rPr>
                    <w:rFonts w:ascii="Cambria Math" w:hAnsi="Cambria Math"/>
                    <w:lang w:val="en-US"/>
                  </w:rPr>
                  <m:t>c</m:t>
                </m:r>
              </m:e>
              <m:sup>
                <m:r>
                  <w:rPr>
                    <w:rFonts w:ascii="Cambria Math" w:hAnsi="Cambria Math"/>
                    <w:lang w:val="en-US"/>
                  </w:rPr>
                  <m:t>z</m:t>
                </m:r>
              </m:sup>
            </m:sSup>
          </m:e>
        </m:d>
      </m:oMath>
      <w:r w:rsidR="00E5278C" w:rsidRPr="00102440">
        <w:rPr>
          <w:lang w:val="en-US"/>
        </w:rPr>
        <w:tab/>
      </w:r>
      <w:r w:rsidR="00E5278C" w:rsidRPr="00102440">
        <w:rPr>
          <w:lang w:val="en-US"/>
        </w:rPr>
        <w:tab/>
      </w:r>
      <w:r w:rsidR="00E5278C" w:rsidRPr="00102440">
        <w:rPr>
          <w:lang w:val="en-US"/>
        </w:rPr>
        <w:tab/>
      </w:r>
      <w:r w:rsidR="00E5278C" w:rsidRPr="00102440">
        <w:rPr>
          <w:lang w:val="en-US"/>
        </w:rPr>
        <w:tab/>
      </w:r>
      <w:r w:rsidR="00E5278C" w:rsidRPr="00102440">
        <w:rPr>
          <w:lang w:val="en-US"/>
        </w:rPr>
        <w:tab/>
      </w:r>
      <w:r w:rsidR="00E5278C" w:rsidRPr="00102440">
        <w:rPr>
          <w:lang w:val="en-US"/>
        </w:rPr>
        <w:tab/>
      </w:r>
      <w:r w:rsidR="00E5278C" w:rsidRPr="00102440">
        <w:rPr>
          <w:lang w:val="en-US"/>
        </w:rPr>
        <w:tab/>
      </w:r>
      <w:r w:rsidR="00E5278C" w:rsidRPr="00102440">
        <w:rPr>
          <w:lang w:val="en-US"/>
        </w:rPr>
        <w:tab/>
        <w:t>(32)</w:t>
      </w:r>
    </w:p>
    <w:p w14:paraId="7084B9BF" w14:textId="576DDAAF" w:rsidR="0004225B" w:rsidRPr="00102440" w:rsidRDefault="0004225B" w:rsidP="0004225B">
      <w:pPr>
        <w:pStyle w:val="BodyJUST2CE"/>
        <w:rPr>
          <w:lang w:val="en-US"/>
        </w:rPr>
      </w:pPr>
      <m:oMath>
        <m:r>
          <w:rPr>
            <w:rFonts w:ascii="Cambria Math" w:hAnsi="Cambria Math"/>
            <w:lang w:val="en-US"/>
          </w:rPr>
          <m:t>TA</m:t>
        </m:r>
        <m:sSup>
          <m:sSupPr>
            <m:ctrlPr>
              <w:rPr>
                <w:rFonts w:ascii="Cambria Math" w:hAnsi="Cambria Math"/>
                <w:lang w:val="en-US"/>
              </w:rPr>
            </m:ctrlPr>
          </m:sSupPr>
          <m:e>
            <m:r>
              <w:rPr>
                <w:rFonts w:ascii="Cambria Math" w:hAnsi="Cambria Math"/>
                <w:lang w:val="en-US"/>
              </w:rPr>
              <m:t>R</m:t>
            </m:r>
          </m:e>
          <m:sup>
            <m:r>
              <w:rPr>
                <w:rFonts w:ascii="Cambria Math" w:hAnsi="Cambria Math"/>
                <w:lang w:val="en-US"/>
              </w:rPr>
              <m:t>z</m:t>
            </m:r>
          </m:sup>
        </m:sSup>
        <m:r>
          <m:rPr>
            <m:sty m:val="p"/>
          </m:rPr>
          <w:rPr>
            <w:rFonts w:ascii="Cambria Math" w:hAnsi="Cambria Math"/>
            <w:lang w:val="en-US"/>
          </w:rPr>
          <m:t>=</m:t>
        </m:r>
        <m:sSup>
          <m:sSupPr>
            <m:ctrlPr>
              <w:rPr>
                <w:rFonts w:ascii="Cambria Math" w:hAnsi="Cambria Math"/>
                <w:lang w:val="en-US"/>
              </w:rPr>
            </m:ctrlPr>
          </m:sSupPr>
          <m:e>
            <m:d>
              <m:dPr>
                <m:begChr m:val="["/>
                <m:endChr m:val="]"/>
                <m:ctrlPr>
                  <w:rPr>
                    <w:rFonts w:ascii="Cambria Math" w:hAnsi="Cambria Math"/>
                    <w:lang w:val="en-US"/>
                  </w:rPr>
                </m:ctrlPr>
              </m:dPr>
              <m:e>
                <m:r>
                  <w:rPr>
                    <w:rFonts w:ascii="Cambria Math" w:hAnsi="Cambria Math"/>
                    <w:lang w:val="en-US"/>
                  </w:rPr>
                  <m:t>x</m:t>
                </m:r>
                <m:sSup>
                  <m:sSupPr>
                    <m:ctrlPr>
                      <w:rPr>
                        <w:rFonts w:ascii="Cambria Math" w:hAnsi="Cambria Math"/>
                        <w:lang w:val="en-US"/>
                      </w:rPr>
                    </m:ctrlPr>
                  </m:sSupPr>
                  <m:e>
                    <m:r>
                      <w:rPr>
                        <w:rFonts w:ascii="Cambria Math" w:hAnsi="Cambria Math"/>
                        <w:lang w:val="en-US"/>
                      </w:rPr>
                      <m:t>r</m:t>
                    </m:r>
                  </m:e>
                  <m:sup>
                    <m:r>
                      <w:rPr>
                        <w:rFonts w:ascii="Cambria Math" w:hAnsi="Cambria Math"/>
                        <w:lang w:val="en-US"/>
                      </w:rPr>
                      <m:t>f</m:t>
                    </m:r>
                  </m:sup>
                </m:sSup>
                <m:r>
                  <m:rPr>
                    <m:sty m:val="p"/>
                  </m:rPr>
                  <w:rPr>
                    <w:rFonts w:ascii="Cambria Math" w:hAnsi="Cambria Math"/>
                    <w:lang w:val="en-US"/>
                  </w:rPr>
                  <m:t>⋅</m:t>
                </m:r>
                <m:sSup>
                  <m:sSupPr>
                    <m:ctrlPr>
                      <w:rPr>
                        <w:rFonts w:ascii="Cambria Math" w:hAnsi="Cambria Math"/>
                        <w:lang w:val="en-US"/>
                      </w:rPr>
                    </m:ctrlPr>
                  </m:sSupPr>
                  <m:e>
                    <m:r>
                      <m:rPr>
                        <m:nor/>
                      </m:rPr>
                      <w:rPr>
                        <w:lang w:val="en-US"/>
                      </w:rPr>
                      <m:t>p</m:t>
                    </m:r>
                  </m:e>
                  <m:sup>
                    <m:r>
                      <w:rPr>
                        <w:rFonts w:ascii="Cambria Math" w:hAnsi="Cambria Math"/>
                        <w:lang w:val="en-US"/>
                      </w:rPr>
                      <m:t>f</m:t>
                    </m:r>
                  </m:sup>
                </m:sSup>
                <m:r>
                  <m:rPr>
                    <m:sty m:val="p"/>
                  </m:rPr>
                  <w:rPr>
                    <w:rFonts w:ascii="Cambria Math" w:hAnsi="Cambria Math"/>
                    <w:lang w:val="en-US"/>
                  </w:rPr>
                  <m:t>⊙</m:t>
                </m:r>
                <m:sSubSup>
                  <m:sSubSupPr>
                    <m:ctrlPr>
                      <w:rPr>
                        <w:rFonts w:ascii="Cambria Math" w:hAnsi="Cambria Math"/>
                        <w:lang w:val="en-US"/>
                      </w:rPr>
                    </m:ctrlPr>
                  </m:sSubSupPr>
                  <m:e>
                    <m:r>
                      <w:rPr>
                        <w:rFonts w:ascii="Cambria Math" w:hAnsi="Cambria Math"/>
                        <w:lang w:val="en-US"/>
                      </w:rPr>
                      <m:t>τ</m:t>
                    </m:r>
                  </m:e>
                  <m:sub>
                    <m:r>
                      <w:rPr>
                        <w:rFonts w:ascii="Cambria Math" w:hAnsi="Cambria Math"/>
                        <w:lang w:val="en-US"/>
                      </w:rPr>
                      <m:t>tar</m:t>
                    </m:r>
                  </m:sub>
                  <m:sup>
                    <m:r>
                      <w:rPr>
                        <w:rFonts w:ascii="Cambria Math" w:hAnsi="Cambria Math"/>
                        <w:lang w:val="en-US"/>
                      </w:rPr>
                      <m:t>z</m:t>
                    </m:r>
                  </m:sup>
                </m:sSubSup>
                <m:r>
                  <m:rPr>
                    <m:sty m:val="p"/>
                  </m:rPr>
                  <w:rPr>
                    <w:rFonts w:ascii="Cambria Math" w:hAnsi="Cambria Math"/>
                    <w:lang w:val="en-US"/>
                  </w:rPr>
                  <m:t>⊘</m:t>
                </m:r>
                <m:d>
                  <m:dPr>
                    <m:ctrlPr>
                      <w:rPr>
                        <w:rFonts w:ascii="Cambria Math" w:hAnsi="Cambria Math"/>
                        <w:lang w:val="en-US"/>
                      </w:rPr>
                    </m:ctrlPr>
                  </m:dPr>
                  <m:e>
                    <m:r>
                      <m:rPr>
                        <m:sty m:val="p"/>
                      </m:rPr>
                      <w:rPr>
                        <w:rFonts w:ascii="Cambria Math" w:hAnsi="Cambria Math"/>
                        <w:lang w:val="en-US"/>
                      </w:rPr>
                      <m:t>I+</m:t>
                    </m:r>
                    <m:sSubSup>
                      <m:sSubSupPr>
                        <m:ctrlPr>
                          <w:rPr>
                            <w:rFonts w:ascii="Cambria Math" w:hAnsi="Cambria Math"/>
                            <w:lang w:val="en-US"/>
                          </w:rPr>
                        </m:ctrlPr>
                      </m:sSubSupPr>
                      <m:e>
                        <m:r>
                          <w:rPr>
                            <w:rFonts w:ascii="Cambria Math" w:hAnsi="Cambria Math"/>
                            <w:lang w:val="en-US"/>
                          </w:rPr>
                          <m:t>τ</m:t>
                        </m:r>
                      </m:e>
                      <m:sub>
                        <m:r>
                          <w:rPr>
                            <w:rFonts w:ascii="Cambria Math" w:hAnsi="Cambria Math"/>
                            <w:lang w:val="en-US"/>
                          </w:rPr>
                          <m:t>tar</m:t>
                        </m:r>
                      </m:sub>
                      <m:sup>
                        <m:r>
                          <w:rPr>
                            <w:rFonts w:ascii="Cambria Math" w:hAnsi="Cambria Math"/>
                            <w:lang w:val="en-US"/>
                          </w:rPr>
                          <m:t>z</m:t>
                        </m:r>
                      </m:sup>
                    </m:sSubSup>
                  </m:e>
                </m:d>
              </m:e>
            </m:d>
          </m:e>
          <m:sup>
            <m:r>
              <w:rPr>
                <w:rFonts w:ascii="Cambria Math" w:hAnsi="Cambria Math"/>
                <w:lang w:val="en-US"/>
              </w:rPr>
              <m:t>T</m:t>
            </m:r>
          </m:sup>
        </m:sSup>
        <m:r>
          <m:rPr>
            <m:sty m:val="p"/>
          </m:rPr>
          <w:rPr>
            <w:rFonts w:ascii="Cambria Math" w:hAnsi="Cambria Math"/>
            <w:lang w:val="en-US"/>
          </w:rPr>
          <m:t>⋅</m:t>
        </m:r>
        <m:d>
          <m:dPr>
            <m:ctrlPr>
              <w:rPr>
                <w:rFonts w:ascii="Cambria Math" w:hAnsi="Cambria Math"/>
                <w:lang w:val="en-US"/>
              </w:rPr>
            </m:ctrlPr>
          </m:dPr>
          <m:e>
            <m:sSup>
              <m:sSupPr>
                <m:ctrlPr>
                  <w:rPr>
                    <w:rFonts w:ascii="Cambria Math" w:hAnsi="Cambria Math"/>
                    <w:lang w:val="en-US"/>
                  </w:rPr>
                </m:ctrlPr>
              </m:sSupPr>
              <m:e>
                <m:r>
                  <w:rPr>
                    <w:rFonts w:ascii="Cambria Math" w:hAnsi="Cambria Math"/>
                    <w:lang w:val="en-US"/>
                  </w:rPr>
                  <m:t>η</m:t>
                </m:r>
              </m:e>
              <m:sup>
                <m:r>
                  <w:rPr>
                    <w:rFonts w:ascii="Cambria Math" w:hAnsi="Cambria Math"/>
                    <w:lang w:val="en-US"/>
                  </w:rPr>
                  <m:t>z</m:t>
                </m:r>
              </m:sup>
            </m:sSup>
            <m:r>
              <m:rPr>
                <m:sty m:val="p"/>
              </m:rPr>
              <w:rPr>
                <w:rFonts w:ascii="Cambria Math" w:hAnsi="Cambria Math"/>
                <w:lang w:val="en-US"/>
              </w:rPr>
              <m:t>⋅</m:t>
            </m:r>
            <m:r>
              <w:rPr>
                <w:rFonts w:ascii="Cambria Math" w:hAnsi="Cambria Math"/>
                <w:lang w:val="en-US"/>
              </w:rPr>
              <m:t>im</m:t>
            </m:r>
            <m:sSup>
              <m:sSupPr>
                <m:ctrlPr>
                  <w:rPr>
                    <w:rFonts w:ascii="Cambria Math" w:hAnsi="Cambria Math"/>
                    <w:lang w:val="en-US"/>
                  </w:rPr>
                </m:ctrlPr>
              </m:sSupPr>
              <m:e>
                <m:r>
                  <w:rPr>
                    <w:rFonts w:ascii="Cambria Math" w:hAnsi="Cambria Math"/>
                    <w:lang w:val="en-US"/>
                  </w:rPr>
                  <m:t>p</m:t>
                </m:r>
              </m:e>
              <m:sup>
                <m:r>
                  <w:rPr>
                    <w:rFonts w:ascii="Cambria Math" w:hAnsi="Cambria Math"/>
                    <w:lang w:val="en-US"/>
                  </w:rPr>
                  <m:t>z</m:t>
                </m:r>
              </m:sup>
            </m:sSup>
          </m:e>
        </m:d>
      </m:oMath>
      <w:r w:rsidR="00E5278C" w:rsidRPr="00102440">
        <w:rPr>
          <w:lang w:val="en-US"/>
        </w:rPr>
        <w:tab/>
      </w:r>
      <w:r w:rsidR="00E5278C" w:rsidRPr="00102440">
        <w:rPr>
          <w:lang w:val="en-US"/>
        </w:rPr>
        <w:tab/>
      </w:r>
      <w:r w:rsidR="00E5278C" w:rsidRPr="00102440">
        <w:rPr>
          <w:lang w:val="en-US"/>
        </w:rPr>
        <w:tab/>
      </w:r>
      <w:r w:rsidR="00E5278C" w:rsidRPr="00102440">
        <w:rPr>
          <w:lang w:val="en-US"/>
        </w:rPr>
        <w:tab/>
      </w:r>
      <w:r w:rsidR="00E5278C" w:rsidRPr="00102440">
        <w:rPr>
          <w:lang w:val="en-US"/>
        </w:rPr>
        <w:tab/>
      </w:r>
      <w:r w:rsidR="00E5278C" w:rsidRPr="00102440">
        <w:rPr>
          <w:lang w:val="en-US"/>
        </w:rPr>
        <w:tab/>
      </w:r>
      <w:r w:rsidR="00E5278C" w:rsidRPr="00102440">
        <w:rPr>
          <w:lang w:val="en-US"/>
        </w:rPr>
        <w:tab/>
        <w:t>(33)</w:t>
      </w:r>
    </w:p>
    <w:p w14:paraId="2ED6CA53" w14:textId="59B1D7F2" w:rsidR="0004225B" w:rsidRPr="00102440" w:rsidRDefault="0004225B" w:rsidP="0004225B">
      <w:pPr>
        <w:pStyle w:val="BodyJUST2CE"/>
        <w:rPr>
          <w:lang w:val="en-US"/>
        </w:rPr>
      </w:pPr>
      <w:r w:rsidRPr="00102440">
        <w:rPr>
          <w:lang w:val="en-US"/>
        </w:rPr>
        <w:t xml:space="preserve">where </w:t>
      </w:r>
      <m:oMath>
        <m:sSubSup>
          <m:sSubSupPr>
            <m:ctrlPr>
              <w:rPr>
                <w:rFonts w:ascii="Cambria Math" w:hAnsi="Cambria Math"/>
                <w:lang w:val="en-US"/>
              </w:rPr>
            </m:ctrlPr>
          </m:sSubSupPr>
          <m:e>
            <m:r>
              <w:rPr>
                <w:rFonts w:ascii="Cambria Math" w:hAnsi="Cambria Math"/>
                <w:lang w:val="en-US"/>
              </w:rPr>
              <m:t>τ</m:t>
            </m:r>
          </m:e>
          <m:sub>
            <m:r>
              <w:rPr>
                <w:rFonts w:ascii="Cambria Math" w:hAnsi="Cambria Math"/>
                <w:lang w:val="en-US"/>
              </w:rPr>
              <m:t>vat</m:t>
            </m:r>
          </m:sub>
          <m:sup>
            <m:r>
              <w:rPr>
                <w:rFonts w:ascii="Cambria Math" w:hAnsi="Cambria Math"/>
                <w:lang w:val="en-US"/>
              </w:rPr>
              <m:t>z</m:t>
            </m:r>
          </m:sup>
        </m:sSubSup>
      </m:oMath>
      <w:r w:rsidRPr="00102440">
        <w:rPr>
          <w:lang w:val="en-US"/>
        </w:rPr>
        <w:t xml:space="preserve"> and </w:t>
      </w:r>
      <m:oMath>
        <m:sSubSup>
          <m:sSubSupPr>
            <m:ctrlPr>
              <w:rPr>
                <w:rFonts w:ascii="Cambria Math" w:hAnsi="Cambria Math"/>
                <w:lang w:val="en-US"/>
              </w:rPr>
            </m:ctrlPr>
          </m:sSubSupPr>
          <m:e>
            <m:r>
              <w:rPr>
                <w:rFonts w:ascii="Cambria Math" w:hAnsi="Cambria Math"/>
                <w:lang w:val="en-US"/>
              </w:rPr>
              <m:t>τ</m:t>
            </m:r>
          </m:e>
          <m:sub>
            <m:r>
              <w:rPr>
                <w:rFonts w:ascii="Cambria Math" w:hAnsi="Cambria Math"/>
                <w:lang w:val="en-US"/>
              </w:rPr>
              <m:t>tar</m:t>
            </m:r>
          </m:sub>
          <m:sup>
            <m:r>
              <w:rPr>
                <w:rFonts w:ascii="Cambria Math" w:hAnsi="Cambria Math"/>
                <w:lang w:val="en-US"/>
              </w:rPr>
              <m:t>z</m:t>
            </m:r>
          </m:sup>
        </m:sSubSup>
      </m:oMath>
      <w:r w:rsidRPr="00102440">
        <w:rPr>
          <w:lang w:val="en-US"/>
        </w:rPr>
        <w:t xml:space="preserve"> are the vectors defining product-specific VAT rates and percentage tariffs, respectively.</w:t>
      </w:r>
      <w:r w:rsidRPr="00102440">
        <w:rPr>
          <w:vertAlign w:val="superscript"/>
          <w:lang w:val="en-US"/>
        </w:rPr>
        <w:footnoteReference w:id="18"/>
      </w:r>
    </w:p>
    <w:p w14:paraId="011CA866" w14:textId="77777777" w:rsidR="0004225B" w:rsidRPr="00102440" w:rsidRDefault="0004225B" w:rsidP="0004225B">
      <w:pPr>
        <w:pStyle w:val="BodyJUST2CE"/>
        <w:rPr>
          <w:lang w:val="en-US"/>
        </w:rPr>
      </w:pPr>
      <w:r w:rsidRPr="00102440">
        <w:rPr>
          <w:lang w:val="en-US"/>
        </w:rPr>
        <w:t>The government budget deficit in each area is:</w:t>
      </w:r>
    </w:p>
    <w:p w14:paraId="43750727" w14:textId="6088ECCC" w:rsidR="0004225B" w:rsidRPr="00102440" w:rsidRDefault="0004225B" w:rsidP="0004225B">
      <w:pPr>
        <w:pStyle w:val="BodyJUST2CE"/>
        <w:rPr>
          <w:lang w:val="en-US"/>
        </w:rPr>
      </w:pPr>
      <m:oMath>
        <m:r>
          <w:rPr>
            <w:rFonts w:ascii="Cambria Math" w:hAnsi="Cambria Math"/>
            <w:lang w:val="en-US"/>
          </w:rPr>
          <m:t>DE</m:t>
        </m:r>
        <m:sSubSup>
          <m:sSubSupPr>
            <m:ctrlPr>
              <w:rPr>
                <w:rFonts w:ascii="Cambria Math" w:hAnsi="Cambria Math"/>
                <w:lang w:val="en-US"/>
              </w:rPr>
            </m:ctrlPr>
          </m:sSubSupPr>
          <m:e>
            <m:r>
              <w:rPr>
                <w:rFonts w:ascii="Cambria Math" w:hAnsi="Cambria Math"/>
                <w:lang w:val="en-US"/>
              </w:rPr>
              <m:t>F</m:t>
            </m:r>
          </m:e>
          <m:sub>
            <m:r>
              <w:rPr>
                <w:rFonts w:ascii="Cambria Math" w:hAnsi="Cambria Math"/>
                <w:lang w:val="en-US"/>
              </w:rPr>
              <m:t>g</m:t>
            </m:r>
          </m:sub>
          <m:sup>
            <m:r>
              <w:rPr>
                <w:rFonts w:ascii="Cambria Math" w:hAnsi="Cambria Math"/>
                <w:lang w:val="en-US"/>
              </w:rPr>
              <m:t>z</m:t>
            </m:r>
          </m:sup>
        </m:sSubSup>
        <m:r>
          <m:rPr>
            <m:sty m:val="p"/>
          </m:rPr>
          <w:rPr>
            <w:rFonts w:ascii="Cambria Math" w:hAnsi="Cambria Math"/>
            <w:lang w:val="en-US"/>
          </w:rPr>
          <m:t>=</m:t>
        </m:r>
        <m:r>
          <w:rPr>
            <w:rFonts w:ascii="Cambria Math" w:hAnsi="Cambria Math"/>
            <w:lang w:val="en-US"/>
          </w:rPr>
          <m:t>go</m:t>
        </m:r>
        <m:sSup>
          <m:sSupPr>
            <m:ctrlPr>
              <w:rPr>
                <w:rFonts w:ascii="Cambria Math" w:hAnsi="Cambria Math"/>
                <w:lang w:val="en-US"/>
              </w:rPr>
            </m:ctrlPr>
          </m:sSupPr>
          <m:e>
            <m:r>
              <w:rPr>
                <w:rFonts w:ascii="Cambria Math" w:hAnsi="Cambria Math"/>
                <w:lang w:val="en-US"/>
              </w:rPr>
              <m:t>v</m:t>
            </m:r>
          </m:e>
          <m:sup>
            <m:r>
              <w:rPr>
                <w:rFonts w:ascii="Cambria Math" w:hAnsi="Cambria Math"/>
                <w:lang w:val="en-US"/>
              </w:rPr>
              <m:t>z</m:t>
            </m:r>
          </m:sup>
        </m:sSup>
        <m:r>
          <m:rPr>
            <m:sty m:val="p"/>
          </m:rPr>
          <w:rPr>
            <w:rFonts w:ascii="Cambria Math" w:hAnsi="Cambria Math"/>
            <w:lang w:val="en-US"/>
          </w:rPr>
          <m:t>⋅</m:t>
        </m:r>
        <m:sSubSup>
          <m:sSubSupPr>
            <m:ctrlPr>
              <w:rPr>
                <w:rFonts w:ascii="Cambria Math" w:hAnsi="Cambria Math"/>
                <w:lang w:val="en-US"/>
              </w:rPr>
            </m:ctrlPr>
          </m:sSubSupPr>
          <m:e>
            <m:r>
              <w:rPr>
                <w:rFonts w:ascii="Cambria Math" w:hAnsi="Cambria Math"/>
                <w:lang w:val="en-US"/>
              </w:rPr>
              <m:t>p</m:t>
            </m:r>
          </m:e>
          <m:sub>
            <m:r>
              <w:rPr>
                <w:rFonts w:ascii="Cambria Math" w:hAnsi="Cambria Math"/>
                <w:lang w:val="en-US"/>
              </w:rPr>
              <m:t>G</m:t>
            </m:r>
          </m:sub>
          <m:sup>
            <m:r>
              <w:rPr>
                <w:rFonts w:ascii="Cambria Math" w:hAnsi="Cambria Math"/>
                <w:lang w:val="en-US"/>
              </w:rPr>
              <m:t>z</m:t>
            </m:r>
          </m:sup>
        </m:sSubSup>
        <m:r>
          <m:rPr>
            <m:sty m:val="p"/>
          </m:rPr>
          <w:rPr>
            <w:rFonts w:ascii="Cambria Math" w:hAnsi="Cambria Math"/>
            <w:lang w:val="en-US"/>
          </w:rPr>
          <m:t>+</m:t>
        </m:r>
        <m:sSubSup>
          <m:sSubSupPr>
            <m:ctrlPr>
              <w:rPr>
                <w:rFonts w:ascii="Cambria Math" w:hAnsi="Cambria Math"/>
                <w:lang w:val="en-US"/>
              </w:rPr>
            </m:ctrlPr>
          </m:sSubSupPr>
          <m:e>
            <m:r>
              <w:rPr>
                <w:rFonts w:ascii="Cambria Math" w:hAnsi="Cambria Math"/>
                <w:lang w:val="en-US"/>
              </w:rPr>
              <m:t>r</m:t>
            </m:r>
          </m:e>
          <m:sub>
            <m:r>
              <w:rPr>
                <w:rFonts w:ascii="Cambria Math" w:hAnsi="Cambria Math"/>
                <w:lang w:val="en-US"/>
              </w:rPr>
              <m:t>b</m:t>
            </m:r>
            <m:r>
              <m:rPr>
                <m:sty m:val="p"/>
              </m:rPr>
              <w:rPr>
                <w:rFonts w:ascii="Cambria Math" w:hAnsi="Cambria Math"/>
                <w:lang w:val="en-US"/>
              </w:rPr>
              <m:t>,-</m:t>
            </m:r>
            <m:r>
              <w:rPr>
                <w:rFonts w:ascii="Cambria Math" w:hAnsi="Cambria Math"/>
                <w:lang w:val="en-US"/>
              </w:rPr>
              <m:t>1</m:t>
            </m:r>
          </m:sub>
          <m:sup>
            <m:r>
              <w:rPr>
                <w:rFonts w:ascii="Cambria Math" w:hAnsi="Cambria Math"/>
                <w:lang w:val="en-US"/>
              </w:rPr>
              <m:t>z</m:t>
            </m:r>
          </m:sup>
        </m:sSubSup>
        <m:r>
          <m:rPr>
            <m:sty m:val="p"/>
          </m:rPr>
          <w:rPr>
            <w:rFonts w:ascii="Cambria Math" w:hAnsi="Cambria Math"/>
            <w:lang w:val="en-US"/>
          </w:rPr>
          <m:t>⋅</m:t>
        </m:r>
        <m:sSubSup>
          <m:sSubSupPr>
            <m:ctrlPr>
              <w:rPr>
                <w:rFonts w:ascii="Cambria Math" w:hAnsi="Cambria Math"/>
                <w:lang w:val="en-US"/>
              </w:rPr>
            </m:ctrlPr>
          </m:sSubSupPr>
          <m:e>
            <m:r>
              <w:rPr>
                <w:rFonts w:ascii="Cambria Math" w:hAnsi="Cambria Math"/>
                <w:lang w:val="en-US"/>
              </w:rPr>
              <m:t>B</m:t>
            </m:r>
          </m:e>
          <m:sub>
            <m:r>
              <w:rPr>
                <w:rFonts w:ascii="Cambria Math" w:hAnsi="Cambria Math"/>
                <w:lang w:val="en-US"/>
              </w:rPr>
              <m:t>s</m:t>
            </m:r>
            <m:r>
              <m:rPr>
                <m:sty m:val="p"/>
              </m:rPr>
              <w:rPr>
                <w:rFonts w:ascii="Cambria Math" w:hAnsi="Cambria Math"/>
                <w:lang w:val="en-US"/>
              </w:rPr>
              <m:t>,-</m:t>
            </m:r>
            <m:r>
              <w:rPr>
                <w:rFonts w:ascii="Cambria Math" w:hAnsi="Cambria Math"/>
                <w:lang w:val="en-US"/>
              </w:rPr>
              <m:t>1</m:t>
            </m:r>
          </m:sub>
          <m:sup>
            <m:r>
              <w:rPr>
                <w:rFonts w:ascii="Cambria Math" w:hAnsi="Cambria Math"/>
                <w:lang w:val="en-US"/>
              </w:rPr>
              <m:t>z</m:t>
            </m:r>
          </m:sup>
        </m:sSubSup>
        <m:r>
          <m:rPr>
            <m:sty m:val="p"/>
          </m:rPr>
          <w:rPr>
            <w:rFonts w:ascii="Cambria Math" w:hAnsi="Cambria Math"/>
            <w:lang w:val="en-US"/>
          </w:rPr>
          <m:t>-</m:t>
        </m:r>
        <m:sSubSup>
          <m:sSubSupPr>
            <m:ctrlPr>
              <w:rPr>
                <w:rFonts w:ascii="Cambria Math" w:hAnsi="Cambria Math"/>
                <w:lang w:val="en-US"/>
              </w:rPr>
            </m:ctrlPr>
          </m:sSubSupPr>
          <m:e>
            <m:r>
              <w:rPr>
                <w:rFonts w:ascii="Cambria Math" w:hAnsi="Cambria Math"/>
                <w:lang w:val="en-US"/>
              </w:rPr>
              <m:t>F</m:t>
            </m:r>
          </m:e>
          <m:sub>
            <m:r>
              <w:rPr>
                <w:rFonts w:ascii="Cambria Math" w:hAnsi="Cambria Math"/>
                <w:lang w:val="en-US"/>
              </w:rPr>
              <m:t>cb</m:t>
            </m:r>
          </m:sub>
          <m:sup>
            <m:r>
              <w:rPr>
                <w:rFonts w:ascii="Cambria Math" w:hAnsi="Cambria Math"/>
                <w:lang w:val="en-US"/>
              </w:rPr>
              <m:t>z</m:t>
            </m:r>
          </m:sup>
        </m:sSubSup>
        <m:r>
          <m:rPr>
            <m:sty m:val="p"/>
          </m:rPr>
          <w:rPr>
            <w:rFonts w:ascii="Cambria Math" w:hAnsi="Cambria Math"/>
            <w:lang w:val="en-US"/>
          </w:rPr>
          <m:t>-</m:t>
        </m:r>
        <m:sSup>
          <m:sSupPr>
            <m:ctrlPr>
              <w:rPr>
                <w:rFonts w:ascii="Cambria Math" w:hAnsi="Cambria Math"/>
                <w:lang w:val="en-US"/>
              </w:rPr>
            </m:ctrlPr>
          </m:sSupPr>
          <m:e>
            <m:r>
              <w:rPr>
                <w:rFonts w:ascii="Cambria Math" w:hAnsi="Cambria Math"/>
                <w:lang w:val="en-US"/>
              </w:rPr>
              <m:t>T</m:t>
            </m:r>
          </m:e>
          <m:sup>
            <m:r>
              <w:rPr>
                <w:rFonts w:ascii="Cambria Math" w:hAnsi="Cambria Math"/>
                <w:lang w:val="en-US"/>
              </w:rPr>
              <m:t>z</m:t>
            </m:r>
          </m:sup>
        </m:sSup>
        <m:r>
          <m:rPr>
            <m:sty m:val="p"/>
          </m:rPr>
          <w:rPr>
            <w:rFonts w:ascii="Cambria Math" w:hAnsi="Cambria Math"/>
            <w:lang w:val="en-US"/>
          </w:rPr>
          <m:t>-</m:t>
        </m:r>
        <m:r>
          <w:rPr>
            <w:rFonts w:ascii="Cambria Math" w:hAnsi="Cambria Math"/>
            <w:lang w:val="en-US"/>
          </w:rPr>
          <m:t>VA</m:t>
        </m:r>
        <m:sSup>
          <m:sSupPr>
            <m:ctrlPr>
              <w:rPr>
                <w:rFonts w:ascii="Cambria Math" w:hAnsi="Cambria Math"/>
                <w:lang w:val="en-US"/>
              </w:rPr>
            </m:ctrlPr>
          </m:sSupPr>
          <m:e>
            <m:r>
              <w:rPr>
                <w:rFonts w:ascii="Cambria Math" w:hAnsi="Cambria Math"/>
                <w:lang w:val="en-US"/>
              </w:rPr>
              <m:t>T</m:t>
            </m:r>
          </m:e>
          <m:sup>
            <m:r>
              <w:rPr>
                <w:rFonts w:ascii="Cambria Math" w:hAnsi="Cambria Math"/>
                <w:lang w:val="en-US"/>
              </w:rPr>
              <m:t>z</m:t>
            </m:r>
          </m:sup>
        </m:sSup>
        <m:r>
          <m:rPr>
            <m:sty m:val="p"/>
          </m:rPr>
          <w:rPr>
            <w:rFonts w:ascii="Cambria Math" w:hAnsi="Cambria Math"/>
            <w:lang w:val="en-US"/>
          </w:rPr>
          <m:t>-</m:t>
        </m:r>
        <m:r>
          <w:rPr>
            <w:rFonts w:ascii="Cambria Math" w:hAnsi="Cambria Math"/>
            <w:lang w:val="en-US"/>
          </w:rPr>
          <m:t>TA</m:t>
        </m:r>
        <m:sSup>
          <m:sSupPr>
            <m:ctrlPr>
              <w:rPr>
                <w:rFonts w:ascii="Cambria Math" w:hAnsi="Cambria Math"/>
                <w:lang w:val="en-US"/>
              </w:rPr>
            </m:ctrlPr>
          </m:sSupPr>
          <m:e>
            <m:r>
              <w:rPr>
                <w:rFonts w:ascii="Cambria Math" w:hAnsi="Cambria Math"/>
                <w:lang w:val="en-US"/>
              </w:rPr>
              <m:t>R</m:t>
            </m:r>
          </m:e>
          <m:sup>
            <m:r>
              <w:rPr>
                <w:rFonts w:ascii="Cambria Math" w:hAnsi="Cambria Math"/>
                <w:lang w:val="en-US"/>
              </w:rPr>
              <m:t>z</m:t>
            </m:r>
          </m:sup>
        </m:sSup>
      </m:oMath>
      <w:r w:rsidR="00E5278C" w:rsidRPr="00102440">
        <w:rPr>
          <w:lang w:val="en-US"/>
        </w:rPr>
        <w:tab/>
      </w:r>
      <w:r w:rsidR="00E5278C" w:rsidRPr="00102440">
        <w:rPr>
          <w:lang w:val="en-US"/>
        </w:rPr>
        <w:tab/>
      </w:r>
      <w:r w:rsidR="00E5278C" w:rsidRPr="00102440">
        <w:rPr>
          <w:lang w:val="en-US"/>
        </w:rPr>
        <w:tab/>
      </w:r>
      <w:r w:rsidR="00E5278C" w:rsidRPr="00102440">
        <w:rPr>
          <w:lang w:val="en-US"/>
        </w:rPr>
        <w:tab/>
      </w:r>
      <w:r w:rsidR="00E5278C" w:rsidRPr="00102440">
        <w:rPr>
          <w:lang w:val="en-US"/>
        </w:rPr>
        <w:tab/>
      </w:r>
      <w:r w:rsidR="00E5278C" w:rsidRPr="00102440">
        <w:rPr>
          <w:lang w:val="en-US"/>
        </w:rPr>
        <w:tab/>
        <w:t>(34)</w:t>
      </w:r>
    </w:p>
    <w:p w14:paraId="7BA0428D" w14:textId="3B17DBB4" w:rsidR="0004225B" w:rsidRPr="00102440" w:rsidRDefault="0004225B" w:rsidP="0004225B">
      <w:pPr>
        <w:pStyle w:val="BodyJUST2CE"/>
        <w:rPr>
          <w:lang w:val="en-US"/>
        </w:rPr>
      </w:pPr>
      <w:r w:rsidRPr="00102440">
        <w:rPr>
          <w:lang w:val="en-US"/>
        </w:rPr>
        <w:t xml:space="preserve">where </w:t>
      </w:r>
      <m:oMath>
        <m:sSub>
          <m:sSubPr>
            <m:ctrlPr>
              <w:rPr>
                <w:rFonts w:ascii="Cambria Math" w:hAnsi="Cambria Math"/>
                <w:lang w:val="en-US"/>
              </w:rPr>
            </m:ctrlPr>
          </m:sSubPr>
          <m:e>
            <m:r>
              <w:rPr>
                <w:rFonts w:ascii="Cambria Math" w:hAnsi="Cambria Math"/>
                <w:lang w:val="en-US"/>
              </w:rPr>
              <m:t>F</m:t>
            </m:r>
          </m:e>
          <m:sub>
            <m:r>
              <w:rPr>
                <w:rFonts w:ascii="Cambria Math" w:hAnsi="Cambria Math"/>
                <w:lang w:val="en-US"/>
              </w:rPr>
              <m:t>cb</m:t>
            </m:r>
          </m:sub>
        </m:sSub>
      </m:oMath>
      <w:r w:rsidRPr="00102440">
        <w:rPr>
          <w:lang w:val="en-US"/>
        </w:rPr>
        <w:t xml:space="preserve"> is the profit made by the central bank (seigniorage income) on its holdings of (both domestic and foreign) government securities, which is subsequently returned to the government sector.</w:t>
      </w:r>
    </w:p>
    <w:p w14:paraId="4E26094B" w14:textId="77777777" w:rsidR="0004225B" w:rsidRPr="00102440" w:rsidRDefault="0004225B" w:rsidP="0004225B">
      <w:pPr>
        <w:pStyle w:val="BodyJUST2CE"/>
        <w:rPr>
          <w:lang w:val="en-US"/>
        </w:rPr>
      </w:pPr>
      <w:r w:rsidRPr="00102440">
        <w:rPr>
          <w:lang w:val="en-US"/>
        </w:rPr>
        <w:t>The government sector issues bills as it runs into deficits:</w:t>
      </w:r>
    </w:p>
    <w:p w14:paraId="243F55A5" w14:textId="6ED3498D" w:rsidR="0004225B" w:rsidRPr="00102440" w:rsidRDefault="00377183" w:rsidP="0004225B">
      <w:pPr>
        <w:pStyle w:val="BodyJUST2CE"/>
        <w:rPr>
          <w:lang w:val="en-US"/>
        </w:rPr>
      </w:pPr>
      <m:oMath>
        <m:sSubSup>
          <m:sSubSupPr>
            <m:ctrlPr>
              <w:rPr>
                <w:rFonts w:ascii="Cambria Math" w:hAnsi="Cambria Math"/>
                <w:lang w:val="en-US"/>
              </w:rPr>
            </m:ctrlPr>
          </m:sSubSupPr>
          <m:e>
            <m:r>
              <w:rPr>
                <w:rFonts w:ascii="Cambria Math" w:hAnsi="Cambria Math"/>
                <w:lang w:val="en-US"/>
              </w:rPr>
              <m:t>B</m:t>
            </m:r>
          </m:e>
          <m:sub>
            <m:r>
              <w:rPr>
                <w:rFonts w:ascii="Cambria Math" w:hAnsi="Cambria Math"/>
                <w:lang w:val="en-US"/>
              </w:rPr>
              <m:t>s</m:t>
            </m:r>
          </m:sub>
          <m:sup>
            <m:r>
              <w:rPr>
                <w:rFonts w:ascii="Cambria Math" w:hAnsi="Cambria Math"/>
                <w:lang w:val="en-US"/>
              </w:rPr>
              <m:t>z</m:t>
            </m:r>
          </m:sup>
        </m:sSubSup>
        <m:r>
          <m:rPr>
            <m:sty m:val="p"/>
          </m:rPr>
          <w:rPr>
            <w:rFonts w:ascii="Cambria Math" w:hAnsi="Cambria Math"/>
            <w:lang w:val="en-US"/>
          </w:rPr>
          <m:t>=</m:t>
        </m:r>
        <m:sSubSup>
          <m:sSubSupPr>
            <m:ctrlPr>
              <w:rPr>
                <w:rFonts w:ascii="Cambria Math" w:hAnsi="Cambria Math"/>
                <w:lang w:val="en-US"/>
              </w:rPr>
            </m:ctrlPr>
          </m:sSubSupPr>
          <m:e>
            <m:r>
              <w:rPr>
                <w:rFonts w:ascii="Cambria Math" w:hAnsi="Cambria Math"/>
                <w:lang w:val="en-US"/>
              </w:rPr>
              <m:t>B</m:t>
            </m:r>
          </m:e>
          <m:sub>
            <m:r>
              <w:rPr>
                <w:rFonts w:ascii="Cambria Math" w:hAnsi="Cambria Math"/>
                <w:lang w:val="en-US"/>
              </w:rPr>
              <m:t>s</m:t>
            </m:r>
            <m:r>
              <m:rPr>
                <m:sty m:val="p"/>
              </m:rPr>
              <w:rPr>
                <w:rFonts w:ascii="Cambria Math" w:hAnsi="Cambria Math"/>
                <w:lang w:val="en-US"/>
              </w:rPr>
              <m:t>,-</m:t>
            </m:r>
            <m:r>
              <w:rPr>
                <w:rFonts w:ascii="Cambria Math" w:hAnsi="Cambria Math"/>
                <w:lang w:val="en-US"/>
              </w:rPr>
              <m:t>1</m:t>
            </m:r>
          </m:sub>
          <m:sup>
            <m:r>
              <w:rPr>
                <w:rFonts w:ascii="Cambria Math" w:hAnsi="Cambria Math"/>
                <w:lang w:val="en-US"/>
              </w:rPr>
              <m:t>z</m:t>
            </m:r>
          </m:sup>
        </m:sSubSup>
        <m:r>
          <m:rPr>
            <m:sty m:val="p"/>
          </m:rPr>
          <w:rPr>
            <w:rFonts w:ascii="Cambria Math" w:hAnsi="Cambria Math"/>
            <w:lang w:val="en-US"/>
          </w:rPr>
          <m:t>+</m:t>
        </m:r>
        <m:r>
          <w:rPr>
            <w:rFonts w:ascii="Cambria Math" w:hAnsi="Cambria Math"/>
            <w:lang w:val="en-US"/>
          </w:rPr>
          <m:t>DE</m:t>
        </m:r>
        <m:sSubSup>
          <m:sSubSupPr>
            <m:ctrlPr>
              <w:rPr>
                <w:rFonts w:ascii="Cambria Math" w:hAnsi="Cambria Math"/>
                <w:lang w:val="en-US"/>
              </w:rPr>
            </m:ctrlPr>
          </m:sSubSupPr>
          <m:e>
            <m:r>
              <w:rPr>
                <w:rFonts w:ascii="Cambria Math" w:hAnsi="Cambria Math"/>
                <w:lang w:val="en-US"/>
              </w:rPr>
              <m:t>F</m:t>
            </m:r>
          </m:e>
          <m:sub>
            <m:r>
              <w:rPr>
                <w:rFonts w:ascii="Cambria Math" w:hAnsi="Cambria Math"/>
                <w:lang w:val="en-US"/>
              </w:rPr>
              <m:t>g</m:t>
            </m:r>
          </m:sub>
          <m:sup>
            <m:r>
              <w:rPr>
                <w:rFonts w:ascii="Cambria Math" w:hAnsi="Cambria Math"/>
                <w:lang w:val="en-US"/>
              </w:rPr>
              <m:t>z</m:t>
            </m:r>
          </m:sup>
        </m:sSubSup>
      </m:oMath>
      <w:r w:rsidR="00991E62" w:rsidRPr="00102440">
        <w:rPr>
          <w:lang w:val="en-US"/>
        </w:rPr>
        <w:tab/>
      </w:r>
      <w:r w:rsidR="00991E62" w:rsidRPr="00102440">
        <w:rPr>
          <w:lang w:val="en-US"/>
        </w:rPr>
        <w:tab/>
      </w:r>
      <w:r w:rsidR="00991E62" w:rsidRPr="00102440">
        <w:rPr>
          <w:lang w:val="en-US"/>
        </w:rPr>
        <w:tab/>
      </w:r>
      <w:r w:rsidR="00991E62" w:rsidRPr="00102440">
        <w:rPr>
          <w:lang w:val="en-US"/>
        </w:rPr>
        <w:tab/>
      </w:r>
      <w:r w:rsidR="00991E62" w:rsidRPr="00102440">
        <w:rPr>
          <w:lang w:val="en-US"/>
        </w:rPr>
        <w:tab/>
      </w:r>
      <w:r w:rsidR="00991E62" w:rsidRPr="00102440">
        <w:rPr>
          <w:lang w:val="en-US"/>
        </w:rPr>
        <w:tab/>
      </w:r>
      <w:r w:rsidR="00991E62" w:rsidRPr="00102440">
        <w:rPr>
          <w:lang w:val="en-US"/>
        </w:rPr>
        <w:tab/>
      </w:r>
      <w:r w:rsidR="00991E62" w:rsidRPr="00102440">
        <w:rPr>
          <w:lang w:val="en-US"/>
        </w:rPr>
        <w:tab/>
      </w:r>
      <w:r w:rsidR="00991E62" w:rsidRPr="00102440">
        <w:rPr>
          <w:lang w:val="en-US"/>
        </w:rPr>
        <w:tab/>
      </w:r>
      <w:r w:rsidR="00991E62" w:rsidRPr="00102440">
        <w:rPr>
          <w:lang w:val="en-US"/>
        </w:rPr>
        <w:tab/>
        <w:t>(35)</w:t>
      </w:r>
    </w:p>
    <w:p w14:paraId="2CC554CA" w14:textId="77777777" w:rsidR="0004225B" w:rsidRPr="00102440" w:rsidRDefault="0004225B" w:rsidP="0004225B">
      <w:pPr>
        <w:pStyle w:val="BodyJUST2CE"/>
        <w:rPr>
          <w:lang w:val="en-US"/>
        </w:rPr>
      </w:pPr>
      <w:r w:rsidRPr="00102440">
        <w:rPr>
          <w:lang w:val="en-US"/>
        </w:rPr>
        <w:t>Advances to commercial banks are provided on demand:</w:t>
      </w:r>
    </w:p>
    <w:p w14:paraId="2952858D" w14:textId="569899F3" w:rsidR="0004225B" w:rsidRPr="00102440" w:rsidRDefault="00377183" w:rsidP="0004225B">
      <w:pPr>
        <w:pStyle w:val="BodyJUST2CE"/>
        <w:rPr>
          <w:lang w:val="en-US"/>
        </w:rPr>
      </w:pPr>
      <m:oMath>
        <m:sSubSup>
          <m:sSubSupPr>
            <m:ctrlPr>
              <w:rPr>
                <w:rFonts w:ascii="Cambria Math" w:hAnsi="Cambria Math"/>
                <w:lang w:val="en-US"/>
              </w:rPr>
            </m:ctrlPr>
          </m:sSubSupPr>
          <m:e>
            <m:r>
              <w:rPr>
                <w:rFonts w:ascii="Cambria Math" w:hAnsi="Cambria Math"/>
                <w:lang w:val="en-US"/>
              </w:rPr>
              <m:t>A</m:t>
            </m:r>
          </m:e>
          <m:sub>
            <m:r>
              <w:rPr>
                <w:rFonts w:ascii="Cambria Math" w:hAnsi="Cambria Math"/>
                <w:lang w:val="en-US"/>
              </w:rPr>
              <m:t>s</m:t>
            </m:r>
          </m:sub>
          <m:sup>
            <m:r>
              <w:rPr>
                <w:rFonts w:ascii="Cambria Math" w:hAnsi="Cambria Math"/>
                <w:lang w:val="en-US"/>
              </w:rPr>
              <m:t>z</m:t>
            </m:r>
          </m:sup>
        </m:sSubSup>
        <m:r>
          <m:rPr>
            <m:sty m:val="p"/>
          </m:rPr>
          <w:rPr>
            <w:rFonts w:ascii="Cambria Math" w:hAnsi="Cambria Math"/>
            <w:lang w:val="en-US"/>
          </w:rPr>
          <m:t>=</m:t>
        </m:r>
        <m:sSubSup>
          <m:sSubSupPr>
            <m:ctrlPr>
              <w:rPr>
                <w:rFonts w:ascii="Cambria Math" w:hAnsi="Cambria Math"/>
                <w:lang w:val="en-US"/>
              </w:rPr>
            </m:ctrlPr>
          </m:sSubSupPr>
          <m:e>
            <m:r>
              <w:rPr>
                <w:rFonts w:ascii="Cambria Math" w:hAnsi="Cambria Math"/>
                <w:lang w:val="en-US"/>
              </w:rPr>
              <m:t>A</m:t>
            </m:r>
          </m:e>
          <m:sub>
            <m:r>
              <w:rPr>
                <w:rFonts w:ascii="Cambria Math" w:hAnsi="Cambria Math"/>
                <w:lang w:val="en-US"/>
              </w:rPr>
              <m:t>d</m:t>
            </m:r>
          </m:sub>
          <m:sup>
            <m:r>
              <w:rPr>
                <w:rFonts w:ascii="Cambria Math" w:hAnsi="Cambria Math"/>
                <w:lang w:val="en-US"/>
              </w:rPr>
              <m:t>z</m:t>
            </m:r>
          </m:sup>
        </m:sSubSup>
      </m:oMath>
      <w:r w:rsidR="00991E62" w:rsidRPr="00102440">
        <w:rPr>
          <w:lang w:val="en-US"/>
        </w:rPr>
        <w:tab/>
      </w:r>
      <w:r w:rsidR="00991E62" w:rsidRPr="00102440">
        <w:rPr>
          <w:lang w:val="en-US"/>
        </w:rPr>
        <w:tab/>
      </w:r>
      <w:r w:rsidR="00991E62" w:rsidRPr="00102440">
        <w:rPr>
          <w:lang w:val="en-US"/>
        </w:rPr>
        <w:tab/>
      </w:r>
      <w:r w:rsidR="00991E62" w:rsidRPr="00102440">
        <w:rPr>
          <w:lang w:val="en-US"/>
        </w:rPr>
        <w:tab/>
      </w:r>
      <w:r w:rsidR="00991E62" w:rsidRPr="00102440">
        <w:rPr>
          <w:lang w:val="en-US"/>
        </w:rPr>
        <w:tab/>
      </w:r>
      <w:r w:rsidR="00991E62" w:rsidRPr="00102440">
        <w:rPr>
          <w:lang w:val="en-US"/>
        </w:rPr>
        <w:tab/>
      </w:r>
      <w:r w:rsidR="00991E62" w:rsidRPr="00102440">
        <w:rPr>
          <w:lang w:val="en-US"/>
        </w:rPr>
        <w:tab/>
      </w:r>
      <w:r w:rsidR="00991E62" w:rsidRPr="00102440">
        <w:rPr>
          <w:lang w:val="en-US"/>
        </w:rPr>
        <w:tab/>
      </w:r>
      <w:r w:rsidR="00991E62" w:rsidRPr="00102440">
        <w:rPr>
          <w:lang w:val="en-US"/>
        </w:rPr>
        <w:tab/>
      </w:r>
      <w:r w:rsidR="00991E62" w:rsidRPr="00102440">
        <w:rPr>
          <w:lang w:val="en-US"/>
        </w:rPr>
        <w:tab/>
      </w:r>
      <w:r w:rsidR="00991E62" w:rsidRPr="00102440">
        <w:rPr>
          <w:lang w:val="en-US"/>
        </w:rPr>
        <w:tab/>
      </w:r>
      <w:r w:rsidR="00991E62" w:rsidRPr="00102440">
        <w:rPr>
          <w:lang w:val="en-US"/>
        </w:rPr>
        <w:tab/>
        <w:t>(36)</w:t>
      </w:r>
    </w:p>
    <w:p w14:paraId="5DDA4697" w14:textId="77777777" w:rsidR="0004225B" w:rsidRPr="00102440" w:rsidRDefault="0004225B" w:rsidP="0004225B">
      <w:pPr>
        <w:pStyle w:val="BodyJUST2CE"/>
        <w:rPr>
          <w:lang w:val="en-US"/>
        </w:rPr>
      </w:pPr>
      <w:r w:rsidRPr="00102440">
        <w:rPr>
          <w:lang w:val="en-US"/>
        </w:rPr>
        <w:t>Similarly, the supply of cash adjusts to the demand for cash:</w:t>
      </w:r>
    </w:p>
    <w:p w14:paraId="19D2FCEE" w14:textId="10B8604D" w:rsidR="0004225B" w:rsidRPr="00102440" w:rsidRDefault="00377183" w:rsidP="0004225B">
      <w:pPr>
        <w:pStyle w:val="BodyJUST2CE"/>
        <w:rPr>
          <w:lang w:val="en-US"/>
        </w:rPr>
      </w:pPr>
      <m:oMath>
        <m:sSubSup>
          <m:sSubSupPr>
            <m:ctrlPr>
              <w:rPr>
                <w:rFonts w:ascii="Cambria Math" w:hAnsi="Cambria Math"/>
                <w:lang w:val="en-US"/>
              </w:rPr>
            </m:ctrlPr>
          </m:sSubSupPr>
          <m:e>
            <m:r>
              <w:rPr>
                <w:rFonts w:ascii="Cambria Math" w:hAnsi="Cambria Math"/>
                <w:lang w:val="en-US"/>
              </w:rPr>
              <m:t>H</m:t>
            </m:r>
          </m:e>
          <m:sub>
            <m:r>
              <w:rPr>
                <w:rFonts w:ascii="Cambria Math" w:hAnsi="Cambria Math"/>
                <w:lang w:val="en-US"/>
              </w:rPr>
              <m:t>s</m:t>
            </m:r>
          </m:sub>
          <m:sup>
            <m:r>
              <w:rPr>
                <w:rFonts w:ascii="Cambria Math" w:hAnsi="Cambria Math"/>
                <w:lang w:val="en-US"/>
              </w:rPr>
              <m:t>z</m:t>
            </m:r>
          </m:sup>
        </m:sSubSup>
        <m:r>
          <m:rPr>
            <m:sty m:val="p"/>
          </m:rPr>
          <w:rPr>
            <w:rFonts w:ascii="Cambria Math" w:hAnsi="Cambria Math"/>
            <w:lang w:val="en-US"/>
          </w:rPr>
          <m:t>=</m:t>
        </m:r>
        <m:sSubSup>
          <m:sSubSupPr>
            <m:ctrlPr>
              <w:rPr>
                <w:rFonts w:ascii="Cambria Math" w:hAnsi="Cambria Math"/>
                <w:lang w:val="en-US"/>
              </w:rPr>
            </m:ctrlPr>
          </m:sSubSupPr>
          <m:e>
            <m:r>
              <w:rPr>
                <w:rFonts w:ascii="Cambria Math" w:hAnsi="Cambria Math"/>
                <w:lang w:val="en-US"/>
              </w:rPr>
              <m:t>H</m:t>
            </m:r>
          </m:e>
          <m:sub>
            <m:r>
              <w:rPr>
                <w:rFonts w:ascii="Cambria Math" w:hAnsi="Cambria Math"/>
                <w:lang w:val="en-US"/>
              </w:rPr>
              <m:t>h</m:t>
            </m:r>
          </m:sub>
          <m:sup>
            <m:r>
              <w:rPr>
                <w:rFonts w:ascii="Cambria Math" w:hAnsi="Cambria Math"/>
                <w:lang w:val="en-US"/>
              </w:rPr>
              <m:t>z</m:t>
            </m:r>
          </m:sup>
        </m:sSubSup>
      </m:oMath>
      <w:r w:rsidR="00991E62" w:rsidRPr="00102440">
        <w:rPr>
          <w:lang w:val="en-US"/>
        </w:rPr>
        <w:tab/>
      </w:r>
      <w:r w:rsidR="00991E62" w:rsidRPr="00102440">
        <w:rPr>
          <w:lang w:val="en-US"/>
        </w:rPr>
        <w:tab/>
      </w:r>
      <w:r w:rsidR="00991E62" w:rsidRPr="00102440">
        <w:rPr>
          <w:lang w:val="en-US"/>
        </w:rPr>
        <w:tab/>
      </w:r>
      <w:r w:rsidR="00991E62" w:rsidRPr="00102440">
        <w:rPr>
          <w:lang w:val="en-US"/>
        </w:rPr>
        <w:tab/>
      </w:r>
      <w:r w:rsidR="00991E62" w:rsidRPr="00102440">
        <w:rPr>
          <w:lang w:val="en-US"/>
        </w:rPr>
        <w:tab/>
      </w:r>
      <w:r w:rsidR="00991E62" w:rsidRPr="00102440">
        <w:rPr>
          <w:lang w:val="en-US"/>
        </w:rPr>
        <w:tab/>
      </w:r>
      <w:r w:rsidR="00991E62" w:rsidRPr="00102440">
        <w:rPr>
          <w:lang w:val="en-US"/>
        </w:rPr>
        <w:tab/>
      </w:r>
      <w:r w:rsidR="00991E62" w:rsidRPr="00102440">
        <w:rPr>
          <w:lang w:val="en-US"/>
        </w:rPr>
        <w:tab/>
      </w:r>
      <w:r w:rsidR="00991E62" w:rsidRPr="00102440">
        <w:rPr>
          <w:lang w:val="en-US"/>
        </w:rPr>
        <w:tab/>
      </w:r>
      <w:r w:rsidR="00991E62" w:rsidRPr="00102440">
        <w:rPr>
          <w:lang w:val="en-US"/>
        </w:rPr>
        <w:tab/>
      </w:r>
      <w:r w:rsidR="00991E62" w:rsidRPr="00102440">
        <w:rPr>
          <w:lang w:val="en-US"/>
        </w:rPr>
        <w:tab/>
      </w:r>
      <w:r w:rsidR="00991E62" w:rsidRPr="00102440">
        <w:rPr>
          <w:lang w:val="en-US"/>
        </w:rPr>
        <w:tab/>
        <w:t>(37)</w:t>
      </w:r>
    </w:p>
    <w:p w14:paraId="4E3DE36B" w14:textId="77777777" w:rsidR="0004225B" w:rsidRPr="00102440" w:rsidRDefault="0004225B" w:rsidP="0004225B">
      <w:pPr>
        <w:pStyle w:val="BodyJUST2CE"/>
        <w:rPr>
          <w:lang w:val="en-US"/>
        </w:rPr>
      </w:pPr>
      <w:r w:rsidRPr="00102440">
        <w:rPr>
          <w:lang w:val="en-US"/>
        </w:rPr>
        <w:t>This is the overall amount of state money that remains in circulation at the end of each period.</w:t>
      </w:r>
    </w:p>
    <w:p w14:paraId="374A591D" w14:textId="77777777" w:rsidR="0004225B" w:rsidRPr="00102440" w:rsidRDefault="0004225B" w:rsidP="0004225B">
      <w:pPr>
        <w:pStyle w:val="BodyJUST2CE"/>
        <w:rPr>
          <w:lang w:val="en-US"/>
        </w:rPr>
      </w:pPr>
      <w:r w:rsidRPr="00102440">
        <w:rPr>
          <w:lang w:val="en-US"/>
        </w:rPr>
        <w:t>The stock of bills supplied to domestic investors is:</w:t>
      </w:r>
    </w:p>
    <w:p w14:paraId="3A496DD3" w14:textId="4DF0DECF" w:rsidR="0004225B" w:rsidRPr="00102440" w:rsidRDefault="00377183" w:rsidP="0004225B">
      <w:pPr>
        <w:pStyle w:val="BodyJUST2CE"/>
        <w:rPr>
          <w:lang w:val="en-US"/>
        </w:rPr>
      </w:pPr>
      <m:oMath>
        <m:sSubSup>
          <m:sSubSupPr>
            <m:ctrlPr>
              <w:rPr>
                <w:rFonts w:ascii="Cambria Math" w:hAnsi="Cambria Math"/>
                <w:lang w:val="en-US"/>
              </w:rPr>
            </m:ctrlPr>
          </m:sSubSupPr>
          <m:e>
            <m:r>
              <w:rPr>
                <w:rFonts w:ascii="Cambria Math" w:hAnsi="Cambria Math"/>
                <w:lang w:val="en-US"/>
              </w:rPr>
              <m:t>B</m:t>
            </m:r>
          </m:e>
          <m:sub>
            <m:r>
              <w:rPr>
                <w:rFonts w:ascii="Cambria Math" w:hAnsi="Cambria Math"/>
                <w:lang w:val="en-US"/>
              </w:rPr>
              <m:t>s</m:t>
            </m:r>
            <m:r>
              <m:rPr>
                <m:sty m:val="p"/>
              </m:rPr>
              <w:rPr>
                <w:rFonts w:ascii="Cambria Math" w:hAnsi="Cambria Math"/>
                <w:lang w:val="en-US"/>
              </w:rPr>
              <m:t>,</m:t>
            </m:r>
            <m:r>
              <w:rPr>
                <w:rFonts w:ascii="Cambria Math" w:hAnsi="Cambria Math"/>
                <w:lang w:val="en-US"/>
              </w:rPr>
              <m:t>z</m:t>
            </m:r>
          </m:sub>
          <m:sup>
            <m:r>
              <w:rPr>
                <w:rFonts w:ascii="Cambria Math" w:hAnsi="Cambria Math"/>
                <w:lang w:val="en-US"/>
              </w:rPr>
              <m:t>z</m:t>
            </m:r>
          </m:sup>
        </m:sSubSup>
        <m:r>
          <m:rPr>
            <m:sty m:val="p"/>
          </m:rPr>
          <w:rPr>
            <w:rFonts w:ascii="Cambria Math" w:hAnsi="Cambria Math"/>
            <w:lang w:val="en-US"/>
          </w:rPr>
          <m:t>=</m:t>
        </m:r>
        <m:sSubSup>
          <m:sSubSupPr>
            <m:ctrlPr>
              <w:rPr>
                <w:rFonts w:ascii="Cambria Math" w:hAnsi="Cambria Math"/>
                <w:lang w:val="en-US"/>
              </w:rPr>
            </m:ctrlPr>
          </m:sSubSupPr>
          <m:e>
            <m:r>
              <w:rPr>
                <w:rFonts w:ascii="Cambria Math" w:hAnsi="Cambria Math"/>
                <w:lang w:val="en-US"/>
              </w:rPr>
              <m:t>B</m:t>
            </m:r>
          </m:e>
          <m:sub>
            <m:r>
              <w:rPr>
                <w:rFonts w:ascii="Cambria Math" w:hAnsi="Cambria Math"/>
                <w:lang w:val="en-US"/>
              </w:rPr>
              <m:t>h</m:t>
            </m:r>
            <m:r>
              <m:rPr>
                <m:sty m:val="p"/>
              </m:rPr>
              <w:rPr>
                <w:rFonts w:ascii="Cambria Math" w:hAnsi="Cambria Math"/>
                <w:lang w:val="en-US"/>
              </w:rPr>
              <m:t>,</m:t>
            </m:r>
            <m:r>
              <w:rPr>
                <w:rFonts w:ascii="Cambria Math" w:hAnsi="Cambria Math"/>
                <w:lang w:val="en-US"/>
              </w:rPr>
              <m:t>z</m:t>
            </m:r>
          </m:sub>
          <m:sup>
            <m:r>
              <w:rPr>
                <w:rFonts w:ascii="Cambria Math" w:hAnsi="Cambria Math"/>
                <w:lang w:val="en-US"/>
              </w:rPr>
              <m:t>z</m:t>
            </m:r>
          </m:sup>
        </m:sSubSup>
      </m:oMath>
      <w:r w:rsidR="00991E62" w:rsidRPr="00102440">
        <w:rPr>
          <w:lang w:val="en-US"/>
        </w:rPr>
        <w:tab/>
      </w:r>
      <w:r w:rsidR="00991E62" w:rsidRPr="00102440">
        <w:rPr>
          <w:lang w:val="en-US"/>
        </w:rPr>
        <w:tab/>
      </w:r>
      <w:r w:rsidR="00991E62" w:rsidRPr="00102440">
        <w:rPr>
          <w:lang w:val="en-US"/>
        </w:rPr>
        <w:tab/>
      </w:r>
      <w:r w:rsidR="00991E62" w:rsidRPr="00102440">
        <w:rPr>
          <w:lang w:val="en-US"/>
        </w:rPr>
        <w:tab/>
      </w:r>
      <w:r w:rsidR="00991E62" w:rsidRPr="00102440">
        <w:rPr>
          <w:lang w:val="en-US"/>
        </w:rPr>
        <w:tab/>
      </w:r>
      <w:r w:rsidR="00991E62" w:rsidRPr="00102440">
        <w:rPr>
          <w:lang w:val="en-US"/>
        </w:rPr>
        <w:tab/>
      </w:r>
      <w:r w:rsidR="00991E62" w:rsidRPr="00102440">
        <w:rPr>
          <w:lang w:val="en-US"/>
        </w:rPr>
        <w:tab/>
      </w:r>
      <w:r w:rsidR="00991E62" w:rsidRPr="00102440">
        <w:rPr>
          <w:lang w:val="en-US"/>
        </w:rPr>
        <w:tab/>
      </w:r>
      <w:r w:rsidR="00991E62" w:rsidRPr="00102440">
        <w:rPr>
          <w:lang w:val="en-US"/>
        </w:rPr>
        <w:tab/>
      </w:r>
      <w:r w:rsidR="00991E62" w:rsidRPr="00102440">
        <w:rPr>
          <w:lang w:val="en-US"/>
        </w:rPr>
        <w:tab/>
      </w:r>
      <w:r w:rsidR="00991E62" w:rsidRPr="00102440">
        <w:rPr>
          <w:lang w:val="en-US"/>
        </w:rPr>
        <w:tab/>
        <w:t>(38)</w:t>
      </w:r>
    </w:p>
    <w:p w14:paraId="2E070BA6" w14:textId="77777777" w:rsidR="0004225B" w:rsidRPr="00102440" w:rsidRDefault="0004225B" w:rsidP="0004225B">
      <w:pPr>
        <w:pStyle w:val="BodyJUST2CE"/>
        <w:rPr>
          <w:lang w:val="en-US"/>
        </w:rPr>
      </w:pPr>
      <w:r w:rsidRPr="00102440">
        <w:rPr>
          <w:lang w:val="en-US"/>
        </w:rPr>
        <w:t>whereas the stock of bills supplied to foreign investors is:</w:t>
      </w:r>
    </w:p>
    <w:p w14:paraId="5F56AA88" w14:textId="114C2466" w:rsidR="0004225B" w:rsidRPr="00102440" w:rsidRDefault="00377183" w:rsidP="0004225B">
      <w:pPr>
        <w:pStyle w:val="BodyJUST2CE"/>
        <w:rPr>
          <w:lang w:val="en-US"/>
        </w:rPr>
      </w:pPr>
      <m:oMath>
        <m:sSubSup>
          <m:sSubSupPr>
            <m:ctrlPr>
              <w:rPr>
                <w:rFonts w:ascii="Cambria Math" w:hAnsi="Cambria Math"/>
                <w:lang w:val="en-US"/>
              </w:rPr>
            </m:ctrlPr>
          </m:sSubSupPr>
          <m:e>
            <m:r>
              <w:rPr>
                <w:rFonts w:ascii="Cambria Math" w:hAnsi="Cambria Math"/>
                <w:lang w:val="en-US"/>
              </w:rPr>
              <m:t>B</m:t>
            </m:r>
          </m:e>
          <m:sub>
            <m:r>
              <w:rPr>
                <w:rFonts w:ascii="Cambria Math" w:hAnsi="Cambria Math"/>
                <w:lang w:val="en-US"/>
              </w:rPr>
              <m:t>s</m:t>
            </m:r>
            <m:r>
              <m:rPr>
                <m:sty m:val="p"/>
              </m:rPr>
              <w:rPr>
                <w:rFonts w:ascii="Cambria Math" w:hAnsi="Cambria Math"/>
                <w:lang w:val="en-US"/>
              </w:rPr>
              <m:t>,</m:t>
            </m:r>
            <m:r>
              <w:rPr>
                <w:rFonts w:ascii="Cambria Math" w:hAnsi="Cambria Math"/>
                <w:lang w:val="en-US"/>
              </w:rPr>
              <m:t>f</m:t>
            </m:r>
          </m:sub>
          <m:sup>
            <m:r>
              <w:rPr>
                <w:rFonts w:ascii="Cambria Math" w:hAnsi="Cambria Math"/>
                <w:lang w:val="en-US"/>
              </w:rPr>
              <m:t>z</m:t>
            </m:r>
          </m:sup>
        </m:sSubSup>
        <m:r>
          <m:rPr>
            <m:sty m:val="p"/>
          </m:rPr>
          <w:rPr>
            <w:rFonts w:ascii="Cambria Math" w:hAnsi="Cambria Math"/>
            <w:lang w:val="en-US"/>
          </w:rPr>
          <m:t>=</m:t>
        </m:r>
        <m:r>
          <w:rPr>
            <w:rFonts w:ascii="Cambria Math" w:hAnsi="Cambria Math"/>
            <w:lang w:val="en-US"/>
          </w:rPr>
          <m:t>x</m:t>
        </m:r>
        <m:sSup>
          <m:sSupPr>
            <m:ctrlPr>
              <w:rPr>
                <w:rFonts w:ascii="Cambria Math" w:hAnsi="Cambria Math"/>
                <w:lang w:val="en-US"/>
              </w:rPr>
            </m:ctrlPr>
          </m:sSupPr>
          <m:e>
            <m:r>
              <w:rPr>
                <w:rFonts w:ascii="Cambria Math" w:hAnsi="Cambria Math"/>
                <w:lang w:val="en-US"/>
              </w:rPr>
              <m:t>r</m:t>
            </m:r>
          </m:e>
          <m:sup>
            <m:r>
              <w:rPr>
                <w:rFonts w:ascii="Cambria Math" w:hAnsi="Cambria Math"/>
                <w:lang w:val="en-US"/>
              </w:rPr>
              <m:t>f</m:t>
            </m:r>
          </m:sup>
        </m:sSup>
        <m:r>
          <m:rPr>
            <m:sty m:val="p"/>
          </m:rPr>
          <w:rPr>
            <w:rFonts w:ascii="Cambria Math" w:hAnsi="Cambria Math"/>
            <w:lang w:val="en-US"/>
          </w:rPr>
          <m:t>⋅</m:t>
        </m:r>
        <m:sSubSup>
          <m:sSubSupPr>
            <m:ctrlPr>
              <w:rPr>
                <w:rFonts w:ascii="Cambria Math" w:hAnsi="Cambria Math"/>
                <w:lang w:val="en-US"/>
              </w:rPr>
            </m:ctrlPr>
          </m:sSubSupPr>
          <m:e>
            <m:r>
              <w:rPr>
                <w:rFonts w:ascii="Cambria Math" w:hAnsi="Cambria Math"/>
                <w:lang w:val="en-US"/>
              </w:rPr>
              <m:t>B</m:t>
            </m:r>
          </m:e>
          <m:sub>
            <m:r>
              <w:rPr>
                <w:rFonts w:ascii="Cambria Math" w:hAnsi="Cambria Math"/>
                <w:lang w:val="en-US"/>
              </w:rPr>
              <m:t>h</m:t>
            </m:r>
            <m:r>
              <m:rPr>
                <m:sty m:val="p"/>
              </m:rPr>
              <w:rPr>
                <w:rFonts w:ascii="Cambria Math" w:hAnsi="Cambria Math"/>
                <w:lang w:val="en-US"/>
              </w:rPr>
              <m:t>,</m:t>
            </m:r>
            <m:r>
              <w:rPr>
                <w:rFonts w:ascii="Cambria Math" w:hAnsi="Cambria Math"/>
                <w:lang w:val="en-US"/>
              </w:rPr>
              <m:t>f</m:t>
            </m:r>
          </m:sub>
          <m:sup>
            <m:r>
              <w:rPr>
                <w:rFonts w:ascii="Cambria Math" w:hAnsi="Cambria Math"/>
                <w:lang w:val="en-US"/>
              </w:rPr>
              <m:t>z</m:t>
            </m:r>
          </m:sup>
        </m:sSubSup>
      </m:oMath>
      <w:r w:rsidR="00991E62" w:rsidRPr="00102440">
        <w:rPr>
          <w:lang w:val="en-US"/>
        </w:rPr>
        <w:tab/>
      </w:r>
      <w:r w:rsidR="00991E62" w:rsidRPr="00102440">
        <w:rPr>
          <w:lang w:val="en-US"/>
        </w:rPr>
        <w:tab/>
      </w:r>
      <w:r w:rsidR="00991E62" w:rsidRPr="00102440">
        <w:rPr>
          <w:lang w:val="en-US"/>
        </w:rPr>
        <w:tab/>
      </w:r>
      <w:r w:rsidR="00991E62" w:rsidRPr="00102440">
        <w:rPr>
          <w:lang w:val="en-US"/>
        </w:rPr>
        <w:tab/>
      </w:r>
      <w:r w:rsidR="00991E62" w:rsidRPr="00102440">
        <w:rPr>
          <w:lang w:val="en-US"/>
        </w:rPr>
        <w:tab/>
      </w:r>
      <w:r w:rsidR="00991E62" w:rsidRPr="00102440">
        <w:rPr>
          <w:lang w:val="en-US"/>
        </w:rPr>
        <w:tab/>
      </w:r>
      <w:r w:rsidR="00991E62" w:rsidRPr="00102440">
        <w:rPr>
          <w:lang w:val="en-US"/>
        </w:rPr>
        <w:tab/>
      </w:r>
      <w:r w:rsidR="00991E62" w:rsidRPr="00102440">
        <w:rPr>
          <w:lang w:val="en-US"/>
        </w:rPr>
        <w:tab/>
      </w:r>
      <w:r w:rsidR="00991E62" w:rsidRPr="00102440">
        <w:rPr>
          <w:lang w:val="en-US"/>
        </w:rPr>
        <w:tab/>
      </w:r>
      <w:r w:rsidR="00991E62" w:rsidRPr="00102440">
        <w:rPr>
          <w:lang w:val="en-US"/>
        </w:rPr>
        <w:tab/>
      </w:r>
      <w:r w:rsidR="00991E62" w:rsidRPr="00102440">
        <w:rPr>
          <w:lang w:val="en-US"/>
        </w:rPr>
        <w:tab/>
        <w:t>(39)</w:t>
      </w:r>
    </w:p>
    <w:p w14:paraId="1AD90B56" w14:textId="77777777" w:rsidR="0004225B" w:rsidRPr="00102440" w:rsidRDefault="0004225B" w:rsidP="0004225B">
      <w:pPr>
        <w:pStyle w:val="BodyJUST2CE"/>
        <w:rPr>
          <w:lang w:val="en-US"/>
        </w:rPr>
      </w:pPr>
      <w:r w:rsidRPr="00102440">
        <w:rPr>
          <w:lang w:val="en-US"/>
        </w:rPr>
        <w:t>The profit made by the central bank is:</w:t>
      </w:r>
    </w:p>
    <w:p w14:paraId="13949340" w14:textId="55FBD44D" w:rsidR="0004225B" w:rsidRPr="00102440" w:rsidRDefault="00377183" w:rsidP="0004225B">
      <w:pPr>
        <w:pStyle w:val="BodyJUST2CE"/>
        <w:rPr>
          <w:lang w:val="en-US"/>
        </w:rPr>
      </w:pPr>
      <m:oMath>
        <m:sSubSup>
          <m:sSubSupPr>
            <m:ctrlPr>
              <w:rPr>
                <w:rFonts w:ascii="Cambria Math" w:hAnsi="Cambria Math"/>
                <w:lang w:val="en-US"/>
              </w:rPr>
            </m:ctrlPr>
          </m:sSubSupPr>
          <m:e>
            <m:r>
              <w:rPr>
                <w:rFonts w:ascii="Cambria Math" w:hAnsi="Cambria Math"/>
                <w:lang w:val="en-US"/>
              </w:rPr>
              <m:t>F</m:t>
            </m:r>
          </m:e>
          <m:sub>
            <m:r>
              <w:rPr>
                <w:rFonts w:ascii="Cambria Math" w:hAnsi="Cambria Math"/>
                <w:lang w:val="en-US"/>
              </w:rPr>
              <m:t>cb</m:t>
            </m:r>
          </m:sub>
          <m:sup>
            <m:r>
              <w:rPr>
                <w:rFonts w:ascii="Cambria Math" w:hAnsi="Cambria Math"/>
                <w:lang w:val="en-US"/>
              </w:rPr>
              <m:t>z</m:t>
            </m:r>
          </m:sup>
        </m:sSubSup>
        <m:r>
          <m:rPr>
            <m:sty m:val="p"/>
          </m:rPr>
          <w:rPr>
            <w:rFonts w:ascii="Cambria Math" w:hAnsi="Cambria Math"/>
            <w:lang w:val="en-US"/>
          </w:rPr>
          <m:t>=</m:t>
        </m:r>
        <m:sSubSup>
          <m:sSubSupPr>
            <m:ctrlPr>
              <w:rPr>
                <w:rFonts w:ascii="Cambria Math" w:hAnsi="Cambria Math"/>
                <w:lang w:val="en-US"/>
              </w:rPr>
            </m:ctrlPr>
          </m:sSubSupPr>
          <m:e>
            <m:r>
              <w:rPr>
                <w:rFonts w:ascii="Cambria Math" w:hAnsi="Cambria Math"/>
                <w:lang w:val="en-US"/>
              </w:rPr>
              <m:t>r</m:t>
            </m:r>
          </m:e>
          <m:sub>
            <m:r>
              <w:rPr>
                <w:rFonts w:ascii="Cambria Math" w:hAnsi="Cambria Math"/>
                <w:lang w:val="en-US"/>
              </w:rPr>
              <m:t>b</m:t>
            </m:r>
            <m:r>
              <m:rPr>
                <m:sty m:val="p"/>
              </m:rPr>
              <w:rPr>
                <w:rFonts w:ascii="Cambria Math" w:hAnsi="Cambria Math"/>
                <w:lang w:val="en-US"/>
              </w:rPr>
              <m:t>,-</m:t>
            </m:r>
            <m:r>
              <w:rPr>
                <w:rFonts w:ascii="Cambria Math" w:hAnsi="Cambria Math"/>
                <w:lang w:val="en-US"/>
              </w:rPr>
              <m:t>1</m:t>
            </m:r>
          </m:sub>
          <m:sup>
            <m:r>
              <w:rPr>
                <w:rFonts w:ascii="Cambria Math" w:hAnsi="Cambria Math"/>
                <w:lang w:val="en-US"/>
              </w:rPr>
              <m:t>z</m:t>
            </m:r>
          </m:sup>
        </m:sSubSup>
        <m:r>
          <m:rPr>
            <m:sty m:val="p"/>
          </m:rPr>
          <w:rPr>
            <w:rFonts w:ascii="Cambria Math" w:hAnsi="Cambria Math"/>
            <w:lang w:val="en-US"/>
          </w:rPr>
          <m:t>⋅</m:t>
        </m:r>
        <m:sSubSup>
          <m:sSubSupPr>
            <m:ctrlPr>
              <w:rPr>
                <w:rFonts w:ascii="Cambria Math" w:hAnsi="Cambria Math"/>
                <w:lang w:val="en-US"/>
              </w:rPr>
            </m:ctrlPr>
          </m:sSubSupPr>
          <m:e>
            <m:r>
              <w:rPr>
                <w:rFonts w:ascii="Cambria Math" w:hAnsi="Cambria Math"/>
                <w:lang w:val="en-US"/>
              </w:rPr>
              <m:t>B</m:t>
            </m:r>
          </m:e>
          <m:sub>
            <m:r>
              <w:rPr>
                <w:rFonts w:ascii="Cambria Math" w:hAnsi="Cambria Math"/>
                <w:lang w:val="en-US"/>
              </w:rPr>
              <m:t>cb</m:t>
            </m:r>
            <m:r>
              <m:rPr>
                <m:sty m:val="p"/>
              </m:rPr>
              <w:rPr>
                <w:rFonts w:ascii="Cambria Math" w:hAnsi="Cambria Math"/>
                <w:lang w:val="en-US"/>
              </w:rPr>
              <m:t>,</m:t>
            </m:r>
            <m:r>
              <w:rPr>
                <w:rFonts w:ascii="Cambria Math" w:hAnsi="Cambria Math"/>
                <w:lang w:val="en-US"/>
              </w:rPr>
              <m:t>z</m:t>
            </m:r>
            <m:r>
              <m:rPr>
                <m:sty m:val="p"/>
              </m:rPr>
              <w:rPr>
                <w:rFonts w:ascii="Cambria Math" w:hAnsi="Cambria Math"/>
                <w:lang w:val="en-US"/>
              </w:rPr>
              <m:t>,-</m:t>
            </m:r>
            <m:r>
              <w:rPr>
                <w:rFonts w:ascii="Cambria Math" w:hAnsi="Cambria Math"/>
                <w:lang w:val="en-US"/>
              </w:rPr>
              <m:t>1</m:t>
            </m:r>
          </m:sub>
          <m:sup>
            <m:r>
              <w:rPr>
                <w:rFonts w:ascii="Cambria Math" w:hAnsi="Cambria Math"/>
                <w:lang w:val="en-US"/>
              </w:rPr>
              <m:t>z</m:t>
            </m:r>
          </m:sup>
        </m:sSubSup>
        <m:r>
          <m:rPr>
            <m:sty m:val="p"/>
          </m:rPr>
          <w:rPr>
            <w:rFonts w:ascii="Cambria Math" w:hAnsi="Cambria Math"/>
            <w:lang w:val="en-US"/>
          </w:rPr>
          <m:t>+</m:t>
        </m:r>
        <m:r>
          <w:rPr>
            <w:rFonts w:ascii="Cambria Math" w:hAnsi="Cambria Math"/>
            <w:lang w:val="en-US"/>
          </w:rPr>
          <m:t>x</m:t>
        </m:r>
        <m:sSup>
          <m:sSupPr>
            <m:ctrlPr>
              <w:rPr>
                <w:rFonts w:ascii="Cambria Math" w:hAnsi="Cambria Math"/>
                <w:lang w:val="en-US"/>
              </w:rPr>
            </m:ctrlPr>
          </m:sSupPr>
          <m:e>
            <m:r>
              <w:rPr>
                <w:rFonts w:ascii="Cambria Math" w:hAnsi="Cambria Math"/>
                <w:lang w:val="en-US"/>
              </w:rPr>
              <m:t>r</m:t>
            </m:r>
          </m:e>
          <m:sup>
            <m:r>
              <w:rPr>
                <w:rFonts w:ascii="Cambria Math" w:hAnsi="Cambria Math"/>
                <w:lang w:val="en-US"/>
              </w:rPr>
              <m:t>f</m:t>
            </m:r>
          </m:sup>
        </m:sSup>
        <m:r>
          <m:rPr>
            <m:sty m:val="p"/>
          </m:rPr>
          <w:rPr>
            <w:rFonts w:ascii="Cambria Math" w:hAnsi="Cambria Math"/>
            <w:lang w:val="en-US"/>
          </w:rPr>
          <m:t>⋅</m:t>
        </m:r>
        <m:sSubSup>
          <m:sSubSupPr>
            <m:ctrlPr>
              <w:rPr>
                <w:rFonts w:ascii="Cambria Math" w:hAnsi="Cambria Math"/>
                <w:lang w:val="en-US"/>
              </w:rPr>
            </m:ctrlPr>
          </m:sSubSupPr>
          <m:e>
            <m:r>
              <w:rPr>
                <w:rFonts w:ascii="Cambria Math" w:hAnsi="Cambria Math"/>
                <w:lang w:val="en-US"/>
              </w:rPr>
              <m:t>r</m:t>
            </m:r>
          </m:e>
          <m:sub>
            <m:r>
              <w:rPr>
                <w:rFonts w:ascii="Cambria Math" w:hAnsi="Cambria Math"/>
                <w:lang w:val="en-US"/>
              </w:rPr>
              <m:t>b</m:t>
            </m:r>
            <m:r>
              <m:rPr>
                <m:sty m:val="p"/>
              </m:rPr>
              <w:rPr>
                <w:rFonts w:ascii="Cambria Math" w:hAnsi="Cambria Math"/>
                <w:lang w:val="en-US"/>
              </w:rPr>
              <m:t>,-</m:t>
            </m:r>
            <m:r>
              <w:rPr>
                <w:rFonts w:ascii="Cambria Math" w:hAnsi="Cambria Math"/>
                <w:lang w:val="en-US"/>
              </w:rPr>
              <m:t>1</m:t>
            </m:r>
          </m:sub>
          <m:sup>
            <m:r>
              <w:rPr>
                <w:rFonts w:ascii="Cambria Math" w:hAnsi="Cambria Math"/>
                <w:lang w:val="en-US"/>
              </w:rPr>
              <m:t>f</m:t>
            </m:r>
          </m:sup>
        </m:sSubSup>
        <m:r>
          <m:rPr>
            <m:sty m:val="p"/>
          </m:rPr>
          <w:rPr>
            <w:rFonts w:ascii="Cambria Math" w:hAnsi="Cambria Math"/>
            <w:lang w:val="en-US"/>
          </w:rPr>
          <m:t>⋅</m:t>
        </m:r>
        <m:sSubSup>
          <m:sSubSupPr>
            <m:ctrlPr>
              <w:rPr>
                <w:rFonts w:ascii="Cambria Math" w:hAnsi="Cambria Math"/>
                <w:lang w:val="en-US"/>
              </w:rPr>
            </m:ctrlPr>
          </m:sSubSupPr>
          <m:e>
            <m:r>
              <w:rPr>
                <w:rFonts w:ascii="Cambria Math" w:hAnsi="Cambria Math"/>
                <w:lang w:val="en-US"/>
              </w:rPr>
              <m:t>B</m:t>
            </m:r>
          </m:e>
          <m:sub>
            <m:r>
              <w:rPr>
                <w:rFonts w:ascii="Cambria Math" w:hAnsi="Cambria Math"/>
                <w:lang w:val="en-US"/>
              </w:rPr>
              <m:t>cb</m:t>
            </m:r>
            <m:r>
              <m:rPr>
                <m:sty m:val="p"/>
              </m:rPr>
              <w:rPr>
                <w:rFonts w:ascii="Cambria Math" w:hAnsi="Cambria Math"/>
                <w:lang w:val="en-US"/>
              </w:rPr>
              <m:t>,</m:t>
            </m:r>
            <m:r>
              <w:rPr>
                <w:rFonts w:ascii="Cambria Math" w:hAnsi="Cambria Math"/>
                <w:lang w:val="en-US"/>
              </w:rPr>
              <m:t>s</m:t>
            </m:r>
            <m:r>
              <m:rPr>
                <m:sty m:val="p"/>
              </m:rPr>
              <w:rPr>
                <w:rFonts w:ascii="Cambria Math" w:hAnsi="Cambria Math"/>
                <w:lang w:val="en-US"/>
              </w:rPr>
              <m:t>,</m:t>
            </m:r>
            <m:r>
              <w:rPr>
                <w:rFonts w:ascii="Cambria Math" w:hAnsi="Cambria Math"/>
                <w:lang w:val="en-US"/>
              </w:rPr>
              <m:t>z</m:t>
            </m:r>
            <m:r>
              <m:rPr>
                <m:sty m:val="p"/>
              </m:rPr>
              <w:rPr>
                <w:rFonts w:ascii="Cambria Math" w:hAnsi="Cambria Math"/>
                <w:lang w:val="en-US"/>
              </w:rPr>
              <m:t>,-</m:t>
            </m:r>
            <m:r>
              <w:rPr>
                <w:rFonts w:ascii="Cambria Math" w:hAnsi="Cambria Math"/>
                <w:lang w:val="en-US"/>
              </w:rPr>
              <m:t>1</m:t>
            </m:r>
          </m:sub>
          <m:sup>
            <m:r>
              <w:rPr>
                <w:rFonts w:ascii="Cambria Math" w:hAnsi="Cambria Math"/>
                <w:lang w:val="en-US"/>
              </w:rPr>
              <m:t>f</m:t>
            </m:r>
          </m:sup>
        </m:sSubSup>
      </m:oMath>
      <w:r w:rsidR="00991E62" w:rsidRPr="00102440">
        <w:rPr>
          <w:lang w:val="en-US"/>
        </w:rPr>
        <w:tab/>
      </w:r>
      <w:r w:rsidR="00991E62" w:rsidRPr="00102440">
        <w:rPr>
          <w:lang w:val="en-US"/>
        </w:rPr>
        <w:tab/>
      </w:r>
      <w:r w:rsidR="00991E62" w:rsidRPr="00102440">
        <w:rPr>
          <w:lang w:val="en-US"/>
        </w:rPr>
        <w:tab/>
      </w:r>
      <w:r w:rsidR="00991E62" w:rsidRPr="00102440">
        <w:rPr>
          <w:lang w:val="en-US"/>
        </w:rPr>
        <w:tab/>
      </w:r>
      <w:r w:rsidR="00991E62" w:rsidRPr="00102440">
        <w:rPr>
          <w:lang w:val="en-US"/>
        </w:rPr>
        <w:tab/>
      </w:r>
      <w:r w:rsidR="00991E62" w:rsidRPr="00102440">
        <w:rPr>
          <w:lang w:val="en-US"/>
        </w:rPr>
        <w:tab/>
      </w:r>
      <w:r w:rsidR="00991E62" w:rsidRPr="00102440">
        <w:rPr>
          <w:lang w:val="en-US"/>
        </w:rPr>
        <w:tab/>
      </w:r>
      <w:r w:rsidR="00991E62" w:rsidRPr="00102440">
        <w:rPr>
          <w:lang w:val="en-US"/>
        </w:rPr>
        <w:tab/>
        <w:t>(40)</w:t>
      </w:r>
    </w:p>
    <w:p w14:paraId="45E1A9C9" w14:textId="1C551910" w:rsidR="0004225B" w:rsidRPr="00102440" w:rsidRDefault="0004225B" w:rsidP="0004225B">
      <w:pPr>
        <w:pStyle w:val="BodyJUST2CE"/>
        <w:rPr>
          <w:lang w:val="en-US"/>
        </w:rPr>
      </w:pPr>
      <w:r w:rsidRPr="00102440">
        <w:rPr>
          <w:lang w:val="en-US"/>
        </w:rPr>
        <w:t xml:space="preserve">where </w:t>
      </w:r>
      <m:oMath>
        <m:sSubSup>
          <m:sSubSupPr>
            <m:ctrlPr>
              <w:rPr>
                <w:rFonts w:ascii="Cambria Math" w:hAnsi="Cambria Math"/>
                <w:lang w:val="en-US"/>
              </w:rPr>
            </m:ctrlPr>
          </m:sSubSupPr>
          <m:e>
            <m:r>
              <w:rPr>
                <w:rFonts w:ascii="Cambria Math" w:hAnsi="Cambria Math"/>
                <w:lang w:val="en-US"/>
              </w:rPr>
              <m:t>B</m:t>
            </m:r>
          </m:e>
          <m:sub>
            <m:r>
              <w:rPr>
                <w:rFonts w:ascii="Cambria Math" w:hAnsi="Cambria Math"/>
                <w:lang w:val="en-US"/>
              </w:rPr>
              <m:t>cb</m:t>
            </m:r>
            <m:r>
              <m:rPr>
                <m:sty m:val="p"/>
              </m:rPr>
              <w:rPr>
                <w:rFonts w:ascii="Cambria Math" w:hAnsi="Cambria Math"/>
                <w:lang w:val="en-US"/>
              </w:rPr>
              <m:t>,</m:t>
            </m:r>
            <m:r>
              <w:rPr>
                <w:rFonts w:ascii="Cambria Math" w:hAnsi="Cambria Math"/>
                <w:lang w:val="en-US"/>
              </w:rPr>
              <m:t>s</m:t>
            </m:r>
            <m:r>
              <m:rPr>
                <m:sty m:val="p"/>
              </m:rPr>
              <w:rPr>
                <w:rFonts w:ascii="Cambria Math" w:hAnsi="Cambria Math"/>
                <w:lang w:val="en-US"/>
              </w:rPr>
              <m:t>,</m:t>
            </m:r>
            <m:r>
              <w:rPr>
                <w:rFonts w:ascii="Cambria Math" w:hAnsi="Cambria Math"/>
                <w:lang w:val="en-US"/>
              </w:rPr>
              <m:t>z</m:t>
            </m:r>
          </m:sub>
          <m:sup>
            <m:r>
              <w:rPr>
                <w:rFonts w:ascii="Cambria Math" w:hAnsi="Cambria Math"/>
                <w:lang w:val="en-US"/>
              </w:rPr>
              <m:t>f</m:t>
            </m:r>
          </m:sup>
        </m:sSubSup>
      </m:oMath>
      <w:r w:rsidRPr="00102440">
        <w:rPr>
          <w:lang w:val="en-US"/>
        </w:rPr>
        <w:t xml:space="preserve"> is the amount of foreign government bills held by the domestic central bank, expressed in foreign currency.</w:t>
      </w:r>
    </w:p>
    <w:p w14:paraId="7D3B4BF3" w14:textId="44FFB5C9" w:rsidR="0004225B" w:rsidRPr="00102440" w:rsidRDefault="0004225B" w:rsidP="0004225B">
      <w:pPr>
        <w:pStyle w:val="BodyJUST2CE"/>
        <w:rPr>
          <w:lang w:val="en-US"/>
        </w:rPr>
      </w:pPr>
      <w:r w:rsidRPr="00102440">
        <w:rPr>
          <w:lang w:val="en-US"/>
        </w:rPr>
        <w:t>Finally, interest rates on bank deposits, government bills, loans to firms, and personal loans, are simply defined using different mark-ups (</w:t>
      </w:r>
      <m:oMath>
        <m:sSubSup>
          <m:sSubSupPr>
            <m:ctrlPr>
              <w:rPr>
                <w:rFonts w:ascii="Cambria Math" w:hAnsi="Cambria Math"/>
                <w:lang w:val="en-US"/>
              </w:rPr>
            </m:ctrlPr>
          </m:sSubSupPr>
          <m:e>
            <m:r>
              <w:rPr>
                <w:rFonts w:ascii="Cambria Math" w:hAnsi="Cambria Math"/>
                <w:lang w:val="en-US"/>
              </w:rPr>
              <m:t>μ</m:t>
            </m:r>
          </m:e>
          <m:sub>
            <m:r>
              <w:rPr>
                <w:rFonts w:ascii="Cambria Math" w:hAnsi="Cambria Math"/>
                <w:lang w:val="en-US"/>
              </w:rPr>
              <m:t>s</m:t>
            </m:r>
          </m:sub>
          <m:sup>
            <m:r>
              <w:rPr>
                <w:rFonts w:ascii="Cambria Math" w:hAnsi="Cambria Math"/>
                <w:lang w:val="en-US"/>
              </w:rPr>
              <m:t>z</m:t>
            </m:r>
          </m:sup>
        </m:sSubSup>
      </m:oMath>
      <w:r w:rsidRPr="00102440">
        <w:rPr>
          <w:lang w:val="en-US"/>
        </w:rPr>
        <w:t>) over the policy rate (</w:t>
      </w:r>
      <m:oMath>
        <m:sSup>
          <m:sSupPr>
            <m:ctrlPr>
              <w:rPr>
                <w:rFonts w:ascii="Cambria Math" w:hAnsi="Cambria Math"/>
                <w:lang w:val="en-US"/>
              </w:rPr>
            </m:ctrlPr>
          </m:sSupPr>
          <m:e>
            <m:r>
              <w:rPr>
                <w:rFonts w:ascii="Cambria Math" w:hAnsi="Cambria Math"/>
                <w:lang w:val="en-US"/>
              </w:rPr>
              <m:t>r</m:t>
            </m:r>
          </m:e>
          <m:sup>
            <m:r>
              <m:rPr>
                <m:sty m:val="p"/>
              </m:rPr>
              <w:rPr>
                <w:rFonts w:ascii="Cambria Math" w:hAnsi="Cambria Math"/>
                <w:lang w:val="en-US"/>
              </w:rPr>
              <m:t>*</m:t>
            </m:r>
            <m:r>
              <w:rPr>
                <w:rFonts w:ascii="Cambria Math" w:hAnsi="Cambria Math"/>
                <w:lang w:val="en-US"/>
              </w:rPr>
              <m:t>z</m:t>
            </m:r>
          </m:sup>
        </m:sSup>
      </m:oMath>
      <w:r w:rsidRPr="00102440">
        <w:rPr>
          <w:lang w:val="en-US"/>
        </w:rPr>
        <w:t>) set by the central bank, that is:</w:t>
      </w:r>
    </w:p>
    <w:p w14:paraId="66DD9180" w14:textId="7E96895B" w:rsidR="0004225B" w:rsidRPr="00102440" w:rsidRDefault="00377183" w:rsidP="0004225B">
      <w:pPr>
        <w:pStyle w:val="BodyJUST2CE"/>
        <w:rPr>
          <w:lang w:val="en-US"/>
        </w:rPr>
      </w:pPr>
      <m:oMath>
        <m:sSubSup>
          <m:sSubSupPr>
            <m:ctrlPr>
              <w:rPr>
                <w:rFonts w:ascii="Cambria Math" w:hAnsi="Cambria Math"/>
                <w:lang w:val="en-US"/>
              </w:rPr>
            </m:ctrlPr>
          </m:sSubSupPr>
          <m:e>
            <m:r>
              <w:rPr>
                <w:rFonts w:ascii="Cambria Math" w:hAnsi="Cambria Math"/>
                <w:lang w:val="en-US"/>
              </w:rPr>
              <m:t>r</m:t>
            </m:r>
          </m:e>
          <m:sub>
            <m:r>
              <w:rPr>
                <w:rFonts w:ascii="Cambria Math" w:hAnsi="Cambria Math"/>
                <w:lang w:val="en-US"/>
              </w:rPr>
              <m:t>m</m:t>
            </m:r>
          </m:sub>
          <m:sup>
            <m:r>
              <w:rPr>
                <w:rFonts w:ascii="Cambria Math" w:hAnsi="Cambria Math"/>
                <w:lang w:val="en-US"/>
              </w:rPr>
              <m:t>z</m:t>
            </m:r>
          </m:sup>
        </m:sSubSup>
        <m:r>
          <m:rPr>
            <m:sty m:val="p"/>
          </m:rPr>
          <w:rPr>
            <w:rFonts w:ascii="Cambria Math" w:hAnsi="Cambria Math"/>
            <w:lang w:val="en-US"/>
          </w:rPr>
          <m:t>=</m:t>
        </m:r>
        <m:sSup>
          <m:sSupPr>
            <m:ctrlPr>
              <w:rPr>
                <w:rFonts w:ascii="Cambria Math" w:hAnsi="Cambria Math"/>
                <w:lang w:val="en-US"/>
              </w:rPr>
            </m:ctrlPr>
          </m:sSupPr>
          <m:e>
            <m:r>
              <w:rPr>
                <w:rFonts w:ascii="Cambria Math" w:hAnsi="Cambria Math"/>
                <w:lang w:val="en-US"/>
              </w:rPr>
              <m:t>r</m:t>
            </m:r>
          </m:e>
          <m:sup>
            <m:r>
              <m:rPr>
                <m:sty m:val="p"/>
              </m:rPr>
              <w:rPr>
                <w:rFonts w:ascii="Cambria Math" w:hAnsi="Cambria Math"/>
                <w:lang w:val="en-US"/>
              </w:rPr>
              <m:t>*</m:t>
            </m:r>
            <m:r>
              <w:rPr>
                <w:rFonts w:ascii="Cambria Math" w:hAnsi="Cambria Math"/>
                <w:lang w:val="en-US"/>
              </w:rPr>
              <m:t>z</m:t>
            </m:r>
          </m:sup>
        </m:sSup>
        <m:r>
          <m:rPr>
            <m:sty m:val="p"/>
          </m:rPr>
          <w:rPr>
            <w:rFonts w:ascii="Cambria Math" w:hAnsi="Cambria Math"/>
            <w:lang w:val="en-US"/>
          </w:rPr>
          <m:t>+</m:t>
        </m:r>
        <m:sSubSup>
          <m:sSubSupPr>
            <m:ctrlPr>
              <w:rPr>
                <w:rFonts w:ascii="Cambria Math" w:hAnsi="Cambria Math"/>
                <w:lang w:val="en-US"/>
              </w:rPr>
            </m:ctrlPr>
          </m:sSubSupPr>
          <m:e>
            <m:r>
              <w:rPr>
                <w:rFonts w:ascii="Cambria Math" w:hAnsi="Cambria Math"/>
                <w:lang w:val="en-US"/>
              </w:rPr>
              <m:t>μ</m:t>
            </m:r>
          </m:e>
          <m:sub>
            <m:r>
              <w:rPr>
                <w:rFonts w:ascii="Cambria Math" w:hAnsi="Cambria Math"/>
                <w:lang w:val="en-US"/>
              </w:rPr>
              <m:t>m</m:t>
            </m:r>
          </m:sub>
          <m:sup>
            <m:r>
              <w:rPr>
                <w:rFonts w:ascii="Cambria Math" w:hAnsi="Cambria Math"/>
                <w:lang w:val="en-US"/>
              </w:rPr>
              <m:t>z</m:t>
            </m:r>
          </m:sup>
        </m:sSubSup>
      </m:oMath>
      <w:r w:rsidR="00991E62" w:rsidRPr="00102440">
        <w:rPr>
          <w:lang w:val="en-US"/>
        </w:rPr>
        <w:tab/>
      </w:r>
      <w:r w:rsidR="00991E62" w:rsidRPr="00102440">
        <w:rPr>
          <w:lang w:val="en-US"/>
        </w:rPr>
        <w:tab/>
      </w:r>
      <w:r w:rsidR="00991E62" w:rsidRPr="00102440">
        <w:rPr>
          <w:lang w:val="en-US"/>
        </w:rPr>
        <w:tab/>
      </w:r>
      <w:r w:rsidR="00991E62" w:rsidRPr="00102440">
        <w:rPr>
          <w:lang w:val="en-US"/>
        </w:rPr>
        <w:tab/>
      </w:r>
      <w:r w:rsidR="00991E62" w:rsidRPr="00102440">
        <w:rPr>
          <w:lang w:val="en-US"/>
        </w:rPr>
        <w:tab/>
      </w:r>
      <w:r w:rsidR="00991E62" w:rsidRPr="00102440">
        <w:rPr>
          <w:lang w:val="en-US"/>
        </w:rPr>
        <w:tab/>
      </w:r>
      <w:r w:rsidR="00991E62" w:rsidRPr="00102440">
        <w:rPr>
          <w:lang w:val="en-US"/>
        </w:rPr>
        <w:tab/>
      </w:r>
      <w:r w:rsidR="00991E62" w:rsidRPr="00102440">
        <w:rPr>
          <w:lang w:val="en-US"/>
        </w:rPr>
        <w:tab/>
      </w:r>
      <w:r w:rsidR="00991E62" w:rsidRPr="00102440">
        <w:rPr>
          <w:lang w:val="en-US"/>
        </w:rPr>
        <w:tab/>
      </w:r>
      <w:r w:rsidR="00991E62" w:rsidRPr="00102440">
        <w:rPr>
          <w:lang w:val="en-US"/>
        </w:rPr>
        <w:tab/>
      </w:r>
      <w:r w:rsidR="00991E62" w:rsidRPr="00102440">
        <w:rPr>
          <w:lang w:val="en-US"/>
        </w:rPr>
        <w:tab/>
        <w:t>(41)</w:t>
      </w:r>
    </w:p>
    <w:p w14:paraId="5D23CED0" w14:textId="635ED47F" w:rsidR="0004225B" w:rsidRPr="00102440" w:rsidRDefault="00377183" w:rsidP="0004225B">
      <w:pPr>
        <w:pStyle w:val="BodyJUST2CE"/>
        <w:rPr>
          <w:lang w:val="en-US"/>
        </w:rPr>
      </w:pPr>
      <m:oMath>
        <m:sSubSup>
          <m:sSubSupPr>
            <m:ctrlPr>
              <w:rPr>
                <w:rFonts w:ascii="Cambria Math" w:hAnsi="Cambria Math"/>
                <w:lang w:val="en-US"/>
              </w:rPr>
            </m:ctrlPr>
          </m:sSubSupPr>
          <m:e>
            <m:r>
              <w:rPr>
                <w:rFonts w:ascii="Cambria Math" w:hAnsi="Cambria Math"/>
                <w:lang w:val="en-US"/>
              </w:rPr>
              <m:t>r</m:t>
            </m:r>
          </m:e>
          <m:sub>
            <m:r>
              <w:rPr>
                <w:rFonts w:ascii="Cambria Math" w:hAnsi="Cambria Math"/>
                <w:lang w:val="en-US"/>
              </w:rPr>
              <m:t>b</m:t>
            </m:r>
          </m:sub>
          <m:sup>
            <m:r>
              <w:rPr>
                <w:rFonts w:ascii="Cambria Math" w:hAnsi="Cambria Math"/>
                <w:lang w:val="en-US"/>
              </w:rPr>
              <m:t>z</m:t>
            </m:r>
          </m:sup>
        </m:sSubSup>
        <m:r>
          <m:rPr>
            <m:sty m:val="p"/>
          </m:rPr>
          <w:rPr>
            <w:rFonts w:ascii="Cambria Math" w:hAnsi="Cambria Math"/>
            <w:lang w:val="en-US"/>
          </w:rPr>
          <m:t>=</m:t>
        </m:r>
        <m:sSup>
          <m:sSupPr>
            <m:ctrlPr>
              <w:rPr>
                <w:rFonts w:ascii="Cambria Math" w:hAnsi="Cambria Math"/>
                <w:lang w:val="en-US"/>
              </w:rPr>
            </m:ctrlPr>
          </m:sSupPr>
          <m:e>
            <m:r>
              <w:rPr>
                <w:rFonts w:ascii="Cambria Math" w:hAnsi="Cambria Math"/>
                <w:lang w:val="en-US"/>
              </w:rPr>
              <m:t>r</m:t>
            </m:r>
          </m:e>
          <m:sup>
            <m:r>
              <m:rPr>
                <m:sty m:val="p"/>
              </m:rPr>
              <w:rPr>
                <w:rFonts w:ascii="Cambria Math" w:hAnsi="Cambria Math"/>
                <w:lang w:val="en-US"/>
              </w:rPr>
              <m:t>*</m:t>
            </m:r>
            <m:r>
              <w:rPr>
                <w:rFonts w:ascii="Cambria Math" w:hAnsi="Cambria Math"/>
                <w:lang w:val="en-US"/>
              </w:rPr>
              <m:t>z</m:t>
            </m:r>
          </m:sup>
        </m:sSup>
        <m:r>
          <m:rPr>
            <m:sty m:val="p"/>
          </m:rPr>
          <w:rPr>
            <w:rFonts w:ascii="Cambria Math" w:hAnsi="Cambria Math"/>
            <w:lang w:val="en-US"/>
          </w:rPr>
          <m:t>+</m:t>
        </m:r>
        <m:sSubSup>
          <m:sSubSupPr>
            <m:ctrlPr>
              <w:rPr>
                <w:rFonts w:ascii="Cambria Math" w:hAnsi="Cambria Math"/>
                <w:lang w:val="en-US"/>
              </w:rPr>
            </m:ctrlPr>
          </m:sSubSupPr>
          <m:e>
            <m:r>
              <w:rPr>
                <w:rFonts w:ascii="Cambria Math" w:hAnsi="Cambria Math"/>
                <w:lang w:val="en-US"/>
              </w:rPr>
              <m:t>μ</m:t>
            </m:r>
          </m:e>
          <m:sub>
            <m:r>
              <w:rPr>
                <w:rFonts w:ascii="Cambria Math" w:hAnsi="Cambria Math"/>
                <w:lang w:val="en-US"/>
              </w:rPr>
              <m:t>b</m:t>
            </m:r>
          </m:sub>
          <m:sup>
            <m:r>
              <w:rPr>
                <w:rFonts w:ascii="Cambria Math" w:hAnsi="Cambria Math"/>
                <w:lang w:val="en-US"/>
              </w:rPr>
              <m:t>z</m:t>
            </m:r>
          </m:sup>
        </m:sSubSup>
      </m:oMath>
      <w:r w:rsidR="00991E62" w:rsidRPr="00102440">
        <w:rPr>
          <w:lang w:val="en-US"/>
        </w:rPr>
        <w:tab/>
      </w:r>
      <w:r w:rsidR="00991E62" w:rsidRPr="00102440">
        <w:rPr>
          <w:lang w:val="en-US"/>
        </w:rPr>
        <w:tab/>
      </w:r>
      <w:r w:rsidR="00991E62" w:rsidRPr="00102440">
        <w:rPr>
          <w:lang w:val="en-US"/>
        </w:rPr>
        <w:tab/>
      </w:r>
      <w:r w:rsidR="00991E62" w:rsidRPr="00102440">
        <w:rPr>
          <w:lang w:val="en-US"/>
        </w:rPr>
        <w:tab/>
      </w:r>
      <w:r w:rsidR="00991E62" w:rsidRPr="00102440">
        <w:rPr>
          <w:lang w:val="en-US"/>
        </w:rPr>
        <w:tab/>
      </w:r>
      <w:r w:rsidR="00991E62" w:rsidRPr="00102440">
        <w:rPr>
          <w:lang w:val="en-US"/>
        </w:rPr>
        <w:tab/>
      </w:r>
      <w:r w:rsidR="00991E62" w:rsidRPr="00102440">
        <w:rPr>
          <w:lang w:val="en-US"/>
        </w:rPr>
        <w:tab/>
      </w:r>
      <w:r w:rsidR="00991E62" w:rsidRPr="00102440">
        <w:rPr>
          <w:lang w:val="en-US"/>
        </w:rPr>
        <w:tab/>
      </w:r>
      <w:r w:rsidR="00991E62" w:rsidRPr="00102440">
        <w:rPr>
          <w:lang w:val="en-US"/>
        </w:rPr>
        <w:tab/>
      </w:r>
      <w:r w:rsidR="00991E62" w:rsidRPr="00102440">
        <w:rPr>
          <w:lang w:val="en-US"/>
        </w:rPr>
        <w:tab/>
      </w:r>
      <w:r w:rsidR="00991E62" w:rsidRPr="00102440">
        <w:rPr>
          <w:lang w:val="en-US"/>
        </w:rPr>
        <w:tab/>
        <w:t>(42)</w:t>
      </w:r>
    </w:p>
    <w:p w14:paraId="41C1F04F" w14:textId="39DFD7AE" w:rsidR="0004225B" w:rsidRPr="00102440" w:rsidRDefault="00377183" w:rsidP="0004225B">
      <w:pPr>
        <w:pStyle w:val="BodyJUST2CE"/>
        <w:rPr>
          <w:lang w:val="en-US"/>
        </w:rPr>
      </w:pPr>
      <m:oMath>
        <m:sSubSup>
          <m:sSubSupPr>
            <m:ctrlPr>
              <w:rPr>
                <w:rFonts w:ascii="Cambria Math" w:hAnsi="Cambria Math"/>
                <w:lang w:val="en-US"/>
              </w:rPr>
            </m:ctrlPr>
          </m:sSubSupPr>
          <m:e>
            <m:r>
              <w:rPr>
                <w:rFonts w:ascii="Cambria Math" w:hAnsi="Cambria Math"/>
                <w:lang w:val="en-US"/>
              </w:rPr>
              <m:t>r</m:t>
            </m:r>
          </m:e>
          <m:sub>
            <m:r>
              <w:rPr>
                <w:rFonts w:ascii="Cambria Math" w:hAnsi="Cambria Math"/>
                <w:lang w:val="en-US"/>
              </w:rPr>
              <m:t>l</m:t>
            </m:r>
          </m:sub>
          <m:sup>
            <m:r>
              <w:rPr>
                <w:rFonts w:ascii="Cambria Math" w:hAnsi="Cambria Math"/>
                <w:lang w:val="en-US"/>
              </w:rPr>
              <m:t>z</m:t>
            </m:r>
          </m:sup>
        </m:sSubSup>
        <m:r>
          <m:rPr>
            <m:sty m:val="p"/>
          </m:rPr>
          <w:rPr>
            <w:rFonts w:ascii="Cambria Math" w:hAnsi="Cambria Math"/>
            <w:lang w:val="en-US"/>
          </w:rPr>
          <m:t>=</m:t>
        </m:r>
        <m:sSup>
          <m:sSupPr>
            <m:ctrlPr>
              <w:rPr>
                <w:rFonts w:ascii="Cambria Math" w:hAnsi="Cambria Math"/>
                <w:lang w:val="en-US"/>
              </w:rPr>
            </m:ctrlPr>
          </m:sSupPr>
          <m:e>
            <m:r>
              <w:rPr>
                <w:rFonts w:ascii="Cambria Math" w:hAnsi="Cambria Math"/>
                <w:lang w:val="en-US"/>
              </w:rPr>
              <m:t>r</m:t>
            </m:r>
          </m:e>
          <m:sup>
            <m:r>
              <m:rPr>
                <m:sty m:val="p"/>
              </m:rPr>
              <w:rPr>
                <w:rFonts w:ascii="Cambria Math" w:hAnsi="Cambria Math"/>
                <w:lang w:val="en-US"/>
              </w:rPr>
              <m:t>*</m:t>
            </m:r>
            <m:r>
              <w:rPr>
                <w:rFonts w:ascii="Cambria Math" w:hAnsi="Cambria Math"/>
                <w:lang w:val="en-US"/>
              </w:rPr>
              <m:t>z</m:t>
            </m:r>
          </m:sup>
        </m:sSup>
        <m:r>
          <m:rPr>
            <m:sty m:val="p"/>
          </m:rPr>
          <w:rPr>
            <w:rFonts w:ascii="Cambria Math" w:hAnsi="Cambria Math"/>
            <w:lang w:val="en-US"/>
          </w:rPr>
          <m:t>+</m:t>
        </m:r>
        <m:sSubSup>
          <m:sSubSupPr>
            <m:ctrlPr>
              <w:rPr>
                <w:rFonts w:ascii="Cambria Math" w:hAnsi="Cambria Math"/>
                <w:lang w:val="en-US"/>
              </w:rPr>
            </m:ctrlPr>
          </m:sSubSupPr>
          <m:e>
            <m:r>
              <w:rPr>
                <w:rFonts w:ascii="Cambria Math" w:hAnsi="Cambria Math"/>
                <w:lang w:val="en-US"/>
              </w:rPr>
              <m:t>μ</m:t>
            </m:r>
          </m:e>
          <m:sub>
            <m:r>
              <w:rPr>
                <w:rFonts w:ascii="Cambria Math" w:hAnsi="Cambria Math"/>
                <w:lang w:val="en-US"/>
              </w:rPr>
              <m:t>l</m:t>
            </m:r>
          </m:sub>
          <m:sup>
            <m:r>
              <w:rPr>
                <w:rFonts w:ascii="Cambria Math" w:hAnsi="Cambria Math"/>
                <w:lang w:val="en-US"/>
              </w:rPr>
              <m:t>z</m:t>
            </m:r>
          </m:sup>
        </m:sSubSup>
      </m:oMath>
      <w:r w:rsidR="00991E62" w:rsidRPr="00102440">
        <w:rPr>
          <w:lang w:val="en-US"/>
        </w:rPr>
        <w:tab/>
      </w:r>
      <w:r w:rsidR="00991E62" w:rsidRPr="00102440">
        <w:rPr>
          <w:lang w:val="en-US"/>
        </w:rPr>
        <w:tab/>
      </w:r>
      <w:r w:rsidR="00991E62" w:rsidRPr="00102440">
        <w:rPr>
          <w:lang w:val="en-US"/>
        </w:rPr>
        <w:tab/>
      </w:r>
      <w:r w:rsidR="00991E62" w:rsidRPr="00102440">
        <w:rPr>
          <w:lang w:val="en-US"/>
        </w:rPr>
        <w:tab/>
      </w:r>
      <w:r w:rsidR="00991E62" w:rsidRPr="00102440">
        <w:rPr>
          <w:lang w:val="en-US"/>
        </w:rPr>
        <w:tab/>
      </w:r>
      <w:r w:rsidR="00991E62" w:rsidRPr="00102440">
        <w:rPr>
          <w:lang w:val="en-US"/>
        </w:rPr>
        <w:tab/>
      </w:r>
      <w:r w:rsidR="00991E62" w:rsidRPr="00102440">
        <w:rPr>
          <w:lang w:val="en-US"/>
        </w:rPr>
        <w:tab/>
      </w:r>
      <w:r w:rsidR="00991E62" w:rsidRPr="00102440">
        <w:rPr>
          <w:lang w:val="en-US"/>
        </w:rPr>
        <w:tab/>
      </w:r>
      <w:r w:rsidR="00991E62" w:rsidRPr="00102440">
        <w:rPr>
          <w:lang w:val="en-US"/>
        </w:rPr>
        <w:tab/>
      </w:r>
      <w:r w:rsidR="00991E62" w:rsidRPr="00102440">
        <w:rPr>
          <w:lang w:val="en-US"/>
        </w:rPr>
        <w:tab/>
      </w:r>
      <w:r w:rsidR="00991E62" w:rsidRPr="00102440">
        <w:rPr>
          <w:lang w:val="en-US"/>
        </w:rPr>
        <w:tab/>
        <w:t>(43)</w:t>
      </w:r>
    </w:p>
    <w:p w14:paraId="482CCC02" w14:textId="7D223D51" w:rsidR="0004225B" w:rsidRPr="00102440" w:rsidRDefault="00377183" w:rsidP="0004225B">
      <w:pPr>
        <w:pStyle w:val="BodyJUST2CE"/>
        <w:rPr>
          <w:lang w:val="en-US"/>
        </w:rPr>
      </w:pPr>
      <m:oMath>
        <m:sSubSup>
          <m:sSubSupPr>
            <m:ctrlPr>
              <w:rPr>
                <w:rFonts w:ascii="Cambria Math" w:hAnsi="Cambria Math"/>
                <w:lang w:val="en-US"/>
              </w:rPr>
            </m:ctrlPr>
          </m:sSubSupPr>
          <m:e>
            <m:r>
              <w:rPr>
                <w:rFonts w:ascii="Cambria Math" w:hAnsi="Cambria Math"/>
                <w:lang w:val="en-US"/>
              </w:rPr>
              <m:t>r</m:t>
            </m:r>
          </m:e>
          <m:sub>
            <m:r>
              <w:rPr>
                <w:rFonts w:ascii="Cambria Math" w:hAnsi="Cambria Math"/>
                <w:lang w:val="en-US"/>
              </w:rPr>
              <m:t>h</m:t>
            </m:r>
          </m:sub>
          <m:sup>
            <m:r>
              <w:rPr>
                <w:rFonts w:ascii="Cambria Math" w:hAnsi="Cambria Math"/>
                <w:lang w:val="en-US"/>
              </w:rPr>
              <m:t>z</m:t>
            </m:r>
          </m:sup>
        </m:sSubSup>
        <m:r>
          <m:rPr>
            <m:sty m:val="p"/>
          </m:rPr>
          <w:rPr>
            <w:rFonts w:ascii="Cambria Math" w:hAnsi="Cambria Math"/>
            <w:lang w:val="en-US"/>
          </w:rPr>
          <m:t>=</m:t>
        </m:r>
        <m:sSup>
          <m:sSupPr>
            <m:ctrlPr>
              <w:rPr>
                <w:rFonts w:ascii="Cambria Math" w:hAnsi="Cambria Math"/>
                <w:lang w:val="en-US"/>
              </w:rPr>
            </m:ctrlPr>
          </m:sSupPr>
          <m:e>
            <m:r>
              <w:rPr>
                <w:rFonts w:ascii="Cambria Math" w:hAnsi="Cambria Math"/>
                <w:lang w:val="en-US"/>
              </w:rPr>
              <m:t>r</m:t>
            </m:r>
          </m:e>
          <m:sup>
            <m:r>
              <m:rPr>
                <m:sty m:val="p"/>
              </m:rPr>
              <w:rPr>
                <w:rFonts w:ascii="Cambria Math" w:hAnsi="Cambria Math"/>
                <w:lang w:val="en-US"/>
              </w:rPr>
              <m:t>*</m:t>
            </m:r>
            <m:r>
              <w:rPr>
                <w:rFonts w:ascii="Cambria Math" w:hAnsi="Cambria Math"/>
                <w:lang w:val="en-US"/>
              </w:rPr>
              <m:t>z</m:t>
            </m:r>
          </m:sup>
        </m:sSup>
        <m:r>
          <m:rPr>
            <m:sty m:val="p"/>
          </m:rPr>
          <w:rPr>
            <w:rFonts w:ascii="Cambria Math" w:hAnsi="Cambria Math"/>
            <w:lang w:val="en-US"/>
          </w:rPr>
          <m:t>+</m:t>
        </m:r>
        <m:sSubSup>
          <m:sSubSupPr>
            <m:ctrlPr>
              <w:rPr>
                <w:rFonts w:ascii="Cambria Math" w:hAnsi="Cambria Math"/>
                <w:lang w:val="en-US"/>
              </w:rPr>
            </m:ctrlPr>
          </m:sSubSupPr>
          <m:e>
            <m:r>
              <w:rPr>
                <w:rFonts w:ascii="Cambria Math" w:hAnsi="Cambria Math"/>
                <w:lang w:val="en-US"/>
              </w:rPr>
              <m:t>μ</m:t>
            </m:r>
          </m:e>
          <m:sub>
            <m:r>
              <w:rPr>
                <w:rFonts w:ascii="Cambria Math" w:hAnsi="Cambria Math"/>
                <w:lang w:val="en-US"/>
              </w:rPr>
              <m:t>h</m:t>
            </m:r>
          </m:sub>
          <m:sup>
            <m:r>
              <w:rPr>
                <w:rFonts w:ascii="Cambria Math" w:hAnsi="Cambria Math"/>
                <w:lang w:val="en-US"/>
              </w:rPr>
              <m:t>z</m:t>
            </m:r>
          </m:sup>
        </m:sSubSup>
      </m:oMath>
      <w:r w:rsidR="00991E62" w:rsidRPr="00102440">
        <w:rPr>
          <w:lang w:val="en-US"/>
        </w:rPr>
        <w:tab/>
      </w:r>
      <w:r w:rsidR="00991E62" w:rsidRPr="00102440">
        <w:rPr>
          <w:lang w:val="en-US"/>
        </w:rPr>
        <w:tab/>
      </w:r>
      <w:r w:rsidR="00991E62" w:rsidRPr="00102440">
        <w:rPr>
          <w:lang w:val="en-US"/>
        </w:rPr>
        <w:tab/>
      </w:r>
      <w:r w:rsidR="00991E62" w:rsidRPr="00102440">
        <w:rPr>
          <w:lang w:val="en-US"/>
        </w:rPr>
        <w:tab/>
      </w:r>
      <w:r w:rsidR="00991E62" w:rsidRPr="00102440">
        <w:rPr>
          <w:lang w:val="en-US"/>
        </w:rPr>
        <w:tab/>
      </w:r>
      <w:r w:rsidR="00991E62" w:rsidRPr="00102440">
        <w:rPr>
          <w:lang w:val="en-US"/>
        </w:rPr>
        <w:tab/>
      </w:r>
      <w:r w:rsidR="00991E62" w:rsidRPr="00102440">
        <w:rPr>
          <w:lang w:val="en-US"/>
        </w:rPr>
        <w:tab/>
      </w:r>
      <w:r w:rsidR="00991E62" w:rsidRPr="00102440">
        <w:rPr>
          <w:lang w:val="en-US"/>
        </w:rPr>
        <w:tab/>
      </w:r>
      <w:r w:rsidR="00991E62" w:rsidRPr="00102440">
        <w:rPr>
          <w:lang w:val="en-US"/>
        </w:rPr>
        <w:tab/>
      </w:r>
      <w:r w:rsidR="00991E62" w:rsidRPr="00102440">
        <w:rPr>
          <w:lang w:val="en-US"/>
        </w:rPr>
        <w:tab/>
      </w:r>
      <w:r w:rsidR="00991E62" w:rsidRPr="00102440">
        <w:rPr>
          <w:lang w:val="en-US"/>
        </w:rPr>
        <w:tab/>
        <w:t>(44)</w:t>
      </w:r>
    </w:p>
    <w:p w14:paraId="799B433D" w14:textId="5148A465" w:rsidR="0004225B" w:rsidRPr="00102440" w:rsidRDefault="0004225B" w:rsidP="0004225B">
      <w:pPr>
        <w:pStyle w:val="BodyJUST2CE"/>
        <w:rPr>
          <w:lang w:val="en-US"/>
        </w:rPr>
      </w:pPr>
      <w:r w:rsidRPr="00102440">
        <w:rPr>
          <w:lang w:val="en-US"/>
        </w:rPr>
        <w:lastRenderedPageBreak/>
        <w:t>We assume that</w:t>
      </w:r>
      <w:r w:rsidR="00E97857" w:rsidRPr="00102440">
        <w:rPr>
          <w:lang w:val="en-US"/>
        </w:rPr>
        <w:t>, in each area,</w:t>
      </w:r>
      <w:r w:rsidRPr="00102440">
        <w:rPr>
          <w:lang w:val="en-US"/>
        </w:rPr>
        <w:t xml:space="preserve"> </w:t>
      </w:r>
      <m:oMath>
        <m:sSub>
          <m:sSubPr>
            <m:ctrlPr>
              <w:rPr>
                <w:rFonts w:ascii="Cambria Math" w:hAnsi="Cambria Math"/>
                <w:lang w:val="en-US"/>
              </w:rPr>
            </m:ctrlPr>
          </m:sSubPr>
          <m:e>
            <m:r>
              <w:rPr>
                <w:rFonts w:ascii="Cambria Math" w:hAnsi="Cambria Math"/>
                <w:lang w:val="en-US"/>
              </w:rPr>
              <m:t>r</m:t>
            </m:r>
          </m:e>
          <m:sub>
            <m:r>
              <w:rPr>
                <w:rFonts w:ascii="Cambria Math" w:hAnsi="Cambria Math"/>
                <w:lang w:val="en-US"/>
              </w:rPr>
              <m:t>h</m:t>
            </m:r>
          </m:sub>
        </m:sSub>
        <m:r>
          <m:rPr>
            <m:sty m:val="p"/>
          </m:rPr>
          <w:rPr>
            <w:rFonts w:ascii="Cambria Math" w:hAnsi="Cambria Math"/>
            <w:lang w:val="en-US"/>
          </w:rPr>
          <m:t>≥</m:t>
        </m:r>
        <m:sSub>
          <m:sSubPr>
            <m:ctrlPr>
              <w:rPr>
                <w:rFonts w:ascii="Cambria Math" w:hAnsi="Cambria Math"/>
                <w:lang w:val="en-US"/>
              </w:rPr>
            </m:ctrlPr>
          </m:sSubPr>
          <m:e>
            <m:r>
              <w:rPr>
                <w:rFonts w:ascii="Cambria Math" w:hAnsi="Cambria Math"/>
                <w:lang w:val="en-US"/>
              </w:rPr>
              <m:t>r</m:t>
            </m:r>
          </m:e>
          <m:sub>
            <m:r>
              <w:rPr>
                <w:rFonts w:ascii="Cambria Math" w:hAnsi="Cambria Math"/>
                <w:lang w:val="en-US"/>
              </w:rPr>
              <m:t>l</m:t>
            </m:r>
          </m:sub>
        </m:sSub>
        <m:r>
          <m:rPr>
            <m:sty m:val="p"/>
          </m:rPr>
          <w:rPr>
            <w:rFonts w:ascii="Cambria Math" w:hAnsi="Cambria Math"/>
            <w:lang w:val="en-US"/>
          </w:rPr>
          <m:t>≥</m:t>
        </m:r>
        <m:sSub>
          <m:sSubPr>
            <m:ctrlPr>
              <w:rPr>
                <w:rFonts w:ascii="Cambria Math" w:hAnsi="Cambria Math"/>
                <w:lang w:val="en-US"/>
              </w:rPr>
            </m:ctrlPr>
          </m:sSubPr>
          <m:e>
            <m:r>
              <w:rPr>
                <w:rFonts w:ascii="Cambria Math" w:hAnsi="Cambria Math"/>
                <w:lang w:val="en-US"/>
              </w:rPr>
              <m:t>r</m:t>
            </m:r>
          </m:e>
          <m:sub>
            <m:r>
              <w:rPr>
                <w:rFonts w:ascii="Cambria Math" w:hAnsi="Cambria Math"/>
                <w:lang w:val="en-US"/>
              </w:rPr>
              <m:t>b</m:t>
            </m:r>
          </m:sub>
        </m:sSub>
        <m:r>
          <m:rPr>
            <m:sty m:val="p"/>
          </m:rPr>
          <w:rPr>
            <w:rFonts w:ascii="Cambria Math" w:hAnsi="Cambria Math"/>
            <w:lang w:val="en-US"/>
          </w:rPr>
          <m:t>≥</m:t>
        </m:r>
        <m:sSub>
          <m:sSubPr>
            <m:ctrlPr>
              <w:rPr>
                <w:rFonts w:ascii="Cambria Math" w:hAnsi="Cambria Math"/>
                <w:lang w:val="en-US"/>
              </w:rPr>
            </m:ctrlPr>
          </m:sSubPr>
          <m:e>
            <m:r>
              <w:rPr>
                <w:rFonts w:ascii="Cambria Math" w:hAnsi="Cambria Math"/>
                <w:lang w:val="en-US"/>
              </w:rPr>
              <m:t>r</m:t>
            </m:r>
          </m:e>
          <m:sub>
            <m:r>
              <w:rPr>
                <w:rFonts w:ascii="Cambria Math" w:hAnsi="Cambria Math"/>
                <w:lang w:val="en-US"/>
              </w:rPr>
              <m:t>m</m:t>
            </m:r>
          </m:sub>
        </m:sSub>
      </m:oMath>
      <w:r w:rsidRPr="00102440">
        <w:rPr>
          <w:lang w:val="en-US"/>
        </w:rPr>
        <w:t xml:space="preserve"> in the baseline scenario.</w:t>
      </w:r>
    </w:p>
    <w:p w14:paraId="52CFA14E" w14:textId="6292CCC7" w:rsidR="000526B0" w:rsidRPr="00102440" w:rsidRDefault="000526B0" w:rsidP="000526B0">
      <w:pPr>
        <w:pStyle w:val="Title2JUST2CE"/>
        <w:rPr>
          <w:lang w:val="en-GB"/>
          <w:rPrChange w:id="2231" w:author="Oriol Valles Codina" w:date="2023-08-31T14:08:00Z">
            <w:rPr/>
          </w:rPrChange>
        </w:rPr>
      </w:pPr>
      <w:bookmarkStart w:id="2232" w:name="population-and-the-labour-market"/>
      <w:bookmarkStart w:id="2233" w:name="_Toc144421999"/>
      <w:r w:rsidRPr="00102440">
        <w:rPr>
          <w:lang w:val="en-GB"/>
          <w:rPrChange w:id="2234" w:author="Oriol Valles Codina" w:date="2023-08-31T14:08:00Z">
            <w:rPr/>
          </w:rPrChange>
        </w:rPr>
        <w:t xml:space="preserve">[A.6] Population and the </w:t>
      </w:r>
      <w:del w:id="2235" w:author="Oriol Valles Codina" w:date="2023-08-31T14:18:00Z">
        <w:r w:rsidRPr="00102440" w:rsidDel="009F61ED">
          <w:rPr>
            <w:lang w:val="en-GB"/>
            <w:rPrChange w:id="2236" w:author="Oriol Valles Codina" w:date="2023-08-31T14:08:00Z">
              <w:rPr/>
            </w:rPrChange>
          </w:rPr>
          <w:delText xml:space="preserve">labour </w:delText>
        </w:r>
      </w:del>
      <w:ins w:id="2237" w:author="Oriol Valles Codina" w:date="2023-08-31T14:18:00Z">
        <w:r w:rsidR="009F61ED">
          <w:rPr>
            <w:lang w:val="en-GB"/>
          </w:rPr>
          <w:t>L</w:t>
        </w:r>
        <w:r w:rsidR="009F61ED" w:rsidRPr="00102440">
          <w:rPr>
            <w:lang w:val="en-GB"/>
            <w:rPrChange w:id="2238" w:author="Oriol Valles Codina" w:date="2023-08-31T14:08:00Z">
              <w:rPr/>
            </w:rPrChange>
          </w:rPr>
          <w:t xml:space="preserve">abour </w:t>
        </w:r>
      </w:ins>
      <w:del w:id="2239" w:author="Oriol Valles Codina" w:date="2023-08-31T14:18:00Z">
        <w:r w:rsidRPr="00102440" w:rsidDel="009F61ED">
          <w:rPr>
            <w:lang w:val="en-GB"/>
            <w:rPrChange w:id="2240" w:author="Oriol Valles Codina" w:date="2023-08-31T14:08:00Z">
              <w:rPr/>
            </w:rPrChange>
          </w:rPr>
          <w:delText>market</w:delText>
        </w:r>
      </w:del>
      <w:ins w:id="2241" w:author="Oriol Valles Codina" w:date="2023-08-31T14:18:00Z">
        <w:r w:rsidR="009F61ED">
          <w:rPr>
            <w:lang w:val="en-GB"/>
          </w:rPr>
          <w:t>M</w:t>
        </w:r>
        <w:r w:rsidR="009F61ED" w:rsidRPr="00102440">
          <w:rPr>
            <w:lang w:val="en-GB"/>
            <w:rPrChange w:id="2242" w:author="Oriol Valles Codina" w:date="2023-08-31T14:08:00Z">
              <w:rPr/>
            </w:rPrChange>
          </w:rPr>
          <w:t>arket</w:t>
        </w:r>
      </w:ins>
      <w:bookmarkEnd w:id="2233"/>
    </w:p>
    <w:p w14:paraId="026C08AD" w14:textId="77777777" w:rsidR="000526B0" w:rsidRPr="00102440" w:rsidRDefault="000526B0" w:rsidP="000526B0">
      <w:pPr>
        <w:pStyle w:val="BodyJUST2CE"/>
      </w:pPr>
      <w:r w:rsidRPr="00102440">
        <w:t>The employment level is determined by firms’ demand for labour in each production process. More precisely, the number of workers hired in each industry is:</w:t>
      </w:r>
    </w:p>
    <w:p w14:paraId="05959870" w14:textId="33D7B625" w:rsidR="000526B0" w:rsidRPr="00102440" w:rsidRDefault="00377183" w:rsidP="000526B0">
      <w:pPr>
        <w:pStyle w:val="BodyJUST2CE"/>
      </w:pPr>
      <m:oMath>
        <m:sSubSup>
          <m:sSubSupPr>
            <m:ctrlPr>
              <w:rPr>
                <w:rFonts w:ascii="Cambria Math" w:hAnsi="Cambria Math"/>
              </w:rPr>
            </m:ctrlPr>
          </m:sSubSupPr>
          <m:e>
            <m:r>
              <w:rPr>
                <w:rFonts w:ascii="Cambria Math" w:hAnsi="Cambria Math"/>
              </w:rPr>
              <m:t>N</m:t>
            </m:r>
          </m:e>
          <m:sub>
            <m:r>
              <w:rPr>
                <w:rFonts w:ascii="Cambria Math" w:hAnsi="Cambria Math"/>
              </w:rPr>
              <m:t>j</m:t>
            </m:r>
          </m:sub>
          <m:sup>
            <m:r>
              <w:rPr>
                <w:rFonts w:ascii="Cambria Math" w:hAnsi="Cambria Math"/>
              </w:rPr>
              <m:t>z</m:t>
            </m:r>
          </m:sup>
        </m:sSubSup>
        <m:r>
          <m:rPr>
            <m:sty m:val="p"/>
          </m:rPr>
          <w:rPr>
            <w:rFonts w:ascii="Cambria Math" w:hAnsi="Cambria Math"/>
          </w:rPr>
          <m:t>=</m:t>
        </m:r>
        <m:f>
          <m:fPr>
            <m:ctrlPr>
              <w:rPr>
                <w:rFonts w:ascii="Cambria Math" w:hAnsi="Cambria Math"/>
              </w:rPr>
            </m:ctrlPr>
          </m:fPr>
          <m:num>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z</m:t>
                </m:r>
              </m:sup>
            </m:sSubSup>
          </m:num>
          <m:den>
            <m:r>
              <w:rPr>
                <w:rFonts w:ascii="Cambria Math" w:hAnsi="Cambria Math"/>
              </w:rPr>
              <m:t>p</m:t>
            </m:r>
            <m:sSubSup>
              <m:sSubSupPr>
                <m:ctrlPr>
                  <w:rPr>
                    <w:rFonts w:ascii="Cambria Math" w:hAnsi="Cambria Math"/>
                  </w:rPr>
                </m:ctrlPr>
              </m:sSubSupPr>
              <m:e>
                <m:r>
                  <w:rPr>
                    <w:rFonts w:ascii="Cambria Math" w:hAnsi="Cambria Math"/>
                  </w:rPr>
                  <m:t>r</m:t>
                </m:r>
              </m:e>
              <m:sub>
                <m:r>
                  <w:rPr>
                    <w:rFonts w:ascii="Cambria Math" w:hAnsi="Cambria Math"/>
                  </w:rPr>
                  <m:t>j</m:t>
                </m:r>
              </m:sub>
              <m:sup>
                <m:r>
                  <w:rPr>
                    <w:rFonts w:ascii="Cambria Math" w:hAnsi="Cambria Math"/>
                  </w:rPr>
                  <m:t>z</m:t>
                </m:r>
              </m:sup>
            </m:sSubSup>
          </m:den>
        </m:f>
      </m:oMath>
      <w:r w:rsidR="00991E62" w:rsidRPr="00102440">
        <w:tab/>
      </w:r>
      <w:r w:rsidR="00991E62" w:rsidRPr="00102440">
        <w:tab/>
      </w:r>
      <w:r w:rsidR="00991E62" w:rsidRPr="00102440">
        <w:tab/>
      </w:r>
      <w:r w:rsidR="00991E62" w:rsidRPr="00102440">
        <w:tab/>
      </w:r>
      <w:r w:rsidR="00991E62" w:rsidRPr="00102440">
        <w:tab/>
      </w:r>
      <w:r w:rsidR="00991E62" w:rsidRPr="00102440">
        <w:tab/>
      </w:r>
      <w:r w:rsidR="00991E62" w:rsidRPr="00102440">
        <w:tab/>
      </w:r>
      <w:r w:rsidR="00991E62" w:rsidRPr="00102440">
        <w:tab/>
      </w:r>
      <w:r w:rsidR="00991E62" w:rsidRPr="00102440">
        <w:tab/>
      </w:r>
      <w:r w:rsidR="00991E62" w:rsidRPr="00102440">
        <w:tab/>
      </w:r>
      <w:r w:rsidR="00991E62" w:rsidRPr="00102440">
        <w:tab/>
      </w:r>
      <w:r w:rsidR="00991E62" w:rsidRPr="00102440">
        <w:tab/>
        <w:t>(45)</w:t>
      </w:r>
    </w:p>
    <w:p w14:paraId="5705AE05" w14:textId="32997C7C" w:rsidR="000526B0" w:rsidRPr="00102440" w:rsidRDefault="000526B0" w:rsidP="000526B0">
      <w:pPr>
        <w:pStyle w:val="BodyJUST2CE"/>
      </w:pPr>
      <m:oMath>
        <m:r>
          <m:rPr>
            <m:sty m:val="p"/>
          </m:rPr>
          <w:rPr>
            <w:rFonts w:ascii="Cambria Math" w:hAnsi="Cambria Math"/>
          </w:rPr>
          <m:t>∀</m:t>
        </m:r>
        <m:r>
          <w:rPr>
            <w:rFonts w:ascii="Cambria Math" w:hAnsi="Cambria Math"/>
          </w:rPr>
          <m:t>j</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2</m:t>
        </m:r>
        <m:r>
          <m:rPr>
            <m:sty m:val="p"/>
          </m:rPr>
          <w:rPr>
            <w:rFonts w:ascii="Cambria Math" w:hAnsi="Cambria Math"/>
          </w:rPr>
          <m:t>,...,</m:t>
        </m:r>
        <m:r>
          <w:rPr>
            <w:rFonts w:ascii="Cambria Math" w:hAnsi="Cambria Math"/>
          </w:rPr>
          <m:t>5</m:t>
        </m:r>
      </m:oMath>
      <w:r w:rsidRPr="00102440">
        <w:t xml:space="preserve">, where </w:t>
      </w:r>
      <m:oMath>
        <m:r>
          <w:rPr>
            <w:rFonts w:ascii="Cambria Math" w:hAnsi="Cambria Math"/>
          </w:rPr>
          <m:t>p</m:t>
        </m:r>
        <m:sSubSup>
          <m:sSubSupPr>
            <m:ctrlPr>
              <w:rPr>
                <w:rFonts w:ascii="Cambria Math" w:hAnsi="Cambria Math"/>
              </w:rPr>
            </m:ctrlPr>
          </m:sSubSupPr>
          <m:e>
            <m:r>
              <w:rPr>
                <w:rFonts w:ascii="Cambria Math" w:hAnsi="Cambria Math"/>
              </w:rPr>
              <m:t>r</m:t>
            </m:r>
          </m:e>
          <m:sub>
            <m:r>
              <w:rPr>
                <w:rFonts w:ascii="Cambria Math" w:hAnsi="Cambria Math"/>
              </w:rPr>
              <m:t>j</m:t>
            </m:r>
          </m:sub>
          <m:sup>
            <m:r>
              <w:rPr>
                <w:rFonts w:ascii="Cambria Math" w:hAnsi="Cambria Math"/>
              </w:rPr>
              <m:t>z</m:t>
            </m:r>
          </m:sup>
        </m:sSubSup>
      </m:oMath>
      <w:r w:rsidRPr="00102440">
        <w:t xml:space="preserve"> is the product per worker in the </w:t>
      </w:r>
      <m:oMath>
        <m:r>
          <w:rPr>
            <w:rFonts w:ascii="Cambria Math" w:hAnsi="Cambria Math"/>
          </w:rPr>
          <m:t>j</m:t>
        </m:r>
      </m:oMath>
      <w:r w:rsidRPr="00102440">
        <w:t>-th industry.</w:t>
      </w:r>
    </w:p>
    <w:p w14:paraId="0FF1E288" w14:textId="77777777" w:rsidR="000526B0" w:rsidRPr="00102440" w:rsidRDefault="000526B0" w:rsidP="000526B0">
      <w:pPr>
        <w:pStyle w:val="BodyJUST2CE"/>
      </w:pPr>
      <w:r w:rsidRPr="00102440">
        <w:t>Total employment in each area is:</w:t>
      </w:r>
    </w:p>
    <w:p w14:paraId="4D8C351A" w14:textId="76F95007" w:rsidR="000526B0" w:rsidRPr="00102440" w:rsidRDefault="00377183" w:rsidP="000526B0">
      <w:pPr>
        <w:pStyle w:val="BodyJUST2CE"/>
      </w:pPr>
      <m:oMath>
        <m:sSup>
          <m:sSupPr>
            <m:ctrlPr>
              <w:rPr>
                <w:rFonts w:ascii="Cambria Math" w:hAnsi="Cambria Math"/>
              </w:rPr>
            </m:ctrlPr>
          </m:sSupPr>
          <m:e>
            <m:r>
              <w:rPr>
                <w:rFonts w:ascii="Cambria Math" w:hAnsi="Cambria Math"/>
              </w:rPr>
              <m:t>N</m:t>
            </m:r>
          </m:e>
          <m:sup>
            <m:r>
              <w:rPr>
                <w:rFonts w:ascii="Cambria Math" w:hAnsi="Cambria Math"/>
              </w:rPr>
              <m:t>z</m:t>
            </m:r>
          </m:sup>
        </m:sSup>
        <m:r>
          <m:rPr>
            <m:sty m:val="p"/>
          </m:rPr>
          <w:rPr>
            <w:rFonts w:ascii="Cambria Math" w:hAnsi="Cambria Math"/>
          </w:rPr>
          <m:t>=</m:t>
        </m:r>
        <m:sSup>
          <m:sSupPr>
            <m:ctrlPr>
              <w:rPr>
                <w:rFonts w:ascii="Cambria Math" w:hAnsi="Cambria Math"/>
              </w:rPr>
            </m:ctrlPr>
          </m:sSupPr>
          <m:e>
            <m:r>
              <m:rPr>
                <m:nor/>
              </m:rPr>
              <m:t>x</m:t>
            </m:r>
          </m:e>
          <m:sup>
            <m:r>
              <w:rPr>
                <w:rFonts w:ascii="Cambria Math" w:hAnsi="Cambria Math"/>
              </w:rPr>
              <m:t>zT</m:t>
            </m:r>
          </m:sup>
        </m:sSup>
        <m:r>
          <m:rPr>
            <m:sty m:val="p"/>
          </m:rPr>
          <w:rPr>
            <w:rFonts w:ascii="Cambria Math" w:hAnsi="Cambria Math"/>
          </w:rPr>
          <m:t>⋅</m:t>
        </m:r>
        <m:d>
          <m:dPr>
            <m:begChr m:val="["/>
            <m:endChr m:val="]"/>
            <m:ctrlPr>
              <w:rPr>
                <w:rFonts w:ascii="Cambria Math" w:hAnsi="Cambria Math"/>
              </w:rPr>
            </m:ctrlPr>
          </m:dPr>
          <m:e>
            <m:d>
              <m:dPr>
                <m:ctrlPr>
                  <w:rPr>
                    <w:rFonts w:ascii="Cambria Math" w:hAnsi="Cambria Math"/>
                  </w:rPr>
                </m:ctrlPr>
              </m:dPr>
              <m:e>
                <m:m>
                  <m:mPr>
                    <m:plcHide m:val="1"/>
                    <m:mcs>
                      <m:mc>
                        <m:mcPr>
                          <m:count m:val="1"/>
                          <m:mcJc m:val="center"/>
                        </m:mcPr>
                      </m:mc>
                    </m:mcs>
                    <m:ctrlPr>
                      <w:rPr>
                        <w:rFonts w:ascii="Cambria Math" w:hAnsi="Cambria Math"/>
                      </w:rPr>
                    </m:ctrlPr>
                  </m:mPr>
                  <m:mr>
                    <m:e>
                      <m:r>
                        <w:rPr>
                          <w:rFonts w:ascii="Cambria Math" w:hAnsi="Cambria Math"/>
                        </w:rPr>
                        <m:t>1</m:t>
                      </m:r>
                    </m:e>
                  </m:mr>
                  <m:mr>
                    <m:e>
                      <m:r>
                        <m:rPr>
                          <m:sty m:val="p"/>
                        </m:rPr>
                        <w:rPr>
                          <w:rFonts w:ascii="Cambria Math" w:hAnsi="Cambria Math"/>
                        </w:rPr>
                        <m:t>1</m:t>
                      </m:r>
                    </m:e>
                  </m:mr>
                  <m:mr>
                    <m:e>
                      <m:r>
                        <m:rPr>
                          <m:sty m:val="p"/>
                        </m:rPr>
                        <w:rPr>
                          <w:rFonts w:ascii="Cambria Math" w:hAnsi="Cambria Math"/>
                        </w:rPr>
                        <m:t>⋮</m:t>
                      </m:r>
                    </m:e>
                  </m:mr>
                  <m:mr>
                    <m:e>
                      <m:r>
                        <w:rPr>
                          <w:rFonts w:ascii="Cambria Math" w:hAnsi="Cambria Math"/>
                        </w:rPr>
                        <m:t>1</m:t>
                      </m:r>
                    </m:e>
                  </m:mr>
                </m:m>
              </m:e>
            </m:d>
            <m:r>
              <m:rPr>
                <m:sty m:val="p"/>
              </m:rPr>
              <w:rPr>
                <w:rFonts w:ascii="Cambria Math" w:hAnsi="Cambria Math"/>
              </w:rPr>
              <m:t>⊘</m:t>
            </m:r>
            <m:sSup>
              <m:sSupPr>
                <m:ctrlPr>
                  <w:rPr>
                    <w:rFonts w:ascii="Cambria Math" w:hAnsi="Cambria Math"/>
                  </w:rPr>
                </m:ctrlPr>
              </m:sSupPr>
              <m:e>
                <m:r>
                  <m:rPr>
                    <m:nor/>
                  </m:rPr>
                  <m:t>pr</m:t>
                </m:r>
              </m:e>
              <m:sup>
                <m:r>
                  <w:rPr>
                    <w:rFonts w:ascii="Cambria Math" w:hAnsi="Cambria Math"/>
                  </w:rPr>
                  <m:t>z</m:t>
                </m:r>
              </m:sup>
            </m:sSup>
          </m:e>
        </m:d>
        <m:r>
          <m:rPr>
            <m:sty m:val="p"/>
          </m:rPr>
          <w:rPr>
            <w:rFonts w:ascii="Cambria Math" w:hAnsi="Cambria Math"/>
          </w:rPr>
          <m:t>=</m:t>
        </m:r>
        <m:sSup>
          <m:sSupPr>
            <m:ctrlPr>
              <w:rPr>
                <w:rFonts w:ascii="Cambria Math" w:hAnsi="Cambria Math"/>
              </w:rPr>
            </m:ctrlPr>
          </m:sSupPr>
          <m:e>
            <m:r>
              <m:rPr>
                <m:nor/>
              </m:rPr>
              <m:t>x</m:t>
            </m:r>
          </m:e>
          <m:sup>
            <m:r>
              <w:rPr>
                <w:rFonts w:ascii="Cambria Math" w:hAnsi="Cambria Math"/>
              </w:rPr>
              <m:t>zT</m:t>
            </m:r>
          </m:sup>
        </m:sSup>
        <m:r>
          <m:rPr>
            <m:sty m:val="p"/>
          </m:rPr>
          <w:rPr>
            <w:rFonts w:ascii="Cambria Math" w:hAnsi="Cambria Math"/>
          </w:rPr>
          <m:t>⋅</m:t>
        </m:r>
        <m:sSup>
          <m:sSupPr>
            <m:ctrlPr>
              <w:rPr>
                <w:rFonts w:ascii="Cambria Math" w:hAnsi="Cambria Math"/>
              </w:rPr>
            </m:ctrlPr>
          </m:sSupPr>
          <m:e>
            <m:r>
              <m:rPr>
                <m:nor/>
              </m:rPr>
              <m:t>l</m:t>
            </m:r>
          </m:e>
          <m:sup>
            <m:r>
              <w:rPr>
                <w:rFonts w:ascii="Cambria Math" w:hAnsi="Cambria Math"/>
              </w:rPr>
              <m:t>z</m:t>
            </m:r>
          </m:sup>
        </m:sSup>
        <m:r>
          <m:rPr>
            <m:sty m:val="p"/>
          </m:rPr>
          <w:rPr>
            <w:rFonts w:ascii="Cambria Math" w:hAnsi="Cambria Math"/>
          </w:rPr>
          <m:t>=∑</m:t>
        </m:r>
        <m:sSubSup>
          <m:sSubSupPr>
            <m:ctrlPr>
              <w:rPr>
                <w:rFonts w:ascii="Cambria Math" w:hAnsi="Cambria Math"/>
              </w:rPr>
            </m:ctrlPr>
          </m:sSubSupPr>
          <m:e>
            <m:r>
              <w:rPr>
                <w:rFonts w:ascii="Cambria Math" w:hAnsi="Cambria Math"/>
              </w:rPr>
              <m:t>N</m:t>
            </m:r>
          </m:e>
          <m:sub>
            <m:r>
              <w:rPr>
                <w:rFonts w:ascii="Cambria Math" w:hAnsi="Cambria Math"/>
              </w:rPr>
              <m:t>j</m:t>
            </m:r>
          </m:sub>
          <m:sup>
            <m:r>
              <w:rPr>
                <w:rFonts w:ascii="Cambria Math" w:hAnsi="Cambria Math"/>
              </w:rPr>
              <m:t>z</m:t>
            </m:r>
          </m:sup>
        </m:sSubSup>
      </m:oMath>
      <w:r w:rsidR="00991E62" w:rsidRPr="00102440">
        <w:tab/>
      </w:r>
      <w:r w:rsidR="00991E62" w:rsidRPr="00102440">
        <w:tab/>
      </w:r>
      <w:r w:rsidR="00991E62" w:rsidRPr="00102440">
        <w:tab/>
      </w:r>
      <w:r w:rsidR="00991E62" w:rsidRPr="00102440">
        <w:tab/>
      </w:r>
      <w:r w:rsidR="00991E62" w:rsidRPr="00102440">
        <w:tab/>
      </w:r>
      <w:r w:rsidR="00991E62" w:rsidRPr="00102440">
        <w:tab/>
      </w:r>
      <w:r w:rsidR="00991E62" w:rsidRPr="00102440">
        <w:tab/>
      </w:r>
      <w:r w:rsidR="00991E62" w:rsidRPr="00102440">
        <w:tab/>
        <w:t>(46)</w:t>
      </w:r>
    </w:p>
    <w:p w14:paraId="16DDFB0B" w14:textId="44297108" w:rsidR="000526B0" w:rsidRPr="00102440" w:rsidRDefault="000526B0" w:rsidP="000526B0">
      <w:pPr>
        <w:pStyle w:val="BodyJUST2CE"/>
      </w:pPr>
      <w:r w:rsidRPr="00102440">
        <w:t xml:space="preserve">where </w:t>
      </w:r>
      <m:oMath>
        <m:sSup>
          <m:sSupPr>
            <m:ctrlPr>
              <w:rPr>
                <w:rFonts w:ascii="Cambria Math" w:hAnsi="Cambria Math"/>
              </w:rPr>
            </m:ctrlPr>
          </m:sSupPr>
          <m:e>
            <m:r>
              <m:rPr>
                <m:nor/>
              </m:rPr>
              <m:t>pr</m:t>
            </m:r>
          </m:e>
          <m:sup>
            <m:r>
              <w:rPr>
                <w:rFonts w:ascii="Cambria Math" w:hAnsi="Cambria Math"/>
              </w:rPr>
              <m:t>z</m:t>
            </m:r>
          </m:sup>
        </m:sSup>
      </m:oMath>
      <w:r w:rsidRPr="00102440">
        <w:t xml:space="preserve"> is the vector of industry-specific labour productivities and therefore </w:t>
      </w:r>
      <m:oMath>
        <m:sSup>
          <m:sSupPr>
            <m:ctrlPr>
              <w:rPr>
                <w:rFonts w:ascii="Cambria Math" w:hAnsi="Cambria Math"/>
              </w:rPr>
            </m:ctrlPr>
          </m:sSupPr>
          <m:e>
            <m:r>
              <m:rPr>
                <m:nor/>
              </m:rPr>
              <m:t>l</m:t>
            </m:r>
          </m:e>
          <m:sup>
            <m:r>
              <w:rPr>
                <w:rFonts w:ascii="Cambria Math" w:hAnsi="Cambria Math"/>
              </w:rPr>
              <m:t>z</m:t>
            </m:r>
          </m:sup>
        </m:sSup>
      </m:oMath>
      <w:r w:rsidRPr="00102440">
        <w:t xml:space="preserve"> is the column vector of labour coefficients.</w:t>
      </w:r>
    </w:p>
    <w:p w14:paraId="5CF48B3E" w14:textId="77777777" w:rsidR="000526B0" w:rsidRPr="00102440" w:rsidRDefault="000526B0" w:rsidP="000526B0">
      <w:pPr>
        <w:pStyle w:val="BodyJUST2CE"/>
      </w:pPr>
      <w:r w:rsidRPr="00102440">
        <w:t>The wage bill paid in each industry is:</w:t>
      </w:r>
    </w:p>
    <w:p w14:paraId="2C8EB6D8" w14:textId="4F247059" w:rsidR="000526B0" w:rsidRPr="00102440" w:rsidRDefault="000526B0" w:rsidP="000526B0">
      <w:pPr>
        <w:pStyle w:val="BodyJUST2CE"/>
      </w:pPr>
      <m:oMath>
        <m:r>
          <w:rPr>
            <w:rFonts w:ascii="Cambria Math" w:hAnsi="Cambria Math"/>
          </w:rPr>
          <m:t>W</m:t>
        </m:r>
        <m:sSubSup>
          <m:sSubSupPr>
            <m:ctrlPr>
              <w:rPr>
                <w:rFonts w:ascii="Cambria Math" w:hAnsi="Cambria Math"/>
              </w:rPr>
            </m:ctrlPr>
          </m:sSubSupPr>
          <m:e>
            <m:r>
              <w:rPr>
                <w:rFonts w:ascii="Cambria Math" w:hAnsi="Cambria Math"/>
              </w:rPr>
              <m:t>B</m:t>
            </m:r>
          </m:e>
          <m:sub>
            <m:r>
              <w:rPr>
                <w:rFonts w:ascii="Cambria Math" w:hAnsi="Cambria Math"/>
              </w:rPr>
              <m:t>j</m:t>
            </m:r>
          </m:sub>
          <m:sup>
            <m:r>
              <w:rPr>
                <w:rFonts w:ascii="Cambria Math" w:hAnsi="Cambria Math"/>
              </w:rPr>
              <m:t>z</m:t>
            </m:r>
          </m:sup>
        </m:sSubSup>
        <m:r>
          <m:rPr>
            <m:sty m:val="p"/>
          </m:rPr>
          <w:rPr>
            <w:rFonts w:ascii="Cambria Math" w:hAnsi="Cambria Math"/>
          </w:rPr>
          <m:t>=</m:t>
        </m:r>
        <m:sSubSup>
          <m:sSubSupPr>
            <m:ctrlPr>
              <w:rPr>
                <w:rFonts w:ascii="Cambria Math" w:hAnsi="Cambria Math"/>
              </w:rPr>
            </m:ctrlPr>
          </m:sSubSupPr>
          <m:e>
            <m:r>
              <w:rPr>
                <w:rFonts w:ascii="Cambria Math" w:hAnsi="Cambria Math"/>
              </w:rPr>
              <m:t>n</m:t>
            </m:r>
          </m:e>
          <m:sub>
            <m:r>
              <w:rPr>
                <w:rFonts w:ascii="Cambria Math" w:hAnsi="Cambria Math"/>
              </w:rPr>
              <m:t>j</m:t>
            </m:r>
          </m:sub>
          <m:sup>
            <m:r>
              <w:rPr>
                <w:rFonts w:ascii="Cambria Math" w:hAnsi="Cambria Math"/>
              </w:rPr>
              <m:t>z</m:t>
            </m:r>
          </m:sup>
        </m:sSubSup>
        <m:r>
          <m:rPr>
            <m:sty m:val="p"/>
          </m:rPr>
          <w:rPr>
            <w:rFonts w:ascii="Cambria Math" w:hAnsi="Cambria Math"/>
          </w:rPr>
          <m:t>⋅</m:t>
        </m:r>
        <m:sSubSup>
          <m:sSubSupPr>
            <m:ctrlPr>
              <w:rPr>
                <w:rFonts w:ascii="Cambria Math" w:hAnsi="Cambria Math"/>
              </w:rPr>
            </m:ctrlPr>
          </m:sSubSupPr>
          <m:e>
            <m:r>
              <w:rPr>
                <w:rFonts w:ascii="Cambria Math" w:hAnsi="Cambria Math"/>
              </w:rPr>
              <m:t>w</m:t>
            </m:r>
          </m:e>
          <m:sub>
            <m:r>
              <w:rPr>
                <w:rFonts w:ascii="Cambria Math" w:hAnsi="Cambria Math"/>
              </w:rPr>
              <m:t>j</m:t>
            </m:r>
          </m:sub>
          <m:sup>
            <m:r>
              <w:rPr>
                <w:rFonts w:ascii="Cambria Math" w:hAnsi="Cambria Math"/>
              </w:rPr>
              <m:t>z</m:t>
            </m:r>
          </m:sup>
        </m:sSubSup>
      </m:oMath>
      <w:r w:rsidR="00991E62" w:rsidRPr="00102440">
        <w:tab/>
      </w:r>
      <w:r w:rsidR="00991E62" w:rsidRPr="00102440">
        <w:tab/>
      </w:r>
      <w:r w:rsidR="00991E62" w:rsidRPr="00102440">
        <w:tab/>
      </w:r>
      <w:r w:rsidR="00991E62" w:rsidRPr="00102440">
        <w:tab/>
      </w:r>
      <w:r w:rsidR="00991E62" w:rsidRPr="00102440">
        <w:tab/>
      </w:r>
      <w:r w:rsidR="00991E62" w:rsidRPr="00102440">
        <w:tab/>
      </w:r>
      <w:r w:rsidR="00991E62" w:rsidRPr="00102440">
        <w:tab/>
      </w:r>
      <w:r w:rsidR="00991E62" w:rsidRPr="00102440">
        <w:tab/>
      </w:r>
      <w:r w:rsidR="00991E62" w:rsidRPr="00102440">
        <w:tab/>
      </w:r>
      <w:r w:rsidR="00991E62" w:rsidRPr="00102440">
        <w:tab/>
      </w:r>
      <w:r w:rsidR="00991E62" w:rsidRPr="00102440">
        <w:tab/>
        <w:t>(47)</w:t>
      </w:r>
    </w:p>
    <w:p w14:paraId="7A0956D4" w14:textId="45E04B7F" w:rsidR="000526B0" w:rsidRPr="00102440" w:rsidRDefault="000526B0" w:rsidP="000526B0">
      <w:pPr>
        <w:pStyle w:val="BodyJUST2CE"/>
      </w:pPr>
      <m:oMath>
        <m:r>
          <m:rPr>
            <m:sty m:val="p"/>
          </m:rPr>
          <w:rPr>
            <w:rFonts w:ascii="Cambria Math" w:hAnsi="Cambria Math"/>
          </w:rPr>
          <m:t>∀</m:t>
        </m:r>
        <m:r>
          <w:rPr>
            <w:rFonts w:ascii="Cambria Math" w:hAnsi="Cambria Math"/>
          </w:rPr>
          <m:t>j</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2</m:t>
        </m:r>
        <m:r>
          <m:rPr>
            <m:sty m:val="p"/>
          </m:rPr>
          <w:rPr>
            <w:rFonts w:ascii="Cambria Math" w:hAnsi="Cambria Math"/>
          </w:rPr>
          <m:t>,...,</m:t>
        </m:r>
        <m:r>
          <w:rPr>
            <w:rFonts w:ascii="Cambria Math" w:hAnsi="Cambria Math"/>
          </w:rPr>
          <m:t>5</m:t>
        </m:r>
      </m:oMath>
      <w:r w:rsidRPr="00102440">
        <w:t xml:space="preserve">, where </w:t>
      </w:r>
      <m:oMath>
        <m:sSubSup>
          <m:sSubSupPr>
            <m:ctrlPr>
              <w:rPr>
                <w:rFonts w:ascii="Cambria Math" w:hAnsi="Cambria Math"/>
              </w:rPr>
            </m:ctrlPr>
          </m:sSubSupPr>
          <m:e>
            <m:r>
              <w:rPr>
                <w:rFonts w:ascii="Cambria Math" w:hAnsi="Cambria Math"/>
              </w:rPr>
              <m:t>w</m:t>
            </m:r>
          </m:e>
          <m:sub>
            <m:r>
              <w:rPr>
                <w:rFonts w:ascii="Cambria Math" w:hAnsi="Cambria Math"/>
              </w:rPr>
              <m:t>j</m:t>
            </m:r>
          </m:sub>
          <m:sup>
            <m:r>
              <w:rPr>
                <w:rFonts w:ascii="Cambria Math" w:hAnsi="Cambria Math"/>
              </w:rPr>
              <m:t>z</m:t>
            </m:r>
          </m:sup>
        </m:sSubSup>
      </m:oMath>
      <w:r w:rsidRPr="00102440">
        <w:t xml:space="preserve"> is the average money wage rate paid to employees of industry </w:t>
      </w:r>
      <m:oMath>
        <m:r>
          <w:rPr>
            <w:rFonts w:ascii="Cambria Math" w:hAnsi="Cambria Math"/>
          </w:rPr>
          <m:t>j</m:t>
        </m:r>
      </m:oMath>
      <w:r w:rsidRPr="00102440">
        <w:t>.</w:t>
      </w:r>
    </w:p>
    <w:p w14:paraId="53550577" w14:textId="77777777" w:rsidR="000526B0" w:rsidRPr="00102440" w:rsidRDefault="000526B0" w:rsidP="000526B0">
      <w:pPr>
        <w:pStyle w:val="BodyJUST2CE"/>
      </w:pPr>
      <w:r w:rsidRPr="00102440">
        <w:t>The total wage bill is:</w:t>
      </w:r>
    </w:p>
    <w:p w14:paraId="7FBF8935" w14:textId="02FDDB95" w:rsidR="000526B0" w:rsidRPr="00102440" w:rsidRDefault="000526B0" w:rsidP="000526B0">
      <w:pPr>
        <w:pStyle w:val="BodyJUST2CE"/>
        <w:rPr>
          <w:lang w:val="pl-PL"/>
          <w:rPrChange w:id="2243" w:author="Oriol Valles Codina" w:date="2023-08-31T14:08:00Z">
            <w:rPr/>
          </w:rPrChange>
        </w:rPr>
      </w:pPr>
      <m:oMath>
        <m:r>
          <w:rPr>
            <w:rFonts w:ascii="Cambria Math" w:hAnsi="Cambria Math"/>
          </w:rPr>
          <m:t>W</m:t>
        </m:r>
        <m:sSup>
          <m:sSupPr>
            <m:ctrlPr>
              <w:rPr>
                <w:rFonts w:ascii="Cambria Math" w:hAnsi="Cambria Math"/>
              </w:rPr>
            </m:ctrlPr>
          </m:sSupPr>
          <m:e>
            <m:r>
              <w:rPr>
                <w:rFonts w:ascii="Cambria Math" w:hAnsi="Cambria Math"/>
              </w:rPr>
              <m:t>B</m:t>
            </m:r>
          </m:e>
          <m:sup>
            <m:r>
              <w:rPr>
                <w:rFonts w:ascii="Cambria Math" w:hAnsi="Cambria Math"/>
              </w:rPr>
              <m:t>z</m:t>
            </m:r>
          </m:sup>
        </m:sSup>
        <m:r>
          <m:rPr>
            <m:sty m:val="p"/>
          </m:rPr>
          <w:rPr>
            <w:rFonts w:ascii="Cambria Math" w:hAnsi="Cambria Math"/>
            <w:lang w:val="pl-PL"/>
            <w:rPrChange w:id="2244" w:author="Oriol Valles Codina" w:date="2023-08-31T14:08:00Z">
              <w:rPr>
                <w:rFonts w:ascii="Cambria Math" w:hAnsi="Cambria Math"/>
              </w:rPr>
            </w:rPrChange>
          </w:rPr>
          <m:t>=</m:t>
        </m:r>
        <m:sSup>
          <m:sSupPr>
            <m:ctrlPr>
              <w:rPr>
                <w:rFonts w:ascii="Cambria Math" w:hAnsi="Cambria Math"/>
              </w:rPr>
            </m:ctrlPr>
          </m:sSupPr>
          <m:e>
            <m:r>
              <m:rPr>
                <m:nor/>
              </m:rPr>
              <w:rPr>
                <w:lang w:val="pl-PL"/>
                <w:rPrChange w:id="2245" w:author="Oriol Valles Codina" w:date="2023-08-31T14:08:00Z">
                  <w:rPr/>
                </w:rPrChange>
              </w:rPr>
              <m:t>N</m:t>
            </m:r>
          </m:e>
          <m:sup>
            <m:r>
              <w:rPr>
                <w:rFonts w:ascii="Cambria Math" w:hAnsi="Cambria Math"/>
              </w:rPr>
              <m:t>zT</m:t>
            </m:r>
          </m:sup>
        </m:sSup>
        <m:r>
          <m:rPr>
            <m:sty m:val="p"/>
          </m:rPr>
          <w:rPr>
            <w:rFonts w:ascii="Cambria Math" w:hAnsi="Cambria Math"/>
            <w:lang w:val="pl-PL"/>
            <w:rPrChange w:id="2246" w:author="Oriol Valles Codina" w:date="2023-08-31T14:08:00Z">
              <w:rPr>
                <w:rFonts w:ascii="Cambria Math" w:hAnsi="Cambria Math"/>
              </w:rPr>
            </w:rPrChange>
          </w:rPr>
          <m:t>⋅</m:t>
        </m:r>
        <m:sSup>
          <m:sSupPr>
            <m:ctrlPr>
              <w:rPr>
                <w:rFonts w:ascii="Cambria Math" w:hAnsi="Cambria Math"/>
              </w:rPr>
            </m:ctrlPr>
          </m:sSupPr>
          <m:e>
            <m:r>
              <m:rPr>
                <m:nor/>
              </m:rPr>
              <w:rPr>
                <w:lang w:val="pl-PL"/>
                <w:rPrChange w:id="2247" w:author="Oriol Valles Codina" w:date="2023-08-31T14:08:00Z">
                  <w:rPr/>
                </w:rPrChange>
              </w:rPr>
              <m:t>w</m:t>
            </m:r>
          </m:e>
          <m:sup>
            <m:r>
              <w:rPr>
                <w:rFonts w:ascii="Cambria Math" w:hAnsi="Cambria Math"/>
              </w:rPr>
              <m:t>z</m:t>
            </m:r>
          </m:sup>
        </m:sSup>
        <m:r>
          <m:rPr>
            <m:sty m:val="p"/>
          </m:rPr>
          <w:rPr>
            <w:rFonts w:ascii="Cambria Math" w:hAnsi="Cambria Math"/>
            <w:lang w:val="pl-PL"/>
            <w:rPrChange w:id="2248" w:author="Oriol Valles Codina" w:date="2023-08-31T14:08:00Z">
              <w:rPr>
                <w:rFonts w:ascii="Cambria Math" w:hAnsi="Cambria Math"/>
              </w:rPr>
            </w:rPrChange>
          </w:rPr>
          <m:t>=∑</m:t>
        </m:r>
        <m:r>
          <w:rPr>
            <w:rFonts w:ascii="Cambria Math" w:hAnsi="Cambria Math"/>
          </w:rPr>
          <m:t>W</m:t>
        </m:r>
        <m:sSubSup>
          <m:sSubSupPr>
            <m:ctrlPr>
              <w:rPr>
                <w:rFonts w:ascii="Cambria Math" w:hAnsi="Cambria Math"/>
              </w:rPr>
            </m:ctrlPr>
          </m:sSubSupPr>
          <m:e>
            <m:r>
              <w:rPr>
                <w:rFonts w:ascii="Cambria Math" w:hAnsi="Cambria Math"/>
              </w:rPr>
              <m:t>B</m:t>
            </m:r>
          </m:e>
          <m:sub>
            <m:r>
              <w:rPr>
                <w:rFonts w:ascii="Cambria Math" w:hAnsi="Cambria Math"/>
              </w:rPr>
              <m:t>j</m:t>
            </m:r>
          </m:sub>
          <m:sup>
            <m:r>
              <w:rPr>
                <w:rFonts w:ascii="Cambria Math" w:hAnsi="Cambria Math"/>
              </w:rPr>
              <m:t>z</m:t>
            </m:r>
          </m:sup>
        </m:sSubSup>
      </m:oMath>
      <w:r w:rsidR="00991E62" w:rsidRPr="00102440">
        <w:rPr>
          <w:lang w:val="pl-PL"/>
          <w:rPrChange w:id="2249" w:author="Oriol Valles Codina" w:date="2023-08-31T14:08:00Z">
            <w:rPr/>
          </w:rPrChange>
        </w:rPr>
        <w:tab/>
      </w:r>
      <w:r w:rsidR="00991E62" w:rsidRPr="00102440">
        <w:rPr>
          <w:lang w:val="pl-PL"/>
          <w:rPrChange w:id="2250" w:author="Oriol Valles Codina" w:date="2023-08-31T14:08:00Z">
            <w:rPr/>
          </w:rPrChange>
        </w:rPr>
        <w:tab/>
      </w:r>
      <w:r w:rsidR="00991E62" w:rsidRPr="00102440">
        <w:rPr>
          <w:lang w:val="pl-PL"/>
          <w:rPrChange w:id="2251" w:author="Oriol Valles Codina" w:date="2023-08-31T14:08:00Z">
            <w:rPr/>
          </w:rPrChange>
        </w:rPr>
        <w:tab/>
      </w:r>
      <w:r w:rsidR="00991E62" w:rsidRPr="00102440">
        <w:rPr>
          <w:lang w:val="pl-PL"/>
          <w:rPrChange w:id="2252" w:author="Oriol Valles Codina" w:date="2023-08-31T14:08:00Z">
            <w:rPr/>
          </w:rPrChange>
        </w:rPr>
        <w:tab/>
      </w:r>
      <w:r w:rsidR="00991E62" w:rsidRPr="00102440">
        <w:rPr>
          <w:lang w:val="pl-PL"/>
          <w:rPrChange w:id="2253" w:author="Oriol Valles Codina" w:date="2023-08-31T14:08:00Z">
            <w:rPr/>
          </w:rPrChange>
        </w:rPr>
        <w:tab/>
      </w:r>
      <w:r w:rsidR="00991E62" w:rsidRPr="00102440">
        <w:rPr>
          <w:lang w:val="pl-PL"/>
          <w:rPrChange w:id="2254" w:author="Oriol Valles Codina" w:date="2023-08-31T14:08:00Z">
            <w:rPr/>
          </w:rPrChange>
        </w:rPr>
        <w:tab/>
      </w:r>
      <w:r w:rsidR="00991E62" w:rsidRPr="00102440">
        <w:rPr>
          <w:lang w:val="pl-PL"/>
          <w:rPrChange w:id="2255" w:author="Oriol Valles Codina" w:date="2023-08-31T14:08:00Z">
            <w:rPr/>
          </w:rPrChange>
        </w:rPr>
        <w:tab/>
      </w:r>
      <w:r w:rsidR="00991E62" w:rsidRPr="00102440">
        <w:rPr>
          <w:lang w:val="pl-PL"/>
          <w:rPrChange w:id="2256" w:author="Oriol Valles Codina" w:date="2023-08-31T14:08:00Z">
            <w:rPr/>
          </w:rPrChange>
        </w:rPr>
        <w:tab/>
      </w:r>
      <w:r w:rsidR="00991E62" w:rsidRPr="00102440">
        <w:rPr>
          <w:lang w:val="pl-PL"/>
          <w:rPrChange w:id="2257" w:author="Oriol Valles Codina" w:date="2023-08-31T14:08:00Z">
            <w:rPr/>
          </w:rPrChange>
        </w:rPr>
        <w:tab/>
      </w:r>
      <w:r w:rsidR="00991E62" w:rsidRPr="00102440">
        <w:rPr>
          <w:lang w:val="pl-PL"/>
          <w:rPrChange w:id="2258" w:author="Oriol Valles Codina" w:date="2023-08-31T14:08:00Z">
            <w:rPr/>
          </w:rPrChange>
        </w:rPr>
        <w:tab/>
        <w:t>(48)</w:t>
      </w:r>
    </w:p>
    <w:p w14:paraId="71FFB46E" w14:textId="45ED5934" w:rsidR="000526B0" w:rsidRPr="00102440" w:rsidRDefault="000526B0" w:rsidP="000526B0">
      <w:pPr>
        <w:pStyle w:val="BodyJUST2CE"/>
      </w:pPr>
      <w:r w:rsidRPr="00102440">
        <w:t xml:space="preserve">where </w:t>
      </w:r>
      <m:oMath>
        <m:sSup>
          <m:sSupPr>
            <m:ctrlPr>
              <w:rPr>
                <w:rFonts w:ascii="Cambria Math" w:hAnsi="Cambria Math"/>
              </w:rPr>
            </m:ctrlPr>
          </m:sSupPr>
          <m:e>
            <m:r>
              <m:rPr>
                <m:nor/>
              </m:rPr>
              <m:t>N</m:t>
            </m:r>
          </m:e>
          <m:sup>
            <m:r>
              <w:rPr>
                <w:rFonts w:ascii="Cambria Math" w:hAnsi="Cambria Math"/>
              </w:rPr>
              <m:t>z</m:t>
            </m:r>
          </m:sup>
        </m:sSup>
      </m:oMath>
      <w:r w:rsidRPr="00102440">
        <w:t xml:space="preserve"> and </w:t>
      </w:r>
      <m:oMath>
        <m:sSup>
          <m:sSupPr>
            <m:ctrlPr>
              <w:rPr>
                <w:rFonts w:ascii="Cambria Math" w:hAnsi="Cambria Math"/>
              </w:rPr>
            </m:ctrlPr>
          </m:sSupPr>
          <m:e>
            <m:r>
              <m:rPr>
                <m:nor/>
              </m:rPr>
              <m:t>w</m:t>
            </m:r>
          </m:e>
          <m:sup>
            <m:r>
              <w:rPr>
                <w:rFonts w:ascii="Cambria Math" w:hAnsi="Cambria Math"/>
              </w:rPr>
              <m:t>z</m:t>
            </m:r>
          </m:sup>
        </m:sSup>
      </m:oMath>
      <w:r w:rsidRPr="00102440">
        <w:t xml:space="preserve"> are the vectors of industry-specific employees and wage rates, respectively. The equation above defines the overall cost of labour faced by private firms in each area.</w:t>
      </w:r>
    </w:p>
    <w:p w14:paraId="79B9DBAA" w14:textId="77777777" w:rsidR="000526B0" w:rsidRPr="00102440" w:rsidRDefault="000526B0" w:rsidP="000526B0">
      <w:pPr>
        <w:pStyle w:val="BodyJUST2CE"/>
      </w:pPr>
      <w:r w:rsidRPr="00102440">
        <w:t>The available labour force in each area’s industries depends on an exogenous growth rate and the net inflow of immigrants from the other area:</w:t>
      </w:r>
    </w:p>
    <w:p w14:paraId="6A2D04C3" w14:textId="310428BA" w:rsidR="000526B0" w:rsidRPr="00102440" w:rsidRDefault="00377183" w:rsidP="000526B0">
      <w:pPr>
        <w:pStyle w:val="BodyJUST2CE"/>
        <w:rPr>
          <w:lang w:val="de-DE"/>
          <w:rPrChange w:id="2259" w:author="Oriol Valles Codina" w:date="2023-08-31T14:08:00Z">
            <w:rPr/>
          </w:rPrChange>
        </w:rPr>
      </w:pPr>
      <m:oMath>
        <m:sSup>
          <m:sSupPr>
            <m:ctrlPr>
              <w:rPr>
                <w:rFonts w:ascii="Cambria Math" w:hAnsi="Cambria Math"/>
              </w:rPr>
            </m:ctrlPr>
          </m:sSupPr>
          <m:e>
            <m:r>
              <m:rPr>
                <m:nor/>
              </m:rPr>
              <w:rPr>
                <w:lang w:val="de-DE"/>
                <w:rPrChange w:id="2260" w:author="Oriol Valles Codina" w:date="2023-08-31T14:08:00Z">
                  <w:rPr/>
                </w:rPrChange>
              </w:rPr>
              <m:t>POP</m:t>
            </m:r>
          </m:e>
          <m:sup>
            <m:r>
              <w:rPr>
                <w:rFonts w:ascii="Cambria Math" w:hAnsi="Cambria Math"/>
              </w:rPr>
              <m:t>z</m:t>
            </m:r>
          </m:sup>
        </m:sSup>
        <m:r>
          <m:rPr>
            <m:sty m:val="p"/>
          </m:rPr>
          <w:rPr>
            <w:rFonts w:ascii="Cambria Math" w:hAnsi="Cambria Math"/>
            <w:lang w:val="de-DE"/>
            <w:rPrChange w:id="2261" w:author="Oriol Valles Codina" w:date="2023-08-31T14:08:00Z">
              <w:rPr>
                <w:rFonts w:ascii="Cambria Math" w:hAnsi="Cambria Math"/>
              </w:rPr>
            </w:rPrChange>
          </w:rPr>
          <m:t>=</m:t>
        </m:r>
        <m:sSubSup>
          <m:sSubSupPr>
            <m:ctrlPr>
              <w:rPr>
                <w:rFonts w:ascii="Cambria Math" w:hAnsi="Cambria Math"/>
              </w:rPr>
            </m:ctrlPr>
          </m:sSubSupPr>
          <m:e>
            <m:r>
              <m:rPr>
                <m:nor/>
              </m:rPr>
              <w:rPr>
                <w:lang w:val="de-DE"/>
                <w:rPrChange w:id="2262" w:author="Oriol Valles Codina" w:date="2023-08-31T14:08:00Z">
                  <w:rPr/>
                </w:rPrChange>
              </w:rPr>
              <m:t>POP</m:t>
            </m:r>
          </m:e>
          <m:sub>
            <m:r>
              <m:rPr>
                <m:sty m:val="p"/>
              </m:rPr>
              <w:rPr>
                <w:rFonts w:ascii="Cambria Math" w:hAnsi="Cambria Math"/>
                <w:lang w:val="de-DE"/>
                <w:rPrChange w:id="2263" w:author="Oriol Valles Codina" w:date="2023-08-31T14:08:00Z">
                  <w:rPr>
                    <w:rFonts w:ascii="Cambria Math" w:hAnsi="Cambria Math"/>
                  </w:rPr>
                </w:rPrChange>
              </w:rPr>
              <m:t>-</m:t>
            </m:r>
            <m:r>
              <w:rPr>
                <w:rFonts w:ascii="Cambria Math" w:hAnsi="Cambria Math"/>
                <w:lang w:val="de-DE"/>
                <w:rPrChange w:id="2264" w:author="Oriol Valles Codina" w:date="2023-08-31T14:08:00Z">
                  <w:rPr>
                    <w:rFonts w:ascii="Cambria Math" w:hAnsi="Cambria Math"/>
                  </w:rPr>
                </w:rPrChange>
              </w:rPr>
              <m:t>1</m:t>
            </m:r>
          </m:sub>
          <m:sup>
            <m:r>
              <w:rPr>
                <w:rFonts w:ascii="Cambria Math" w:hAnsi="Cambria Math"/>
              </w:rPr>
              <m:t>z</m:t>
            </m:r>
          </m:sup>
        </m:sSubSup>
        <m:r>
          <m:rPr>
            <m:sty m:val="p"/>
          </m:rPr>
          <w:rPr>
            <w:rFonts w:ascii="Cambria Math" w:hAnsi="Cambria Math"/>
            <w:lang w:val="de-DE"/>
            <w:rPrChange w:id="2265" w:author="Oriol Valles Codina" w:date="2023-08-31T14:08:00Z">
              <w:rPr>
                <w:rFonts w:ascii="Cambria Math" w:hAnsi="Cambria Math"/>
              </w:rPr>
            </w:rPrChange>
          </w:rPr>
          <m:t>⊙</m:t>
        </m:r>
        <m:d>
          <m:dPr>
            <m:ctrlPr>
              <w:rPr>
                <w:rFonts w:ascii="Cambria Math" w:hAnsi="Cambria Math"/>
              </w:rPr>
            </m:ctrlPr>
          </m:dPr>
          <m:e>
            <m:r>
              <w:rPr>
                <w:rFonts w:ascii="Cambria Math" w:hAnsi="Cambria Math"/>
              </w:rPr>
              <m:t>I</m:t>
            </m:r>
            <m:r>
              <m:rPr>
                <m:sty m:val="p"/>
              </m:rPr>
              <w:rPr>
                <w:rFonts w:ascii="Cambria Math" w:hAnsi="Cambria Math"/>
                <w:lang w:val="de-DE"/>
                <w:rPrChange w:id="2266" w:author="Oriol Valles Codina" w:date="2023-08-31T14:08:00Z">
                  <w:rPr>
                    <w:rFonts w:ascii="Cambria Math" w:hAnsi="Cambria Math"/>
                  </w:rPr>
                </w:rPrChange>
              </w:rPr>
              <m:t>+</m:t>
            </m:r>
            <m:sSubSup>
              <m:sSubSupPr>
                <m:ctrlPr>
                  <w:rPr>
                    <w:rFonts w:ascii="Cambria Math" w:hAnsi="Cambria Math"/>
                  </w:rPr>
                </m:ctrlPr>
              </m:sSubSupPr>
              <m:e>
                <m:r>
                  <m:rPr>
                    <m:nor/>
                  </m:rPr>
                  <w:rPr>
                    <w:lang w:val="de-DE"/>
                    <w:rPrChange w:id="2267" w:author="Oriol Valles Codina" w:date="2023-08-31T14:08:00Z">
                      <w:rPr/>
                    </w:rPrChange>
                  </w:rPr>
                  <m:t>g</m:t>
                </m:r>
              </m:e>
              <m:sub>
                <m:r>
                  <w:rPr>
                    <w:rFonts w:ascii="Cambria Math" w:hAnsi="Cambria Math"/>
                  </w:rPr>
                  <m:t>pop</m:t>
                </m:r>
              </m:sub>
              <m:sup>
                <m:r>
                  <w:rPr>
                    <w:rFonts w:ascii="Cambria Math" w:hAnsi="Cambria Math"/>
                  </w:rPr>
                  <m:t>z</m:t>
                </m:r>
              </m:sup>
            </m:sSubSup>
          </m:e>
        </m:d>
        <m:r>
          <m:rPr>
            <m:sty m:val="p"/>
          </m:rPr>
          <w:rPr>
            <w:rFonts w:ascii="Cambria Math" w:hAnsi="Cambria Math"/>
            <w:lang w:val="de-DE"/>
            <w:rPrChange w:id="2268" w:author="Oriol Valles Codina" w:date="2023-08-31T14:08:00Z">
              <w:rPr>
                <w:rFonts w:ascii="Cambria Math" w:hAnsi="Cambria Math"/>
              </w:rPr>
            </w:rPrChange>
          </w:rPr>
          <m:t>+</m:t>
        </m:r>
        <m:sSup>
          <m:sSupPr>
            <m:ctrlPr>
              <w:rPr>
                <w:rFonts w:ascii="Cambria Math" w:hAnsi="Cambria Math"/>
              </w:rPr>
            </m:ctrlPr>
          </m:sSupPr>
          <m:e>
            <m:r>
              <m:rPr>
                <m:nor/>
              </m:rPr>
              <w:rPr>
                <w:lang w:val="de-DE"/>
                <w:rPrChange w:id="2269" w:author="Oriol Valles Codina" w:date="2023-08-31T14:08:00Z">
                  <w:rPr/>
                </w:rPrChange>
              </w:rPr>
              <m:t>IMM</m:t>
            </m:r>
          </m:e>
          <m:sup>
            <m:r>
              <w:rPr>
                <w:rFonts w:ascii="Cambria Math" w:hAnsi="Cambria Math"/>
              </w:rPr>
              <m:t>z</m:t>
            </m:r>
          </m:sup>
        </m:sSup>
        <m:r>
          <m:rPr>
            <m:sty m:val="p"/>
          </m:rPr>
          <w:rPr>
            <w:rFonts w:ascii="Cambria Math" w:hAnsi="Cambria Math"/>
            <w:lang w:val="de-DE"/>
            <w:rPrChange w:id="2270" w:author="Oriol Valles Codina" w:date="2023-08-31T14:08:00Z">
              <w:rPr>
                <w:rFonts w:ascii="Cambria Math" w:hAnsi="Cambria Math"/>
              </w:rPr>
            </w:rPrChange>
          </w:rPr>
          <m:t>-</m:t>
        </m:r>
        <m:sSup>
          <m:sSupPr>
            <m:ctrlPr>
              <w:rPr>
                <w:rFonts w:ascii="Cambria Math" w:hAnsi="Cambria Math"/>
              </w:rPr>
            </m:ctrlPr>
          </m:sSupPr>
          <m:e>
            <m:r>
              <m:rPr>
                <m:nor/>
              </m:rPr>
              <w:rPr>
                <w:lang w:val="de-DE"/>
                <w:rPrChange w:id="2271" w:author="Oriol Valles Codina" w:date="2023-08-31T14:08:00Z">
                  <w:rPr/>
                </w:rPrChange>
              </w:rPr>
              <m:t>IMM</m:t>
            </m:r>
          </m:e>
          <m:sup>
            <m:r>
              <w:rPr>
                <w:rFonts w:ascii="Cambria Math" w:hAnsi="Cambria Math"/>
              </w:rPr>
              <m:t>f</m:t>
            </m:r>
          </m:sup>
        </m:sSup>
      </m:oMath>
      <w:r w:rsidR="00991E62" w:rsidRPr="00102440">
        <w:rPr>
          <w:lang w:val="de-DE"/>
          <w:rPrChange w:id="2272" w:author="Oriol Valles Codina" w:date="2023-08-31T14:08:00Z">
            <w:rPr/>
          </w:rPrChange>
        </w:rPr>
        <w:tab/>
      </w:r>
      <w:r w:rsidR="00991E62" w:rsidRPr="00102440">
        <w:rPr>
          <w:lang w:val="de-DE"/>
          <w:rPrChange w:id="2273" w:author="Oriol Valles Codina" w:date="2023-08-31T14:08:00Z">
            <w:rPr/>
          </w:rPrChange>
        </w:rPr>
        <w:tab/>
      </w:r>
      <w:r w:rsidR="00991E62" w:rsidRPr="00102440">
        <w:rPr>
          <w:lang w:val="de-DE"/>
          <w:rPrChange w:id="2274" w:author="Oriol Valles Codina" w:date="2023-08-31T14:08:00Z">
            <w:rPr/>
          </w:rPrChange>
        </w:rPr>
        <w:tab/>
      </w:r>
      <w:r w:rsidR="00991E62" w:rsidRPr="00102440">
        <w:rPr>
          <w:lang w:val="de-DE"/>
          <w:rPrChange w:id="2275" w:author="Oriol Valles Codina" w:date="2023-08-31T14:08:00Z">
            <w:rPr/>
          </w:rPrChange>
        </w:rPr>
        <w:tab/>
      </w:r>
      <w:r w:rsidR="00991E62" w:rsidRPr="00102440">
        <w:rPr>
          <w:lang w:val="de-DE"/>
          <w:rPrChange w:id="2276" w:author="Oriol Valles Codina" w:date="2023-08-31T14:08:00Z">
            <w:rPr/>
          </w:rPrChange>
        </w:rPr>
        <w:tab/>
      </w:r>
      <w:r w:rsidR="00991E62" w:rsidRPr="00102440">
        <w:rPr>
          <w:lang w:val="de-DE"/>
          <w:rPrChange w:id="2277" w:author="Oriol Valles Codina" w:date="2023-08-31T14:08:00Z">
            <w:rPr/>
          </w:rPrChange>
        </w:rPr>
        <w:tab/>
      </w:r>
      <w:r w:rsidR="00991E62" w:rsidRPr="00102440">
        <w:rPr>
          <w:lang w:val="de-DE"/>
          <w:rPrChange w:id="2278" w:author="Oriol Valles Codina" w:date="2023-08-31T14:08:00Z">
            <w:rPr/>
          </w:rPrChange>
        </w:rPr>
        <w:tab/>
        <w:t>(49)</w:t>
      </w:r>
    </w:p>
    <w:p w14:paraId="5C1C9E5B" w14:textId="2FBCCCB7" w:rsidR="000526B0" w:rsidRPr="00102440" w:rsidRDefault="000526B0" w:rsidP="000526B0">
      <w:pPr>
        <w:pStyle w:val="BodyJUST2CE"/>
      </w:pPr>
      <w:r w:rsidRPr="00102440">
        <w:t xml:space="preserve">where </w:t>
      </w:r>
      <m:oMath>
        <m:sSup>
          <m:sSupPr>
            <m:ctrlPr>
              <w:rPr>
                <w:rFonts w:ascii="Cambria Math" w:hAnsi="Cambria Math"/>
              </w:rPr>
            </m:ctrlPr>
          </m:sSupPr>
          <m:e>
            <m:r>
              <m:rPr>
                <m:nor/>
              </m:rPr>
              <m:t>IMM</m:t>
            </m:r>
          </m:e>
          <m:sup>
            <m:r>
              <w:rPr>
                <w:rFonts w:ascii="Cambria Math" w:hAnsi="Cambria Math"/>
              </w:rPr>
              <m:t>z</m:t>
            </m:r>
          </m:sup>
        </m:sSup>
      </m:oMath>
      <w:r w:rsidRPr="00102440">
        <w:t xml:space="preserve"> and </w:t>
      </w:r>
      <m:oMath>
        <m:sSup>
          <m:sSupPr>
            <m:ctrlPr>
              <w:rPr>
                <w:rFonts w:ascii="Cambria Math" w:hAnsi="Cambria Math"/>
              </w:rPr>
            </m:ctrlPr>
          </m:sSupPr>
          <m:e>
            <m:r>
              <m:rPr>
                <m:nor/>
              </m:rPr>
              <m:t>IMM</m:t>
            </m:r>
          </m:e>
          <m:sup>
            <m:r>
              <w:rPr>
                <w:rFonts w:ascii="Cambria Math" w:hAnsi="Cambria Math"/>
              </w:rPr>
              <m:t>f</m:t>
            </m:r>
          </m:sup>
        </m:sSup>
      </m:oMath>
      <w:r w:rsidRPr="00102440">
        <w:t xml:space="preserve"> are the vectors defining inflows and outflows of labour-force in each area’s industries.</w:t>
      </w:r>
    </w:p>
    <w:p w14:paraId="50F3EA04" w14:textId="77777777" w:rsidR="000526B0" w:rsidRPr="00102440" w:rsidRDefault="000526B0" w:rsidP="000526B0">
      <w:pPr>
        <w:pStyle w:val="BodyJUST2CE"/>
      </w:pPr>
      <w:r w:rsidRPr="00102440">
        <w:t>Industry-specific unemployment rates in each area are:</w:t>
      </w:r>
    </w:p>
    <w:p w14:paraId="386576F1" w14:textId="7FBB826C" w:rsidR="000526B0" w:rsidRPr="00102440" w:rsidRDefault="000526B0" w:rsidP="000526B0">
      <w:pPr>
        <w:pStyle w:val="BodyJUST2CE"/>
      </w:pPr>
      <m:oMath>
        <m:r>
          <w:rPr>
            <w:rFonts w:ascii="Cambria Math" w:hAnsi="Cambria Math"/>
          </w:rPr>
          <m:t>u</m:t>
        </m:r>
        <m:sSubSup>
          <m:sSubSupPr>
            <m:ctrlPr>
              <w:rPr>
                <w:rFonts w:ascii="Cambria Math" w:hAnsi="Cambria Math"/>
              </w:rPr>
            </m:ctrlPr>
          </m:sSubSupPr>
          <m:e>
            <m:r>
              <w:rPr>
                <w:rFonts w:ascii="Cambria Math" w:hAnsi="Cambria Math"/>
              </w:rPr>
              <m:t>n</m:t>
            </m:r>
          </m:e>
          <m:sub>
            <m:r>
              <w:rPr>
                <w:rFonts w:ascii="Cambria Math" w:hAnsi="Cambria Math"/>
              </w:rPr>
              <m:t>j</m:t>
            </m:r>
          </m:sub>
          <m:sup>
            <m:r>
              <w:rPr>
                <w:rFonts w:ascii="Cambria Math" w:hAnsi="Cambria Math"/>
              </w:rPr>
              <m:t>z</m:t>
            </m:r>
          </m:sup>
        </m:sSubSup>
        <m:r>
          <m:rPr>
            <m:sty m:val="p"/>
          </m:rPr>
          <w:rPr>
            <w:rFonts w:ascii="Cambria Math" w:hAnsi="Cambria Math"/>
          </w:rPr>
          <m:t>=</m:t>
        </m:r>
        <m:r>
          <w:rPr>
            <w:rFonts w:ascii="Cambria Math" w:hAnsi="Cambria Math"/>
          </w:rPr>
          <m:t>1</m:t>
        </m:r>
        <m:r>
          <m:rPr>
            <m:sty m:val="p"/>
          </m:rPr>
          <w:rPr>
            <w:rFonts w:ascii="Cambria Math" w:hAnsi="Cambria Math"/>
          </w:rPr>
          <m:t>-</m:t>
        </m:r>
        <m:f>
          <m:fPr>
            <m:ctrlPr>
              <w:rPr>
                <w:rFonts w:ascii="Cambria Math" w:hAnsi="Cambria Math"/>
              </w:rPr>
            </m:ctrlPr>
          </m:fPr>
          <m:num>
            <m:sSubSup>
              <m:sSubSupPr>
                <m:ctrlPr>
                  <w:rPr>
                    <w:rFonts w:ascii="Cambria Math" w:hAnsi="Cambria Math"/>
                  </w:rPr>
                </m:ctrlPr>
              </m:sSubSupPr>
              <m:e>
                <m:r>
                  <w:rPr>
                    <w:rFonts w:ascii="Cambria Math" w:hAnsi="Cambria Math"/>
                  </w:rPr>
                  <m:t>N</m:t>
                </m:r>
              </m:e>
              <m:sub>
                <m:r>
                  <w:rPr>
                    <w:rFonts w:ascii="Cambria Math" w:hAnsi="Cambria Math"/>
                  </w:rPr>
                  <m:t>j</m:t>
                </m:r>
                <m:r>
                  <m:rPr>
                    <m:sty m:val="p"/>
                  </m:rPr>
                  <w:rPr>
                    <w:rFonts w:ascii="Cambria Math" w:hAnsi="Cambria Math"/>
                  </w:rPr>
                  <m:t>,-</m:t>
                </m:r>
                <m:r>
                  <w:rPr>
                    <w:rFonts w:ascii="Cambria Math" w:hAnsi="Cambria Math"/>
                  </w:rPr>
                  <m:t>1</m:t>
                </m:r>
              </m:sub>
              <m:sup>
                <m:r>
                  <w:rPr>
                    <w:rFonts w:ascii="Cambria Math" w:hAnsi="Cambria Math"/>
                  </w:rPr>
                  <m:t>z</m:t>
                </m:r>
              </m:sup>
            </m:sSubSup>
          </m:num>
          <m:den>
            <m:r>
              <w:rPr>
                <w:rFonts w:ascii="Cambria Math" w:hAnsi="Cambria Math"/>
              </w:rPr>
              <m:t>PO</m:t>
            </m:r>
            <m:sSubSup>
              <m:sSubSupPr>
                <m:ctrlPr>
                  <w:rPr>
                    <w:rFonts w:ascii="Cambria Math" w:hAnsi="Cambria Math"/>
                  </w:rPr>
                </m:ctrlPr>
              </m:sSubSupPr>
              <m:e>
                <m:r>
                  <w:rPr>
                    <w:rFonts w:ascii="Cambria Math" w:hAnsi="Cambria Math"/>
                  </w:rPr>
                  <m:t>P</m:t>
                </m:r>
              </m:e>
              <m:sub>
                <m:r>
                  <w:rPr>
                    <w:rFonts w:ascii="Cambria Math" w:hAnsi="Cambria Math"/>
                  </w:rPr>
                  <m:t>j</m:t>
                </m:r>
                <m:r>
                  <m:rPr>
                    <m:sty m:val="p"/>
                  </m:rPr>
                  <w:rPr>
                    <w:rFonts w:ascii="Cambria Math" w:hAnsi="Cambria Math"/>
                  </w:rPr>
                  <m:t>,-</m:t>
                </m:r>
                <m:r>
                  <w:rPr>
                    <w:rFonts w:ascii="Cambria Math" w:hAnsi="Cambria Math"/>
                  </w:rPr>
                  <m:t>1</m:t>
                </m:r>
              </m:sub>
              <m:sup>
                <m:r>
                  <w:rPr>
                    <w:rFonts w:ascii="Cambria Math" w:hAnsi="Cambria Math"/>
                  </w:rPr>
                  <m:t>z</m:t>
                </m:r>
              </m:sup>
            </m:sSubSup>
          </m:den>
        </m:f>
      </m:oMath>
      <w:r w:rsidR="00991E62" w:rsidRPr="00102440">
        <w:tab/>
      </w:r>
      <w:r w:rsidR="00991E62" w:rsidRPr="00102440">
        <w:tab/>
      </w:r>
      <w:r w:rsidR="00991E62" w:rsidRPr="00102440">
        <w:tab/>
      </w:r>
      <w:r w:rsidR="00991E62" w:rsidRPr="00102440">
        <w:tab/>
      </w:r>
      <w:r w:rsidR="00991E62" w:rsidRPr="00102440">
        <w:tab/>
      </w:r>
      <w:r w:rsidR="00991E62" w:rsidRPr="00102440">
        <w:tab/>
      </w:r>
      <w:r w:rsidR="00991E62" w:rsidRPr="00102440">
        <w:tab/>
      </w:r>
      <w:r w:rsidR="00991E62" w:rsidRPr="00102440">
        <w:tab/>
      </w:r>
      <w:r w:rsidR="00991E62" w:rsidRPr="00102440">
        <w:tab/>
      </w:r>
      <w:r w:rsidR="00991E62" w:rsidRPr="00102440">
        <w:tab/>
      </w:r>
      <w:r w:rsidR="00991E62" w:rsidRPr="00102440">
        <w:tab/>
        <w:t>(50)</w:t>
      </w:r>
    </w:p>
    <w:p w14:paraId="2790CD13" w14:textId="77777777" w:rsidR="000526B0" w:rsidRPr="00102440" w:rsidRDefault="000526B0" w:rsidP="000526B0">
      <w:pPr>
        <w:pStyle w:val="BodyJUST2CE"/>
      </w:pPr>
      <w:r w:rsidRPr="00102440">
        <w:t xml:space="preserve">We assume that immigration inflows depend on three factors: </w:t>
      </w:r>
      <w:r w:rsidRPr="00102440">
        <w:rPr>
          <w:i/>
          <w:iCs/>
        </w:rPr>
        <w:t>a</w:t>
      </w:r>
      <w:r w:rsidRPr="00102440">
        <w:t xml:space="preserve">) the size of the population of the other area; </w:t>
      </w:r>
      <w:r w:rsidRPr="00102440">
        <w:rPr>
          <w:i/>
          <w:iCs/>
        </w:rPr>
        <w:t>b</w:t>
      </w:r>
      <w:r w:rsidRPr="00102440">
        <w:t xml:space="preserve">) the unemployment rate of the other area; </w:t>
      </w:r>
      <w:r w:rsidRPr="00102440">
        <w:rPr>
          <w:i/>
          <w:iCs/>
        </w:rPr>
        <w:t>c</w:t>
      </w:r>
      <w:r w:rsidRPr="00102440">
        <w:t>) the wage differential between the two areas. In formal terms, we obtain:</w:t>
      </w:r>
    </w:p>
    <w:p w14:paraId="79181D5A" w14:textId="1F3BEBAF" w:rsidR="000526B0" w:rsidRPr="00102440" w:rsidRDefault="00377183" w:rsidP="000526B0">
      <w:pPr>
        <w:pStyle w:val="BodyJUST2CE"/>
      </w:pPr>
      <m:oMath>
        <m:sSup>
          <m:sSupPr>
            <m:ctrlPr>
              <w:rPr>
                <w:rFonts w:ascii="Cambria Math" w:hAnsi="Cambria Math"/>
              </w:rPr>
            </m:ctrlPr>
          </m:sSupPr>
          <m:e>
            <m:r>
              <m:rPr>
                <m:nor/>
              </m:rPr>
              <m:t>IMM</m:t>
            </m:r>
          </m:e>
          <m:sup>
            <m:r>
              <w:rPr>
                <w:rFonts w:ascii="Cambria Math" w:hAnsi="Cambria Math"/>
              </w:rPr>
              <m:t>z</m:t>
            </m:r>
          </m:sup>
        </m:sSup>
        <m:r>
          <m:rPr>
            <m:sty m:val="p"/>
          </m:rPr>
          <w:rPr>
            <w:rFonts w:ascii="Cambria Math" w:hAnsi="Cambria Math"/>
          </w:rPr>
          <m:t>=</m:t>
        </m:r>
        <m:sSubSup>
          <m:sSubSupPr>
            <m:ctrlPr>
              <w:rPr>
                <w:rFonts w:ascii="Cambria Math" w:hAnsi="Cambria Math"/>
              </w:rPr>
            </m:ctrlPr>
          </m:sSubSupPr>
          <m:e>
            <m:r>
              <w:rPr>
                <w:rFonts w:ascii="Cambria Math" w:hAnsi="Cambria Math"/>
              </w:rPr>
              <m:t>γ</m:t>
            </m:r>
          </m:e>
          <m:sub>
            <m:r>
              <w:rPr>
                <w:rFonts w:ascii="Cambria Math" w:hAnsi="Cambria Math"/>
              </w:rPr>
              <m:t>imm</m:t>
            </m:r>
            <m:r>
              <m:rPr>
                <m:sty m:val="p"/>
              </m:rPr>
              <w:rPr>
                <w:rFonts w:ascii="Cambria Math" w:hAnsi="Cambria Math"/>
              </w:rPr>
              <m:t>,</m:t>
            </m:r>
            <m:r>
              <w:rPr>
                <w:rFonts w:ascii="Cambria Math" w:hAnsi="Cambria Math"/>
              </w:rPr>
              <m:t>0</m:t>
            </m:r>
          </m:sub>
          <m:sup>
            <m:r>
              <w:rPr>
                <w:rFonts w:ascii="Cambria Math" w:hAnsi="Cambria Math"/>
              </w:rPr>
              <m:t>z</m:t>
            </m:r>
          </m:sup>
        </m:sSubSup>
        <m:r>
          <m:rPr>
            <m:sty m:val="p"/>
          </m:rPr>
          <w:rPr>
            <w:rFonts w:ascii="Cambria Math" w:hAnsi="Cambria Math"/>
          </w:rPr>
          <m:t>⊙</m:t>
        </m:r>
        <m:sSubSup>
          <m:sSubSupPr>
            <m:ctrlPr>
              <w:rPr>
                <w:rFonts w:ascii="Cambria Math" w:hAnsi="Cambria Math"/>
              </w:rPr>
            </m:ctrlPr>
          </m:sSubSupPr>
          <m:e>
            <m:r>
              <m:rPr>
                <m:nor/>
              </m:rPr>
              <m:t>POP</m:t>
            </m:r>
          </m:e>
          <m:sub>
            <m:r>
              <m:rPr>
                <m:sty m:val="p"/>
              </m:rPr>
              <w:rPr>
                <w:rFonts w:ascii="Cambria Math" w:hAnsi="Cambria Math"/>
              </w:rPr>
              <m:t>-</m:t>
            </m:r>
            <m:r>
              <w:rPr>
                <w:rFonts w:ascii="Cambria Math" w:hAnsi="Cambria Math"/>
              </w:rPr>
              <m:t>1</m:t>
            </m:r>
          </m:sub>
          <m:sup>
            <m:r>
              <w:rPr>
                <w:rFonts w:ascii="Cambria Math" w:hAnsi="Cambria Math"/>
              </w:rPr>
              <m:t>z</m:t>
            </m:r>
          </m:sup>
        </m:sSubSup>
        <m:r>
          <m:rPr>
            <m:sty m:val="p"/>
          </m:rPr>
          <w:rPr>
            <w:rFonts w:ascii="Cambria Math" w:hAnsi="Cambria Math"/>
          </w:rPr>
          <m:t>+</m:t>
        </m:r>
        <m:sSubSup>
          <m:sSubSupPr>
            <m:ctrlPr>
              <w:rPr>
                <w:rFonts w:ascii="Cambria Math" w:hAnsi="Cambria Math"/>
              </w:rPr>
            </m:ctrlPr>
          </m:sSubSupPr>
          <m:e>
            <m:r>
              <w:rPr>
                <w:rFonts w:ascii="Cambria Math" w:hAnsi="Cambria Math"/>
              </w:rPr>
              <m:t>γ</m:t>
            </m:r>
          </m:e>
          <m:sub>
            <m:r>
              <w:rPr>
                <w:rFonts w:ascii="Cambria Math" w:hAnsi="Cambria Math"/>
              </w:rPr>
              <m:t>imm</m:t>
            </m:r>
            <m:r>
              <m:rPr>
                <m:sty m:val="p"/>
              </m:rPr>
              <w:rPr>
                <w:rFonts w:ascii="Cambria Math" w:hAnsi="Cambria Math"/>
              </w:rPr>
              <m:t>,</m:t>
            </m:r>
            <m:r>
              <w:rPr>
                <w:rFonts w:ascii="Cambria Math" w:hAnsi="Cambria Math"/>
              </w:rPr>
              <m:t>1</m:t>
            </m:r>
          </m:sub>
          <m:sup>
            <m:r>
              <w:rPr>
                <w:rFonts w:ascii="Cambria Math" w:hAnsi="Cambria Math"/>
              </w:rPr>
              <m:t>z</m:t>
            </m:r>
          </m:sup>
        </m:sSubSup>
        <m:r>
          <m:rPr>
            <m:sty m:val="p"/>
          </m:rPr>
          <w:rPr>
            <w:rFonts w:ascii="Cambria Math" w:hAnsi="Cambria Math"/>
          </w:rPr>
          <m:t>⊙</m:t>
        </m:r>
        <m:sSubSup>
          <m:sSubSupPr>
            <m:ctrlPr>
              <w:rPr>
                <w:rFonts w:ascii="Cambria Math" w:hAnsi="Cambria Math"/>
              </w:rPr>
            </m:ctrlPr>
          </m:sSubSupPr>
          <m:e>
            <m:r>
              <m:rPr>
                <m:nor/>
              </m:rPr>
              <m:t>un</m:t>
            </m:r>
          </m:e>
          <m:sub>
            <m:r>
              <m:rPr>
                <m:sty m:val="p"/>
              </m:rPr>
              <w:rPr>
                <w:rFonts w:ascii="Cambria Math" w:hAnsi="Cambria Math"/>
              </w:rPr>
              <m:t>-</m:t>
            </m:r>
            <m:r>
              <w:rPr>
                <w:rFonts w:ascii="Cambria Math" w:hAnsi="Cambria Math"/>
              </w:rPr>
              <m:t>1</m:t>
            </m:r>
          </m:sub>
          <m:sup>
            <m:r>
              <w:rPr>
                <w:rFonts w:ascii="Cambria Math" w:hAnsi="Cambria Math"/>
              </w:rPr>
              <m:t>f</m:t>
            </m:r>
          </m:sup>
        </m:sSubSup>
        <m:r>
          <m:rPr>
            <m:sty m:val="p"/>
          </m:rPr>
          <w:rPr>
            <w:rFonts w:ascii="Cambria Math" w:hAnsi="Cambria Math"/>
          </w:rPr>
          <m:t>+</m:t>
        </m:r>
        <m:sSubSup>
          <m:sSubSupPr>
            <m:ctrlPr>
              <w:rPr>
                <w:rFonts w:ascii="Cambria Math" w:hAnsi="Cambria Math"/>
              </w:rPr>
            </m:ctrlPr>
          </m:sSubSupPr>
          <m:e>
            <m:r>
              <w:rPr>
                <w:rFonts w:ascii="Cambria Math" w:hAnsi="Cambria Math"/>
              </w:rPr>
              <m:t>γ</m:t>
            </m:r>
          </m:e>
          <m:sub>
            <m:r>
              <w:rPr>
                <w:rFonts w:ascii="Cambria Math" w:hAnsi="Cambria Math"/>
              </w:rPr>
              <m:t>imm</m:t>
            </m:r>
            <m:r>
              <m:rPr>
                <m:sty m:val="p"/>
              </m:rPr>
              <w:rPr>
                <w:rFonts w:ascii="Cambria Math" w:hAnsi="Cambria Math"/>
              </w:rPr>
              <m:t>,</m:t>
            </m:r>
            <m:r>
              <w:rPr>
                <w:rFonts w:ascii="Cambria Math" w:hAnsi="Cambria Math"/>
              </w:rPr>
              <m:t>2</m:t>
            </m:r>
          </m:sub>
          <m:sup>
            <m:r>
              <w:rPr>
                <w:rFonts w:ascii="Cambria Math" w:hAnsi="Cambria Math"/>
              </w:rPr>
              <m:t>z</m:t>
            </m:r>
          </m:sup>
        </m:sSubSup>
        <m:r>
          <m:rPr>
            <m:sty m:val="p"/>
          </m:rPr>
          <w:rPr>
            <w:rFonts w:ascii="Cambria Math" w:hAnsi="Cambria Math"/>
          </w:rPr>
          <m:t>⊙</m:t>
        </m:r>
        <m:d>
          <m:dPr>
            <m:ctrlPr>
              <w:rPr>
                <w:rFonts w:ascii="Cambria Math" w:hAnsi="Cambria Math"/>
              </w:rPr>
            </m:ctrlPr>
          </m:dPr>
          <m:e>
            <m:sSubSup>
              <m:sSubSupPr>
                <m:ctrlPr>
                  <w:rPr>
                    <w:rFonts w:ascii="Cambria Math" w:hAnsi="Cambria Math"/>
                  </w:rPr>
                </m:ctrlPr>
              </m:sSubSupPr>
              <m:e>
                <m:r>
                  <m:rPr>
                    <m:nor/>
                  </m:rPr>
                  <m:t>w</m:t>
                </m:r>
              </m:e>
              <m:sub>
                <m:r>
                  <m:rPr>
                    <m:sty m:val="p"/>
                  </m:rPr>
                  <w:rPr>
                    <w:rFonts w:ascii="Cambria Math" w:hAnsi="Cambria Math"/>
                  </w:rPr>
                  <m:t>-</m:t>
                </m:r>
                <m:r>
                  <w:rPr>
                    <w:rFonts w:ascii="Cambria Math" w:hAnsi="Cambria Math"/>
                  </w:rPr>
                  <m:t>1</m:t>
                </m:r>
              </m:sub>
              <m:sup>
                <m:r>
                  <w:rPr>
                    <w:rFonts w:ascii="Cambria Math" w:hAnsi="Cambria Math"/>
                  </w:rPr>
                  <m:t>z</m:t>
                </m:r>
              </m:sup>
            </m:sSubSup>
            <m:r>
              <m:rPr>
                <m:sty m:val="p"/>
              </m:rPr>
              <w:rPr>
                <w:rFonts w:ascii="Cambria Math" w:hAnsi="Cambria Math"/>
              </w:rPr>
              <m:t>-</m:t>
            </m:r>
            <m:sSubSup>
              <m:sSubSupPr>
                <m:ctrlPr>
                  <w:rPr>
                    <w:rFonts w:ascii="Cambria Math" w:hAnsi="Cambria Math"/>
                  </w:rPr>
                </m:ctrlPr>
              </m:sSubSupPr>
              <m:e>
                <m:r>
                  <m:rPr>
                    <m:nor/>
                  </m:rPr>
                  <m:t>w</m:t>
                </m:r>
              </m:e>
              <m:sub>
                <m:r>
                  <m:rPr>
                    <m:sty m:val="p"/>
                  </m:rPr>
                  <w:rPr>
                    <w:rFonts w:ascii="Cambria Math" w:hAnsi="Cambria Math"/>
                  </w:rPr>
                  <m:t>-</m:t>
                </m:r>
                <m:r>
                  <w:rPr>
                    <w:rFonts w:ascii="Cambria Math" w:hAnsi="Cambria Math"/>
                  </w:rPr>
                  <m:t>1</m:t>
                </m:r>
              </m:sub>
              <m:sup>
                <m:r>
                  <w:rPr>
                    <w:rFonts w:ascii="Cambria Math" w:hAnsi="Cambria Math"/>
                  </w:rPr>
                  <m:t>f</m:t>
                </m:r>
              </m:sup>
            </m:sSubSup>
          </m:e>
        </m:d>
      </m:oMath>
      <w:r w:rsidR="00991E62" w:rsidRPr="00102440">
        <w:tab/>
      </w:r>
      <w:r w:rsidR="00991E62" w:rsidRPr="00102440">
        <w:tab/>
      </w:r>
      <w:r w:rsidR="00991E62" w:rsidRPr="00102440">
        <w:tab/>
      </w:r>
      <w:r w:rsidR="00991E62" w:rsidRPr="00102440">
        <w:tab/>
      </w:r>
      <w:r w:rsidR="00991E62" w:rsidRPr="00102440">
        <w:tab/>
        <w:t>(51)</w:t>
      </w:r>
    </w:p>
    <w:p w14:paraId="2D2B0287" w14:textId="4C2C48D9" w:rsidR="000526B0" w:rsidRPr="00102440" w:rsidRDefault="000526B0" w:rsidP="000526B0">
      <w:pPr>
        <w:pStyle w:val="BodyJUST2CE"/>
      </w:pPr>
      <w:r w:rsidRPr="00102440">
        <w:t xml:space="preserve">where </w:t>
      </w:r>
      <m:oMath>
        <m:sSubSup>
          <m:sSubSupPr>
            <m:ctrlPr>
              <w:rPr>
                <w:rFonts w:ascii="Cambria Math" w:hAnsi="Cambria Math"/>
              </w:rPr>
            </m:ctrlPr>
          </m:sSubSupPr>
          <m:e>
            <m:r>
              <w:rPr>
                <w:rFonts w:ascii="Cambria Math" w:hAnsi="Cambria Math"/>
              </w:rPr>
              <m:t>γ</m:t>
            </m:r>
          </m:e>
          <m:sub>
            <m:r>
              <w:rPr>
                <w:rFonts w:ascii="Cambria Math" w:hAnsi="Cambria Math"/>
              </w:rPr>
              <m:t>imm</m:t>
            </m:r>
            <m:r>
              <m:rPr>
                <m:sty m:val="p"/>
              </m:rPr>
              <w:rPr>
                <w:rFonts w:ascii="Cambria Math" w:hAnsi="Cambria Math"/>
              </w:rPr>
              <m:t>,</m:t>
            </m:r>
            <m:r>
              <w:rPr>
                <w:rFonts w:ascii="Cambria Math" w:hAnsi="Cambria Math"/>
              </w:rPr>
              <m:t>0</m:t>
            </m:r>
          </m:sub>
          <m:sup>
            <m:r>
              <w:rPr>
                <w:rFonts w:ascii="Cambria Math" w:hAnsi="Cambria Math"/>
              </w:rPr>
              <m:t>z</m:t>
            </m:r>
          </m:sup>
        </m:sSubSup>
      </m:oMath>
      <w:r w:rsidRPr="00102440">
        <w:t xml:space="preserve">, </w:t>
      </w:r>
      <m:oMath>
        <m:sSubSup>
          <m:sSubSupPr>
            <m:ctrlPr>
              <w:rPr>
                <w:rFonts w:ascii="Cambria Math" w:hAnsi="Cambria Math"/>
              </w:rPr>
            </m:ctrlPr>
          </m:sSubSupPr>
          <m:e>
            <m:r>
              <w:rPr>
                <w:rFonts w:ascii="Cambria Math" w:hAnsi="Cambria Math"/>
              </w:rPr>
              <m:t>γ</m:t>
            </m:r>
          </m:e>
          <m:sub>
            <m:r>
              <w:rPr>
                <w:rFonts w:ascii="Cambria Math" w:hAnsi="Cambria Math"/>
              </w:rPr>
              <m:t>imm</m:t>
            </m:r>
            <m:r>
              <m:rPr>
                <m:sty m:val="p"/>
              </m:rPr>
              <w:rPr>
                <w:rFonts w:ascii="Cambria Math" w:hAnsi="Cambria Math"/>
              </w:rPr>
              <m:t>,</m:t>
            </m:r>
            <m:r>
              <w:rPr>
                <w:rFonts w:ascii="Cambria Math" w:hAnsi="Cambria Math"/>
              </w:rPr>
              <m:t>1</m:t>
            </m:r>
          </m:sub>
          <m:sup>
            <m:r>
              <w:rPr>
                <w:rFonts w:ascii="Cambria Math" w:hAnsi="Cambria Math"/>
              </w:rPr>
              <m:t>z</m:t>
            </m:r>
          </m:sup>
        </m:sSubSup>
      </m:oMath>
      <w:r w:rsidRPr="00102440">
        <w:t xml:space="preserve"> and </w:t>
      </w:r>
      <m:oMath>
        <m:sSubSup>
          <m:sSubSupPr>
            <m:ctrlPr>
              <w:rPr>
                <w:rFonts w:ascii="Cambria Math" w:hAnsi="Cambria Math"/>
              </w:rPr>
            </m:ctrlPr>
          </m:sSubSupPr>
          <m:e>
            <m:r>
              <w:rPr>
                <w:rFonts w:ascii="Cambria Math" w:hAnsi="Cambria Math"/>
              </w:rPr>
              <m:t>γ</m:t>
            </m:r>
          </m:e>
          <m:sub>
            <m:r>
              <w:rPr>
                <w:rFonts w:ascii="Cambria Math" w:hAnsi="Cambria Math"/>
              </w:rPr>
              <m:t>imm</m:t>
            </m:r>
            <m:r>
              <m:rPr>
                <m:sty m:val="p"/>
              </m:rPr>
              <w:rPr>
                <w:rFonts w:ascii="Cambria Math" w:hAnsi="Cambria Math"/>
              </w:rPr>
              <m:t>,</m:t>
            </m:r>
            <m:r>
              <w:rPr>
                <w:rFonts w:ascii="Cambria Math" w:hAnsi="Cambria Math"/>
              </w:rPr>
              <m:t>2</m:t>
            </m:r>
          </m:sub>
          <m:sup>
            <m:r>
              <w:rPr>
                <w:rFonts w:ascii="Cambria Math" w:hAnsi="Cambria Math"/>
              </w:rPr>
              <m:t>z</m:t>
            </m:r>
          </m:sup>
        </m:sSubSup>
      </m:oMath>
      <w:r w:rsidRPr="00102440">
        <w:t xml:space="preserve"> are positive coefficients.</w:t>
      </w:r>
    </w:p>
    <w:p w14:paraId="660CC032" w14:textId="35D0F308" w:rsidR="000526B0" w:rsidRPr="00102440" w:rsidRDefault="000526B0" w:rsidP="000526B0">
      <w:pPr>
        <w:pStyle w:val="BodyJUST2CE"/>
      </w:pPr>
      <w:r w:rsidRPr="00102440">
        <w:lastRenderedPageBreak/>
        <w:t>Finally, gender segregation is assumed to be dependent on the wage level. Since men tend to occupy high-salary jobs, the percentage of female employees (</w:t>
      </w:r>
      <m:oMath>
        <m:sSubSup>
          <m:sSubSupPr>
            <m:ctrlPr>
              <w:rPr>
                <w:rFonts w:ascii="Cambria Math" w:hAnsi="Cambria Math"/>
              </w:rPr>
            </m:ctrlPr>
          </m:sSubSupPr>
          <m:e>
            <m:r>
              <w:rPr>
                <w:rFonts w:ascii="Cambria Math" w:hAnsi="Cambria Math"/>
              </w:rPr>
              <m:t>ρ</m:t>
            </m:r>
          </m:e>
          <m:sub>
            <m:r>
              <w:rPr>
                <w:rFonts w:ascii="Cambria Math" w:hAnsi="Cambria Math"/>
              </w:rPr>
              <m:t>j</m:t>
            </m:r>
          </m:sub>
          <m:sup>
            <m:r>
              <w:rPr>
                <w:rFonts w:ascii="Cambria Math" w:hAnsi="Cambria Math"/>
              </w:rPr>
              <m:t>z</m:t>
            </m:r>
          </m:sup>
        </m:sSubSup>
      </m:oMath>
      <w:r w:rsidRPr="00102440">
        <w:t>) in each industry reduces as the wage rate increases:</w:t>
      </w:r>
    </w:p>
    <w:p w14:paraId="12361F20" w14:textId="1878D672" w:rsidR="000526B0" w:rsidRPr="00102440" w:rsidRDefault="00377183" w:rsidP="000526B0">
      <w:pPr>
        <w:pStyle w:val="BodyJUST2CE"/>
      </w:pPr>
      <m:oMath>
        <m:sSubSup>
          <m:sSubSupPr>
            <m:ctrlPr>
              <w:rPr>
                <w:rFonts w:ascii="Cambria Math" w:hAnsi="Cambria Math"/>
              </w:rPr>
            </m:ctrlPr>
          </m:sSubSupPr>
          <m:e>
            <m:r>
              <w:rPr>
                <w:rFonts w:ascii="Cambria Math" w:hAnsi="Cambria Math"/>
              </w:rPr>
              <m:t>ρ</m:t>
            </m:r>
          </m:e>
          <m:sub>
            <m:r>
              <w:rPr>
                <w:rFonts w:ascii="Cambria Math" w:hAnsi="Cambria Math"/>
              </w:rPr>
              <m:t>j</m:t>
            </m:r>
          </m:sub>
          <m:sup>
            <m:r>
              <w:rPr>
                <w:rFonts w:ascii="Cambria Math" w:hAnsi="Cambria Math"/>
              </w:rPr>
              <m:t>z</m:t>
            </m:r>
          </m:sup>
        </m:sSubSup>
        <m:r>
          <m:rPr>
            <m:sty m:val="p"/>
          </m:rPr>
          <w:rPr>
            <w:rFonts w:ascii="Cambria Math" w:hAnsi="Cambria Math"/>
          </w:rPr>
          <m:t>=</m:t>
        </m:r>
        <m:sSubSup>
          <m:sSubSupPr>
            <m:ctrlPr>
              <w:rPr>
                <w:rFonts w:ascii="Cambria Math" w:hAnsi="Cambria Math"/>
              </w:rPr>
            </m:ctrlPr>
          </m:sSubSupPr>
          <m:e>
            <m:r>
              <w:rPr>
                <w:rFonts w:ascii="Cambria Math" w:hAnsi="Cambria Math"/>
              </w:rPr>
              <m:t>ρ</m:t>
            </m:r>
          </m:e>
          <m:sub>
            <m:r>
              <w:rPr>
                <w:rFonts w:ascii="Cambria Math" w:hAnsi="Cambria Math"/>
              </w:rPr>
              <m:t>0</m:t>
            </m:r>
            <m:r>
              <w:rPr>
                <w:rFonts w:ascii="Cambria Math" w:hAnsi="Cambria Math"/>
              </w:rPr>
              <m:t>j</m:t>
            </m:r>
          </m:sub>
          <m:sup>
            <m:r>
              <w:rPr>
                <w:rFonts w:ascii="Cambria Math" w:hAnsi="Cambria Math"/>
              </w:rPr>
              <m:t>z</m:t>
            </m:r>
          </m:sup>
        </m:sSubSup>
        <m:r>
          <m:rPr>
            <m:sty m:val="p"/>
          </m:rPr>
          <w:rPr>
            <w:rFonts w:ascii="Cambria Math" w:hAnsi="Cambria Math"/>
          </w:rPr>
          <m:t>-</m:t>
        </m:r>
        <m:sSubSup>
          <m:sSubSupPr>
            <m:ctrlPr>
              <w:rPr>
                <w:rFonts w:ascii="Cambria Math" w:hAnsi="Cambria Math"/>
              </w:rPr>
            </m:ctrlPr>
          </m:sSubSupPr>
          <m:e>
            <m:r>
              <w:rPr>
                <w:rFonts w:ascii="Cambria Math" w:hAnsi="Cambria Math"/>
              </w:rPr>
              <m:t>ρ</m:t>
            </m:r>
          </m:e>
          <m:sub>
            <m:r>
              <w:rPr>
                <w:rFonts w:ascii="Cambria Math" w:hAnsi="Cambria Math"/>
              </w:rPr>
              <m:t>1</m:t>
            </m:r>
            <m:r>
              <w:rPr>
                <w:rFonts w:ascii="Cambria Math" w:hAnsi="Cambria Math"/>
              </w:rPr>
              <m:t>j</m:t>
            </m:r>
          </m:sub>
          <m:sup>
            <m:r>
              <w:rPr>
                <w:rFonts w:ascii="Cambria Math" w:hAnsi="Cambria Math"/>
              </w:rPr>
              <m:t>z</m:t>
            </m:r>
          </m:sup>
        </m:sSubSup>
        <m:r>
          <m:rPr>
            <m:sty m:val="p"/>
          </m:rPr>
          <w:rPr>
            <w:rFonts w:ascii="Cambria Math" w:hAnsi="Cambria Math"/>
          </w:rPr>
          <m:t>⋅</m:t>
        </m:r>
        <m:d>
          <m:dPr>
            <m:ctrlPr>
              <w:rPr>
                <w:rFonts w:ascii="Cambria Math" w:hAnsi="Cambria Math"/>
              </w:rPr>
            </m:ctrlPr>
          </m:dPr>
          <m:e>
            <m:sSubSup>
              <m:sSubSupPr>
                <m:ctrlPr>
                  <w:rPr>
                    <w:rFonts w:ascii="Cambria Math" w:hAnsi="Cambria Math"/>
                  </w:rPr>
                </m:ctrlPr>
              </m:sSubSupPr>
              <m:e>
                <m:r>
                  <w:rPr>
                    <w:rFonts w:ascii="Cambria Math" w:hAnsi="Cambria Math"/>
                  </w:rPr>
                  <m:t>w</m:t>
                </m:r>
              </m:e>
              <m:sub>
                <m:r>
                  <w:rPr>
                    <w:rFonts w:ascii="Cambria Math" w:hAnsi="Cambria Math"/>
                  </w:rPr>
                  <m:t>j</m:t>
                </m:r>
              </m:sub>
              <m:sup>
                <m:r>
                  <w:rPr>
                    <w:rFonts w:ascii="Cambria Math" w:hAnsi="Cambria Math"/>
                  </w:rPr>
                  <m:t>z</m:t>
                </m:r>
              </m:sup>
            </m:sSubSup>
            <m:r>
              <m:rPr>
                <m:sty m:val="p"/>
              </m:rPr>
              <w:rPr>
                <w:rFonts w:ascii="Cambria Math" w:hAnsi="Cambria Math"/>
              </w:rPr>
              <m:t>-</m:t>
            </m:r>
            <m:sSubSup>
              <m:sSubSupPr>
                <m:ctrlPr>
                  <w:rPr>
                    <w:rFonts w:ascii="Cambria Math" w:hAnsi="Cambria Math"/>
                  </w:rPr>
                </m:ctrlPr>
              </m:sSubSupPr>
              <m:e>
                <m:r>
                  <w:rPr>
                    <w:rFonts w:ascii="Cambria Math" w:hAnsi="Cambria Math"/>
                  </w:rPr>
                  <m:t>w</m:t>
                </m:r>
              </m:e>
              <m:sub>
                <m:r>
                  <w:rPr>
                    <w:rFonts w:ascii="Cambria Math" w:hAnsi="Cambria Math"/>
                  </w:rPr>
                  <m:t>j</m:t>
                </m:r>
                <m:r>
                  <m:rPr>
                    <m:sty m:val="p"/>
                  </m:rPr>
                  <w:rPr>
                    <w:rFonts w:ascii="Cambria Math" w:hAnsi="Cambria Math"/>
                  </w:rPr>
                  <m:t>,-</m:t>
                </m:r>
                <m:r>
                  <w:rPr>
                    <w:rFonts w:ascii="Cambria Math" w:hAnsi="Cambria Math"/>
                  </w:rPr>
                  <m:t>1</m:t>
                </m:r>
              </m:sub>
              <m:sup>
                <m:r>
                  <w:rPr>
                    <w:rFonts w:ascii="Cambria Math" w:hAnsi="Cambria Math"/>
                  </w:rPr>
                  <m:t>z</m:t>
                </m:r>
              </m:sup>
            </m:sSubSup>
          </m:e>
        </m:d>
      </m:oMath>
      <w:r w:rsidR="00991E62" w:rsidRPr="00102440">
        <w:tab/>
      </w:r>
      <w:r w:rsidR="00991E62" w:rsidRPr="00102440">
        <w:tab/>
      </w:r>
      <w:r w:rsidR="00991E62" w:rsidRPr="00102440">
        <w:tab/>
      </w:r>
      <w:r w:rsidR="00991E62" w:rsidRPr="00102440">
        <w:tab/>
      </w:r>
      <w:r w:rsidR="00991E62" w:rsidRPr="00102440">
        <w:tab/>
      </w:r>
      <w:r w:rsidR="00991E62" w:rsidRPr="00102440">
        <w:tab/>
      </w:r>
      <w:r w:rsidR="00991E62" w:rsidRPr="00102440">
        <w:tab/>
      </w:r>
      <w:r w:rsidR="00991E62" w:rsidRPr="00102440">
        <w:tab/>
      </w:r>
      <w:r w:rsidR="00991E62" w:rsidRPr="00102440">
        <w:tab/>
        <w:t>(52)</w:t>
      </w:r>
    </w:p>
    <w:p w14:paraId="4154C3C0" w14:textId="7F73EDB3" w:rsidR="000526B0" w:rsidRPr="00102440" w:rsidRDefault="000526B0" w:rsidP="000526B0">
      <w:pPr>
        <w:pStyle w:val="BodyJUST2CE"/>
      </w:pPr>
      <w:r w:rsidRPr="00102440">
        <w:t xml:space="preserve">where </w:t>
      </w:r>
      <m:oMath>
        <m:sSubSup>
          <m:sSubSupPr>
            <m:ctrlPr>
              <w:rPr>
                <w:rFonts w:ascii="Cambria Math" w:hAnsi="Cambria Math"/>
              </w:rPr>
            </m:ctrlPr>
          </m:sSubSupPr>
          <m:e>
            <m:r>
              <w:rPr>
                <w:rFonts w:ascii="Cambria Math" w:hAnsi="Cambria Math"/>
              </w:rPr>
              <m:t>ρ</m:t>
            </m:r>
          </m:e>
          <m:sub>
            <m:r>
              <w:rPr>
                <w:rFonts w:ascii="Cambria Math" w:hAnsi="Cambria Math"/>
              </w:rPr>
              <m:t>0j</m:t>
            </m:r>
          </m:sub>
          <m:sup>
            <m:r>
              <w:rPr>
                <w:rFonts w:ascii="Cambria Math" w:hAnsi="Cambria Math"/>
              </w:rPr>
              <m:t>z</m:t>
            </m:r>
          </m:sup>
        </m:sSubSup>
      </m:oMath>
      <w:r w:rsidRPr="00102440">
        <w:t xml:space="preserve"> and </w:t>
      </w:r>
      <m:oMath>
        <m:sSubSup>
          <m:sSubSupPr>
            <m:ctrlPr>
              <w:rPr>
                <w:rFonts w:ascii="Cambria Math" w:hAnsi="Cambria Math"/>
              </w:rPr>
            </m:ctrlPr>
          </m:sSubSupPr>
          <m:e>
            <m:r>
              <w:rPr>
                <w:rFonts w:ascii="Cambria Math" w:hAnsi="Cambria Math"/>
              </w:rPr>
              <m:t>ρ</m:t>
            </m:r>
          </m:e>
          <m:sub>
            <m:r>
              <w:rPr>
                <w:rFonts w:ascii="Cambria Math" w:hAnsi="Cambria Math"/>
              </w:rPr>
              <m:t>1j</m:t>
            </m:r>
          </m:sub>
          <m:sup>
            <m:r>
              <w:rPr>
                <w:rFonts w:ascii="Cambria Math" w:hAnsi="Cambria Math"/>
              </w:rPr>
              <m:t>z</m:t>
            </m:r>
          </m:sup>
        </m:sSubSup>
      </m:oMath>
      <w:r w:rsidRPr="00102440">
        <w:t xml:space="preserve"> are positive coefficients.</w:t>
      </w:r>
    </w:p>
    <w:p w14:paraId="47A4839B" w14:textId="32DC3C9B" w:rsidR="000526B0" w:rsidRPr="00102440" w:rsidRDefault="000526B0" w:rsidP="000526B0">
      <w:pPr>
        <w:pStyle w:val="Title2JUST2CE"/>
        <w:rPr>
          <w:lang w:val="en-GB"/>
          <w:rPrChange w:id="2279" w:author="Oriol Valles Codina" w:date="2023-08-31T14:08:00Z">
            <w:rPr/>
          </w:rPrChange>
        </w:rPr>
      </w:pPr>
      <w:bookmarkStart w:id="2280" w:name="sec:portfolio"/>
      <w:bookmarkStart w:id="2281" w:name="_Toc144422000"/>
      <w:bookmarkEnd w:id="2232"/>
      <w:r w:rsidRPr="00102440">
        <w:rPr>
          <w:lang w:val="en-GB"/>
          <w:rPrChange w:id="2282" w:author="Oriol Valles Codina" w:date="2023-08-31T14:08:00Z">
            <w:rPr/>
          </w:rPrChange>
        </w:rPr>
        <w:t xml:space="preserve">[A.7] Portfolio </w:t>
      </w:r>
      <w:del w:id="2283" w:author="Oriol Valles Codina" w:date="2023-08-31T14:18:00Z">
        <w:r w:rsidRPr="00102440" w:rsidDel="009F61ED">
          <w:rPr>
            <w:lang w:val="en-GB"/>
            <w:rPrChange w:id="2284" w:author="Oriol Valles Codina" w:date="2023-08-31T14:08:00Z">
              <w:rPr/>
            </w:rPrChange>
          </w:rPr>
          <w:delText>choices</w:delText>
        </w:r>
      </w:del>
      <w:ins w:id="2285" w:author="Oriol Valles Codina" w:date="2023-08-31T14:18:00Z">
        <w:r w:rsidR="009F61ED">
          <w:rPr>
            <w:lang w:val="en-GB"/>
          </w:rPr>
          <w:t>C</w:t>
        </w:r>
        <w:r w:rsidR="009F61ED" w:rsidRPr="00102440">
          <w:rPr>
            <w:lang w:val="en-GB"/>
            <w:rPrChange w:id="2286" w:author="Oriol Valles Codina" w:date="2023-08-31T14:08:00Z">
              <w:rPr/>
            </w:rPrChange>
          </w:rPr>
          <w:t>hoices</w:t>
        </w:r>
      </w:ins>
      <w:bookmarkEnd w:id="2281"/>
    </w:p>
    <w:p w14:paraId="0D59B651" w14:textId="77777777" w:rsidR="000526B0" w:rsidRPr="00102440" w:rsidRDefault="000526B0" w:rsidP="000526B0">
      <w:pPr>
        <w:pStyle w:val="BodyJUST2CE"/>
      </w:pPr>
      <w:r w:rsidRPr="00102440">
        <w:t>Domestic household holdings of domestic government bills are defined by a Tobinesque portfolio equation:</w:t>
      </w:r>
    </w:p>
    <w:p w14:paraId="45B3EF35" w14:textId="52EA1A3B" w:rsidR="000526B0" w:rsidRPr="00102440" w:rsidRDefault="00377183" w:rsidP="000526B0">
      <w:pPr>
        <w:pStyle w:val="BodyJUST2CE"/>
      </w:pPr>
      <m:oMath>
        <m:m>
          <m:mPr>
            <m:plcHide m:val="1"/>
            <m:mcs>
              <m:mc>
                <m:mcPr>
                  <m:count m:val="1"/>
                  <m:mcJc m:val="right"/>
                </m:mcPr>
              </m:mc>
              <m:mc>
                <m:mcPr>
                  <m:count m:val="1"/>
                  <m:mcJc m:val="left"/>
                </m:mcPr>
              </m:mc>
            </m:mcs>
            <m:ctrlPr>
              <w:rPr>
                <w:rFonts w:ascii="Cambria Math" w:hAnsi="Cambria Math"/>
              </w:rPr>
            </m:ctrlPr>
          </m:mPr>
          <m:mr>
            <m:e>
              <m:f>
                <m:fPr>
                  <m:ctrlPr>
                    <w:rPr>
                      <w:rFonts w:ascii="Cambria Math" w:hAnsi="Cambria Math"/>
                    </w:rPr>
                  </m:ctrlPr>
                </m:fPr>
                <m:num>
                  <m:sSubSup>
                    <m:sSubSupPr>
                      <m:ctrlPr>
                        <w:rPr>
                          <w:rFonts w:ascii="Cambria Math" w:hAnsi="Cambria Math"/>
                        </w:rPr>
                      </m:ctrlPr>
                    </m:sSubSupPr>
                    <m:e>
                      <m:r>
                        <w:rPr>
                          <w:rFonts w:ascii="Cambria Math" w:hAnsi="Cambria Math"/>
                        </w:rPr>
                        <m:t>B</m:t>
                      </m:r>
                    </m:e>
                    <m:sub>
                      <m:r>
                        <w:rPr>
                          <w:rFonts w:ascii="Cambria Math" w:hAnsi="Cambria Math"/>
                        </w:rPr>
                        <m:t>h</m:t>
                      </m:r>
                      <m:r>
                        <m:rPr>
                          <m:sty m:val="p"/>
                        </m:rPr>
                        <w:rPr>
                          <w:rFonts w:ascii="Cambria Math" w:hAnsi="Cambria Math"/>
                        </w:rPr>
                        <m:t>,</m:t>
                      </m:r>
                      <m:r>
                        <w:rPr>
                          <w:rFonts w:ascii="Cambria Math" w:hAnsi="Cambria Math"/>
                        </w:rPr>
                        <m:t>z</m:t>
                      </m:r>
                    </m:sub>
                    <m:sup>
                      <m:r>
                        <w:rPr>
                          <w:rFonts w:ascii="Cambria Math" w:hAnsi="Cambria Math"/>
                        </w:rPr>
                        <m:t>z</m:t>
                      </m:r>
                    </m:sup>
                  </m:sSubSup>
                </m:num>
                <m:den>
                  <m:sSup>
                    <m:sSupPr>
                      <m:ctrlPr>
                        <w:rPr>
                          <w:rFonts w:ascii="Cambria Math" w:hAnsi="Cambria Math"/>
                        </w:rPr>
                      </m:ctrlPr>
                    </m:sSupPr>
                    <m:e>
                      <m:r>
                        <w:rPr>
                          <w:rFonts w:ascii="Cambria Math" w:hAnsi="Cambria Math"/>
                        </w:rPr>
                        <m:t>V</m:t>
                      </m:r>
                    </m:e>
                    <m:sup>
                      <m:r>
                        <w:rPr>
                          <w:rFonts w:ascii="Cambria Math" w:hAnsi="Cambria Math"/>
                        </w:rPr>
                        <m:t>z</m:t>
                      </m:r>
                    </m:sup>
                  </m:sSup>
                </m:den>
              </m:f>
            </m:e>
            <m:e>
              <m:r>
                <m:rPr>
                  <m:sty m:val="p"/>
                </m:rPr>
                <w:rPr>
                  <w:rFonts w:ascii="Cambria Math" w:hAnsi="Cambria Math"/>
                </w:rPr>
                <m:t>=</m:t>
              </m:r>
              <m:sSub>
                <m:sSubPr>
                  <m:ctrlPr>
                    <w:rPr>
                      <w:rFonts w:ascii="Cambria Math" w:hAnsi="Cambria Math"/>
                    </w:rPr>
                  </m:ctrlPr>
                </m:sSubPr>
                <m:e>
                  <m:r>
                    <w:rPr>
                      <w:rFonts w:ascii="Cambria Math" w:hAnsi="Cambria Math"/>
                    </w:rPr>
                    <m:t>λ</m:t>
                  </m:r>
                </m:e>
                <m:sub>
                  <m:r>
                    <w:rPr>
                      <w:rFonts w:ascii="Cambria Math" w:hAnsi="Cambria Math"/>
                    </w:rPr>
                    <m:t>10</m:t>
                  </m:r>
                </m:sub>
              </m:sSub>
              <m:r>
                <m:rPr>
                  <m:sty m:val="p"/>
                </m:rPr>
                <w:rPr>
                  <w:rFonts w:ascii="Cambria Math" w:hAnsi="Cambria Math"/>
                </w:rPr>
                <m:t>+</m:t>
              </m:r>
              <m:sSub>
                <m:sSubPr>
                  <m:ctrlPr>
                    <w:rPr>
                      <w:rFonts w:ascii="Cambria Math" w:hAnsi="Cambria Math"/>
                    </w:rPr>
                  </m:ctrlPr>
                </m:sSubPr>
                <m:e>
                  <m:r>
                    <w:rPr>
                      <w:rFonts w:ascii="Cambria Math" w:hAnsi="Cambria Math"/>
                    </w:rPr>
                    <m:t>λ</m:t>
                  </m:r>
                </m:e>
                <m:sub>
                  <m:r>
                    <w:rPr>
                      <w:rFonts w:ascii="Cambria Math" w:hAnsi="Cambria Math"/>
                    </w:rPr>
                    <m:t>11</m:t>
                  </m:r>
                </m:sub>
              </m:sSub>
              <m:r>
                <m:rPr>
                  <m:sty m:val="p"/>
                </m:rPr>
                <w:rPr>
                  <w:rFonts w:ascii="Cambria Math" w:hAnsi="Cambria Math"/>
                </w:rPr>
                <m:t>⋅</m:t>
              </m:r>
              <m:sSubSup>
                <m:sSubSupPr>
                  <m:ctrlPr>
                    <w:rPr>
                      <w:rFonts w:ascii="Cambria Math" w:hAnsi="Cambria Math"/>
                    </w:rPr>
                  </m:ctrlPr>
                </m:sSubSupPr>
                <m:e>
                  <m:r>
                    <w:rPr>
                      <w:rFonts w:ascii="Cambria Math" w:hAnsi="Cambria Math"/>
                    </w:rPr>
                    <m:t>r</m:t>
                  </m:r>
                </m:e>
                <m:sub>
                  <m:r>
                    <w:rPr>
                      <w:rFonts w:ascii="Cambria Math" w:hAnsi="Cambria Math"/>
                    </w:rPr>
                    <m:t>b</m:t>
                  </m:r>
                  <m:r>
                    <m:rPr>
                      <m:sty m:val="p"/>
                    </m:rPr>
                    <w:rPr>
                      <w:rFonts w:ascii="Cambria Math" w:hAnsi="Cambria Math"/>
                    </w:rPr>
                    <m:t>,-</m:t>
                  </m:r>
                  <m:r>
                    <w:rPr>
                      <w:rFonts w:ascii="Cambria Math" w:hAnsi="Cambria Math"/>
                    </w:rPr>
                    <m:t>1</m:t>
                  </m:r>
                </m:sub>
                <m:sup>
                  <m:r>
                    <w:rPr>
                      <w:rFonts w:ascii="Cambria Math" w:hAnsi="Cambria Math"/>
                    </w:rPr>
                    <m:t>z</m:t>
                  </m:r>
                </m:sup>
              </m:sSubSup>
              <m:r>
                <m:rPr>
                  <m:sty m:val="p"/>
                </m:rPr>
                <w:rPr>
                  <w:rFonts w:ascii="Cambria Math" w:hAnsi="Cambria Math"/>
                </w:rPr>
                <m:t>-</m:t>
              </m:r>
              <m:sSub>
                <m:sSubPr>
                  <m:ctrlPr>
                    <w:rPr>
                      <w:rFonts w:ascii="Cambria Math" w:hAnsi="Cambria Math"/>
                    </w:rPr>
                  </m:ctrlPr>
                </m:sSubPr>
                <m:e>
                  <m:r>
                    <w:rPr>
                      <w:rFonts w:ascii="Cambria Math" w:hAnsi="Cambria Math"/>
                    </w:rPr>
                    <m:t>λ</m:t>
                  </m:r>
                </m:e>
                <m:sub>
                  <m:r>
                    <w:rPr>
                      <w:rFonts w:ascii="Cambria Math" w:hAnsi="Cambria Math"/>
                    </w:rPr>
                    <m:t>12</m:t>
                  </m:r>
                </m:sub>
              </m:sSub>
              <m:r>
                <m:rPr>
                  <m:sty m:val="p"/>
                </m:rPr>
                <w:rPr>
                  <w:rFonts w:ascii="Cambria Math" w:hAnsi="Cambria Math"/>
                </w:rPr>
                <m:t>⋅</m:t>
              </m:r>
              <m:d>
                <m:dPr>
                  <m:ctrlPr>
                    <w:rPr>
                      <w:rFonts w:ascii="Cambria Math" w:hAnsi="Cambria Math"/>
                    </w:rPr>
                  </m:ctrlPr>
                </m:dPr>
                <m:e>
                  <m:sSubSup>
                    <m:sSubSupPr>
                      <m:ctrlPr>
                        <w:rPr>
                          <w:rFonts w:ascii="Cambria Math" w:hAnsi="Cambria Math"/>
                        </w:rPr>
                      </m:ctrlPr>
                    </m:sSubSupPr>
                    <m:e>
                      <m:r>
                        <w:rPr>
                          <w:rFonts w:ascii="Cambria Math" w:hAnsi="Cambria Math"/>
                        </w:rPr>
                        <m:t>r</m:t>
                      </m:r>
                    </m:e>
                    <m:sub>
                      <m:r>
                        <w:rPr>
                          <w:rFonts w:ascii="Cambria Math" w:hAnsi="Cambria Math"/>
                        </w:rPr>
                        <m:t>b</m:t>
                      </m:r>
                      <m:r>
                        <m:rPr>
                          <m:sty m:val="p"/>
                        </m:rPr>
                        <w:rPr>
                          <w:rFonts w:ascii="Cambria Math" w:hAnsi="Cambria Math"/>
                        </w:rPr>
                        <m:t>,-</m:t>
                      </m:r>
                      <m:r>
                        <w:rPr>
                          <w:rFonts w:ascii="Cambria Math" w:hAnsi="Cambria Math"/>
                        </w:rPr>
                        <m:t>1</m:t>
                      </m:r>
                    </m:sub>
                    <m:sup>
                      <m:r>
                        <w:rPr>
                          <w:rFonts w:ascii="Cambria Math" w:hAnsi="Cambria Math"/>
                        </w:rPr>
                        <m:t>f</m:t>
                      </m:r>
                    </m:sup>
                  </m:sSubSup>
                  <m:r>
                    <m:rPr>
                      <m:sty m:val="p"/>
                    </m:rPr>
                    <w:rPr>
                      <w:rFonts w:ascii="Cambria Math" w:hAnsi="Cambria Math"/>
                    </w:rPr>
                    <m:t>+</m:t>
                  </m:r>
                  <m:f>
                    <m:fPr>
                      <m:ctrlPr>
                        <w:rPr>
                          <w:rFonts w:ascii="Cambria Math" w:hAnsi="Cambria Math"/>
                        </w:rPr>
                      </m:ctrlPr>
                    </m:fPr>
                    <m:num>
                      <m:r>
                        <w:rPr>
                          <w:rFonts w:ascii="Cambria Math" w:hAnsi="Cambria Math"/>
                        </w:rPr>
                        <m:t>Δx</m:t>
                      </m:r>
                      <m:sSup>
                        <m:sSupPr>
                          <m:ctrlPr>
                            <w:rPr>
                              <w:rFonts w:ascii="Cambria Math" w:hAnsi="Cambria Math"/>
                            </w:rPr>
                          </m:ctrlPr>
                        </m:sSupPr>
                        <m:e>
                          <m:r>
                            <w:rPr>
                              <w:rFonts w:ascii="Cambria Math" w:hAnsi="Cambria Math"/>
                            </w:rPr>
                            <m:t>r</m:t>
                          </m:r>
                        </m:e>
                        <m:sup>
                          <m:r>
                            <w:rPr>
                              <w:rFonts w:ascii="Cambria Math" w:hAnsi="Cambria Math"/>
                            </w:rPr>
                            <m:t>f</m:t>
                          </m:r>
                        </m:sup>
                      </m:sSup>
                    </m:num>
                    <m:den>
                      <m:r>
                        <w:rPr>
                          <w:rFonts w:ascii="Cambria Math" w:hAnsi="Cambria Math"/>
                        </w:rPr>
                        <m:t>x</m:t>
                      </m:r>
                      <m:sSup>
                        <m:sSupPr>
                          <m:ctrlPr>
                            <w:rPr>
                              <w:rFonts w:ascii="Cambria Math" w:hAnsi="Cambria Math"/>
                            </w:rPr>
                          </m:ctrlPr>
                        </m:sSupPr>
                        <m:e>
                          <m:r>
                            <w:rPr>
                              <w:rFonts w:ascii="Cambria Math" w:hAnsi="Cambria Math"/>
                            </w:rPr>
                            <m:t>r</m:t>
                          </m:r>
                        </m:e>
                        <m:sup>
                          <m:r>
                            <w:rPr>
                              <w:rFonts w:ascii="Cambria Math" w:hAnsi="Cambria Math"/>
                            </w:rPr>
                            <m:t>f</m:t>
                          </m:r>
                        </m:sup>
                      </m:sSup>
                    </m:den>
                  </m:f>
                </m:e>
              </m:d>
              <m:r>
                <m:rPr>
                  <m:sty m:val="p"/>
                </m:rPr>
                <w:rPr>
                  <w:rFonts w:ascii="Cambria Math" w:hAnsi="Cambria Math"/>
                </w:rPr>
                <m:t>-</m:t>
              </m:r>
              <m:sSub>
                <m:sSubPr>
                  <m:ctrlPr>
                    <w:rPr>
                      <w:rFonts w:ascii="Cambria Math" w:hAnsi="Cambria Math"/>
                    </w:rPr>
                  </m:ctrlPr>
                </m:sSubPr>
                <m:e>
                  <m:r>
                    <w:rPr>
                      <w:rFonts w:ascii="Cambria Math" w:hAnsi="Cambria Math"/>
                    </w:rPr>
                    <m:t>λ</m:t>
                  </m:r>
                </m:e>
                <m:sub>
                  <m:r>
                    <w:rPr>
                      <w:rFonts w:ascii="Cambria Math" w:hAnsi="Cambria Math"/>
                    </w:rPr>
                    <m:t>13</m:t>
                  </m:r>
                </m:sub>
              </m:sSub>
              <m:r>
                <m:rPr>
                  <m:sty m:val="p"/>
                </m:rPr>
                <w:rPr>
                  <w:rFonts w:ascii="Cambria Math" w:hAnsi="Cambria Math"/>
                </w:rPr>
                <m:t>⋅</m:t>
              </m:r>
              <m:sSubSup>
                <m:sSubSupPr>
                  <m:ctrlPr>
                    <w:rPr>
                      <w:rFonts w:ascii="Cambria Math" w:hAnsi="Cambria Math"/>
                    </w:rPr>
                  </m:ctrlPr>
                </m:sSubSupPr>
                <m:e>
                  <m:r>
                    <w:rPr>
                      <w:rFonts w:ascii="Cambria Math" w:hAnsi="Cambria Math"/>
                    </w:rPr>
                    <m:t>r</m:t>
                  </m:r>
                </m:e>
                <m:sub>
                  <m:r>
                    <w:rPr>
                      <w:rFonts w:ascii="Cambria Math" w:hAnsi="Cambria Math"/>
                    </w:rPr>
                    <m:t>m</m:t>
                  </m:r>
                  <m:r>
                    <m:rPr>
                      <m:sty m:val="p"/>
                    </m:rPr>
                    <w:rPr>
                      <w:rFonts w:ascii="Cambria Math" w:hAnsi="Cambria Math"/>
                    </w:rPr>
                    <m:t>,-</m:t>
                  </m:r>
                  <m:r>
                    <w:rPr>
                      <w:rFonts w:ascii="Cambria Math" w:hAnsi="Cambria Math"/>
                    </w:rPr>
                    <m:t>1</m:t>
                  </m:r>
                </m:sub>
                <m:sup>
                  <m:r>
                    <w:rPr>
                      <w:rFonts w:ascii="Cambria Math" w:hAnsi="Cambria Math"/>
                    </w:rPr>
                    <m:t>z</m:t>
                  </m:r>
                </m:sup>
              </m:sSubSup>
              <m:r>
                <m:rPr>
                  <m:sty m:val="p"/>
                </m:rPr>
                <w:rPr>
                  <w:rFonts w:ascii="Cambria Math" w:hAnsi="Cambria Math"/>
                </w:rPr>
                <m:t>-</m:t>
              </m:r>
              <m:sSub>
                <m:sSubPr>
                  <m:ctrlPr>
                    <w:rPr>
                      <w:rFonts w:ascii="Cambria Math" w:hAnsi="Cambria Math"/>
                    </w:rPr>
                  </m:ctrlPr>
                </m:sSubPr>
                <m:e>
                  <m:r>
                    <w:rPr>
                      <w:rFonts w:ascii="Cambria Math" w:hAnsi="Cambria Math"/>
                    </w:rPr>
                    <m:t>λ</m:t>
                  </m:r>
                </m:e>
                <m:sub>
                  <m:r>
                    <w:rPr>
                      <w:rFonts w:ascii="Cambria Math" w:hAnsi="Cambria Math"/>
                    </w:rPr>
                    <m:t>14</m:t>
                  </m:r>
                </m:sub>
              </m:sSub>
              <m:r>
                <m:rPr>
                  <m:sty m:val="p"/>
                </m:rPr>
                <w:rPr>
                  <w:rFonts w:ascii="Cambria Math" w:hAnsi="Cambria Math"/>
                </w:rPr>
                <m:t>⋅</m:t>
              </m:r>
              <m:f>
                <m:fPr>
                  <m:ctrlPr>
                    <w:rPr>
                      <w:rFonts w:ascii="Cambria Math" w:hAnsi="Cambria Math"/>
                    </w:rPr>
                  </m:ctrlPr>
                </m:fPr>
                <m:num>
                  <m:r>
                    <w:rPr>
                      <w:rFonts w:ascii="Cambria Math" w:hAnsi="Cambria Math"/>
                    </w:rPr>
                    <m:t>Y</m:t>
                  </m:r>
                  <m:sSup>
                    <m:sSupPr>
                      <m:ctrlPr>
                        <w:rPr>
                          <w:rFonts w:ascii="Cambria Math" w:hAnsi="Cambria Math"/>
                        </w:rPr>
                      </m:ctrlPr>
                    </m:sSupPr>
                    <m:e>
                      <m:r>
                        <w:rPr>
                          <w:rFonts w:ascii="Cambria Math" w:hAnsi="Cambria Math"/>
                        </w:rPr>
                        <m:t>D</m:t>
                      </m:r>
                    </m:e>
                    <m:sup>
                      <m:r>
                        <w:rPr>
                          <w:rFonts w:ascii="Cambria Math" w:hAnsi="Cambria Math"/>
                        </w:rPr>
                        <m:t>z</m:t>
                      </m:r>
                    </m:sup>
                  </m:sSup>
                </m:num>
                <m:den>
                  <m:sSup>
                    <m:sSupPr>
                      <m:ctrlPr>
                        <w:rPr>
                          <w:rFonts w:ascii="Cambria Math" w:hAnsi="Cambria Math"/>
                        </w:rPr>
                      </m:ctrlPr>
                    </m:sSupPr>
                    <m:e>
                      <m:r>
                        <w:rPr>
                          <w:rFonts w:ascii="Cambria Math" w:hAnsi="Cambria Math"/>
                        </w:rPr>
                        <m:t>V</m:t>
                      </m:r>
                    </m:e>
                    <m:sup>
                      <m:r>
                        <w:rPr>
                          <w:rFonts w:ascii="Cambria Math" w:hAnsi="Cambria Math"/>
                        </w:rPr>
                        <m:t>z</m:t>
                      </m:r>
                    </m:sup>
                  </m:sSup>
                </m:den>
              </m:f>
              <m:r>
                <m:rPr>
                  <m:sty m:val="p"/>
                </m:rPr>
                <w:rPr>
                  <w:rFonts w:ascii="Cambria Math" w:hAnsi="Cambria Math"/>
                </w:rPr>
                <m:t>-</m:t>
              </m:r>
              <m:sSub>
                <m:sSubPr>
                  <m:ctrlPr>
                    <w:rPr>
                      <w:rFonts w:ascii="Cambria Math" w:hAnsi="Cambria Math"/>
                    </w:rPr>
                  </m:ctrlPr>
                </m:sSubPr>
                <m:e>
                  <m:r>
                    <w:rPr>
                      <w:rFonts w:ascii="Cambria Math" w:hAnsi="Cambria Math"/>
                    </w:rPr>
                    <m:t>λ</m:t>
                  </m:r>
                </m:e>
                <m:sub>
                  <m:r>
                    <w:rPr>
                      <w:rFonts w:ascii="Cambria Math" w:hAnsi="Cambria Math"/>
                    </w:rPr>
                    <m:t>15</m:t>
                  </m:r>
                </m:sub>
              </m:sSub>
              <m:r>
                <m:rPr>
                  <m:sty m:val="p"/>
                </m:rPr>
                <w:rPr>
                  <w:rFonts w:ascii="Cambria Math" w:hAnsi="Cambria Math"/>
                </w:rPr>
                <m:t>⋅</m:t>
              </m:r>
              <m:sSubSup>
                <m:sSubSupPr>
                  <m:ctrlPr>
                    <w:rPr>
                      <w:rFonts w:ascii="Cambria Math" w:hAnsi="Cambria Math"/>
                    </w:rPr>
                  </m:ctrlPr>
                </m:sSubSupPr>
                <m:e>
                  <m:r>
                    <w:rPr>
                      <w:rFonts w:ascii="Cambria Math" w:hAnsi="Cambria Math"/>
                    </w:rPr>
                    <m:t>r</m:t>
                  </m:r>
                </m:e>
                <m:sub>
                  <m:r>
                    <w:rPr>
                      <w:rFonts w:ascii="Cambria Math" w:hAnsi="Cambria Math"/>
                    </w:rPr>
                    <m:t>e</m:t>
                  </m:r>
                  <m:r>
                    <m:rPr>
                      <m:sty m:val="p"/>
                    </m:rPr>
                    <w:rPr>
                      <w:rFonts w:ascii="Cambria Math" w:hAnsi="Cambria Math"/>
                    </w:rPr>
                    <m:t>,-</m:t>
                  </m:r>
                  <m:r>
                    <w:rPr>
                      <w:rFonts w:ascii="Cambria Math" w:hAnsi="Cambria Math"/>
                    </w:rPr>
                    <m:t>1</m:t>
                  </m:r>
                </m:sub>
                <m:sup>
                  <m:r>
                    <w:rPr>
                      <w:rFonts w:ascii="Cambria Math" w:hAnsi="Cambria Math"/>
                    </w:rPr>
                    <m:t>z</m:t>
                  </m:r>
                </m:sup>
              </m:sSubSup>
              <m:r>
                <m:rPr>
                  <m:sty m:val="p"/>
                </m:rPr>
                <w:rPr>
                  <w:rFonts w:ascii="Cambria Math" w:hAnsi="Cambria Math"/>
                </w:rPr>
                <m:t>+</m:t>
              </m:r>
            </m:e>
          </m:mr>
          <m:mr>
            <m:e/>
            <m:e>
              <m:r>
                <m:rPr>
                  <m:sty m:val="p"/>
                </m:rPr>
                <w:rPr>
                  <w:rFonts w:ascii="Cambria Math" w:hAnsi="Cambria Math"/>
                </w:rPr>
                <m:t>-</m:t>
              </m:r>
              <m:sSub>
                <m:sSubPr>
                  <m:ctrlPr>
                    <w:rPr>
                      <w:rFonts w:ascii="Cambria Math" w:hAnsi="Cambria Math"/>
                    </w:rPr>
                  </m:ctrlPr>
                </m:sSubPr>
                <m:e>
                  <m:r>
                    <w:rPr>
                      <w:rFonts w:ascii="Cambria Math" w:hAnsi="Cambria Math"/>
                    </w:rPr>
                    <m:t>λ</m:t>
                  </m:r>
                </m:e>
                <m:sub>
                  <m:r>
                    <w:rPr>
                      <w:rFonts w:ascii="Cambria Math" w:hAnsi="Cambria Math"/>
                    </w:rPr>
                    <m:t>16</m:t>
                  </m:r>
                </m:sub>
              </m:sSub>
              <m:r>
                <m:rPr>
                  <m:sty m:val="p"/>
                </m:rPr>
                <w:rPr>
                  <w:rFonts w:ascii="Cambria Math" w:hAnsi="Cambria Math"/>
                </w:rPr>
                <m:t>⋅</m:t>
              </m:r>
              <m:d>
                <m:dPr>
                  <m:ctrlPr>
                    <w:rPr>
                      <w:rFonts w:ascii="Cambria Math" w:hAnsi="Cambria Math"/>
                    </w:rPr>
                  </m:ctrlPr>
                </m:dPr>
                <m:e>
                  <m:sSubSup>
                    <m:sSubSupPr>
                      <m:ctrlPr>
                        <w:rPr>
                          <w:rFonts w:ascii="Cambria Math" w:hAnsi="Cambria Math"/>
                        </w:rPr>
                      </m:ctrlPr>
                    </m:sSubSupPr>
                    <m:e>
                      <m:r>
                        <w:rPr>
                          <w:rFonts w:ascii="Cambria Math" w:hAnsi="Cambria Math"/>
                        </w:rPr>
                        <m:t>r</m:t>
                      </m:r>
                    </m:e>
                    <m:sub>
                      <m:r>
                        <w:rPr>
                          <w:rFonts w:ascii="Cambria Math" w:hAnsi="Cambria Math"/>
                        </w:rPr>
                        <m:t>e</m:t>
                      </m:r>
                      <m:r>
                        <m:rPr>
                          <m:sty m:val="p"/>
                        </m:rPr>
                        <w:rPr>
                          <w:rFonts w:ascii="Cambria Math" w:hAnsi="Cambria Math"/>
                        </w:rPr>
                        <m:t>,-</m:t>
                      </m:r>
                      <m:r>
                        <w:rPr>
                          <w:rFonts w:ascii="Cambria Math" w:hAnsi="Cambria Math"/>
                        </w:rPr>
                        <m:t>1</m:t>
                      </m:r>
                    </m:sub>
                    <m:sup>
                      <m:r>
                        <w:rPr>
                          <w:rFonts w:ascii="Cambria Math" w:hAnsi="Cambria Math"/>
                        </w:rPr>
                        <m:t>f</m:t>
                      </m:r>
                    </m:sup>
                  </m:sSubSup>
                  <m:r>
                    <m:rPr>
                      <m:sty m:val="p"/>
                    </m:rPr>
                    <w:rPr>
                      <w:rFonts w:ascii="Cambria Math" w:hAnsi="Cambria Math"/>
                    </w:rPr>
                    <m:t>+</m:t>
                  </m:r>
                  <m:f>
                    <m:fPr>
                      <m:ctrlPr>
                        <w:rPr>
                          <w:rFonts w:ascii="Cambria Math" w:hAnsi="Cambria Math"/>
                        </w:rPr>
                      </m:ctrlPr>
                    </m:fPr>
                    <m:num>
                      <m:r>
                        <w:rPr>
                          <w:rFonts w:ascii="Cambria Math" w:hAnsi="Cambria Math"/>
                        </w:rPr>
                        <m:t>Δx</m:t>
                      </m:r>
                      <m:sSup>
                        <m:sSupPr>
                          <m:ctrlPr>
                            <w:rPr>
                              <w:rFonts w:ascii="Cambria Math" w:hAnsi="Cambria Math"/>
                            </w:rPr>
                          </m:ctrlPr>
                        </m:sSupPr>
                        <m:e>
                          <m:r>
                            <w:rPr>
                              <w:rFonts w:ascii="Cambria Math" w:hAnsi="Cambria Math"/>
                            </w:rPr>
                            <m:t>r</m:t>
                          </m:r>
                        </m:e>
                        <m:sup>
                          <m:r>
                            <w:rPr>
                              <w:rFonts w:ascii="Cambria Math" w:hAnsi="Cambria Math"/>
                            </w:rPr>
                            <m:t>f</m:t>
                          </m:r>
                        </m:sup>
                      </m:sSup>
                    </m:num>
                    <m:den>
                      <m:r>
                        <w:rPr>
                          <w:rFonts w:ascii="Cambria Math" w:hAnsi="Cambria Math"/>
                        </w:rPr>
                        <m:t>x</m:t>
                      </m:r>
                      <m:sSup>
                        <m:sSupPr>
                          <m:ctrlPr>
                            <w:rPr>
                              <w:rFonts w:ascii="Cambria Math" w:hAnsi="Cambria Math"/>
                            </w:rPr>
                          </m:ctrlPr>
                        </m:sSupPr>
                        <m:e>
                          <m:r>
                            <w:rPr>
                              <w:rFonts w:ascii="Cambria Math" w:hAnsi="Cambria Math"/>
                            </w:rPr>
                            <m:t>r</m:t>
                          </m:r>
                        </m:e>
                        <m:sup>
                          <m:r>
                            <w:rPr>
                              <w:rFonts w:ascii="Cambria Math" w:hAnsi="Cambria Math"/>
                            </w:rPr>
                            <m:t>f</m:t>
                          </m:r>
                        </m:sup>
                      </m:sSup>
                    </m:den>
                  </m:f>
                </m:e>
              </m:d>
            </m:e>
          </m:mr>
        </m:m>
      </m:oMath>
      <w:r w:rsidR="00A672AB" w:rsidRPr="00102440">
        <w:tab/>
      </w:r>
      <w:r w:rsidR="00A672AB" w:rsidRPr="00102440">
        <w:tab/>
      </w:r>
      <w:r w:rsidR="00A672AB" w:rsidRPr="00102440">
        <w:tab/>
        <w:t>(53)</w:t>
      </w:r>
    </w:p>
    <w:p w14:paraId="22EC9D6C" w14:textId="6F0B3012" w:rsidR="000526B0" w:rsidRPr="00102440" w:rsidRDefault="000526B0" w:rsidP="000526B0">
      <w:pPr>
        <w:pStyle w:val="BodyJUST2CE"/>
      </w:pPr>
      <w:r w:rsidRPr="00102440">
        <w:t xml:space="preserve">In plain words, the share of domestic government bills to net wealth in domestic households’ portfolio increases as the interest rate on domestic government bills increases (this effect is captured by coefficient </w:t>
      </w:r>
      <m:oMath>
        <m:sSub>
          <m:sSubPr>
            <m:ctrlPr>
              <w:rPr>
                <w:rFonts w:ascii="Cambria Math" w:hAnsi="Cambria Math"/>
              </w:rPr>
            </m:ctrlPr>
          </m:sSubPr>
          <m:e>
            <m:r>
              <w:rPr>
                <w:rFonts w:ascii="Cambria Math" w:hAnsi="Cambria Math"/>
              </w:rPr>
              <m:t>λ</m:t>
            </m:r>
          </m:e>
          <m:sub>
            <m:r>
              <w:rPr>
                <w:rFonts w:ascii="Cambria Math" w:hAnsi="Cambria Math"/>
              </w:rPr>
              <m:t>11</m:t>
            </m:r>
          </m:sub>
        </m:sSub>
      </m:oMath>
      <w:r w:rsidRPr="00102440">
        <w:t xml:space="preserve">), and reduces as interest and return rates (including percentage capital gains) on other financial assets increase (coefficients </w:t>
      </w:r>
      <m:oMath>
        <m:sSub>
          <m:sSubPr>
            <m:ctrlPr>
              <w:rPr>
                <w:rFonts w:ascii="Cambria Math" w:hAnsi="Cambria Math"/>
              </w:rPr>
            </m:ctrlPr>
          </m:sSubPr>
          <m:e>
            <m:r>
              <w:rPr>
                <w:rFonts w:ascii="Cambria Math" w:hAnsi="Cambria Math"/>
              </w:rPr>
              <m:t>λ</m:t>
            </m:r>
          </m:e>
          <m:sub>
            <m:r>
              <w:rPr>
                <w:rFonts w:ascii="Cambria Math" w:hAnsi="Cambria Math"/>
              </w:rPr>
              <m:t>12</m:t>
            </m:r>
          </m:sub>
        </m:sSub>
      </m:oMath>
      <w:r w:rsidRPr="00102440">
        <w:t xml:space="preserve">, </w:t>
      </w:r>
      <m:oMath>
        <m:sSub>
          <m:sSubPr>
            <m:ctrlPr>
              <w:rPr>
                <w:rFonts w:ascii="Cambria Math" w:hAnsi="Cambria Math"/>
              </w:rPr>
            </m:ctrlPr>
          </m:sSubPr>
          <m:e>
            <m:r>
              <w:rPr>
                <w:rFonts w:ascii="Cambria Math" w:hAnsi="Cambria Math"/>
              </w:rPr>
              <m:t>λ</m:t>
            </m:r>
          </m:e>
          <m:sub>
            <m:r>
              <w:rPr>
                <w:rFonts w:ascii="Cambria Math" w:hAnsi="Cambria Math"/>
              </w:rPr>
              <m:t>13</m:t>
            </m:r>
          </m:sub>
        </m:sSub>
      </m:oMath>
      <w:r w:rsidRPr="00102440">
        <w:t xml:space="preserve">, </w:t>
      </w:r>
      <m:oMath>
        <m:sSub>
          <m:sSubPr>
            <m:ctrlPr>
              <w:rPr>
                <w:rFonts w:ascii="Cambria Math" w:hAnsi="Cambria Math"/>
              </w:rPr>
            </m:ctrlPr>
          </m:sSubPr>
          <m:e>
            <m:r>
              <w:rPr>
                <w:rFonts w:ascii="Cambria Math" w:hAnsi="Cambria Math"/>
              </w:rPr>
              <m:t>λ</m:t>
            </m:r>
          </m:e>
          <m:sub>
            <m:r>
              <w:rPr>
                <w:rFonts w:ascii="Cambria Math" w:hAnsi="Cambria Math"/>
              </w:rPr>
              <m:t>15</m:t>
            </m:r>
          </m:sub>
        </m:sSub>
      </m:oMath>
      <w:r w:rsidRPr="00102440">
        <w:t xml:space="preserve">, and </w:t>
      </w:r>
      <m:oMath>
        <m:sSub>
          <m:sSubPr>
            <m:ctrlPr>
              <w:rPr>
                <w:rFonts w:ascii="Cambria Math" w:hAnsi="Cambria Math"/>
              </w:rPr>
            </m:ctrlPr>
          </m:sSubPr>
          <m:e>
            <m:r>
              <w:rPr>
                <w:rFonts w:ascii="Cambria Math" w:hAnsi="Cambria Math"/>
              </w:rPr>
              <m:t>λ</m:t>
            </m:r>
          </m:e>
          <m:sub>
            <m:r>
              <w:rPr>
                <w:rFonts w:ascii="Cambria Math" w:hAnsi="Cambria Math"/>
              </w:rPr>
              <m:t>16</m:t>
            </m:r>
          </m:sub>
        </m:sSub>
      </m:oMath>
      <w:r w:rsidRPr="00102440">
        <w:t xml:space="preserve">). Besides, it reduces as the liquidity preference of domestic investors increases (coefficient </w:t>
      </w:r>
      <m:oMath>
        <m:sSub>
          <m:sSubPr>
            <m:ctrlPr>
              <w:rPr>
                <w:rFonts w:ascii="Cambria Math" w:hAnsi="Cambria Math"/>
              </w:rPr>
            </m:ctrlPr>
          </m:sSubPr>
          <m:e>
            <m:r>
              <w:rPr>
                <w:rFonts w:ascii="Cambria Math" w:hAnsi="Cambria Math"/>
              </w:rPr>
              <m:t>λ</m:t>
            </m:r>
          </m:e>
          <m:sub>
            <m:r>
              <w:rPr>
                <w:rFonts w:ascii="Cambria Math" w:hAnsi="Cambria Math"/>
              </w:rPr>
              <m:t>14</m:t>
            </m:r>
          </m:sub>
        </m:sSub>
      </m:oMath>
      <w:r w:rsidRPr="00102440">
        <w:t>).</w:t>
      </w:r>
    </w:p>
    <w:p w14:paraId="6A5FF18D" w14:textId="77777777" w:rsidR="000526B0" w:rsidRPr="00102440" w:rsidRDefault="000526B0" w:rsidP="000526B0">
      <w:pPr>
        <w:pStyle w:val="BodyJUST2CE"/>
      </w:pPr>
      <w:r w:rsidRPr="00102440">
        <w:t>Similarly, domestic household holdings of foreign government bills, domestic shares, and foreign shares, are, respectively:</w:t>
      </w:r>
    </w:p>
    <w:p w14:paraId="7DC2ACB3" w14:textId="576546F4" w:rsidR="000526B0" w:rsidRPr="00102440" w:rsidRDefault="00377183" w:rsidP="000526B0">
      <w:pPr>
        <w:pStyle w:val="BodyJUST2CE"/>
      </w:pPr>
      <m:oMath>
        <m:m>
          <m:mPr>
            <m:plcHide m:val="1"/>
            <m:mcs>
              <m:mc>
                <m:mcPr>
                  <m:count m:val="1"/>
                  <m:mcJc m:val="right"/>
                </m:mcPr>
              </m:mc>
              <m:mc>
                <m:mcPr>
                  <m:count m:val="1"/>
                  <m:mcJc m:val="left"/>
                </m:mcPr>
              </m:mc>
            </m:mcs>
            <m:ctrlPr>
              <w:rPr>
                <w:rFonts w:ascii="Cambria Math" w:hAnsi="Cambria Math"/>
              </w:rPr>
            </m:ctrlPr>
          </m:mPr>
          <m:mr>
            <m:e>
              <m:f>
                <m:fPr>
                  <m:ctrlPr>
                    <w:rPr>
                      <w:rFonts w:ascii="Cambria Math" w:hAnsi="Cambria Math"/>
                    </w:rPr>
                  </m:ctrlPr>
                </m:fPr>
                <m:num>
                  <m:sSubSup>
                    <m:sSubSupPr>
                      <m:ctrlPr>
                        <w:rPr>
                          <w:rFonts w:ascii="Cambria Math" w:hAnsi="Cambria Math"/>
                        </w:rPr>
                      </m:ctrlPr>
                    </m:sSubSupPr>
                    <m:e>
                      <m:r>
                        <w:rPr>
                          <w:rFonts w:ascii="Cambria Math" w:hAnsi="Cambria Math"/>
                        </w:rPr>
                        <m:t>B</m:t>
                      </m:r>
                    </m:e>
                    <m:sub>
                      <m:r>
                        <w:rPr>
                          <w:rFonts w:ascii="Cambria Math" w:hAnsi="Cambria Math"/>
                        </w:rPr>
                        <m:t>h</m:t>
                      </m:r>
                      <m:r>
                        <m:rPr>
                          <m:sty m:val="p"/>
                        </m:rPr>
                        <w:rPr>
                          <w:rFonts w:ascii="Cambria Math" w:hAnsi="Cambria Math"/>
                        </w:rPr>
                        <m:t>,</m:t>
                      </m:r>
                      <m:r>
                        <w:rPr>
                          <w:rFonts w:ascii="Cambria Math" w:hAnsi="Cambria Math"/>
                        </w:rPr>
                        <m:t>z</m:t>
                      </m:r>
                    </m:sub>
                    <m:sup>
                      <m:r>
                        <w:rPr>
                          <w:rFonts w:ascii="Cambria Math" w:hAnsi="Cambria Math"/>
                        </w:rPr>
                        <m:t>f</m:t>
                      </m:r>
                    </m:sup>
                  </m:sSubSup>
                </m:num>
                <m:den>
                  <m:sSup>
                    <m:sSupPr>
                      <m:ctrlPr>
                        <w:rPr>
                          <w:rFonts w:ascii="Cambria Math" w:hAnsi="Cambria Math"/>
                        </w:rPr>
                      </m:ctrlPr>
                    </m:sSupPr>
                    <m:e>
                      <m:r>
                        <w:rPr>
                          <w:rFonts w:ascii="Cambria Math" w:hAnsi="Cambria Math"/>
                        </w:rPr>
                        <m:t>V</m:t>
                      </m:r>
                    </m:e>
                    <m:sup>
                      <m:r>
                        <w:rPr>
                          <w:rFonts w:ascii="Cambria Math" w:hAnsi="Cambria Math"/>
                        </w:rPr>
                        <m:t>z</m:t>
                      </m:r>
                    </m:sup>
                  </m:sSup>
                </m:den>
              </m:f>
            </m:e>
            <m:e>
              <m:r>
                <m:rPr>
                  <m:sty m:val="p"/>
                </m:rPr>
                <w:rPr>
                  <w:rFonts w:ascii="Cambria Math" w:hAnsi="Cambria Math"/>
                </w:rPr>
                <m:t>=</m:t>
              </m:r>
              <m:sSub>
                <m:sSubPr>
                  <m:ctrlPr>
                    <w:rPr>
                      <w:rFonts w:ascii="Cambria Math" w:hAnsi="Cambria Math"/>
                    </w:rPr>
                  </m:ctrlPr>
                </m:sSubPr>
                <m:e>
                  <m:r>
                    <w:rPr>
                      <w:rFonts w:ascii="Cambria Math" w:hAnsi="Cambria Math"/>
                    </w:rPr>
                    <m:t>λ</m:t>
                  </m:r>
                </m:e>
                <m:sub>
                  <m:r>
                    <w:rPr>
                      <w:rFonts w:ascii="Cambria Math" w:hAnsi="Cambria Math"/>
                    </w:rPr>
                    <m:t>20</m:t>
                  </m:r>
                </m:sub>
              </m:sSub>
              <m:r>
                <m:rPr>
                  <m:sty m:val="p"/>
                </m:rPr>
                <w:rPr>
                  <w:rFonts w:ascii="Cambria Math" w:hAnsi="Cambria Math"/>
                </w:rPr>
                <m:t>-</m:t>
              </m:r>
              <m:sSub>
                <m:sSubPr>
                  <m:ctrlPr>
                    <w:rPr>
                      <w:rFonts w:ascii="Cambria Math" w:hAnsi="Cambria Math"/>
                    </w:rPr>
                  </m:ctrlPr>
                </m:sSubPr>
                <m:e>
                  <m:r>
                    <w:rPr>
                      <w:rFonts w:ascii="Cambria Math" w:hAnsi="Cambria Math"/>
                    </w:rPr>
                    <m:t>λ</m:t>
                  </m:r>
                </m:e>
                <m:sub>
                  <m:r>
                    <w:rPr>
                      <w:rFonts w:ascii="Cambria Math" w:hAnsi="Cambria Math"/>
                    </w:rPr>
                    <m:t>21</m:t>
                  </m:r>
                </m:sub>
              </m:sSub>
              <m:r>
                <m:rPr>
                  <m:sty m:val="p"/>
                </m:rPr>
                <w:rPr>
                  <w:rFonts w:ascii="Cambria Math" w:hAnsi="Cambria Math"/>
                </w:rPr>
                <m:t>⋅</m:t>
              </m:r>
              <m:sSubSup>
                <m:sSubSupPr>
                  <m:ctrlPr>
                    <w:rPr>
                      <w:rFonts w:ascii="Cambria Math" w:hAnsi="Cambria Math"/>
                    </w:rPr>
                  </m:ctrlPr>
                </m:sSubSupPr>
                <m:e>
                  <m:r>
                    <w:rPr>
                      <w:rFonts w:ascii="Cambria Math" w:hAnsi="Cambria Math"/>
                    </w:rPr>
                    <m:t>r</m:t>
                  </m:r>
                </m:e>
                <m:sub>
                  <m:r>
                    <w:rPr>
                      <w:rFonts w:ascii="Cambria Math" w:hAnsi="Cambria Math"/>
                    </w:rPr>
                    <m:t>b</m:t>
                  </m:r>
                  <m:r>
                    <m:rPr>
                      <m:sty m:val="p"/>
                    </m:rPr>
                    <w:rPr>
                      <w:rFonts w:ascii="Cambria Math" w:hAnsi="Cambria Math"/>
                    </w:rPr>
                    <m:t>,-</m:t>
                  </m:r>
                  <m:r>
                    <w:rPr>
                      <w:rFonts w:ascii="Cambria Math" w:hAnsi="Cambria Math"/>
                    </w:rPr>
                    <m:t>1</m:t>
                  </m:r>
                </m:sub>
                <m:sup>
                  <m:r>
                    <w:rPr>
                      <w:rFonts w:ascii="Cambria Math" w:hAnsi="Cambria Math"/>
                    </w:rPr>
                    <m:t>z</m:t>
                  </m:r>
                </m:sup>
              </m:sSubSup>
              <m:r>
                <m:rPr>
                  <m:sty m:val="p"/>
                </m:rPr>
                <w:rPr>
                  <w:rFonts w:ascii="Cambria Math" w:hAnsi="Cambria Math"/>
                </w:rPr>
                <m:t>+</m:t>
              </m:r>
              <m:sSub>
                <m:sSubPr>
                  <m:ctrlPr>
                    <w:rPr>
                      <w:rFonts w:ascii="Cambria Math" w:hAnsi="Cambria Math"/>
                    </w:rPr>
                  </m:ctrlPr>
                </m:sSubPr>
                <m:e>
                  <m:r>
                    <w:rPr>
                      <w:rFonts w:ascii="Cambria Math" w:hAnsi="Cambria Math"/>
                    </w:rPr>
                    <m:t>λ</m:t>
                  </m:r>
                </m:e>
                <m:sub>
                  <m:r>
                    <w:rPr>
                      <w:rFonts w:ascii="Cambria Math" w:hAnsi="Cambria Math"/>
                    </w:rPr>
                    <m:t>22</m:t>
                  </m:r>
                </m:sub>
              </m:sSub>
              <m:r>
                <m:rPr>
                  <m:sty m:val="p"/>
                </m:rPr>
                <w:rPr>
                  <w:rFonts w:ascii="Cambria Math" w:hAnsi="Cambria Math"/>
                </w:rPr>
                <m:t>⋅</m:t>
              </m:r>
              <m:d>
                <m:dPr>
                  <m:ctrlPr>
                    <w:rPr>
                      <w:rFonts w:ascii="Cambria Math" w:hAnsi="Cambria Math"/>
                    </w:rPr>
                  </m:ctrlPr>
                </m:dPr>
                <m:e>
                  <m:sSubSup>
                    <m:sSubSupPr>
                      <m:ctrlPr>
                        <w:rPr>
                          <w:rFonts w:ascii="Cambria Math" w:hAnsi="Cambria Math"/>
                        </w:rPr>
                      </m:ctrlPr>
                    </m:sSubSupPr>
                    <m:e>
                      <m:r>
                        <w:rPr>
                          <w:rFonts w:ascii="Cambria Math" w:hAnsi="Cambria Math"/>
                        </w:rPr>
                        <m:t>r</m:t>
                      </m:r>
                    </m:e>
                    <m:sub>
                      <m:r>
                        <w:rPr>
                          <w:rFonts w:ascii="Cambria Math" w:hAnsi="Cambria Math"/>
                        </w:rPr>
                        <m:t>b</m:t>
                      </m:r>
                      <m:r>
                        <m:rPr>
                          <m:sty m:val="p"/>
                        </m:rPr>
                        <w:rPr>
                          <w:rFonts w:ascii="Cambria Math" w:hAnsi="Cambria Math"/>
                        </w:rPr>
                        <m:t>,-</m:t>
                      </m:r>
                      <m:r>
                        <w:rPr>
                          <w:rFonts w:ascii="Cambria Math" w:hAnsi="Cambria Math"/>
                        </w:rPr>
                        <m:t>1</m:t>
                      </m:r>
                    </m:sub>
                    <m:sup>
                      <m:r>
                        <w:rPr>
                          <w:rFonts w:ascii="Cambria Math" w:hAnsi="Cambria Math"/>
                        </w:rPr>
                        <m:t>f</m:t>
                      </m:r>
                    </m:sup>
                  </m:sSubSup>
                  <m:r>
                    <m:rPr>
                      <m:sty m:val="p"/>
                    </m:rPr>
                    <w:rPr>
                      <w:rFonts w:ascii="Cambria Math" w:hAnsi="Cambria Math"/>
                    </w:rPr>
                    <m:t>+</m:t>
                  </m:r>
                  <m:f>
                    <m:fPr>
                      <m:ctrlPr>
                        <w:rPr>
                          <w:rFonts w:ascii="Cambria Math" w:hAnsi="Cambria Math"/>
                        </w:rPr>
                      </m:ctrlPr>
                    </m:fPr>
                    <m:num>
                      <m:r>
                        <w:rPr>
                          <w:rFonts w:ascii="Cambria Math" w:hAnsi="Cambria Math"/>
                        </w:rPr>
                        <m:t>Δx</m:t>
                      </m:r>
                      <m:sSup>
                        <m:sSupPr>
                          <m:ctrlPr>
                            <w:rPr>
                              <w:rFonts w:ascii="Cambria Math" w:hAnsi="Cambria Math"/>
                            </w:rPr>
                          </m:ctrlPr>
                        </m:sSupPr>
                        <m:e>
                          <m:r>
                            <w:rPr>
                              <w:rFonts w:ascii="Cambria Math" w:hAnsi="Cambria Math"/>
                            </w:rPr>
                            <m:t>r</m:t>
                          </m:r>
                        </m:e>
                        <m:sup>
                          <m:r>
                            <w:rPr>
                              <w:rFonts w:ascii="Cambria Math" w:hAnsi="Cambria Math"/>
                            </w:rPr>
                            <m:t>f</m:t>
                          </m:r>
                        </m:sup>
                      </m:sSup>
                    </m:num>
                    <m:den>
                      <m:r>
                        <w:rPr>
                          <w:rFonts w:ascii="Cambria Math" w:hAnsi="Cambria Math"/>
                        </w:rPr>
                        <m:t>x</m:t>
                      </m:r>
                      <m:sSup>
                        <m:sSupPr>
                          <m:ctrlPr>
                            <w:rPr>
                              <w:rFonts w:ascii="Cambria Math" w:hAnsi="Cambria Math"/>
                            </w:rPr>
                          </m:ctrlPr>
                        </m:sSupPr>
                        <m:e>
                          <m:r>
                            <w:rPr>
                              <w:rFonts w:ascii="Cambria Math" w:hAnsi="Cambria Math"/>
                            </w:rPr>
                            <m:t>r</m:t>
                          </m:r>
                        </m:e>
                        <m:sup>
                          <m:r>
                            <w:rPr>
                              <w:rFonts w:ascii="Cambria Math" w:hAnsi="Cambria Math"/>
                            </w:rPr>
                            <m:t>f</m:t>
                          </m:r>
                        </m:sup>
                      </m:sSup>
                    </m:den>
                  </m:f>
                </m:e>
              </m:d>
              <m:r>
                <m:rPr>
                  <m:sty m:val="p"/>
                </m:rPr>
                <w:rPr>
                  <w:rFonts w:ascii="Cambria Math" w:hAnsi="Cambria Math"/>
                </w:rPr>
                <m:t>-</m:t>
              </m:r>
              <m:sSub>
                <m:sSubPr>
                  <m:ctrlPr>
                    <w:rPr>
                      <w:rFonts w:ascii="Cambria Math" w:hAnsi="Cambria Math"/>
                    </w:rPr>
                  </m:ctrlPr>
                </m:sSubPr>
                <m:e>
                  <m:r>
                    <w:rPr>
                      <w:rFonts w:ascii="Cambria Math" w:hAnsi="Cambria Math"/>
                    </w:rPr>
                    <m:t>λ</m:t>
                  </m:r>
                </m:e>
                <m:sub>
                  <m:r>
                    <w:rPr>
                      <w:rFonts w:ascii="Cambria Math" w:hAnsi="Cambria Math"/>
                    </w:rPr>
                    <m:t>23</m:t>
                  </m:r>
                </m:sub>
              </m:sSub>
              <m:r>
                <m:rPr>
                  <m:sty m:val="p"/>
                </m:rPr>
                <w:rPr>
                  <w:rFonts w:ascii="Cambria Math" w:hAnsi="Cambria Math"/>
                </w:rPr>
                <m:t>⋅</m:t>
              </m:r>
              <m:sSubSup>
                <m:sSubSupPr>
                  <m:ctrlPr>
                    <w:rPr>
                      <w:rFonts w:ascii="Cambria Math" w:hAnsi="Cambria Math"/>
                    </w:rPr>
                  </m:ctrlPr>
                </m:sSubSupPr>
                <m:e>
                  <m:r>
                    <w:rPr>
                      <w:rFonts w:ascii="Cambria Math" w:hAnsi="Cambria Math"/>
                    </w:rPr>
                    <m:t>r</m:t>
                  </m:r>
                </m:e>
                <m:sub>
                  <m:r>
                    <w:rPr>
                      <w:rFonts w:ascii="Cambria Math" w:hAnsi="Cambria Math"/>
                    </w:rPr>
                    <m:t>m</m:t>
                  </m:r>
                  <m:r>
                    <m:rPr>
                      <m:sty m:val="p"/>
                    </m:rPr>
                    <w:rPr>
                      <w:rFonts w:ascii="Cambria Math" w:hAnsi="Cambria Math"/>
                    </w:rPr>
                    <m:t>,-</m:t>
                  </m:r>
                  <m:r>
                    <w:rPr>
                      <w:rFonts w:ascii="Cambria Math" w:hAnsi="Cambria Math"/>
                    </w:rPr>
                    <m:t>1</m:t>
                  </m:r>
                </m:sub>
                <m:sup>
                  <m:r>
                    <w:rPr>
                      <w:rFonts w:ascii="Cambria Math" w:hAnsi="Cambria Math"/>
                    </w:rPr>
                    <m:t>z</m:t>
                  </m:r>
                </m:sup>
              </m:sSubSup>
              <m:r>
                <m:rPr>
                  <m:sty m:val="p"/>
                </m:rPr>
                <w:rPr>
                  <w:rFonts w:ascii="Cambria Math" w:hAnsi="Cambria Math"/>
                </w:rPr>
                <m:t>-</m:t>
              </m:r>
              <m:sSub>
                <m:sSubPr>
                  <m:ctrlPr>
                    <w:rPr>
                      <w:rFonts w:ascii="Cambria Math" w:hAnsi="Cambria Math"/>
                    </w:rPr>
                  </m:ctrlPr>
                </m:sSubPr>
                <m:e>
                  <m:r>
                    <w:rPr>
                      <w:rFonts w:ascii="Cambria Math" w:hAnsi="Cambria Math"/>
                    </w:rPr>
                    <m:t>λ</m:t>
                  </m:r>
                </m:e>
                <m:sub>
                  <m:r>
                    <w:rPr>
                      <w:rFonts w:ascii="Cambria Math" w:hAnsi="Cambria Math"/>
                    </w:rPr>
                    <m:t>24</m:t>
                  </m:r>
                </m:sub>
              </m:sSub>
              <m:r>
                <m:rPr>
                  <m:sty m:val="p"/>
                </m:rPr>
                <w:rPr>
                  <w:rFonts w:ascii="Cambria Math" w:hAnsi="Cambria Math"/>
                </w:rPr>
                <m:t>⋅</m:t>
              </m:r>
              <m:f>
                <m:fPr>
                  <m:ctrlPr>
                    <w:rPr>
                      <w:rFonts w:ascii="Cambria Math" w:hAnsi="Cambria Math"/>
                    </w:rPr>
                  </m:ctrlPr>
                </m:fPr>
                <m:num>
                  <m:r>
                    <w:rPr>
                      <w:rFonts w:ascii="Cambria Math" w:hAnsi="Cambria Math"/>
                    </w:rPr>
                    <m:t>Y</m:t>
                  </m:r>
                  <m:sSup>
                    <m:sSupPr>
                      <m:ctrlPr>
                        <w:rPr>
                          <w:rFonts w:ascii="Cambria Math" w:hAnsi="Cambria Math"/>
                        </w:rPr>
                      </m:ctrlPr>
                    </m:sSupPr>
                    <m:e>
                      <m:r>
                        <w:rPr>
                          <w:rFonts w:ascii="Cambria Math" w:hAnsi="Cambria Math"/>
                        </w:rPr>
                        <m:t>D</m:t>
                      </m:r>
                    </m:e>
                    <m:sup>
                      <m:r>
                        <w:rPr>
                          <w:rFonts w:ascii="Cambria Math" w:hAnsi="Cambria Math"/>
                        </w:rPr>
                        <m:t>z</m:t>
                      </m:r>
                    </m:sup>
                  </m:sSup>
                </m:num>
                <m:den>
                  <m:sSup>
                    <m:sSupPr>
                      <m:ctrlPr>
                        <w:rPr>
                          <w:rFonts w:ascii="Cambria Math" w:hAnsi="Cambria Math"/>
                        </w:rPr>
                      </m:ctrlPr>
                    </m:sSupPr>
                    <m:e>
                      <m:r>
                        <w:rPr>
                          <w:rFonts w:ascii="Cambria Math" w:hAnsi="Cambria Math"/>
                        </w:rPr>
                        <m:t>V</m:t>
                      </m:r>
                    </m:e>
                    <m:sup>
                      <m:r>
                        <w:rPr>
                          <w:rFonts w:ascii="Cambria Math" w:hAnsi="Cambria Math"/>
                        </w:rPr>
                        <m:t>z</m:t>
                      </m:r>
                    </m:sup>
                  </m:sSup>
                </m:den>
              </m:f>
              <m:r>
                <m:rPr>
                  <m:sty m:val="p"/>
                </m:rPr>
                <w:rPr>
                  <w:rFonts w:ascii="Cambria Math" w:hAnsi="Cambria Math"/>
                </w:rPr>
                <m:t>-</m:t>
              </m:r>
              <m:sSub>
                <m:sSubPr>
                  <m:ctrlPr>
                    <w:rPr>
                      <w:rFonts w:ascii="Cambria Math" w:hAnsi="Cambria Math"/>
                    </w:rPr>
                  </m:ctrlPr>
                </m:sSubPr>
                <m:e>
                  <m:r>
                    <w:rPr>
                      <w:rFonts w:ascii="Cambria Math" w:hAnsi="Cambria Math"/>
                    </w:rPr>
                    <m:t>λ</m:t>
                  </m:r>
                </m:e>
                <m:sub>
                  <m:r>
                    <w:rPr>
                      <w:rFonts w:ascii="Cambria Math" w:hAnsi="Cambria Math"/>
                    </w:rPr>
                    <m:t>25</m:t>
                  </m:r>
                </m:sub>
              </m:sSub>
              <m:r>
                <m:rPr>
                  <m:sty m:val="p"/>
                </m:rPr>
                <w:rPr>
                  <w:rFonts w:ascii="Cambria Math" w:hAnsi="Cambria Math"/>
                </w:rPr>
                <m:t>⋅</m:t>
              </m:r>
              <m:sSubSup>
                <m:sSubSupPr>
                  <m:ctrlPr>
                    <w:rPr>
                      <w:rFonts w:ascii="Cambria Math" w:hAnsi="Cambria Math"/>
                    </w:rPr>
                  </m:ctrlPr>
                </m:sSubSupPr>
                <m:e>
                  <m:r>
                    <w:rPr>
                      <w:rFonts w:ascii="Cambria Math" w:hAnsi="Cambria Math"/>
                    </w:rPr>
                    <m:t>r</m:t>
                  </m:r>
                </m:e>
                <m:sub>
                  <m:r>
                    <w:rPr>
                      <w:rFonts w:ascii="Cambria Math" w:hAnsi="Cambria Math"/>
                    </w:rPr>
                    <m:t>e</m:t>
                  </m:r>
                  <m:r>
                    <m:rPr>
                      <m:sty m:val="p"/>
                    </m:rPr>
                    <w:rPr>
                      <w:rFonts w:ascii="Cambria Math" w:hAnsi="Cambria Math"/>
                    </w:rPr>
                    <m:t>,-</m:t>
                  </m:r>
                  <m:r>
                    <w:rPr>
                      <w:rFonts w:ascii="Cambria Math" w:hAnsi="Cambria Math"/>
                    </w:rPr>
                    <m:t>1</m:t>
                  </m:r>
                </m:sub>
                <m:sup>
                  <m:r>
                    <w:rPr>
                      <w:rFonts w:ascii="Cambria Math" w:hAnsi="Cambria Math"/>
                    </w:rPr>
                    <m:t>z</m:t>
                  </m:r>
                </m:sup>
              </m:sSubSup>
              <m:r>
                <m:rPr>
                  <m:sty m:val="p"/>
                </m:rPr>
                <w:rPr>
                  <w:rFonts w:ascii="Cambria Math" w:hAnsi="Cambria Math"/>
                </w:rPr>
                <m:t>+</m:t>
              </m:r>
            </m:e>
          </m:mr>
          <m:mr>
            <m:e/>
            <m:e>
              <m:r>
                <m:rPr>
                  <m:sty m:val="p"/>
                </m:rPr>
                <w:rPr>
                  <w:rFonts w:ascii="Cambria Math" w:hAnsi="Cambria Math"/>
                </w:rPr>
                <m:t>-</m:t>
              </m:r>
              <m:sSub>
                <m:sSubPr>
                  <m:ctrlPr>
                    <w:rPr>
                      <w:rFonts w:ascii="Cambria Math" w:hAnsi="Cambria Math"/>
                    </w:rPr>
                  </m:ctrlPr>
                </m:sSubPr>
                <m:e>
                  <m:r>
                    <w:rPr>
                      <w:rFonts w:ascii="Cambria Math" w:hAnsi="Cambria Math"/>
                    </w:rPr>
                    <m:t>λ</m:t>
                  </m:r>
                </m:e>
                <m:sub>
                  <m:r>
                    <w:rPr>
                      <w:rFonts w:ascii="Cambria Math" w:hAnsi="Cambria Math"/>
                    </w:rPr>
                    <m:t>26</m:t>
                  </m:r>
                </m:sub>
              </m:sSub>
              <m:r>
                <m:rPr>
                  <m:sty m:val="p"/>
                </m:rPr>
                <w:rPr>
                  <w:rFonts w:ascii="Cambria Math" w:hAnsi="Cambria Math"/>
                </w:rPr>
                <m:t>⋅</m:t>
              </m:r>
              <m:d>
                <m:dPr>
                  <m:ctrlPr>
                    <w:rPr>
                      <w:rFonts w:ascii="Cambria Math" w:hAnsi="Cambria Math"/>
                    </w:rPr>
                  </m:ctrlPr>
                </m:dPr>
                <m:e>
                  <m:sSubSup>
                    <m:sSubSupPr>
                      <m:ctrlPr>
                        <w:rPr>
                          <w:rFonts w:ascii="Cambria Math" w:hAnsi="Cambria Math"/>
                        </w:rPr>
                      </m:ctrlPr>
                    </m:sSubSupPr>
                    <m:e>
                      <m:r>
                        <w:rPr>
                          <w:rFonts w:ascii="Cambria Math" w:hAnsi="Cambria Math"/>
                        </w:rPr>
                        <m:t>r</m:t>
                      </m:r>
                    </m:e>
                    <m:sub>
                      <m:r>
                        <w:rPr>
                          <w:rFonts w:ascii="Cambria Math" w:hAnsi="Cambria Math"/>
                        </w:rPr>
                        <m:t>e</m:t>
                      </m:r>
                      <m:r>
                        <m:rPr>
                          <m:sty m:val="p"/>
                        </m:rPr>
                        <w:rPr>
                          <w:rFonts w:ascii="Cambria Math" w:hAnsi="Cambria Math"/>
                        </w:rPr>
                        <m:t>,</m:t>
                      </m:r>
                      <m:r>
                        <m:rPr>
                          <m:sty m:val="p"/>
                        </m:rPr>
                        <w:rPr>
                          <w:rFonts w:ascii="Cambria Math" w:hAnsi="Cambria Math"/>
                        </w:rPr>
                        <m:t>-</m:t>
                      </m:r>
                      <m:r>
                        <w:rPr>
                          <w:rFonts w:ascii="Cambria Math" w:hAnsi="Cambria Math"/>
                        </w:rPr>
                        <m:t>1</m:t>
                      </m:r>
                    </m:sub>
                    <m:sup>
                      <m:r>
                        <w:rPr>
                          <w:rFonts w:ascii="Cambria Math" w:hAnsi="Cambria Math"/>
                        </w:rPr>
                        <m:t>f</m:t>
                      </m:r>
                    </m:sup>
                  </m:sSubSup>
                  <m:r>
                    <m:rPr>
                      <m:sty m:val="p"/>
                    </m:rPr>
                    <w:rPr>
                      <w:rFonts w:ascii="Cambria Math" w:hAnsi="Cambria Math"/>
                    </w:rPr>
                    <m:t>+</m:t>
                  </m:r>
                  <m:f>
                    <m:fPr>
                      <m:ctrlPr>
                        <w:rPr>
                          <w:rFonts w:ascii="Cambria Math" w:hAnsi="Cambria Math"/>
                        </w:rPr>
                      </m:ctrlPr>
                    </m:fPr>
                    <m:num>
                      <m:r>
                        <w:rPr>
                          <w:rFonts w:ascii="Cambria Math" w:hAnsi="Cambria Math"/>
                        </w:rPr>
                        <m:t>Δx</m:t>
                      </m:r>
                      <m:sSup>
                        <m:sSupPr>
                          <m:ctrlPr>
                            <w:rPr>
                              <w:rFonts w:ascii="Cambria Math" w:hAnsi="Cambria Math"/>
                            </w:rPr>
                          </m:ctrlPr>
                        </m:sSupPr>
                        <m:e>
                          <m:r>
                            <w:rPr>
                              <w:rFonts w:ascii="Cambria Math" w:hAnsi="Cambria Math"/>
                            </w:rPr>
                            <m:t>r</m:t>
                          </m:r>
                        </m:e>
                        <m:sup>
                          <m:r>
                            <w:rPr>
                              <w:rFonts w:ascii="Cambria Math" w:hAnsi="Cambria Math"/>
                            </w:rPr>
                            <m:t>f</m:t>
                          </m:r>
                        </m:sup>
                      </m:sSup>
                    </m:num>
                    <m:den>
                      <m:r>
                        <w:rPr>
                          <w:rFonts w:ascii="Cambria Math" w:hAnsi="Cambria Math"/>
                        </w:rPr>
                        <m:t>x</m:t>
                      </m:r>
                      <m:sSup>
                        <m:sSupPr>
                          <m:ctrlPr>
                            <w:rPr>
                              <w:rFonts w:ascii="Cambria Math" w:hAnsi="Cambria Math"/>
                            </w:rPr>
                          </m:ctrlPr>
                        </m:sSupPr>
                        <m:e>
                          <m:r>
                            <w:rPr>
                              <w:rFonts w:ascii="Cambria Math" w:hAnsi="Cambria Math"/>
                            </w:rPr>
                            <m:t>r</m:t>
                          </m:r>
                        </m:e>
                        <m:sup>
                          <m:r>
                            <w:rPr>
                              <w:rFonts w:ascii="Cambria Math" w:hAnsi="Cambria Math"/>
                            </w:rPr>
                            <m:t>f</m:t>
                          </m:r>
                        </m:sup>
                      </m:sSup>
                    </m:den>
                  </m:f>
                </m:e>
              </m:d>
            </m:e>
          </m:mr>
        </m:m>
      </m:oMath>
      <w:r w:rsidR="00A672AB" w:rsidRPr="00102440">
        <w:tab/>
      </w:r>
      <w:r w:rsidR="00A672AB" w:rsidRPr="00102440">
        <w:tab/>
      </w:r>
      <w:r w:rsidR="00A672AB" w:rsidRPr="00102440">
        <w:tab/>
        <w:t>(54)</w:t>
      </w:r>
    </w:p>
    <w:p w14:paraId="3068403F" w14:textId="69E3E1CF" w:rsidR="000526B0" w:rsidRPr="00102440" w:rsidRDefault="00377183" w:rsidP="000526B0">
      <w:pPr>
        <w:pStyle w:val="BodyJUST2CE"/>
      </w:pPr>
      <m:oMath>
        <m:m>
          <m:mPr>
            <m:plcHide m:val="1"/>
            <m:mcs>
              <m:mc>
                <m:mcPr>
                  <m:count m:val="1"/>
                  <m:mcJc m:val="right"/>
                </m:mcPr>
              </m:mc>
              <m:mc>
                <m:mcPr>
                  <m:count m:val="1"/>
                  <m:mcJc m:val="left"/>
                </m:mcPr>
              </m:mc>
            </m:mcs>
            <m:ctrlPr>
              <w:rPr>
                <w:rFonts w:ascii="Cambria Math" w:hAnsi="Cambria Math"/>
              </w:rPr>
            </m:ctrlPr>
          </m:mPr>
          <m:mr>
            <m:e>
              <m:f>
                <m:fPr>
                  <m:ctrlPr>
                    <w:rPr>
                      <w:rFonts w:ascii="Cambria Math" w:hAnsi="Cambria Math"/>
                    </w:rPr>
                  </m:ctrlPr>
                </m:fPr>
                <m:num>
                  <m:sSubSup>
                    <m:sSubSupPr>
                      <m:ctrlPr>
                        <w:rPr>
                          <w:rFonts w:ascii="Cambria Math" w:hAnsi="Cambria Math"/>
                        </w:rPr>
                      </m:ctrlPr>
                    </m:sSubSupPr>
                    <m:e>
                      <m:r>
                        <w:rPr>
                          <w:rFonts w:ascii="Cambria Math" w:hAnsi="Cambria Math"/>
                        </w:rPr>
                        <m:t>E</m:t>
                      </m:r>
                    </m:e>
                    <m:sub>
                      <m:r>
                        <w:rPr>
                          <w:rFonts w:ascii="Cambria Math" w:hAnsi="Cambria Math"/>
                        </w:rPr>
                        <m:t>h</m:t>
                      </m:r>
                      <m:r>
                        <m:rPr>
                          <m:sty m:val="p"/>
                        </m:rPr>
                        <w:rPr>
                          <w:rFonts w:ascii="Cambria Math" w:hAnsi="Cambria Math"/>
                        </w:rPr>
                        <m:t>,</m:t>
                      </m:r>
                      <m:r>
                        <w:rPr>
                          <w:rFonts w:ascii="Cambria Math" w:hAnsi="Cambria Math"/>
                        </w:rPr>
                        <m:t>z</m:t>
                      </m:r>
                    </m:sub>
                    <m:sup>
                      <m:r>
                        <w:rPr>
                          <w:rFonts w:ascii="Cambria Math" w:hAnsi="Cambria Math"/>
                        </w:rPr>
                        <m:t>z</m:t>
                      </m:r>
                    </m:sup>
                  </m:sSubSup>
                </m:num>
                <m:den>
                  <m:sSup>
                    <m:sSupPr>
                      <m:ctrlPr>
                        <w:rPr>
                          <w:rFonts w:ascii="Cambria Math" w:hAnsi="Cambria Math"/>
                        </w:rPr>
                      </m:ctrlPr>
                    </m:sSupPr>
                    <m:e>
                      <m:r>
                        <w:rPr>
                          <w:rFonts w:ascii="Cambria Math" w:hAnsi="Cambria Math"/>
                        </w:rPr>
                        <m:t>V</m:t>
                      </m:r>
                    </m:e>
                    <m:sup>
                      <m:r>
                        <w:rPr>
                          <w:rFonts w:ascii="Cambria Math" w:hAnsi="Cambria Math"/>
                        </w:rPr>
                        <m:t>z</m:t>
                      </m:r>
                    </m:sup>
                  </m:sSup>
                </m:den>
              </m:f>
            </m:e>
            <m:e>
              <m:r>
                <m:rPr>
                  <m:sty m:val="p"/>
                </m:rPr>
                <w:rPr>
                  <w:rFonts w:ascii="Cambria Math" w:hAnsi="Cambria Math"/>
                </w:rPr>
                <m:t>=</m:t>
              </m:r>
              <m:sSub>
                <m:sSubPr>
                  <m:ctrlPr>
                    <w:rPr>
                      <w:rFonts w:ascii="Cambria Math" w:hAnsi="Cambria Math"/>
                    </w:rPr>
                  </m:ctrlPr>
                </m:sSubPr>
                <m:e>
                  <m:r>
                    <w:rPr>
                      <w:rFonts w:ascii="Cambria Math" w:hAnsi="Cambria Math"/>
                    </w:rPr>
                    <m:t>λ</m:t>
                  </m:r>
                </m:e>
                <m:sub>
                  <m:r>
                    <w:rPr>
                      <w:rFonts w:ascii="Cambria Math" w:hAnsi="Cambria Math"/>
                    </w:rPr>
                    <m:t>30</m:t>
                  </m:r>
                </m:sub>
              </m:sSub>
              <m:r>
                <m:rPr>
                  <m:sty m:val="p"/>
                </m:rPr>
                <w:rPr>
                  <w:rFonts w:ascii="Cambria Math" w:hAnsi="Cambria Math"/>
                </w:rPr>
                <m:t>-</m:t>
              </m:r>
              <m:sSub>
                <m:sSubPr>
                  <m:ctrlPr>
                    <w:rPr>
                      <w:rFonts w:ascii="Cambria Math" w:hAnsi="Cambria Math"/>
                    </w:rPr>
                  </m:ctrlPr>
                </m:sSubPr>
                <m:e>
                  <m:r>
                    <w:rPr>
                      <w:rFonts w:ascii="Cambria Math" w:hAnsi="Cambria Math"/>
                    </w:rPr>
                    <m:t>λ</m:t>
                  </m:r>
                </m:e>
                <m:sub>
                  <m:r>
                    <w:rPr>
                      <w:rFonts w:ascii="Cambria Math" w:hAnsi="Cambria Math"/>
                    </w:rPr>
                    <m:t>31</m:t>
                  </m:r>
                </m:sub>
              </m:sSub>
              <m:r>
                <m:rPr>
                  <m:sty m:val="p"/>
                </m:rPr>
                <w:rPr>
                  <w:rFonts w:ascii="Cambria Math" w:hAnsi="Cambria Math"/>
                </w:rPr>
                <m:t>⋅</m:t>
              </m:r>
              <m:sSubSup>
                <m:sSubSupPr>
                  <m:ctrlPr>
                    <w:rPr>
                      <w:rFonts w:ascii="Cambria Math" w:hAnsi="Cambria Math"/>
                    </w:rPr>
                  </m:ctrlPr>
                </m:sSubSupPr>
                <m:e>
                  <m:r>
                    <w:rPr>
                      <w:rFonts w:ascii="Cambria Math" w:hAnsi="Cambria Math"/>
                    </w:rPr>
                    <m:t>r</m:t>
                  </m:r>
                </m:e>
                <m:sub>
                  <m:r>
                    <w:rPr>
                      <w:rFonts w:ascii="Cambria Math" w:hAnsi="Cambria Math"/>
                    </w:rPr>
                    <m:t>b</m:t>
                  </m:r>
                  <m:r>
                    <m:rPr>
                      <m:sty m:val="p"/>
                    </m:rPr>
                    <w:rPr>
                      <w:rFonts w:ascii="Cambria Math" w:hAnsi="Cambria Math"/>
                    </w:rPr>
                    <m:t>,-</m:t>
                  </m:r>
                  <m:r>
                    <w:rPr>
                      <w:rFonts w:ascii="Cambria Math" w:hAnsi="Cambria Math"/>
                    </w:rPr>
                    <m:t>1</m:t>
                  </m:r>
                </m:sub>
                <m:sup>
                  <m:r>
                    <w:rPr>
                      <w:rFonts w:ascii="Cambria Math" w:hAnsi="Cambria Math"/>
                    </w:rPr>
                    <m:t>z</m:t>
                  </m:r>
                </m:sup>
              </m:sSubSup>
              <m:r>
                <m:rPr>
                  <m:sty m:val="p"/>
                </m:rPr>
                <w:rPr>
                  <w:rFonts w:ascii="Cambria Math" w:hAnsi="Cambria Math"/>
                </w:rPr>
                <m:t>-</m:t>
              </m:r>
              <m:sSub>
                <m:sSubPr>
                  <m:ctrlPr>
                    <w:rPr>
                      <w:rFonts w:ascii="Cambria Math" w:hAnsi="Cambria Math"/>
                    </w:rPr>
                  </m:ctrlPr>
                </m:sSubPr>
                <m:e>
                  <m:r>
                    <w:rPr>
                      <w:rFonts w:ascii="Cambria Math" w:hAnsi="Cambria Math"/>
                    </w:rPr>
                    <m:t>λ</m:t>
                  </m:r>
                </m:e>
                <m:sub>
                  <m:r>
                    <w:rPr>
                      <w:rFonts w:ascii="Cambria Math" w:hAnsi="Cambria Math"/>
                    </w:rPr>
                    <m:t>32</m:t>
                  </m:r>
                </m:sub>
              </m:sSub>
              <m:r>
                <m:rPr>
                  <m:sty m:val="p"/>
                </m:rPr>
                <w:rPr>
                  <w:rFonts w:ascii="Cambria Math" w:hAnsi="Cambria Math"/>
                </w:rPr>
                <m:t>⋅</m:t>
              </m:r>
              <m:d>
                <m:dPr>
                  <m:ctrlPr>
                    <w:rPr>
                      <w:rFonts w:ascii="Cambria Math" w:hAnsi="Cambria Math"/>
                    </w:rPr>
                  </m:ctrlPr>
                </m:dPr>
                <m:e>
                  <m:sSubSup>
                    <m:sSubSupPr>
                      <m:ctrlPr>
                        <w:rPr>
                          <w:rFonts w:ascii="Cambria Math" w:hAnsi="Cambria Math"/>
                        </w:rPr>
                      </m:ctrlPr>
                    </m:sSubSupPr>
                    <m:e>
                      <m:r>
                        <w:rPr>
                          <w:rFonts w:ascii="Cambria Math" w:hAnsi="Cambria Math"/>
                        </w:rPr>
                        <m:t>r</m:t>
                      </m:r>
                    </m:e>
                    <m:sub>
                      <m:r>
                        <w:rPr>
                          <w:rFonts w:ascii="Cambria Math" w:hAnsi="Cambria Math"/>
                        </w:rPr>
                        <m:t>b</m:t>
                      </m:r>
                      <m:r>
                        <m:rPr>
                          <m:sty m:val="p"/>
                        </m:rPr>
                        <w:rPr>
                          <w:rFonts w:ascii="Cambria Math" w:hAnsi="Cambria Math"/>
                        </w:rPr>
                        <m:t>,-</m:t>
                      </m:r>
                      <m:r>
                        <w:rPr>
                          <w:rFonts w:ascii="Cambria Math" w:hAnsi="Cambria Math"/>
                        </w:rPr>
                        <m:t>1</m:t>
                      </m:r>
                    </m:sub>
                    <m:sup>
                      <m:r>
                        <w:rPr>
                          <w:rFonts w:ascii="Cambria Math" w:hAnsi="Cambria Math"/>
                        </w:rPr>
                        <m:t>f</m:t>
                      </m:r>
                    </m:sup>
                  </m:sSubSup>
                  <m:r>
                    <m:rPr>
                      <m:sty m:val="p"/>
                    </m:rPr>
                    <w:rPr>
                      <w:rFonts w:ascii="Cambria Math" w:hAnsi="Cambria Math"/>
                    </w:rPr>
                    <m:t>+</m:t>
                  </m:r>
                  <m:f>
                    <m:fPr>
                      <m:ctrlPr>
                        <w:rPr>
                          <w:rFonts w:ascii="Cambria Math" w:hAnsi="Cambria Math"/>
                        </w:rPr>
                      </m:ctrlPr>
                    </m:fPr>
                    <m:num>
                      <m:r>
                        <w:rPr>
                          <w:rFonts w:ascii="Cambria Math" w:hAnsi="Cambria Math"/>
                        </w:rPr>
                        <m:t>Δx</m:t>
                      </m:r>
                      <m:sSup>
                        <m:sSupPr>
                          <m:ctrlPr>
                            <w:rPr>
                              <w:rFonts w:ascii="Cambria Math" w:hAnsi="Cambria Math"/>
                            </w:rPr>
                          </m:ctrlPr>
                        </m:sSupPr>
                        <m:e>
                          <m:r>
                            <w:rPr>
                              <w:rFonts w:ascii="Cambria Math" w:hAnsi="Cambria Math"/>
                            </w:rPr>
                            <m:t>r</m:t>
                          </m:r>
                        </m:e>
                        <m:sup>
                          <m:r>
                            <w:rPr>
                              <w:rFonts w:ascii="Cambria Math" w:hAnsi="Cambria Math"/>
                            </w:rPr>
                            <m:t>f</m:t>
                          </m:r>
                        </m:sup>
                      </m:sSup>
                    </m:num>
                    <m:den>
                      <m:r>
                        <w:rPr>
                          <w:rFonts w:ascii="Cambria Math" w:hAnsi="Cambria Math"/>
                        </w:rPr>
                        <m:t>x</m:t>
                      </m:r>
                      <m:sSup>
                        <m:sSupPr>
                          <m:ctrlPr>
                            <w:rPr>
                              <w:rFonts w:ascii="Cambria Math" w:hAnsi="Cambria Math"/>
                            </w:rPr>
                          </m:ctrlPr>
                        </m:sSupPr>
                        <m:e>
                          <m:r>
                            <w:rPr>
                              <w:rFonts w:ascii="Cambria Math" w:hAnsi="Cambria Math"/>
                            </w:rPr>
                            <m:t>r</m:t>
                          </m:r>
                        </m:e>
                        <m:sup>
                          <m:r>
                            <w:rPr>
                              <w:rFonts w:ascii="Cambria Math" w:hAnsi="Cambria Math"/>
                            </w:rPr>
                            <m:t>f</m:t>
                          </m:r>
                        </m:sup>
                      </m:sSup>
                    </m:den>
                  </m:f>
                </m:e>
              </m:d>
              <m:r>
                <m:rPr>
                  <m:sty m:val="p"/>
                </m:rPr>
                <w:rPr>
                  <w:rFonts w:ascii="Cambria Math" w:hAnsi="Cambria Math"/>
                </w:rPr>
                <m:t>-</m:t>
              </m:r>
              <m:sSub>
                <m:sSubPr>
                  <m:ctrlPr>
                    <w:rPr>
                      <w:rFonts w:ascii="Cambria Math" w:hAnsi="Cambria Math"/>
                    </w:rPr>
                  </m:ctrlPr>
                </m:sSubPr>
                <m:e>
                  <m:r>
                    <w:rPr>
                      <w:rFonts w:ascii="Cambria Math" w:hAnsi="Cambria Math"/>
                    </w:rPr>
                    <m:t>λ</m:t>
                  </m:r>
                </m:e>
                <m:sub>
                  <m:r>
                    <w:rPr>
                      <w:rFonts w:ascii="Cambria Math" w:hAnsi="Cambria Math"/>
                    </w:rPr>
                    <m:t>33</m:t>
                  </m:r>
                </m:sub>
              </m:sSub>
              <m:r>
                <m:rPr>
                  <m:sty m:val="p"/>
                </m:rPr>
                <w:rPr>
                  <w:rFonts w:ascii="Cambria Math" w:hAnsi="Cambria Math"/>
                </w:rPr>
                <m:t>⋅</m:t>
              </m:r>
              <m:sSubSup>
                <m:sSubSupPr>
                  <m:ctrlPr>
                    <w:rPr>
                      <w:rFonts w:ascii="Cambria Math" w:hAnsi="Cambria Math"/>
                    </w:rPr>
                  </m:ctrlPr>
                </m:sSubSupPr>
                <m:e>
                  <m:r>
                    <w:rPr>
                      <w:rFonts w:ascii="Cambria Math" w:hAnsi="Cambria Math"/>
                    </w:rPr>
                    <m:t>r</m:t>
                  </m:r>
                </m:e>
                <m:sub>
                  <m:r>
                    <w:rPr>
                      <w:rFonts w:ascii="Cambria Math" w:hAnsi="Cambria Math"/>
                    </w:rPr>
                    <m:t>m</m:t>
                  </m:r>
                  <m:r>
                    <m:rPr>
                      <m:sty m:val="p"/>
                    </m:rPr>
                    <w:rPr>
                      <w:rFonts w:ascii="Cambria Math" w:hAnsi="Cambria Math"/>
                    </w:rPr>
                    <m:t>,-</m:t>
                  </m:r>
                  <m:r>
                    <w:rPr>
                      <w:rFonts w:ascii="Cambria Math" w:hAnsi="Cambria Math"/>
                    </w:rPr>
                    <m:t>1</m:t>
                  </m:r>
                </m:sub>
                <m:sup>
                  <m:r>
                    <w:rPr>
                      <w:rFonts w:ascii="Cambria Math" w:hAnsi="Cambria Math"/>
                    </w:rPr>
                    <m:t>z</m:t>
                  </m:r>
                </m:sup>
              </m:sSubSup>
              <m:r>
                <m:rPr>
                  <m:sty m:val="p"/>
                </m:rPr>
                <w:rPr>
                  <w:rFonts w:ascii="Cambria Math" w:hAnsi="Cambria Math"/>
                </w:rPr>
                <m:t>-</m:t>
              </m:r>
              <m:sSub>
                <m:sSubPr>
                  <m:ctrlPr>
                    <w:rPr>
                      <w:rFonts w:ascii="Cambria Math" w:hAnsi="Cambria Math"/>
                    </w:rPr>
                  </m:ctrlPr>
                </m:sSubPr>
                <m:e>
                  <m:r>
                    <w:rPr>
                      <w:rFonts w:ascii="Cambria Math" w:hAnsi="Cambria Math"/>
                    </w:rPr>
                    <m:t>λ</m:t>
                  </m:r>
                </m:e>
                <m:sub>
                  <m:r>
                    <w:rPr>
                      <w:rFonts w:ascii="Cambria Math" w:hAnsi="Cambria Math"/>
                    </w:rPr>
                    <m:t>34</m:t>
                  </m:r>
                </m:sub>
              </m:sSub>
              <m:r>
                <m:rPr>
                  <m:sty m:val="p"/>
                </m:rPr>
                <w:rPr>
                  <w:rFonts w:ascii="Cambria Math" w:hAnsi="Cambria Math"/>
                </w:rPr>
                <m:t>⋅</m:t>
              </m:r>
              <m:f>
                <m:fPr>
                  <m:ctrlPr>
                    <w:rPr>
                      <w:rFonts w:ascii="Cambria Math" w:hAnsi="Cambria Math"/>
                    </w:rPr>
                  </m:ctrlPr>
                </m:fPr>
                <m:num>
                  <m:r>
                    <w:rPr>
                      <w:rFonts w:ascii="Cambria Math" w:hAnsi="Cambria Math"/>
                    </w:rPr>
                    <m:t>Y</m:t>
                  </m:r>
                  <m:sSup>
                    <m:sSupPr>
                      <m:ctrlPr>
                        <w:rPr>
                          <w:rFonts w:ascii="Cambria Math" w:hAnsi="Cambria Math"/>
                        </w:rPr>
                      </m:ctrlPr>
                    </m:sSupPr>
                    <m:e>
                      <m:r>
                        <w:rPr>
                          <w:rFonts w:ascii="Cambria Math" w:hAnsi="Cambria Math"/>
                        </w:rPr>
                        <m:t>D</m:t>
                      </m:r>
                    </m:e>
                    <m:sup>
                      <m:r>
                        <w:rPr>
                          <w:rFonts w:ascii="Cambria Math" w:hAnsi="Cambria Math"/>
                        </w:rPr>
                        <m:t>z</m:t>
                      </m:r>
                    </m:sup>
                  </m:sSup>
                </m:num>
                <m:den>
                  <m:sSup>
                    <m:sSupPr>
                      <m:ctrlPr>
                        <w:rPr>
                          <w:rFonts w:ascii="Cambria Math" w:hAnsi="Cambria Math"/>
                        </w:rPr>
                      </m:ctrlPr>
                    </m:sSupPr>
                    <m:e>
                      <m:r>
                        <w:rPr>
                          <w:rFonts w:ascii="Cambria Math" w:hAnsi="Cambria Math"/>
                        </w:rPr>
                        <m:t>V</m:t>
                      </m:r>
                    </m:e>
                    <m:sup>
                      <m:r>
                        <w:rPr>
                          <w:rFonts w:ascii="Cambria Math" w:hAnsi="Cambria Math"/>
                        </w:rPr>
                        <m:t>z</m:t>
                      </m:r>
                    </m:sup>
                  </m:sSup>
                </m:den>
              </m:f>
              <m:r>
                <m:rPr>
                  <m:sty m:val="p"/>
                </m:rPr>
                <w:rPr>
                  <w:rFonts w:ascii="Cambria Math" w:hAnsi="Cambria Math"/>
                </w:rPr>
                <m:t>+</m:t>
              </m:r>
              <m:sSub>
                <m:sSubPr>
                  <m:ctrlPr>
                    <w:rPr>
                      <w:rFonts w:ascii="Cambria Math" w:hAnsi="Cambria Math"/>
                    </w:rPr>
                  </m:ctrlPr>
                </m:sSubPr>
                <m:e>
                  <m:r>
                    <w:rPr>
                      <w:rFonts w:ascii="Cambria Math" w:hAnsi="Cambria Math"/>
                    </w:rPr>
                    <m:t>λ</m:t>
                  </m:r>
                </m:e>
                <m:sub>
                  <m:r>
                    <w:rPr>
                      <w:rFonts w:ascii="Cambria Math" w:hAnsi="Cambria Math"/>
                    </w:rPr>
                    <m:t>35</m:t>
                  </m:r>
                </m:sub>
              </m:sSub>
              <m:r>
                <m:rPr>
                  <m:sty m:val="p"/>
                </m:rPr>
                <w:rPr>
                  <w:rFonts w:ascii="Cambria Math" w:hAnsi="Cambria Math"/>
                </w:rPr>
                <m:t>⋅</m:t>
              </m:r>
              <m:sSubSup>
                <m:sSubSupPr>
                  <m:ctrlPr>
                    <w:rPr>
                      <w:rFonts w:ascii="Cambria Math" w:hAnsi="Cambria Math"/>
                    </w:rPr>
                  </m:ctrlPr>
                </m:sSubSupPr>
                <m:e>
                  <m:r>
                    <w:rPr>
                      <w:rFonts w:ascii="Cambria Math" w:hAnsi="Cambria Math"/>
                    </w:rPr>
                    <m:t>r</m:t>
                  </m:r>
                </m:e>
                <m:sub>
                  <m:r>
                    <w:rPr>
                      <w:rFonts w:ascii="Cambria Math" w:hAnsi="Cambria Math"/>
                    </w:rPr>
                    <m:t>e</m:t>
                  </m:r>
                  <m:r>
                    <m:rPr>
                      <m:sty m:val="p"/>
                    </m:rPr>
                    <w:rPr>
                      <w:rFonts w:ascii="Cambria Math" w:hAnsi="Cambria Math"/>
                    </w:rPr>
                    <m:t>,-</m:t>
                  </m:r>
                  <m:r>
                    <w:rPr>
                      <w:rFonts w:ascii="Cambria Math" w:hAnsi="Cambria Math"/>
                    </w:rPr>
                    <m:t>1</m:t>
                  </m:r>
                </m:sub>
                <m:sup>
                  <m:r>
                    <w:rPr>
                      <w:rFonts w:ascii="Cambria Math" w:hAnsi="Cambria Math"/>
                    </w:rPr>
                    <m:t>z</m:t>
                  </m:r>
                </m:sup>
              </m:sSubSup>
              <m:r>
                <m:rPr>
                  <m:sty m:val="p"/>
                </m:rPr>
                <w:rPr>
                  <w:rFonts w:ascii="Cambria Math" w:hAnsi="Cambria Math"/>
                </w:rPr>
                <m:t>+</m:t>
              </m:r>
            </m:e>
          </m:mr>
          <m:mr>
            <m:e/>
            <m:e>
              <m:r>
                <m:rPr>
                  <m:sty m:val="p"/>
                </m:rPr>
                <w:rPr>
                  <w:rFonts w:ascii="Cambria Math" w:hAnsi="Cambria Math"/>
                </w:rPr>
                <m:t>-</m:t>
              </m:r>
              <m:sSub>
                <m:sSubPr>
                  <m:ctrlPr>
                    <w:rPr>
                      <w:rFonts w:ascii="Cambria Math" w:hAnsi="Cambria Math"/>
                    </w:rPr>
                  </m:ctrlPr>
                </m:sSubPr>
                <m:e>
                  <m:r>
                    <w:rPr>
                      <w:rFonts w:ascii="Cambria Math" w:hAnsi="Cambria Math"/>
                    </w:rPr>
                    <m:t>λ</m:t>
                  </m:r>
                </m:e>
                <m:sub>
                  <m:r>
                    <w:rPr>
                      <w:rFonts w:ascii="Cambria Math" w:hAnsi="Cambria Math"/>
                    </w:rPr>
                    <m:t>36</m:t>
                  </m:r>
                </m:sub>
              </m:sSub>
              <m:r>
                <m:rPr>
                  <m:sty m:val="p"/>
                </m:rPr>
                <w:rPr>
                  <w:rFonts w:ascii="Cambria Math" w:hAnsi="Cambria Math"/>
                </w:rPr>
                <m:t>⋅</m:t>
              </m:r>
              <m:d>
                <m:dPr>
                  <m:ctrlPr>
                    <w:rPr>
                      <w:rFonts w:ascii="Cambria Math" w:hAnsi="Cambria Math"/>
                    </w:rPr>
                  </m:ctrlPr>
                </m:dPr>
                <m:e>
                  <m:sSubSup>
                    <m:sSubSupPr>
                      <m:ctrlPr>
                        <w:rPr>
                          <w:rFonts w:ascii="Cambria Math" w:hAnsi="Cambria Math"/>
                        </w:rPr>
                      </m:ctrlPr>
                    </m:sSubSupPr>
                    <m:e>
                      <m:r>
                        <w:rPr>
                          <w:rFonts w:ascii="Cambria Math" w:hAnsi="Cambria Math"/>
                        </w:rPr>
                        <m:t>r</m:t>
                      </m:r>
                    </m:e>
                    <m:sub>
                      <m:r>
                        <w:rPr>
                          <w:rFonts w:ascii="Cambria Math" w:hAnsi="Cambria Math"/>
                        </w:rPr>
                        <m:t>e</m:t>
                      </m:r>
                      <m:r>
                        <m:rPr>
                          <m:sty m:val="p"/>
                        </m:rPr>
                        <w:rPr>
                          <w:rFonts w:ascii="Cambria Math" w:hAnsi="Cambria Math"/>
                        </w:rPr>
                        <m:t>,-</m:t>
                      </m:r>
                      <m:r>
                        <w:rPr>
                          <w:rFonts w:ascii="Cambria Math" w:hAnsi="Cambria Math"/>
                        </w:rPr>
                        <m:t>1</m:t>
                      </m:r>
                    </m:sub>
                    <m:sup>
                      <m:r>
                        <w:rPr>
                          <w:rFonts w:ascii="Cambria Math" w:hAnsi="Cambria Math"/>
                        </w:rPr>
                        <m:t>f</m:t>
                      </m:r>
                    </m:sup>
                  </m:sSubSup>
                  <m:r>
                    <m:rPr>
                      <m:sty m:val="p"/>
                    </m:rPr>
                    <w:rPr>
                      <w:rFonts w:ascii="Cambria Math" w:hAnsi="Cambria Math"/>
                    </w:rPr>
                    <m:t>+</m:t>
                  </m:r>
                  <m:f>
                    <m:fPr>
                      <m:ctrlPr>
                        <w:rPr>
                          <w:rFonts w:ascii="Cambria Math" w:hAnsi="Cambria Math"/>
                        </w:rPr>
                      </m:ctrlPr>
                    </m:fPr>
                    <m:num>
                      <m:r>
                        <w:rPr>
                          <w:rFonts w:ascii="Cambria Math" w:hAnsi="Cambria Math"/>
                        </w:rPr>
                        <m:t>Δx</m:t>
                      </m:r>
                      <m:sSup>
                        <m:sSupPr>
                          <m:ctrlPr>
                            <w:rPr>
                              <w:rFonts w:ascii="Cambria Math" w:hAnsi="Cambria Math"/>
                            </w:rPr>
                          </m:ctrlPr>
                        </m:sSupPr>
                        <m:e>
                          <m:r>
                            <w:rPr>
                              <w:rFonts w:ascii="Cambria Math" w:hAnsi="Cambria Math"/>
                            </w:rPr>
                            <m:t>r</m:t>
                          </m:r>
                        </m:e>
                        <m:sup>
                          <m:r>
                            <w:rPr>
                              <w:rFonts w:ascii="Cambria Math" w:hAnsi="Cambria Math"/>
                            </w:rPr>
                            <m:t>f</m:t>
                          </m:r>
                        </m:sup>
                      </m:sSup>
                    </m:num>
                    <m:den>
                      <m:r>
                        <w:rPr>
                          <w:rFonts w:ascii="Cambria Math" w:hAnsi="Cambria Math"/>
                        </w:rPr>
                        <m:t>x</m:t>
                      </m:r>
                      <m:sSup>
                        <m:sSupPr>
                          <m:ctrlPr>
                            <w:rPr>
                              <w:rFonts w:ascii="Cambria Math" w:hAnsi="Cambria Math"/>
                            </w:rPr>
                          </m:ctrlPr>
                        </m:sSupPr>
                        <m:e>
                          <m:r>
                            <w:rPr>
                              <w:rFonts w:ascii="Cambria Math" w:hAnsi="Cambria Math"/>
                            </w:rPr>
                            <m:t>r</m:t>
                          </m:r>
                        </m:e>
                        <m:sup>
                          <m:r>
                            <w:rPr>
                              <w:rFonts w:ascii="Cambria Math" w:hAnsi="Cambria Math"/>
                            </w:rPr>
                            <m:t>f</m:t>
                          </m:r>
                        </m:sup>
                      </m:sSup>
                    </m:den>
                  </m:f>
                </m:e>
              </m:d>
            </m:e>
          </m:mr>
        </m:m>
      </m:oMath>
      <w:r w:rsidR="00A672AB" w:rsidRPr="00102440">
        <w:tab/>
      </w:r>
      <w:r w:rsidR="00A672AB" w:rsidRPr="00102440">
        <w:tab/>
      </w:r>
      <w:r w:rsidR="00A672AB" w:rsidRPr="00102440">
        <w:tab/>
        <w:t>(55)</w:t>
      </w:r>
    </w:p>
    <w:p w14:paraId="2A75760C" w14:textId="13E77DDA" w:rsidR="000526B0" w:rsidRPr="00102440" w:rsidRDefault="00377183" w:rsidP="000526B0">
      <w:pPr>
        <w:pStyle w:val="BodyJUST2CE"/>
      </w:pPr>
      <m:oMath>
        <m:m>
          <m:mPr>
            <m:plcHide m:val="1"/>
            <m:mcs>
              <m:mc>
                <m:mcPr>
                  <m:count m:val="1"/>
                  <m:mcJc m:val="right"/>
                </m:mcPr>
              </m:mc>
              <m:mc>
                <m:mcPr>
                  <m:count m:val="1"/>
                  <m:mcJc m:val="left"/>
                </m:mcPr>
              </m:mc>
            </m:mcs>
            <m:ctrlPr>
              <w:rPr>
                <w:rFonts w:ascii="Cambria Math" w:hAnsi="Cambria Math"/>
              </w:rPr>
            </m:ctrlPr>
          </m:mPr>
          <m:mr>
            <m:e>
              <m:f>
                <m:fPr>
                  <m:ctrlPr>
                    <w:rPr>
                      <w:rFonts w:ascii="Cambria Math" w:hAnsi="Cambria Math"/>
                    </w:rPr>
                  </m:ctrlPr>
                </m:fPr>
                <m:num>
                  <m:sSubSup>
                    <m:sSubSupPr>
                      <m:ctrlPr>
                        <w:rPr>
                          <w:rFonts w:ascii="Cambria Math" w:hAnsi="Cambria Math"/>
                        </w:rPr>
                      </m:ctrlPr>
                    </m:sSubSupPr>
                    <m:e>
                      <m:r>
                        <w:rPr>
                          <w:rFonts w:ascii="Cambria Math" w:hAnsi="Cambria Math"/>
                        </w:rPr>
                        <m:t>E</m:t>
                      </m:r>
                    </m:e>
                    <m:sub>
                      <m:r>
                        <w:rPr>
                          <w:rFonts w:ascii="Cambria Math" w:hAnsi="Cambria Math"/>
                        </w:rPr>
                        <m:t>h</m:t>
                      </m:r>
                      <m:r>
                        <m:rPr>
                          <m:sty m:val="p"/>
                        </m:rPr>
                        <w:rPr>
                          <w:rFonts w:ascii="Cambria Math" w:hAnsi="Cambria Math"/>
                        </w:rPr>
                        <m:t>,</m:t>
                      </m:r>
                      <m:r>
                        <w:rPr>
                          <w:rFonts w:ascii="Cambria Math" w:hAnsi="Cambria Math"/>
                        </w:rPr>
                        <m:t>z</m:t>
                      </m:r>
                    </m:sub>
                    <m:sup>
                      <m:r>
                        <w:rPr>
                          <w:rFonts w:ascii="Cambria Math" w:hAnsi="Cambria Math"/>
                        </w:rPr>
                        <m:t>f</m:t>
                      </m:r>
                    </m:sup>
                  </m:sSubSup>
                </m:num>
                <m:den>
                  <m:sSup>
                    <m:sSupPr>
                      <m:ctrlPr>
                        <w:rPr>
                          <w:rFonts w:ascii="Cambria Math" w:hAnsi="Cambria Math"/>
                        </w:rPr>
                      </m:ctrlPr>
                    </m:sSupPr>
                    <m:e>
                      <m:r>
                        <w:rPr>
                          <w:rFonts w:ascii="Cambria Math" w:hAnsi="Cambria Math"/>
                        </w:rPr>
                        <m:t>V</m:t>
                      </m:r>
                    </m:e>
                    <m:sup>
                      <m:r>
                        <w:rPr>
                          <w:rFonts w:ascii="Cambria Math" w:hAnsi="Cambria Math"/>
                        </w:rPr>
                        <m:t>z</m:t>
                      </m:r>
                    </m:sup>
                  </m:sSup>
                </m:den>
              </m:f>
            </m:e>
            <m:e>
              <m:r>
                <m:rPr>
                  <m:sty m:val="p"/>
                </m:rPr>
                <w:rPr>
                  <w:rFonts w:ascii="Cambria Math" w:hAnsi="Cambria Math"/>
                </w:rPr>
                <m:t>=</m:t>
              </m:r>
              <m:sSub>
                <m:sSubPr>
                  <m:ctrlPr>
                    <w:rPr>
                      <w:rFonts w:ascii="Cambria Math" w:hAnsi="Cambria Math"/>
                    </w:rPr>
                  </m:ctrlPr>
                </m:sSubPr>
                <m:e>
                  <m:r>
                    <w:rPr>
                      <w:rFonts w:ascii="Cambria Math" w:hAnsi="Cambria Math"/>
                    </w:rPr>
                    <m:t>λ</m:t>
                  </m:r>
                </m:e>
                <m:sub>
                  <m:r>
                    <w:rPr>
                      <w:rFonts w:ascii="Cambria Math" w:hAnsi="Cambria Math"/>
                    </w:rPr>
                    <m:t>40</m:t>
                  </m:r>
                </m:sub>
              </m:sSub>
              <m:r>
                <m:rPr>
                  <m:sty m:val="p"/>
                </m:rPr>
                <w:rPr>
                  <w:rFonts w:ascii="Cambria Math" w:hAnsi="Cambria Math"/>
                </w:rPr>
                <m:t>-</m:t>
              </m:r>
              <m:sSub>
                <m:sSubPr>
                  <m:ctrlPr>
                    <w:rPr>
                      <w:rFonts w:ascii="Cambria Math" w:hAnsi="Cambria Math"/>
                    </w:rPr>
                  </m:ctrlPr>
                </m:sSubPr>
                <m:e>
                  <m:r>
                    <w:rPr>
                      <w:rFonts w:ascii="Cambria Math" w:hAnsi="Cambria Math"/>
                    </w:rPr>
                    <m:t>λ</m:t>
                  </m:r>
                </m:e>
                <m:sub>
                  <m:r>
                    <w:rPr>
                      <w:rFonts w:ascii="Cambria Math" w:hAnsi="Cambria Math"/>
                    </w:rPr>
                    <m:t>41</m:t>
                  </m:r>
                </m:sub>
              </m:sSub>
              <m:r>
                <m:rPr>
                  <m:sty m:val="p"/>
                </m:rPr>
                <w:rPr>
                  <w:rFonts w:ascii="Cambria Math" w:hAnsi="Cambria Math"/>
                </w:rPr>
                <m:t>⋅</m:t>
              </m:r>
              <m:sSubSup>
                <m:sSubSupPr>
                  <m:ctrlPr>
                    <w:rPr>
                      <w:rFonts w:ascii="Cambria Math" w:hAnsi="Cambria Math"/>
                    </w:rPr>
                  </m:ctrlPr>
                </m:sSubSupPr>
                <m:e>
                  <m:r>
                    <w:rPr>
                      <w:rFonts w:ascii="Cambria Math" w:hAnsi="Cambria Math"/>
                    </w:rPr>
                    <m:t>r</m:t>
                  </m:r>
                </m:e>
                <m:sub>
                  <m:r>
                    <w:rPr>
                      <w:rFonts w:ascii="Cambria Math" w:hAnsi="Cambria Math"/>
                    </w:rPr>
                    <m:t>b</m:t>
                  </m:r>
                  <m:r>
                    <m:rPr>
                      <m:sty m:val="p"/>
                    </m:rPr>
                    <w:rPr>
                      <w:rFonts w:ascii="Cambria Math" w:hAnsi="Cambria Math"/>
                    </w:rPr>
                    <m:t>,-</m:t>
                  </m:r>
                  <m:r>
                    <w:rPr>
                      <w:rFonts w:ascii="Cambria Math" w:hAnsi="Cambria Math"/>
                    </w:rPr>
                    <m:t>1</m:t>
                  </m:r>
                </m:sub>
                <m:sup>
                  <m:r>
                    <w:rPr>
                      <w:rFonts w:ascii="Cambria Math" w:hAnsi="Cambria Math"/>
                    </w:rPr>
                    <m:t>z</m:t>
                  </m:r>
                </m:sup>
              </m:sSubSup>
              <m:r>
                <m:rPr>
                  <m:sty m:val="p"/>
                </m:rPr>
                <w:rPr>
                  <w:rFonts w:ascii="Cambria Math" w:hAnsi="Cambria Math"/>
                </w:rPr>
                <m:t>-</m:t>
              </m:r>
              <m:sSub>
                <m:sSubPr>
                  <m:ctrlPr>
                    <w:rPr>
                      <w:rFonts w:ascii="Cambria Math" w:hAnsi="Cambria Math"/>
                    </w:rPr>
                  </m:ctrlPr>
                </m:sSubPr>
                <m:e>
                  <m:r>
                    <w:rPr>
                      <w:rFonts w:ascii="Cambria Math" w:hAnsi="Cambria Math"/>
                    </w:rPr>
                    <m:t>λ</m:t>
                  </m:r>
                </m:e>
                <m:sub>
                  <m:r>
                    <w:rPr>
                      <w:rFonts w:ascii="Cambria Math" w:hAnsi="Cambria Math"/>
                    </w:rPr>
                    <m:t>42</m:t>
                  </m:r>
                </m:sub>
              </m:sSub>
              <m:r>
                <m:rPr>
                  <m:sty m:val="p"/>
                </m:rPr>
                <w:rPr>
                  <w:rFonts w:ascii="Cambria Math" w:hAnsi="Cambria Math"/>
                </w:rPr>
                <m:t>⋅</m:t>
              </m:r>
              <m:d>
                <m:dPr>
                  <m:ctrlPr>
                    <w:rPr>
                      <w:rFonts w:ascii="Cambria Math" w:hAnsi="Cambria Math"/>
                    </w:rPr>
                  </m:ctrlPr>
                </m:dPr>
                <m:e>
                  <m:sSubSup>
                    <m:sSubSupPr>
                      <m:ctrlPr>
                        <w:rPr>
                          <w:rFonts w:ascii="Cambria Math" w:hAnsi="Cambria Math"/>
                        </w:rPr>
                      </m:ctrlPr>
                    </m:sSubSupPr>
                    <m:e>
                      <m:r>
                        <w:rPr>
                          <w:rFonts w:ascii="Cambria Math" w:hAnsi="Cambria Math"/>
                        </w:rPr>
                        <m:t>r</m:t>
                      </m:r>
                    </m:e>
                    <m:sub>
                      <m:r>
                        <w:rPr>
                          <w:rFonts w:ascii="Cambria Math" w:hAnsi="Cambria Math"/>
                        </w:rPr>
                        <m:t>b</m:t>
                      </m:r>
                      <m:r>
                        <m:rPr>
                          <m:sty m:val="p"/>
                        </m:rPr>
                        <w:rPr>
                          <w:rFonts w:ascii="Cambria Math" w:hAnsi="Cambria Math"/>
                        </w:rPr>
                        <m:t>,-</m:t>
                      </m:r>
                      <m:r>
                        <w:rPr>
                          <w:rFonts w:ascii="Cambria Math" w:hAnsi="Cambria Math"/>
                        </w:rPr>
                        <m:t>1</m:t>
                      </m:r>
                    </m:sub>
                    <m:sup>
                      <m:r>
                        <w:rPr>
                          <w:rFonts w:ascii="Cambria Math" w:hAnsi="Cambria Math"/>
                        </w:rPr>
                        <m:t>f</m:t>
                      </m:r>
                    </m:sup>
                  </m:sSubSup>
                  <m:r>
                    <m:rPr>
                      <m:sty m:val="p"/>
                    </m:rPr>
                    <w:rPr>
                      <w:rFonts w:ascii="Cambria Math" w:hAnsi="Cambria Math"/>
                    </w:rPr>
                    <m:t>+</m:t>
                  </m:r>
                  <m:f>
                    <m:fPr>
                      <m:ctrlPr>
                        <w:rPr>
                          <w:rFonts w:ascii="Cambria Math" w:hAnsi="Cambria Math"/>
                        </w:rPr>
                      </m:ctrlPr>
                    </m:fPr>
                    <m:num>
                      <m:r>
                        <w:rPr>
                          <w:rFonts w:ascii="Cambria Math" w:hAnsi="Cambria Math"/>
                        </w:rPr>
                        <m:t>Δx</m:t>
                      </m:r>
                      <m:sSup>
                        <m:sSupPr>
                          <m:ctrlPr>
                            <w:rPr>
                              <w:rFonts w:ascii="Cambria Math" w:hAnsi="Cambria Math"/>
                            </w:rPr>
                          </m:ctrlPr>
                        </m:sSupPr>
                        <m:e>
                          <m:r>
                            <w:rPr>
                              <w:rFonts w:ascii="Cambria Math" w:hAnsi="Cambria Math"/>
                            </w:rPr>
                            <m:t>r</m:t>
                          </m:r>
                        </m:e>
                        <m:sup>
                          <m:r>
                            <w:rPr>
                              <w:rFonts w:ascii="Cambria Math" w:hAnsi="Cambria Math"/>
                            </w:rPr>
                            <m:t>f</m:t>
                          </m:r>
                        </m:sup>
                      </m:sSup>
                    </m:num>
                    <m:den>
                      <m:r>
                        <w:rPr>
                          <w:rFonts w:ascii="Cambria Math" w:hAnsi="Cambria Math"/>
                        </w:rPr>
                        <m:t>x</m:t>
                      </m:r>
                      <m:sSup>
                        <m:sSupPr>
                          <m:ctrlPr>
                            <w:rPr>
                              <w:rFonts w:ascii="Cambria Math" w:hAnsi="Cambria Math"/>
                            </w:rPr>
                          </m:ctrlPr>
                        </m:sSupPr>
                        <m:e>
                          <m:r>
                            <w:rPr>
                              <w:rFonts w:ascii="Cambria Math" w:hAnsi="Cambria Math"/>
                            </w:rPr>
                            <m:t>r</m:t>
                          </m:r>
                        </m:e>
                        <m:sup>
                          <m:r>
                            <w:rPr>
                              <w:rFonts w:ascii="Cambria Math" w:hAnsi="Cambria Math"/>
                            </w:rPr>
                            <m:t>f</m:t>
                          </m:r>
                        </m:sup>
                      </m:sSup>
                    </m:den>
                  </m:f>
                </m:e>
              </m:d>
              <m:r>
                <m:rPr>
                  <m:sty m:val="p"/>
                </m:rPr>
                <w:rPr>
                  <w:rFonts w:ascii="Cambria Math" w:hAnsi="Cambria Math"/>
                </w:rPr>
                <m:t>-</m:t>
              </m:r>
              <m:sSub>
                <m:sSubPr>
                  <m:ctrlPr>
                    <w:rPr>
                      <w:rFonts w:ascii="Cambria Math" w:hAnsi="Cambria Math"/>
                    </w:rPr>
                  </m:ctrlPr>
                </m:sSubPr>
                <m:e>
                  <m:r>
                    <w:rPr>
                      <w:rFonts w:ascii="Cambria Math" w:hAnsi="Cambria Math"/>
                    </w:rPr>
                    <m:t>λ</m:t>
                  </m:r>
                </m:e>
                <m:sub>
                  <m:r>
                    <w:rPr>
                      <w:rFonts w:ascii="Cambria Math" w:hAnsi="Cambria Math"/>
                    </w:rPr>
                    <m:t>43</m:t>
                  </m:r>
                </m:sub>
              </m:sSub>
              <m:r>
                <m:rPr>
                  <m:sty m:val="p"/>
                </m:rPr>
                <w:rPr>
                  <w:rFonts w:ascii="Cambria Math" w:hAnsi="Cambria Math"/>
                </w:rPr>
                <m:t>⋅</m:t>
              </m:r>
              <m:sSubSup>
                <m:sSubSupPr>
                  <m:ctrlPr>
                    <w:rPr>
                      <w:rFonts w:ascii="Cambria Math" w:hAnsi="Cambria Math"/>
                    </w:rPr>
                  </m:ctrlPr>
                </m:sSubSupPr>
                <m:e>
                  <m:r>
                    <w:rPr>
                      <w:rFonts w:ascii="Cambria Math" w:hAnsi="Cambria Math"/>
                    </w:rPr>
                    <m:t>r</m:t>
                  </m:r>
                </m:e>
                <m:sub>
                  <m:r>
                    <w:rPr>
                      <w:rFonts w:ascii="Cambria Math" w:hAnsi="Cambria Math"/>
                    </w:rPr>
                    <m:t>m</m:t>
                  </m:r>
                  <m:r>
                    <m:rPr>
                      <m:sty m:val="p"/>
                    </m:rPr>
                    <w:rPr>
                      <w:rFonts w:ascii="Cambria Math" w:hAnsi="Cambria Math"/>
                    </w:rPr>
                    <m:t>,-</m:t>
                  </m:r>
                  <m:r>
                    <w:rPr>
                      <w:rFonts w:ascii="Cambria Math" w:hAnsi="Cambria Math"/>
                    </w:rPr>
                    <m:t>1</m:t>
                  </m:r>
                </m:sub>
                <m:sup>
                  <m:r>
                    <w:rPr>
                      <w:rFonts w:ascii="Cambria Math" w:hAnsi="Cambria Math"/>
                    </w:rPr>
                    <m:t>z</m:t>
                  </m:r>
                </m:sup>
              </m:sSubSup>
              <m:r>
                <m:rPr>
                  <m:sty m:val="p"/>
                </m:rPr>
                <w:rPr>
                  <w:rFonts w:ascii="Cambria Math" w:hAnsi="Cambria Math"/>
                </w:rPr>
                <m:t>-</m:t>
              </m:r>
              <m:sSub>
                <m:sSubPr>
                  <m:ctrlPr>
                    <w:rPr>
                      <w:rFonts w:ascii="Cambria Math" w:hAnsi="Cambria Math"/>
                    </w:rPr>
                  </m:ctrlPr>
                </m:sSubPr>
                <m:e>
                  <m:r>
                    <w:rPr>
                      <w:rFonts w:ascii="Cambria Math" w:hAnsi="Cambria Math"/>
                    </w:rPr>
                    <m:t>λ</m:t>
                  </m:r>
                </m:e>
                <m:sub>
                  <m:r>
                    <w:rPr>
                      <w:rFonts w:ascii="Cambria Math" w:hAnsi="Cambria Math"/>
                    </w:rPr>
                    <m:t>44</m:t>
                  </m:r>
                </m:sub>
              </m:sSub>
              <m:r>
                <m:rPr>
                  <m:sty m:val="p"/>
                </m:rPr>
                <w:rPr>
                  <w:rFonts w:ascii="Cambria Math" w:hAnsi="Cambria Math"/>
                </w:rPr>
                <m:t>⋅</m:t>
              </m:r>
              <m:f>
                <m:fPr>
                  <m:ctrlPr>
                    <w:rPr>
                      <w:rFonts w:ascii="Cambria Math" w:hAnsi="Cambria Math"/>
                    </w:rPr>
                  </m:ctrlPr>
                </m:fPr>
                <m:num>
                  <m:r>
                    <w:rPr>
                      <w:rFonts w:ascii="Cambria Math" w:hAnsi="Cambria Math"/>
                    </w:rPr>
                    <m:t>Y</m:t>
                  </m:r>
                  <m:sSup>
                    <m:sSupPr>
                      <m:ctrlPr>
                        <w:rPr>
                          <w:rFonts w:ascii="Cambria Math" w:hAnsi="Cambria Math"/>
                        </w:rPr>
                      </m:ctrlPr>
                    </m:sSupPr>
                    <m:e>
                      <m:r>
                        <w:rPr>
                          <w:rFonts w:ascii="Cambria Math" w:hAnsi="Cambria Math"/>
                        </w:rPr>
                        <m:t>D</m:t>
                      </m:r>
                    </m:e>
                    <m:sup>
                      <m:r>
                        <w:rPr>
                          <w:rFonts w:ascii="Cambria Math" w:hAnsi="Cambria Math"/>
                        </w:rPr>
                        <m:t>z</m:t>
                      </m:r>
                    </m:sup>
                  </m:sSup>
                </m:num>
                <m:den>
                  <m:sSup>
                    <m:sSupPr>
                      <m:ctrlPr>
                        <w:rPr>
                          <w:rFonts w:ascii="Cambria Math" w:hAnsi="Cambria Math"/>
                        </w:rPr>
                      </m:ctrlPr>
                    </m:sSupPr>
                    <m:e>
                      <m:r>
                        <w:rPr>
                          <w:rFonts w:ascii="Cambria Math" w:hAnsi="Cambria Math"/>
                        </w:rPr>
                        <m:t>V</m:t>
                      </m:r>
                    </m:e>
                    <m:sup>
                      <m:r>
                        <w:rPr>
                          <w:rFonts w:ascii="Cambria Math" w:hAnsi="Cambria Math"/>
                        </w:rPr>
                        <m:t>z</m:t>
                      </m:r>
                    </m:sup>
                  </m:sSup>
                </m:den>
              </m:f>
              <m:r>
                <m:rPr>
                  <m:sty m:val="p"/>
                </m:rPr>
                <w:rPr>
                  <w:rFonts w:ascii="Cambria Math" w:hAnsi="Cambria Math"/>
                </w:rPr>
                <m:t>-</m:t>
              </m:r>
              <m:sSub>
                <m:sSubPr>
                  <m:ctrlPr>
                    <w:rPr>
                      <w:rFonts w:ascii="Cambria Math" w:hAnsi="Cambria Math"/>
                    </w:rPr>
                  </m:ctrlPr>
                </m:sSubPr>
                <m:e>
                  <m:r>
                    <w:rPr>
                      <w:rFonts w:ascii="Cambria Math" w:hAnsi="Cambria Math"/>
                    </w:rPr>
                    <m:t>λ</m:t>
                  </m:r>
                </m:e>
                <m:sub>
                  <m:r>
                    <w:rPr>
                      <w:rFonts w:ascii="Cambria Math" w:hAnsi="Cambria Math"/>
                    </w:rPr>
                    <m:t>45</m:t>
                  </m:r>
                </m:sub>
              </m:sSub>
              <m:r>
                <m:rPr>
                  <m:sty m:val="p"/>
                </m:rPr>
                <w:rPr>
                  <w:rFonts w:ascii="Cambria Math" w:hAnsi="Cambria Math"/>
                </w:rPr>
                <m:t>⋅</m:t>
              </m:r>
              <m:sSubSup>
                <m:sSubSupPr>
                  <m:ctrlPr>
                    <w:rPr>
                      <w:rFonts w:ascii="Cambria Math" w:hAnsi="Cambria Math"/>
                    </w:rPr>
                  </m:ctrlPr>
                </m:sSubSupPr>
                <m:e>
                  <m:r>
                    <w:rPr>
                      <w:rFonts w:ascii="Cambria Math" w:hAnsi="Cambria Math"/>
                    </w:rPr>
                    <m:t>r</m:t>
                  </m:r>
                </m:e>
                <m:sub>
                  <m:r>
                    <w:rPr>
                      <w:rFonts w:ascii="Cambria Math" w:hAnsi="Cambria Math"/>
                    </w:rPr>
                    <m:t>e</m:t>
                  </m:r>
                  <m:r>
                    <m:rPr>
                      <m:sty m:val="p"/>
                    </m:rPr>
                    <w:rPr>
                      <w:rFonts w:ascii="Cambria Math" w:hAnsi="Cambria Math"/>
                    </w:rPr>
                    <m:t>,-</m:t>
                  </m:r>
                  <m:r>
                    <w:rPr>
                      <w:rFonts w:ascii="Cambria Math" w:hAnsi="Cambria Math"/>
                    </w:rPr>
                    <m:t>1</m:t>
                  </m:r>
                </m:sub>
                <m:sup>
                  <m:r>
                    <w:rPr>
                      <w:rFonts w:ascii="Cambria Math" w:hAnsi="Cambria Math"/>
                    </w:rPr>
                    <m:t>z</m:t>
                  </m:r>
                </m:sup>
              </m:sSubSup>
              <m:r>
                <m:rPr>
                  <m:sty m:val="p"/>
                </m:rPr>
                <w:rPr>
                  <w:rFonts w:ascii="Cambria Math" w:hAnsi="Cambria Math"/>
                </w:rPr>
                <m:t>+</m:t>
              </m:r>
            </m:e>
          </m:mr>
          <m:mr>
            <m:e/>
            <m:e>
              <m:r>
                <m:rPr>
                  <m:sty m:val="p"/>
                </m:rPr>
                <w:rPr>
                  <w:rFonts w:ascii="Cambria Math" w:hAnsi="Cambria Math"/>
                </w:rPr>
                <m:t>+</m:t>
              </m:r>
              <m:sSub>
                <m:sSubPr>
                  <m:ctrlPr>
                    <w:rPr>
                      <w:rFonts w:ascii="Cambria Math" w:hAnsi="Cambria Math"/>
                    </w:rPr>
                  </m:ctrlPr>
                </m:sSubPr>
                <m:e>
                  <m:r>
                    <w:rPr>
                      <w:rFonts w:ascii="Cambria Math" w:hAnsi="Cambria Math"/>
                    </w:rPr>
                    <m:t>λ</m:t>
                  </m:r>
                </m:e>
                <m:sub>
                  <m:r>
                    <w:rPr>
                      <w:rFonts w:ascii="Cambria Math" w:hAnsi="Cambria Math"/>
                    </w:rPr>
                    <m:t>46</m:t>
                  </m:r>
                </m:sub>
              </m:sSub>
              <m:r>
                <m:rPr>
                  <m:sty m:val="p"/>
                </m:rPr>
                <w:rPr>
                  <w:rFonts w:ascii="Cambria Math" w:hAnsi="Cambria Math"/>
                </w:rPr>
                <m:t>⋅</m:t>
              </m:r>
              <m:d>
                <m:dPr>
                  <m:ctrlPr>
                    <w:rPr>
                      <w:rFonts w:ascii="Cambria Math" w:hAnsi="Cambria Math"/>
                    </w:rPr>
                  </m:ctrlPr>
                </m:dPr>
                <m:e>
                  <m:sSubSup>
                    <m:sSubSupPr>
                      <m:ctrlPr>
                        <w:rPr>
                          <w:rFonts w:ascii="Cambria Math" w:hAnsi="Cambria Math"/>
                        </w:rPr>
                      </m:ctrlPr>
                    </m:sSubSupPr>
                    <m:e>
                      <m:r>
                        <w:rPr>
                          <w:rFonts w:ascii="Cambria Math" w:hAnsi="Cambria Math"/>
                        </w:rPr>
                        <m:t>r</m:t>
                      </m:r>
                    </m:e>
                    <m:sub>
                      <m:r>
                        <w:rPr>
                          <w:rFonts w:ascii="Cambria Math" w:hAnsi="Cambria Math"/>
                        </w:rPr>
                        <m:t>e</m:t>
                      </m:r>
                      <m:r>
                        <m:rPr>
                          <m:sty m:val="p"/>
                        </m:rPr>
                        <w:rPr>
                          <w:rFonts w:ascii="Cambria Math" w:hAnsi="Cambria Math"/>
                        </w:rPr>
                        <m:t>,-</m:t>
                      </m:r>
                      <m:r>
                        <w:rPr>
                          <w:rFonts w:ascii="Cambria Math" w:hAnsi="Cambria Math"/>
                        </w:rPr>
                        <m:t>1</m:t>
                      </m:r>
                    </m:sub>
                    <m:sup>
                      <m:r>
                        <w:rPr>
                          <w:rFonts w:ascii="Cambria Math" w:hAnsi="Cambria Math"/>
                        </w:rPr>
                        <m:t>f</m:t>
                      </m:r>
                    </m:sup>
                  </m:sSubSup>
                  <m:r>
                    <m:rPr>
                      <m:sty m:val="p"/>
                    </m:rPr>
                    <w:rPr>
                      <w:rFonts w:ascii="Cambria Math" w:hAnsi="Cambria Math"/>
                    </w:rPr>
                    <m:t>+</m:t>
                  </m:r>
                  <m:f>
                    <m:fPr>
                      <m:ctrlPr>
                        <w:rPr>
                          <w:rFonts w:ascii="Cambria Math" w:hAnsi="Cambria Math"/>
                        </w:rPr>
                      </m:ctrlPr>
                    </m:fPr>
                    <m:num>
                      <m:r>
                        <w:rPr>
                          <w:rFonts w:ascii="Cambria Math" w:hAnsi="Cambria Math"/>
                        </w:rPr>
                        <m:t>Δx</m:t>
                      </m:r>
                      <m:sSup>
                        <m:sSupPr>
                          <m:ctrlPr>
                            <w:rPr>
                              <w:rFonts w:ascii="Cambria Math" w:hAnsi="Cambria Math"/>
                            </w:rPr>
                          </m:ctrlPr>
                        </m:sSupPr>
                        <m:e>
                          <m:r>
                            <w:rPr>
                              <w:rFonts w:ascii="Cambria Math" w:hAnsi="Cambria Math"/>
                            </w:rPr>
                            <m:t>r</m:t>
                          </m:r>
                        </m:e>
                        <m:sup>
                          <m:r>
                            <w:rPr>
                              <w:rFonts w:ascii="Cambria Math" w:hAnsi="Cambria Math"/>
                            </w:rPr>
                            <m:t>f</m:t>
                          </m:r>
                        </m:sup>
                      </m:sSup>
                    </m:num>
                    <m:den>
                      <m:r>
                        <w:rPr>
                          <w:rFonts w:ascii="Cambria Math" w:hAnsi="Cambria Math"/>
                        </w:rPr>
                        <m:t>x</m:t>
                      </m:r>
                      <m:sSup>
                        <m:sSupPr>
                          <m:ctrlPr>
                            <w:rPr>
                              <w:rFonts w:ascii="Cambria Math" w:hAnsi="Cambria Math"/>
                            </w:rPr>
                          </m:ctrlPr>
                        </m:sSupPr>
                        <m:e>
                          <m:r>
                            <w:rPr>
                              <w:rFonts w:ascii="Cambria Math" w:hAnsi="Cambria Math"/>
                            </w:rPr>
                            <m:t>r</m:t>
                          </m:r>
                        </m:e>
                        <m:sup>
                          <m:r>
                            <w:rPr>
                              <w:rFonts w:ascii="Cambria Math" w:hAnsi="Cambria Math"/>
                            </w:rPr>
                            <m:t>f</m:t>
                          </m:r>
                        </m:sup>
                      </m:sSup>
                    </m:den>
                  </m:f>
                </m:e>
              </m:d>
            </m:e>
          </m:mr>
        </m:m>
      </m:oMath>
      <w:r w:rsidR="00A672AB" w:rsidRPr="00102440">
        <w:tab/>
      </w:r>
      <w:r w:rsidR="00A672AB" w:rsidRPr="00102440">
        <w:tab/>
      </w:r>
      <w:r w:rsidR="00A672AB" w:rsidRPr="00102440">
        <w:tab/>
        <w:t>(56)</w:t>
      </w:r>
    </w:p>
    <w:p w14:paraId="773E76EF" w14:textId="1472E065" w:rsidR="000526B0" w:rsidRPr="00102440" w:rsidRDefault="000526B0" w:rsidP="000526B0">
      <w:pPr>
        <w:pStyle w:val="BodyJUST2CE"/>
      </w:pPr>
      <w:r w:rsidRPr="00102440">
        <w:t xml:space="preserve">where </w:t>
      </w:r>
      <m:oMath>
        <m:r>
          <w:rPr>
            <w:rFonts w:ascii="Cambria Math" w:hAnsi="Cambria Math"/>
          </w:rPr>
          <m:t>λ</m:t>
        </m:r>
      </m:oMath>
      <w:r w:rsidRPr="00102440">
        <w:t>s are all positive coefficients.</w:t>
      </w:r>
      <w:r w:rsidRPr="00102440">
        <w:rPr>
          <w:vertAlign w:val="superscript"/>
        </w:rPr>
        <w:footnoteReference w:id="19"/>
      </w:r>
    </w:p>
    <w:p w14:paraId="3265A117" w14:textId="77777777" w:rsidR="000526B0" w:rsidRPr="00102440" w:rsidRDefault="000526B0" w:rsidP="000526B0">
      <w:pPr>
        <w:pStyle w:val="BodyJUST2CE"/>
      </w:pPr>
      <w:r w:rsidRPr="00102440">
        <w:t>In each area, households’ demand for cash is proportional to their expected consumption expenditures (proxied by past consumption):</w:t>
      </w:r>
    </w:p>
    <w:p w14:paraId="7FE1C957" w14:textId="7CA17627" w:rsidR="000526B0" w:rsidRPr="00102440" w:rsidRDefault="00377183" w:rsidP="000526B0">
      <w:pPr>
        <w:pStyle w:val="BodyJUST2CE"/>
      </w:pPr>
      <m:oMath>
        <m:sSubSup>
          <m:sSubSupPr>
            <m:ctrlPr>
              <w:rPr>
                <w:rFonts w:ascii="Cambria Math" w:hAnsi="Cambria Math"/>
              </w:rPr>
            </m:ctrlPr>
          </m:sSubSupPr>
          <m:e>
            <m:r>
              <w:rPr>
                <w:rFonts w:ascii="Cambria Math" w:hAnsi="Cambria Math"/>
              </w:rPr>
              <m:t>H</m:t>
            </m:r>
          </m:e>
          <m:sub>
            <m:r>
              <w:rPr>
                <w:rFonts w:ascii="Cambria Math" w:hAnsi="Cambria Math"/>
              </w:rPr>
              <m:t>h</m:t>
            </m:r>
          </m:sub>
          <m:sup>
            <m:r>
              <w:rPr>
                <w:rFonts w:ascii="Cambria Math" w:hAnsi="Cambria Math"/>
              </w:rPr>
              <m:t>z</m:t>
            </m:r>
          </m:sup>
        </m:sSubSup>
        <m:r>
          <m:rPr>
            <m:sty m:val="p"/>
          </m:rPr>
          <w:rPr>
            <w:rFonts w:ascii="Cambria Math" w:hAnsi="Cambria Math"/>
          </w:rPr>
          <m:t>=</m:t>
        </m:r>
        <m:sSubSup>
          <m:sSubSupPr>
            <m:ctrlPr>
              <w:rPr>
                <w:rFonts w:ascii="Cambria Math" w:hAnsi="Cambria Math"/>
              </w:rPr>
            </m:ctrlPr>
          </m:sSubSupPr>
          <m:e>
            <m:r>
              <w:rPr>
                <w:rFonts w:ascii="Cambria Math" w:hAnsi="Cambria Math"/>
              </w:rPr>
              <m:t>λ</m:t>
            </m:r>
          </m:e>
          <m:sub>
            <m:r>
              <w:rPr>
                <w:rFonts w:ascii="Cambria Math" w:hAnsi="Cambria Math"/>
              </w:rPr>
              <m:t>c</m:t>
            </m:r>
          </m:sub>
          <m:sup>
            <m:r>
              <w:rPr>
                <w:rFonts w:ascii="Cambria Math" w:hAnsi="Cambria Math"/>
              </w:rPr>
              <m:t>z</m:t>
            </m:r>
          </m:sup>
        </m:sSubSup>
        <m:r>
          <m:rPr>
            <m:sty m:val="p"/>
          </m:rPr>
          <w:rPr>
            <w:rFonts w:ascii="Cambria Math" w:hAnsi="Cambria Math"/>
          </w:rPr>
          <m:t>⋅</m:t>
        </m:r>
        <m:sSubSup>
          <m:sSubSupPr>
            <m:ctrlPr>
              <w:rPr>
                <w:rFonts w:ascii="Cambria Math" w:hAnsi="Cambria Math"/>
              </w:rPr>
            </m:ctrlPr>
          </m:sSubSupPr>
          <m:e>
            <m:r>
              <w:rPr>
                <w:rFonts w:ascii="Cambria Math" w:hAnsi="Cambria Math"/>
              </w:rPr>
              <m:t>c</m:t>
            </m:r>
          </m:e>
          <m:sub>
            <m:r>
              <m:rPr>
                <m:sty m:val="p"/>
              </m:rPr>
              <w:rPr>
                <w:rFonts w:ascii="Cambria Math" w:hAnsi="Cambria Math"/>
              </w:rPr>
              <m:t>-</m:t>
            </m:r>
            <m:r>
              <w:rPr>
                <w:rFonts w:ascii="Cambria Math" w:hAnsi="Cambria Math"/>
              </w:rPr>
              <m:t>1</m:t>
            </m:r>
          </m:sub>
          <m:sup>
            <m:r>
              <w:rPr>
                <w:rFonts w:ascii="Cambria Math" w:hAnsi="Cambria Math"/>
              </w:rPr>
              <m:t>z</m:t>
            </m:r>
          </m:sup>
        </m:sSubSup>
        <m:r>
          <m:rPr>
            <m:sty m:val="p"/>
          </m:rPr>
          <w:rPr>
            <w:rFonts w:ascii="Cambria Math" w:hAnsi="Cambria Math"/>
          </w:rPr>
          <m:t>⋅</m:t>
        </m:r>
        <m:sSubSup>
          <m:sSubSupPr>
            <m:ctrlPr>
              <w:rPr>
                <w:rFonts w:ascii="Cambria Math" w:hAnsi="Cambria Math"/>
              </w:rPr>
            </m:ctrlPr>
          </m:sSubSupPr>
          <m:e>
            <m:r>
              <w:rPr>
                <w:rFonts w:ascii="Cambria Math" w:hAnsi="Cambria Math"/>
              </w:rPr>
              <m:t>p</m:t>
            </m:r>
          </m:e>
          <m:sub>
            <m:r>
              <w:rPr>
                <w:rFonts w:ascii="Cambria Math" w:hAnsi="Cambria Math"/>
              </w:rPr>
              <m:t>A</m:t>
            </m:r>
            <m:r>
              <m:rPr>
                <m:sty m:val="p"/>
              </m:rPr>
              <w:rPr>
                <w:rFonts w:ascii="Cambria Math" w:hAnsi="Cambria Math"/>
              </w:rPr>
              <m:t>,-</m:t>
            </m:r>
            <m:r>
              <w:rPr>
                <w:rFonts w:ascii="Cambria Math" w:hAnsi="Cambria Math"/>
              </w:rPr>
              <m:t>1</m:t>
            </m:r>
          </m:sub>
          <m:sup>
            <m:r>
              <w:rPr>
                <w:rFonts w:ascii="Cambria Math" w:hAnsi="Cambria Math"/>
              </w:rPr>
              <m:t>z</m:t>
            </m:r>
          </m:sup>
        </m:sSubSup>
      </m:oMath>
      <w:r w:rsidR="00A672AB" w:rsidRPr="00102440">
        <w:tab/>
      </w:r>
      <w:r w:rsidR="00A672AB" w:rsidRPr="00102440">
        <w:tab/>
      </w:r>
      <w:r w:rsidR="00A672AB" w:rsidRPr="00102440">
        <w:tab/>
      </w:r>
      <w:r w:rsidR="00A672AB" w:rsidRPr="00102440">
        <w:tab/>
      </w:r>
      <w:r w:rsidR="00A672AB" w:rsidRPr="00102440">
        <w:tab/>
      </w:r>
      <w:r w:rsidR="00A672AB" w:rsidRPr="00102440">
        <w:tab/>
      </w:r>
      <w:r w:rsidR="00A672AB" w:rsidRPr="00102440">
        <w:tab/>
      </w:r>
      <w:r w:rsidR="00A672AB" w:rsidRPr="00102440">
        <w:tab/>
      </w:r>
      <w:r w:rsidR="00A672AB" w:rsidRPr="00102440">
        <w:tab/>
      </w:r>
      <w:r w:rsidR="00A672AB" w:rsidRPr="00102440">
        <w:tab/>
        <w:t>(57)</w:t>
      </w:r>
    </w:p>
    <w:p w14:paraId="13F61495" w14:textId="5802BA6D" w:rsidR="000526B0" w:rsidRPr="00102440" w:rsidRDefault="000526B0" w:rsidP="000526B0">
      <w:pPr>
        <w:pStyle w:val="BodyJUST2CE"/>
        <w:rPr>
          <w:rPrChange w:id="2301" w:author="Oriol Valles Codina" w:date="2023-08-31T14:08:00Z">
            <w:rPr>
              <w:highlight w:val="yellow"/>
            </w:rPr>
          </w:rPrChange>
        </w:rPr>
      </w:pPr>
      <w:r w:rsidRPr="00102440">
        <w:rPr>
          <w:rPrChange w:id="2302" w:author="Oriol Valles Codina" w:date="2023-08-31T14:08:00Z">
            <w:rPr>
              <w:highlight w:val="yellow"/>
            </w:rPr>
          </w:rPrChange>
        </w:rPr>
        <w:t>Households’ demand for personal loans is driven by their purchases of durable goods</w:t>
      </w:r>
      <w:r w:rsidR="008D6212" w:rsidRPr="00102440">
        <w:rPr>
          <w:rPrChange w:id="2303" w:author="Oriol Valles Codina" w:date="2023-08-31T14:08:00Z">
            <w:rPr>
              <w:highlight w:val="yellow"/>
            </w:rPr>
          </w:rPrChange>
        </w:rPr>
        <w:t xml:space="preserve"> and their consumption in excess of disposable income</w:t>
      </w:r>
      <w:r w:rsidRPr="00102440">
        <w:rPr>
          <w:rPrChange w:id="2304" w:author="Oriol Valles Codina" w:date="2023-08-31T14:08:00Z">
            <w:rPr>
              <w:highlight w:val="yellow"/>
            </w:rPr>
          </w:rPrChange>
        </w:rPr>
        <w:t>:</w:t>
      </w:r>
    </w:p>
    <w:p w14:paraId="628042E9" w14:textId="6BAC7056" w:rsidR="000526B0" w:rsidRPr="00102440" w:rsidRDefault="00377183" w:rsidP="000526B0">
      <w:pPr>
        <w:pStyle w:val="BodyJUST2CE"/>
      </w:pPr>
      <m:oMath>
        <m:sSubSup>
          <m:sSubSupPr>
            <m:ctrlPr>
              <w:rPr>
                <w:rFonts w:ascii="Cambria Math" w:hAnsi="Cambria Math"/>
              </w:rPr>
            </m:ctrlPr>
          </m:sSubSupPr>
          <m:e>
            <m:r>
              <w:rPr>
                <w:rFonts w:ascii="Cambria Math" w:hAnsi="Cambria Math"/>
                <w:rPrChange w:id="2305" w:author="Oriol Valles Codina" w:date="2023-08-31T14:08:00Z">
                  <w:rPr>
                    <w:rFonts w:ascii="Cambria Math" w:hAnsi="Cambria Math"/>
                    <w:highlight w:val="yellow"/>
                  </w:rPr>
                </w:rPrChange>
              </w:rPr>
              <m:t>L</m:t>
            </m:r>
          </m:e>
          <m:sub>
            <m:r>
              <w:rPr>
                <w:rFonts w:ascii="Cambria Math" w:hAnsi="Cambria Math"/>
                <w:rPrChange w:id="2306" w:author="Oriol Valles Codina" w:date="2023-08-31T14:08:00Z">
                  <w:rPr>
                    <w:rFonts w:ascii="Cambria Math" w:hAnsi="Cambria Math"/>
                    <w:highlight w:val="yellow"/>
                  </w:rPr>
                </w:rPrChange>
              </w:rPr>
              <m:t>h</m:t>
            </m:r>
          </m:sub>
          <m:sup>
            <m:r>
              <w:rPr>
                <w:rFonts w:ascii="Cambria Math" w:hAnsi="Cambria Math"/>
                <w:rPrChange w:id="2307" w:author="Oriol Valles Codina" w:date="2023-08-31T14:08:00Z">
                  <w:rPr>
                    <w:rFonts w:ascii="Cambria Math" w:hAnsi="Cambria Math"/>
                    <w:highlight w:val="yellow"/>
                  </w:rPr>
                </w:rPrChange>
              </w:rPr>
              <m:t>z</m:t>
            </m:r>
          </m:sup>
        </m:sSubSup>
        <m:r>
          <m:rPr>
            <m:sty m:val="p"/>
          </m:rPr>
          <w:rPr>
            <w:rFonts w:ascii="Cambria Math" w:hAnsi="Cambria Math"/>
            <w:rPrChange w:id="2308" w:author="Oriol Valles Codina" w:date="2023-08-31T14:08:00Z">
              <w:rPr>
                <w:rFonts w:ascii="Cambria Math" w:hAnsi="Cambria Math"/>
                <w:highlight w:val="yellow"/>
              </w:rPr>
            </w:rPrChange>
          </w:rPr>
          <m:t>=</m:t>
        </m:r>
        <m:sSubSup>
          <m:sSubSupPr>
            <m:ctrlPr>
              <w:rPr>
                <w:rFonts w:ascii="Cambria Math" w:hAnsi="Cambria Math"/>
              </w:rPr>
            </m:ctrlPr>
          </m:sSubSupPr>
          <m:e>
            <m:r>
              <w:rPr>
                <w:rFonts w:ascii="Cambria Math" w:hAnsi="Cambria Math"/>
                <w:rPrChange w:id="2309" w:author="Oriol Valles Codina" w:date="2023-08-31T14:08:00Z">
                  <w:rPr>
                    <w:rFonts w:ascii="Cambria Math" w:hAnsi="Cambria Math"/>
                    <w:highlight w:val="yellow"/>
                  </w:rPr>
                </w:rPrChange>
              </w:rPr>
              <m:t>L</m:t>
            </m:r>
          </m:e>
          <m:sub>
            <m:r>
              <w:rPr>
                <w:rFonts w:ascii="Cambria Math" w:hAnsi="Cambria Math"/>
                <w:rPrChange w:id="2310" w:author="Oriol Valles Codina" w:date="2023-08-31T14:08:00Z">
                  <w:rPr>
                    <w:rFonts w:ascii="Cambria Math" w:hAnsi="Cambria Math"/>
                    <w:highlight w:val="yellow"/>
                  </w:rPr>
                </w:rPrChange>
              </w:rPr>
              <m:t>h</m:t>
            </m:r>
            <m:r>
              <m:rPr>
                <m:sty m:val="p"/>
              </m:rPr>
              <w:rPr>
                <w:rFonts w:ascii="Cambria Math" w:hAnsi="Cambria Math"/>
                <w:rPrChange w:id="2311" w:author="Oriol Valles Codina" w:date="2023-08-31T14:08:00Z">
                  <w:rPr>
                    <w:rFonts w:ascii="Cambria Math" w:hAnsi="Cambria Math"/>
                    <w:highlight w:val="yellow"/>
                  </w:rPr>
                </w:rPrChange>
              </w:rPr>
              <m:t>,-</m:t>
            </m:r>
            <m:r>
              <w:rPr>
                <w:rFonts w:ascii="Cambria Math" w:hAnsi="Cambria Math"/>
                <w:rPrChange w:id="2312" w:author="Oriol Valles Codina" w:date="2023-08-31T14:08:00Z">
                  <w:rPr>
                    <w:rFonts w:ascii="Cambria Math" w:hAnsi="Cambria Math"/>
                    <w:highlight w:val="yellow"/>
                  </w:rPr>
                </w:rPrChange>
              </w:rPr>
              <m:t>1</m:t>
            </m:r>
          </m:sub>
          <m:sup>
            <m:r>
              <w:rPr>
                <w:rFonts w:ascii="Cambria Math" w:hAnsi="Cambria Math"/>
                <w:rPrChange w:id="2313" w:author="Oriol Valles Codina" w:date="2023-08-31T14:08:00Z">
                  <w:rPr>
                    <w:rFonts w:ascii="Cambria Math" w:hAnsi="Cambria Math"/>
                    <w:highlight w:val="yellow"/>
                  </w:rPr>
                </w:rPrChange>
              </w:rPr>
              <m:t>z</m:t>
            </m:r>
          </m:sup>
        </m:sSubSup>
        <m:r>
          <m:rPr>
            <m:sty m:val="p"/>
          </m:rPr>
          <w:rPr>
            <w:rFonts w:ascii="Cambria Math" w:hAnsi="Cambria Math"/>
            <w:rPrChange w:id="2314" w:author="Oriol Valles Codina" w:date="2023-08-31T14:08:00Z">
              <w:rPr>
                <w:rFonts w:ascii="Cambria Math" w:hAnsi="Cambria Math"/>
                <w:highlight w:val="yellow"/>
              </w:rPr>
            </w:rPrChange>
          </w:rPr>
          <m:t>⋅</m:t>
        </m:r>
        <m:d>
          <m:dPr>
            <m:ctrlPr>
              <w:rPr>
                <w:rFonts w:ascii="Cambria Math" w:hAnsi="Cambria Math"/>
              </w:rPr>
            </m:ctrlPr>
          </m:dPr>
          <m:e>
            <m:r>
              <w:rPr>
                <w:rFonts w:ascii="Cambria Math" w:hAnsi="Cambria Math"/>
                <w:rPrChange w:id="2315" w:author="Oriol Valles Codina" w:date="2023-08-31T14:08:00Z">
                  <w:rPr>
                    <w:rFonts w:ascii="Cambria Math" w:hAnsi="Cambria Math"/>
                    <w:highlight w:val="yellow"/>
                  </w:rPr>
                </w:rPrChange>
              </w:rPr>
              <m:t>1</m:t>
            </m:r>
            <m:r>
              <m:rPr>
                <m:sty m:val="p"/>
              </m:rPr>
              <w:rPr>
                <w:rFonts w:ascii="Cambria Math" w:hAnsi="Cambria Math"/>
                <w:rPrChange w:id="2316" w:author="Oriol Valles Codina" w:date="2023-08-31T14:08:00Z">
                  <w:rPr>
                    <w:rFonts w:ascii="Cambria Math" w:hAnsi="Cambria Math"/>
                    <w:highlight w:val="yellow"/>
                  </w:rPr>
                </w:rPrChange>
              </w:rPr>
              <m:t>-</m:t>
            </m:r>
            <m:sSubSup>
              <m:sSubSupPr>
                <m:ctrlPr>
                  <w:rPr>
                    <w:rFonts w:ascii="Cambria Math" w:hAnsi="Cambria Math"/>
                  </w:rPr>
                </m:ctrlPr>
              </m:sSubSupPr>
              <m:e>
                <m:r>
                  <w:rPr>
                    <w:rFonts w:ascii="Cambria Math" w:hAnsi="Cambria Math"/>
                    <w:rPrChange w:id="2317" w:author="Oriol Valles Codina" w:date="2023-08-31T14:08:00Z">
                      <w:rPr>
                        <w:rFonts w:ascii="Cambria Math" w:hAnsi="Cambria Math"/>
                        <w:highlight w:val="yellow"/>
                      </w:rPr>
                    </w:rPrChange>
                  </w:rPr>
                  <m:t>ψ</m:t>
                </m:r>
              </m:e>
              <m:sub>
                <m:r>
                  <w:rPr>
                    <w:rFonts w:ascii="Cambria Math" w:hAnsi="Cambria Math"/>
                    <w:rPrChange w:id="2318" w:author="Oriol Valles Codina" w:date="2023-08-31T14:08:00Z">
                      <w:rPr>
                        <w:rFonts w:ascii="Cambria Math" w:hAnsi="Cambria Math"/>
                        <w:highlight w:val="yellow"/>
                      </w:rPr>
                    </w:rPrChange>
                  </w:rPr>
                  <m:t>1</m:t>
                </m:r>
              </m:sub>
              <m:sup>
                <m:r>
                  <w:rPr>
                    <w:rFonts w:ascii="Cambria Math" w:hAnsi="Cambria Math"/>
                    <w:rPrChange w:id="2319" w:author="Oriol Valles Codina" w:date="2023-08-31T14:08:00Z">
                      <w:rPr>
                        <w:rFonts w:ascii="Cambria Math" w:hAnsi="Cambria Math"/>
                        <w:highlight w:val="yellow"/>
                      </w:rPr>
                    </w:rPrChange>
                  </w:rPr>
                  <m:t>z</m:t>
                </m:r>
              </m:sup>
            </m:sSubSup>
          </m:e>
        </m:d>
        <m:r>
          <m:rPr>
            <m:sty m:val="p"/>
          </m:rPr>
          <w:rPr>
            <w:rFonts w:ascii="Cambria Math" w:hAnsi="Cambria Math"/>
            <w:rPrChange w:id="2320" w:author="Oriol Valles Codina" w:date="2023-08-31T14:08:00Z">
              <w:rPr>
                <w:rFonts w:ascii="Cambria Math" w:hAnsi="Cambria Math"/>
                <w:highlight w:val="yellow"/>
              </w:rPr>
            </w:rPrChange>
          </w:rPr>
          <m:t>+</m:t>
        </m:r>
        <m:func>
          <m:funcPr>
            <m:ctrlPr>
              <w:rPr>
                <w:rFonts w:ascii="Cambria Math" w:hAnsi="Cambria Math"/>
              </w:rPr>
            </m:ctrlPr>
          </m:funcPr>
          <m:fName>
            <m:r>
              <m:rPr>
                <m:sty m:val="p"/>
              </m:rPr>
              <w:rPr>
                <w:rFonts w:ascii="Cambria Math" w:hAnsi="Cambria Math"/>
                <w:rPrChange w:id="2321" w:author="Oriol Valles Codina" w:date="2023-08-31T14:08:00Z">
                  <w:rPr>
                    <w:rFonts w:ascii="Cambria Math" w:hAnsi="Cambria Math"/>
                    <w:highlight w:val="yellow"/>
                  </w:rPr>
                </w:rPrChange>
              </w:rPr>
              <m:t>max</m:t>
            </m:r>
          </m:fName>
          <m:e>
            <m:d>
              <m:dPr>
                <m:ctrlPr>
                  <w:rPr>
                    <w:rFonts w:ascii="Cambria Math" w:hAnsi="Cambria Math"/>
                    <w:i/>
                  </w:rPr>
                </m:ctrlPr>
              </m:dPr>
              <m:e>
                <m:sSup>
                  <m:sSupPr>
                    <m:ctrlPr>
                      <w:rPr>
                        <w:rFonts w:ascii="Cambria Math" w:hAnsi="Cambria Math"/>
                        <w:i/>
                      </w:rPr>
                    </m:ctrlPr>
                  </m:sSupPr>
                  <m:e>
                    <m:r>
                      <w:rPr>
                        <w:rFonts w:ascii="Cambria Math" w:hAnsi="Cambria Math"/>
                        <w:rPrChange w:id="2322" w:author="Oriol Valles Codina" w:date="2023-08-31T14:08:00Z">
                          <w:rPr>
                            <w:rFonts w:ascii="Cambria Math" w:hAnsi="Cambria Math"/>
                            <w:highlight w:val="yellow"/>
                          </w:rPr>
                        </w:rPrChange>
                      </w:rPr>
                      <m:t>c</m:t>
                    </m:r>
                  </m:e>
                  <m:sup>
                    <m:r>
                      <w:rPr>
                        <w:rFonts w:ascii="Cambria Math" w:hAnsi="Cambria Math"/>
                        <w:rPrChange w:id="2323" w:author="Oriol Valles Codina" w:date="2023-08-31T14:08:00Z">
                          <w:rPr>
                            <w:rFonts w:ascii="Cambria Math" w:hAnsi="Cambria Math"/>
                            <w:highlight w:val="yellow"/>
                          </w:rPr>
                        </w:rPrChange>
                      </w:rPr>
                      <m:t>z</m:t>
                    </m:r>
                  </m:sup>
                </m:sSup>
                <m:r>
                  <w:rPr>
                    <w:rFonts w:ascii="Cambria Math" w:hAnsi="Cambria Math"/>
                    <w:rPrChange w:id="2324" w:author="Oriol Valles Codina" w:date="2023-08-31T14:08:00Z">
                      <w:rPr>
                        <w:rFonts w:ascii="Cambria Math" w:hAnsi="Cambria Math"/>
                        <w:highlight w:val="yellow"/>
                      </w:rPr>
                    </w:rPrChange>
                  </w:rPr>
                  <m:t>⋅</m:t>
                </m:r>
                <m:sSubSup>
                  <m:sSubSupPr>
                    <m:ctrlPr>
                      <w:rPr>
                        <w:rFonts w:ascii="Cambria Math" w:hAnsi="Cambria Math"/>
                        <w:i/>
                      </w:rPr>
                    </m:ctrlPr>
                  </m:sSubSupPr>
                  <m:e>
                    <m:r>
                      <w:rPr>
                        <w:rFonts w:ascii="Cambria Math" w:hAnsi="Cambria Math"/>
                        <w:rPrChange w:id="2325" w:author="Oriol Valles Codina" w:date="2023-08-31T14:08:00Z">
                          <w:rPr>
                            <w:rFonts w:ascii="Cambria Math" w:hAnsi="Cambria Math"/>
                            <w:highlight w:val="yellow"/>
                          </w:rPr>
                        </w:rPrChange>
                      </w:rPr>
                      <m:t>p</m:t>
                    </m:r>
                  </m:e>
                  <m:sub>
                    <m:r>
                      <w:rPr>
                        <w:rFonts w:ascii="Cambria Math" w:hAnsi="Cambria Math"/>
                        <w:rPrChange w:id="2326" w:author="Oriol Valles Codina" w:date="2023-08-31T14:08:00Z">
                          <w:rPr>
                            <w:rFonts w:ascii="Cambria Math" w:hAnsi="Cambria Math"/>
                            <w:highlight w:val="yellow"/>
                          </w:rPr>
                        </w:rPrChange>
                      </w:rPr>
                      <m:t>A</m:t>
                    </m:r>
                  </m:sub>
                  <m:sup>
                    <m:r>
                      <w:rPr>
                        <w:rFonts w:ascii="Cambria Math" w:hAnsi="Cambria Math"/>
                        <w:rPrChange w:id="2327" w:author="Oriol Valles Codina" w:date="2023-08-31T14:08:00Z">
                          <w:rPr>
                            <w:rFonts w:ascii="Cambria Math" w:hAnsi="Cambria Math"/>
                            <w:highlight w:val="yellow"/>
                          </w:rPr>
                        </w:rPrChange>
                      </w:rPr>
                      <m:t>z</m:t>
                    </m:r>
                  </m:sup>
                </m:sSubSup>
                <m:r>
                  <w:rPr>
                    <w:rFonts w:ascii="Cambria Math" w:hAnsi="Cambria Math"/>
                    <w:rPrChange w:id="2328" w:author="Oriol Valles Codina" w:date="2023-08-31T14:08:00Z">
                      <w:rPr>
                        <w:rFonts w:ascii="Cambria Math" w:hAnsi="Cambria Math"/>
                        <w:highlight w:val="yellow"/>
                      </w:rPr>
                    </w:rPrChange>
                  </w:rPr>
                  <m:t>-</m:t>
                </m:r>
                <m:r>
                  <w:rPr>
                    <w:rFonts w:ascii="Cambria Math" w:hAnsi="Cambria Math"/>
                    <w:rPrChange w:id="2329" w:author="Oriol Valles Codina" w:date="2023-08-31T14:08:00Z">
                      <w:rPr>
                        <w:rFonts w:ascii="Cambria Math" w:hAnsi="Cambria Math"/>
                        <w:highlight w:val="yellow"/>
                      </w:rPr>
                    </w:rPrChange>
                  </w:rPr>
                  <m:t>Y</m:t>
                </m:r>
                <m:sSup>
                  <m:sSupPr>
                    <m:ctrlPr>
                      <w:rPr>
                        <w:rFonts w:ascii="Cambria Math" w:hAnsi="Cambria Math"/>
                        <w:i/>
                      </w:rPr>
                    </m:ctrlPr>
                  </m:sSupPr>
                  <m:e>
                    <m:r>
                      <w:rPr>
                        <w:rFonts w:ascii="Cambria Math" w:hAnsi="Cambria Math"/>
                        <w:rPrChange w:id="2330" w:author="Oriol Valles Codina" w:date="2023-08-31T14:08:00Z">
                          <w:rPr>
                            <w:rFonts w:ascii="Cambria Math" w:hAnsi="Cambria Math"/>
                            <w:highlight w:val="yellow"/>
                          </w:rPr>
                        </w:rPrChange>
                      </w:rPr>
                      <m:t>D</m:t>
                    </m:r>
                  </m:e>
                  <m:sup>
                    <m:r>
                      <w:rPr>
                        <w:rFonts w:ascii="Cambria Math" w:hAnsi="Cambria Math"/>
                        <w:rPrChange w:id="2331" w:author="Oriol Valles Codina" w:date="2023-08-31T14:08:00Z">
                          <w:rPr>
                            <w:rFonts w:ascii="Cambria Math" w:hAnsi="Cambria Math"/>
                            <w:highlight w:val="yellow"/>
                          </w:rPr>
                        </w:rPrChange>
                      </w:rPr>
                      <m:t>z</m:t>
                    </m:r>
                  </m:sup>
                </m:sSup>
                <m:r>
                  <w:rPr>
                    <w:rFonts w:ascii="Cambria Math" w:hAnsi="Cambria Math"/>
                    <w:rPrChange w:id="2332" w:author="Oriol Valles Codina" w:date="2023-08-31T14:08:00Z">
                      <w:rPr>
                        <w:rFonts w:ascii="Cambria Math" w:hAnsi="Cambria Math"/>
                        <w:highlight w:val="yellow"/>
                      </w:rPr>
                    </w:rPrChange>
                  </w:rPr>
                  <m:t>,</m:t>
                </m:r>
                <m:sSubSup>
                  <m:sSubSupPr>
                    <m:ctrlPr>
                      <w:rPr>
                        <w:rFonts w:ascii="Cambria Math" w:hAnsi="Cambria Math"/>
                      </w:rPr>
                    </m:ctrlPr>
                  </m:sSubSupPr>
                  <m:e>
                    <m:r>
                      <w:rPr>
                        <w:rFonts w:ascii="Cambria Math" w:hAnsi="Cambria Math"/>
                        <w:rPrChange w:id="2333" w:author="Oriol Valles Codina" w:date="2023-08-31T14:08:00Z">
                          <w:rPr>
                            <w:rFonts w:ascii="Cambria Math" w:hAnsi="Cambria Math"/>
                            <w:highlight w:val="yellow"/>
                          </w:rPr>
                        </w:rPrChange>
                      </w:rPr>
                      <m:t>ψ</m:t>
                    </m:r>
                  </m:e>
                  <m:sub>
                    <m:r>
                      <w:rPr>
                        <w:rFonts w:ascii="Cambria Math" w:hAnsi="Cambria Math"/>
                        <w:rPrChange w:id="2334" w:author="Oriol Valles Codina" w:date="2023-08-31T14:08:00Z">
                          <w:rPr>
                            <w:rFonts w:ascii="Cambria Math" w:hAnsi="Cambria Math"/>
                            <w:highlight w:val="yellow"/>
                          </w:rPr>
                        </w:rPrChange>
                      </w:rPr>
                      <m:t>2</m:t>
                    </m:r>
                  </m:sub>
                  <m:sup>
                    <m:r>
                      <w:rPr>
                        <w:rFonts w:ascii="Cambria Math" w:hAnsi="Cambria Math"/>
                        <w:rPrChange w:id="2335" w:author="Oriol Valles Codina" w:date="2023-08-31T14:08:00Z">
                          <w:rPr>
                            <w:rFonts w:ascii="Cambria Math" w:hAnsi="Cambria Math"/>
                            <w:highlight w:val="yellow"/>
                          </w:rPr>
                        </w:rPrChange>
                      </w:rPr>
                      <m:t>z</m:t>
                    </m:r>
                  </m:sup>
                </m:sSubSup>
                <m:r>
                  <m:rPr>
                    <m:sty m:val="p"/>
                  </m:rPr>
                  <w:rPr>
                    <w:rFonts w:ascii="Cambria Math" w:hAnsi="Cambria Math"/>
                    <w:rPrChange w:id="2336" w:author="Oriol Valles Codina" w:date="2023-08-31T14:08:00Z">
                      <w:rPr>
                        <w:rFonts w:ascii="Cambria Math" w:hAnsi="Cambria Math"/>
                        <w:highlight w:val="yellow"/>
                      </w:rPr>
                    </w:rPrChange>
                  </w:rPr>
                  <m:t>⋅</m:t>
                </m:r>
                <m:r>
                  <m:rPr>
                    <m:sty m:val="p"/>
                  </m:rPr>
                  <w:rPr>
                    <w:rFonts w:ascii="Cambria Math" w:hAnsi="Cambria Math"/>
                    <w:rPrChange w:id="2337" w:author="Oriol Valles Codina" w:date="2023-08-31T14:08:00Z">
                      <w:rPr>
                        <w:rFonts w:ascii="Cambria Math" w:hAnsi="Cambria Math"/>
                        <w:highlight w:val="yellow"/>
                      </w:rPr>
                    </w:rPrChange>
                  </w:rPr>
                  <m:t>Δ</m:t>
                </m:r>
                <m:d>
                  <m:dPr>
                    <m:ctrlPr>
                      <w:rPr>
                        <w:rFonts w:ascii="Cambria Math" w:hAnsi="Cambria Math"/>
                      </w:rPr>
                    </m:ctrlPr>
                  </m:dPr>
                  <m:e>
                    <m:sSup>
                      <m:sSupPr>
                        <m:ctrlPr>
                          <w:rPr>
                            <w:rFonts w:ascii="Cambria Math" w:hAnsi="Cambria Math"/>
                          </w:rPr>
                        </m:ctrlPr>
                      </m:sSupPr>
                      <m:e>
                        <m:r>
                          <m:rPr>
                            <m:nor/>
                          </m:rPr>
                          <w:rPr>
                            <w:rPrChange w:id="2338" w:author="Oriol Valles Codina" w:date="2023-08-31T14:08:00Z">
                              <w:rPr>
                                <w:highlight w:val="yellow"/>
                              </w:rPr>
                            </w:rPrChange>
                          </w:rPr>
                          <m:t>p</m:t>
                        </m:r>
                      </m:e>
                      <m:sup>
                        <m:r>
                          <w:rPr>
                            <w:rFonts w:ascii="Cambria Math" w:hAnsi="Cambria Math"/>
                            <w:rPrChange w:id="2339" w:author="Oriol Valles Codina" w:date="2023-08-31T14:08:00Z">
                              <w:rPr>
                                <w:rFonts w:ascii="Cambria Math" w:hAnsi="Cambria Math"/>
                                <w:highlight w:val="yellow"/>
                              </w:rPr>
                            </w:rPrChange>
                          </w:rPr>
                          <m:t>zT</m:t>
                        </m:r>
                      </m:sup>
                    </m:sSup>
                    <m:r>
                      <m:rPr>
                        <m:sty m:val="p"/>
                      </m:rPr>
                      <w:rPr>
                        <w:rFonts w:ascii="Cambria Math" w:hAnsi="Cambria Math"/>
                        <w:rPrChange w:id="2340" w:author="Oriol Valles Codina" w:date="2023-08-31T14:08:00Z">
                          <w:rPr>
                            <w:rFonts w:ascii="Cambria Math" w:hAnsi="Cambria Math"/>
                            <w:highlight w:val="yellow"/>
                          </w:rPr>
                        </w:rPrChange>
                      </w:rPr>
                      <m:t>⋅</m:t>
                    </m:r>
                    <m:sSup>
                      <m:sSupPr>
                        <m:ctrlPr>
                          <w:rPr>
                            <w:rFonts w:ascii="Cambria Math" w:hAnsi="Cambria Math"/>
                          </w:rPr>
                        </m:ctrlPr>
                      </m:sSupPr>
                      <m:e>
                        <m:r>
                          <m:rPr>
                            <m:nor/>
                          </m:rPr>
                          <w:rPr>
                            <w:rPrChange w:id="2341" w:author="Oriol Valles Codina" w:date="2023-08-31T14:08:00Z">
                              <w:rPr>
                                <w:highlight w:val="yellow"/>
                              </w:rPr>
                            </w:rPrChange>
                          </w:rPr>
                          <m:t>dc</m:t>
                        </m:r>
                      </m:e>
                      <m:sup>
                        <m:r>
                          <w:rPr>
                            <w:rFonts w:ascii="Cambria Math" w:hAnsi="Cambria Math"/>
                            <w:rPrChange w:id="2342" w:author="Oriol Valles Codina" w:date="2023-08-31T14:08:00Z">
                              <w:rPr>
                                <w:rFonts w:ascii="Cambria Math" w:hAnsi="Cambria Math"/>
                                <w:highlight w:val="yellow"/>
                              </w:rPr>
                            </w:rPrChange>
                          </w:rPr>
                          <m:t>z</m:t>
                        </m:r>
                      </m:sup>
                    </m:sSup>
                  </m:e>
                </m:d>
              </m:e>
            </m:d>
          </m:e>
        </m:func>
      </m:oMath>
      <w:r w:rsidR="00A672AB" w:rsidRPr="00102440">
        <w:rPr>
          <w:rPrChange w:id="2343" w:author="Oriol Valles Codina" w:date="2023-08-31T14:08:00Z">
            <w:rPr>
              <w:highlight w:val="yellow"/>
            </w:rPr>
          </w:rPrChange>
        </w:rPr>
        <w:tab/>
      </w:r>
      <w:r w:rsidR="00A672AB" w:rsidRPr="00102440">
        <w:rPr>
          <w:rPrChange w:id="2344" w:author="Oriol Valles Codina" w:date="2023-08-31T14:08:00Z">
            <w:rPr>
              <w:highlight w:val="yellow"/>
            </w:rPr>
          </w:rPrChange>
        </w:rPr>
        <w:tab/>
      </w:r>
      <w:r w:rsidR="00A672AB" w:rsidRPr="00102440">
        <w:rPr>
          <w:rPrChange w:id="2345" w:author="Oriol Valles Codina" w:date="2023-08-31T14:08:00Z">
            <w:rPr>
              <w:highlight w:val="yellow"/>
            </w:rPr>
          </w:rPrChange>
        </w:rPr>
        <w:tab/>
      </w:r>
      <w:r w:rsidR="00A672AB" w:rsidRPr="00102440">
        <w:rPr>
          <w:rPrChange w:id="2346" w:author="Oriol Valles Codina" w:date="2023-08-31T14:08:00Z">
            <w:rPr>
              <w:highlight w:val="yellow"/>
            </w:rPr>
          </w:rPrChange>
        </w:rPr>
        <w:tab/>
      </w:r>
      <w:r w:rsidR="00A672AB" w:rsidRPr="00102440">
        <w:rPr>
          <w:rPrChange w:id="2347" w:author="Oriol Valles Codina" w:date="2023-08-31T14:08:00Z">
            <w:rPr>
              <w:highlight w:val="yellow"/>
            </w:rPr>
          </w:rPrChange>
        </w:rPr>
        <w:tab/>
      </w:r>
      <w:r w:rsidR="00A672AB" w:rsidRPr="00102440">
        <w:rPr>
          <w:rPrChange w:id="2348" w:author="Oriol Valles Codina" w:date="2023-08-31T14:08:00Z">
            <w:rPr>
              <w:highlight w:val="yellow"/>
            </w:rPr>
          </w:rPrChange>
        </w:rPr>
        <w:tab/>
        <w:t>(58)</w:t>
      </w:r>
    </w:p>
    <w:p w14:paraId="6D93D9FB" w14:textId="0BADF735" w:rsidR="000526B0" w:rsidRPr="00102440" w:rsidRDefault="000526B0" w:rsidP="000526B0">
      <w:pPr>
        <w:pStyle w:val="BodyJUST2CE"/>
      </w:pPr>
      <w:r w:rsidRPr="00102440">
        <w:t xml:space="preserve">where </w:t>
      </w:r>
      <m:oMath>
        <m:sSubSup>
          <m:sSubSupPr>
            <m:ctrlPr>
              <w:rPr>
                <w:rFonts w:ascii="Cambria Math" w:hAnsi="Cambria Math"/>
              </w:rPr>
            </m:ctrlPr>
          </m:sSubSupPr>
          <m:e>
            <m:r>
              <w:rPr>
                <w:rFonts w:ascii="Cambria Math" w:hAnsi="Cambria Math"/>
              </w:rPr>
              <m:t>ψ</m:t>
            </m:r>
          </m:e>
          <m:sub>
            <m:r>
              <w:rPr>
                <w:rFonts w:ascii="Cambria Math" w:hAnsi="Cambria Math"/>
              </w:rPr>
              <m:t>1</m:t>
            </m:r>
          </m:sub>
          <m:sup>
            <m:r>
              <w:rPr>
                <w:rFonts w:ascii="Cambria Math" w:hAnsi="Cambria Math"/>
              </w:rPr>
              <m:t>z</m:t>
            </m:r>
          </m:sup>
        </m:sSubSup>
      </m:oMath>
      <w:r w:rsidR="008D6212" w:rsidRPr="00102440">
        <w:t xml:space="preserve"> is the share o</w:t>
      </w:r>
      <w:r w:rsidR="008D6212" w:rsidRPr="00102440">
        <w:rPr>
          <w:rPrChange w:id="2349" w:author="Oriol Valles Codina" w:date="2023-08-31T14:08:00Z">
            <w:rPr>
              <w:highlight w:val="yellow"/>
            </w:rPr>
          </w:rPrChange>
        </w:rPr>
        <w:t xml:space="preserve">f </w:t>
      </w:r>
      <w:r w:rsidRPr="00102440">
        <w:rPr>
          <w:rPrChange w:id="2350" w:author="Oriol Valles Codina" w:date="2023-08-31T14:08:00Z">
            <w:rPr>
              <w:highlight w:val="yellow"/>
            </w:rPr>
          </w:rPrChange>
        </w:rPr>
        <w:t>l</w:t>
      </w:r>
      <w:r w:rsidRPr="00102440">
        <w:t xml:space="preserve">oans repaid in each period, </w:t>
      </w:r>
      <m:oMath>
        <m:sSubSup>
          <m:sSubSupPr>
            <m:ctrlPr>
              <w:rPr>
                <w:rFonts w:ascii="Cambria Math" w:hAnsi="Cambria Math"/>
              </w:rPr>
            </m:ctrlPr>
          </m:sSubSupPr>
          <m:e>
            <m:r>
              <w:rPr>
                <w:rFonts w:ascii="Cambria Math" w:hAnsi="Cambria Math"/>
              </w:rPr>
              <m:t>ψ</m:t>
            </m:r>
          </m:e>
          <m:sub>
            <m:r>
              <w:rPr>
                <w:rFonts w:ascii="Cambria Math" w:hAnsi="Cambria Math"/>
              </w:rPr>
              <m:t>2</m:t>
            </m:r>
          </m:sub>
          <m:sup>
            <m:r>
              <w:rPr>
                <w:rFonts w:ascii="Cambria Math" w:hAnsi="Cambria Math"/>
              </w:rPr>
              <m:t>z</m:t>
            </m:r>
          </m:sup>
        </m:sSubSup>
      </m:oMath>
      <w:r w:rsidRPr="00102440">
        <w:t xml:space="preserve"> is the share of </w:t>
      </w:r>
      <w:r w:rsidR="008D6212" w:rsidRPr="00102440">
        <w:rPr>
          <w:rPrChange w:id="2351" w:author="Oriol Valles Codina" w:date="2023-08-31T14:08:00Z">
            <w:rPr>
              <w:highlight w:val="yellow"/>
            </w:rPr>
          </w:rPrChange>
        </w:rPr>
        <w:t>consumption</w:t>
      </w:r>
      <w:r w:rsidRPr="00102440">
        <w:t xml:space="preserve"> funded by bank loans, and </w:t>
      </w:r>
      <m:oMath>
        <m:sSup>
          <m:sSupPr>
            <m:ctrlPr>
              <w:rPr>
                <w:rFonts w:ascii="Cambria Math" w:hAnsi="Cambria Math"/>
              </w:rPr>
            </m:ctrlPr>
          </m:sSupPr>
          <m:e>
            <m:r>
              <m:rPr>
                <m:nor/>
              </m:rPr>
              <m:t>dc</m:t>
            </m:r>
          </m:e>
          <m:sup>
            <m:r>
              <w:rPr>
                <w:rFonts w:ascii="Cambria Math" w:hAnsi="Cambria Math"/>
              </w:rPr>
              <m:t>z</m:t>
            </m:r>
          </m:sup>
        </m:sSup>
      </m:oMath>
      <w:r w:rsidRPr="00102440">
        <w:t xml:space="preserve"> is the vector defining the real stocks of durable goods (</w:t>
      </w:r>
      <w:r w:rsidRPr="00D14149">
        <w:rPr>
          <w:highlight w:val="green"/>
          <w:rPrChange w:id="2352" w:author="Oriol Valles Codina" w:date="2023-08-31T15:38:00Z">
            <w:rPr/>
          </w:rPrChange>
        </w:rPr>
        <w:t>we refer to subsection 2.12, equation 92</w:t>
      </w:r>
      <w:r w:rsidRPr="00102440">
        <w:t>).</w:t>
      </w:r>
    </w:p>
    <w:p w14:paraId="5C1E5D41" w14:textId="77777777" w:rsidR="000526B0" w:rsidRPr="00102440" w:rsidRDefault="000526B0" w:rsidP="000526B0">
      <w:pPr>
        <w:pStyle w:val="BodyJUST2CE"/>
      </w:pPr>
      <w:r w:rsidRPr="00102440">
        <w:t>In each area, bank deposits are the buffer stock of domestic investors:</w:t>
      </w:r>
    </w:p>
    <w:p w14:paraId="13EC762F" w14:textId="49CA04CB" w:rsidR="000526B0" w:rsidRPr="00102440" w:rsidRDefault="00377183" w:rsidP="000526B0">
      <w:pPr>
        <w:pStyle w:val="BodyJUST2CE"/>
      </w:pPr>
      <m:oMath>
        <m:sSubSup>
          <m:sSubSupPr>
            <m:ctrlPr>
              <w:rPr>
                <w:rFonts w:ascii="Cambria Math" w:hAnsi="Cambria Math"/>
              </w:rPr>
            </m:ctrlPr>
          </m:sSubSupPr>
          <m:e>
            <m:r>
              <w:rPr>
                <w:rFonts w:ascii="Cambria Math" w:hAnsi="Cambria Math"/>
              </w:rPr>
              <m:t>M</m:t>
            </m:r>
          </m:e>
          <m:sub>
            <m:r>
              <w:rPr>
                <w:rFonts w:ascii="Cambria Math" w:hAnsi="Cambria Math"/>
              </w:rPr>
              <m:t>h</m:t>
            </m:r>
          </m:sub>
          <m:sup>
            <m:r>
              <w:rPr>
                <w:rFonts w:ascii="Cambria Math" w:hAnsi="Cambria Math"/>
              </w:rPr>
              <m:t>z</m:t>
            </m:r>
          </m:sup>
        </m:sSubSup>
        <m:r>
          <m:rPr>
            <m:sty m:val="p"/>
          </m:rPr>
          <w:rPr>
            <w:rFonts w:ascii="Cambria Math" w:hAnsi="Cambria Math"/>
          </w:rPr>
          <m:t>=</m:t>
        </m:r>
        <m:sSup>
          <m:sSupPr>
            <m:ctrlPr>
              <w:rPr>
                <w:rFonts w:ascii="Cambria Math" w:hAnsi="Cambria Math"/>
              </w:rPr>
            </m:ctrlPr>
          </m:sSupPr>
          <m:e>
            <m:r>
              <w:rPr>
                <w:rFonts w:ascii="Cambria Math" w:hAnsi="Cambria Math"/>
              </w:rPr>
              <m:t>V</m:t>
            </m:r>
          </m:e>
          <m:sup>
            <m:r>
              <w:rPr>
                <w:rFonts w:ascii="Cambria Math" w:hAnsi="Cambria Math"/>
              </w:rPr>
              <m:t>z</m:t>
            </m:r>
          </m:sup>
        </m:sSup>
        <m:r>
          <m:rPr>
            <m:sty m:val="p"/>
          </m:rPr>
          <w:rPr>
            <w:rFonts w:ascii="Cambria Math" w:hAnsi="Cambria Math"/>
          </w:rPr>
          <m:t>+</m:t>
        </m:r>
        <m:sSubSup>
          <m:sSubSupPr>
            <m:ctrlPr>
              <w:rPr>
                <w:rFonts w:ascii="Cambria Math" w:hAnsi="Cambria Math"/>
              </w:rPr>
            </m:ctrlPr>
          </m:sSubSupPr>
          <m:e>
            <m:r>
              <w:rPr>
                <w:rFonts w:ascii="Cambria Math" w:hAnsi="Cambria Math"/>
              </w:rPr>
              <m:t>L</m:t>
            </m:r>
          </m:e>
          <m:sub>
            <m:r>
              <w:rPr>
                <w:rFonts w:ascii="Cambria Math" w:hAnsi="Cambria Math"/>
              </w:rPr>
              <m:t>h</m:t>
            </m:r>
          </m:sub>
          <m:sup>
            <m:r>
              <w:rPr>
                <w:rFonts w:ascii="Cambria Math" w:hAnsi="Cambria Math"/>
              </w:rPr>
              <m:t>z</m:t>
            </m:r>
          </m:sup>
        </m:sSubSup>
        <m:r>
          <m:rPr>
            <m:sty m:val="p"/>
          </m:rPr>
          <w:rPr>
            <w:rFonts w:ascii="Cambria Math" w:hAnsi="Cambria Math"/>
          </w:rPr>
          <m:t>-</m:t>
        </m:r>
        <m:sSubSup>
          <m:sSubSupPr>
            <m:ctrlPr>
              <w:rPr>
                <w:rFonts w:ascii="Cambria Math" w:hAnsi="Cambria Math"/>
              </w:rPr>
            </m:ctrlPr>
          </m:sSubSupPr>
          <m:e>
            <m:r>
              <w:rPr>
                <w:rFonts w:ascii="Cambria Math" w:hAnsi="Cambria Math"/>
              </w:rPr>
              <m:t>H</m:t>
            </m:r>
          </m:e>
          <m:sub>
            <m:r>
              <w:rPr>
                <w:rFonts w:ascii="Cambria Math" w:hAnsi="Cambria Math"/>
              </w:rPr>
              <m:t>h</m:t>
            </m:r>
          </m:sub>
          <m:sup>
            <m:r>
              <w:rPr>
                <w:rFonts w:ascii="Cambria Math" w:hAnsi="Cambria Math"/>
              </w:rPr>
              <m:t>z</m:t>
            </m:r>
          </m:sup>
        </m:sSubSup>
        <m:r>
          <m:rPr>
            <m:sty m:val="p"/>
          </m:rPr>
          <w:rPr>
            <w:rFonts w:ascii="Cambria Math" w:hAnsi="Cambria Math"/>
          </w:rPr>
          <m:t>-</m:t>
        </m:r>
        <m:sSubSup>
          <m:sSubSupPr>
            <m:ctrlPr>
              <w:rPr>
                <w:rFonts w:ascii="Cambria Math" w:hAnsi="Cambria Math"/>
              </w:rPr>
            </m:ctrlPr>
          </m:sSubSupPr>
          <m:e>
            <m:r>
              <w:rPr>
                <w:rFonts w:ascii="Cambria Math" w:hAnsi="Cambria Math"/>
              </w:rPr>
              <m:t>B</m:t>
            </m:r>
          </m:e>
          <m:sub>
            <m:r>
              <w:rPr>
                <w:rFonts w:ascii="Cambria Math" w:hAnsi="Cambria Math"/>
              </w:rPr>
              <m:t>h</m:t>
            </m:r>
            <m:r>
              <m:rPr>
                <m:sty m:val="p"/>
              </m:rPr>
              <w:rPr>
                <w:rFonts w:ascii="Cambria Math" w:hAnsi="Cambria Math"/>
              </w:rPr>
              <m:t>,</m:t>
            </m:r>
            <m:r>
              <w:rPr>
                <w:rFonts w:ascii="Cambria Math" w:hAnsi="Cambria Math"/>
              </w:rPr>
              <m:t>z</m:t>
            </m:r>
          </m:sub>
          <m:sup>
            <m:r>
              <w:rPr>
                <w:rFonts w:ascii="Cambria Math" w:hAnsi="Cambria Math"/>
              </w:rPr>
              <m:t>z</m:t>
            </m:r>
          </m:sup>
        </m:sSubSup>
        <m:r>
          <m:rPr>
            <m:sty m:val="p"/>
          </m:rPr>
          <w:rPr>
            <w:rFonts w:ascii="Cambria Math" w:hAnsi="Cambria Math"/>
          </w:rPr>
          <m:t>-</m:t>
        </m:r>
        <m:sSubSup>
          <m:sSubSupPr>
            <m:ctrlPr>
              <w:rPr>
                <w:rFonts w:ascii="Cambria Math" w:hAnsi="Cambria Math"/>
              </w:rPr>
            </m:ctrlPr>
          </m:sSubSupPr>
          <m:e>
            <m:r>
              <w:rPr>
                <w:rFonts w:ascii="Cambria Math" w:hAnsi="Cambria Math"/>
              </w:rPr>
              <m:t>B</m:t>
            </m:r>
          </m:e>
          <m:sub>
            <m:r>
              <w:rPr>
                <w:rFonts w:ascii="Cambria Math" w:hAnsi="Cambria Math"/>
              </w:rPr>
              <m:t>h</m:t>
            </m:r>
            <m:r>
              <m:rPr>
                <m:sty m:val="p"/>
              </m:rPr>
              <w:rPr>
                <w:rFonts w:ascii="Cambria Math" w:hAnsi="Cambria Math"/>
              </w:rPr>
              <m:t>,</m:t>
            </m:r>
            <m:r>
              <w:rPr>
                <w:rFonts w:ascii="Cambria Math" w:hAnsi="Cambria Math"/>
              </w:rPr>
              <m:t>z</m:t>
            </m:r>
          </m:sub>
          <m:sup>
            <m:r>
              <w:rPr>
                <w:rFonts w:ascii="Cambria Math" w:hAnsi="Cambria Math"/>
              </w:rPr>
              <m:t>f</m:t>
            </m:r>
          </m:sup>
        </m:sSubSup>
        <m:r>
          <m:rPr>
            <m:sty m:val="p"/>
          </m:rPr>
          <w:rPr>
            <w:rFonts w:ascii="Cambria Math" w:hAnsi="Cambria Math"/>
          </w:rPr>
          <m:t>-</m:t>
        </m:r>
        <m:sSubSup>
          <m:sSubSupPr>
            <m:ctrlPr>
              <w:rPr>
                <w:rFonts w:ascii="Cambria Math" w:hAnsi="Cambria Math"/>
              </w:rPr>
            </m:ctrlPr>
          </m:sSubSupPr>
          <m:e>
            <m:r>
              <w:rPr>
                <w:rFonts w:ascii="Cambria Math" w:hAnsi="Cambria Math"/>
              </w:rPr>
              <m:t>E</m:t>
            </m:r>
          </m:e>
          <m:sub>
            <m:r>
              <w:rPr>
                <w:rFonts w:ascii="Cambria Math" w:hAnsi="Cambria Math"/>
              </w:rPr>
              <m:t>h</m:t>
            </m:r>
            <m:r>
              <m:rPr>
                <m:sty m:val="p"/>
              </m:rPr>
              <w:rPr>
                <w:rFonts w:ascii="Cambria Math" w:hAnsi="Cambria Math"/>
              </w:rPr>
              <m:t>,</m:t>
            </m:r>
            <m:r>
              <w:rPr>
                <w:rFonts w:ascii="Cambria Math" w:hAnsi="Cambria Math"/>
              </w:rPr>
              <m:t>z</m:t>
            </m:r>
          </m:sub>
          <m:sup>
            <m:r>
              <w:rPr>
                <w:rFonts w:ascii="Cambria Math" w:hAnsi="Cambria Math"/>
              </w:rPr>
              <m:t>z</m:t>
            </m:r>
          </m:sup>
        </m:sSubSup>
        <m:r>
          <m:rPr>
            <m:sty m:val="p"/>
          </m:rPr>
          <w:rPr>
            <w:rFonts w:ascii="Cambria Math" w:hAnsi="Cambria Math"/>
          </w:rPr>
          <m:t>-</m:t>
        </m:r>
        <m:sSubSup>
          <m:sSubSupPr>
            <m:ctrlPr>
              <w:rPr>
                <w:rFonts w:ascii="Cambria Math" w:hAnsi="Cambria Math"/>
              </w:rPr>
            </m:ctrlPr>
          </m:sSubSupPr>
          <m:e>
            <m:r>
              <w:rPr>
                <w:rFonts w:ascii="Cambria Math" w:hAnsi="Cambria Math"/>
              </w:rPr>
              <m:t>E</m:t>
            </m:r>
          </m:e>
          <m:sub>
            <m:r>
              <w:rPr>
                <w:rFonts w:ascii="Cambria Math" w:hAnsi="Cambria Math"/>
              </w:rPr>
              <m:t>h</m:t>
            </m:r>
            <m:r>
              <m:rPr>
                <m:sty m:val="p"/>
              </m:rPr>
              <w:rPr>
                <w:rFonts w:ascii="Cambria Math" w:hAnsi="Cambria Math"/>
              </w:rPr>
              <m:t>,</m:t>
            </m:r>
            <m:r>
              <w:rPr>
                <w:rFonts w:ascii="Cambria Math" w:hAnsi="Cambria Math"/>
              </w:rPr>
              <m:t>z</m:t>
            </m:r>
          </m:sub>
          <m:sup>
            <m:r>
              <w:rPr>
                <w:rFonts w:ascii="Cambria Math" w:hAnsi="Cambria Math"/>
              </w:rPr>
              <m:t>f</m:t>
            </m:r>
          </m:sup>
        </m:sSubSup>
      </m:oMath>
      <w:r w:rsidR="00A672AB" w:rsidRPr="00102440">
        <w:tab/>
      </w:r>
      <w:r w:rsidR="00A672AB" w:rsidRPr="00102440">
        <w:tab/>
      </w:r>
      <w:r w:rsidR="00A672AB" w:rsidRPr="00102440">
        <w:tab/>
      </w:r>
      <w:r w:rsidR="00A672AB" w:rsidRPr="00102440">
        <w:tab/>
      </w:r>
      <w:r w:rsidR="00A672AB" w:rsidRPr="00102440">
        <w:tab/>
      </w:r>
      <w:r w:rsidR="00A672AB" w:rsidRPr="00102440">
        <w:tab/>
      </w:r>
      <w:r w:rsidR="00A672AB" w:rsidRPr="00102440">
        <w:tab/>
        <w:t>(59)</w:t>
      </w:r>
    </w:p>
    <w:p w14:paraId="42C86884" w14:textId="7B3126BE" w:rsidR="000526B0" w:rsidRPr="00102440" w:rsidRDefault="000526B0" w:rsidP="000526B0">
      <w:pPr>
        <w:pStyle w:val="Title2JUST2CE"/>
        <w:rPr>
          <w:lang w:val="en-GB"/>
          <w:rPrChange w:id="2353" w:author="Oriol Valles Codina" w:date="2023-08-31T14:08:00Z">
            <w:rPr/>
          </w:rPrChange>
        </w:rPr>
      </w:pPr>
      <w:bookmarkStart w:id="2354" w:name="sec:prices"/>
      <w:bookmarkStart w:id="2355" w:name="_Toc144422001"/>
      <w:bookmarkEnd w:id="2280"/>
      <w:r w:rsidRPr="00102440">
        <w:rPr>
          <w:lang w:val="en-GB"/>
          <w:rPrChange w:id="2356" w:author="Oriol Valles Codina" w:date="2023-08-31T14:08:00Z">
            <w:rPr/>
          </w:rPrChange>
        </w:rPr>
        <w:t xml:space="preserve">[A.8] Price </w:t>
      </w:r>
      <w:del w:id="2357" w:author="Oriol Valles Codina" w:date="2023-08-31T14:36:00Z">
        <w:r w:rsidRPr="00102440" w:rsidDel="009F61ED">
          <w:rPr>
            <w:lang w:val="en-GB"/>
            <w:rPrChange w:id="2358" w:author="Oriol Valles Codina" w:date="2023-08-31T14:08:00Z">
              <w:rPr/>
            </w:rPrChange>
          </w:rPr>
          <w:delText xml:space="preserve">setting </w:delText>
        </w:r>
      </w:del>
      <w:ins w:id="2359" w:author="Oriol Valles Codina" w:date="2023-08-31T14:36:00Z">
        <w:r w:rsidR="009F61ED">
          <w:rPr>
            <w:lang w:val="en-GB"/>
          </w:rPr>
          <w:t>S</w:t>
        </w:r>
        <w:r w:rsidR="009F61ED" w:rsidRPr="00102440">
          <w:rPr>
            <w:lang w:val="en-GB"/>
            <w:rPrChange w:id="2360" w:author="Oriol Valles Codina" w:date="2023-08-31T14:08:00Z">
              <w:rPr/>
            </w:rPrChange>
          </w:rPr>
          <w:t xml:space="preserve">etting </w:t>
        </w:r>
      </w:ins>
      <w:r w:rsidRPr="00102440">
        <w:rPr>
          <w:lang w:val="en-GB"/>
          <w:rPrChange w:id="2361" w:author="Oriol Valles Codina" w:date="2023-08-31T14:08:00Z">
            <w:rPr/>
          </w:rPrChange>
        </w:rPr>
        <w:t xml:space="preserve">and </w:t>
      </w:r>
      <w:del w:id="2362" w:author="Oriol Valles Codina" w:date="2023-08-31T14:36:00Z">
        <w:r w:rsidRPr="00102440" w:rsidDel="009F61ED">
          <w:rPr>
            <w:lang w:val="en-GB"/>
            <w:rPrChange w:id="2363" w:author="Oriol Valles Codina" w:date="2023-08-31T14:08:00Z">
              <w:rPr/>
            </w:rPrChange>
          </w:rPr>
          <w:delText xml:space="preserve">production </w:delText>
        </w:r>
      </w:del>
      <w:ins w:id="2364" w:author="Oriol Valles Codina" w:date="2023-08-31T14:36:00Z">
        <w:r w:rsidR="009F61ED">
          <w:rPr>
            <w:lang w:val="en-GB"/>
          </w:rPr>
          <w:t>P</w:t>
        </w:r>
        <w:r w:rsidR="009F61ED" w:rsidRPr="00102440">
          <w:rPr>
            <w:lang w:val="en-GB"/>
            <w:rPrChange w:id="2365" w:author="Oriol Valles Codina" w:date="2023-08-31T14:08:00Z">
              <w:rPr/>
            </w:rPrChange>
          </w:rPr>
          <w:t xml:space="preserve">roduction </w:t>
        </w:r>
      </w:ins>
      <w:del w:id="2366" w:author="Oriol Valles Codina" w:date="2023-08-31T14:36:00Z">
        <w:r w:rsidRPr="00102440" w:rsidDel="009F61ED">
          <w:rPr>
            <w:lang w:val="en-GB"/>
            <w:rPrChange w:id="2367" w:author="Oriol Valles Codina" w:date="2023-08-31T14:08:00Z">
              <w:rPr/>
            </w:rPrChange>
          </w:rPr>
          <w:delText>function</w:delText>
        </w:r>
      </w:del>
      <w:ins w:id="2368" w:author="Oriol Valles Codina" w:date="2023-08-31T14:36:00Z">
        <w:r w:rsidR="009F61ED">
          <w:rPr>
            <w:lang w:val="en-GB"/>
          </w:rPr>
          <w:t>F</w:t>
        </w:r>
        <w:r w:rsidR="009F61ED" w:rsidRPr="00102440">
          <w:rPr>
            <w:lang w:val="en-GB"/>
            <w:rPrChange w:id="2369" w:author="Oriol Valles Codina" w:date="2023-08-31T14:08:00Z">
              <w:rPr/>
            </w:rPrChange>
          </w:rPr>
          <w:t>unction</w:t>
        </w:r>
      </w:ins>
      <w:bookmarkEnd w:id="2355"/>
    </w:p>
    <w:p w14:paraId="1D5E7230" w14:textId="77777777" w:rsidR="000526B0" w:rsidRPr="00102440" w:rsidRDefault="000526B0" w:rsidP="000526B0">
      <w:pPr>
        <w:pStyle w:val="BodyJUST2CE"/>
      </w:pPr>
      <w:r w:rsidRPr="00102440">
        <w:t>Private firms use a markup rule. More precisely, they set industry-specific costing margins over their unit costs of production, including fixed capital costs. The vector of unit prices of reproduction is:</w:t>
      </w:r>
    </w:p>
    <w:p w14:paraId="4B4F53EF" w14:textId="3E4D5721" w:rsidR="000526B0" w:rsidRPr="00102440" w:rsidRDefault="00377183" w:rsidP="000526B0">
      <w:pPr>
        <w:pStyle w:val="BodyJUST2CE"/>
      </w:pPr>
      <m:oMath>
        <m:sSup>
          <m:sSupPr>
            <m:ctrlPr>
              <w:rPr>
                <w:rFonts w:ascii="Cambria Math" w:hAnsi="Cambria Math"/>
              </w:rPr>
            </m:ctrlPr>
          </m:sSupPr>
          <m:e>
            <m:r>
              <m:rPr>
                <m:nor/>
              </m:rPr>
              <m:t>p</m:t>
            </m:r>
          </m:e>
          <m:sup>
            <m:r>
              <w:rPr>
                <w:rFonts w:ascii="Cambria Math" w:hAnsi="Cambria Math"/>
              </w:rPr>
              <m:t>z</m:t>
            </m:r>
            <m:r>
              <m:rPr>
                <m:sty m:val="p"/>
              </m:rPr>
              <w:rPr>
                <w:rFonts w:ascii="Cambria Math" w:hAnsi="Cambria Math"/>
              </w:rPr>
              <m:t>*</m:t>
            </m:r>
          </m:sup>
        </m:sSup>
        <m:r>
          <m:rPr>
            <m:sty m:val="p"/>
          </m:rPr>
          <w:rPr>
            <w:rFonts w:ascii="Cambria Math" w:hAnsi="Cambria Math"/>
          </w:rPr>
          <m:t>=</m:t>
        </m:r>
        <m:sSup>
          <m:sSupPr>
            <m:ctrlPr>
              <w:rPr>
                <w:rFonts w:ascii="Cambria Math" w:hAnsi="Cambria Math"/>
              </w:rPr>
            </m:ctrlPr>
          </m:sSupPr>
          <m:e>
            <m:r>
              <m:rPr>
                <m:nor/>
              </m:rPr>
              <m:t>w</m:t>
            </m:r>
          </m:e>
          <m:sup>
            <m:r>
              <w:rPr>
                <w:rFonts w:ascii="Cambria Math" w:hAnsi="Cambria Math"/>
              </w:rPr>
              <m:t>z</m:t>
            </m:r>
          </m:sup>
        </m:sSup>
        <m:r>
          <m:rPr>
            <m:sty m:val="p"/>
          </m:rPr>
          <w:rPr>
            <w:rFonts w:ascii="Cambria Math" w:hAnsi="Cambria Math"/>
          </w:rPr>
          <m:t>⊙</m:t>
        </m:r>
        <m:sSup>
          <m:sSupPr>
            <m:ctrlPr>
              <w:rPr>
                <w:rFonts w:ascii="Cambria Math" w:hAnsi="Cambria Math"/>
              </w:rPr>
            </m:ctrlPr>
          </m:sSupPr>
          <m:e>
            <m:r>
              <m:rPr>
                <m:nor/>
              </m:rPr>
              <m:t>l</m:t>
            </m:r>
          </m:e>
          <m:sup>
            <m:r>
              <w:rPr>
                <w:rFonts w:ascii="Cambria Math" w:hAnsi="Cambria Math"/>
              </w:rPr>
              <m:t>z</m:t>
            </m:r>
          </m:sup>
        </m:sSup>
        <m:r>
          <m:rPr>
            <m:sty m:val="p"/>
          </m:rPr>
          <w:rPr>
            <w:rFonts w:ascii="Cambria Math" w:hAnsi="Cambria Math"/>
          </w:rPr>
          <m:t>+</m:t>
        </m:r>
        <m:sSup>
          <m:sSupPr>
            <m:ctrlPr>
              <w:rPr>
                <w:rFonts w:ascii="Cambria Math" w:hAnsi="Cambria Math"/>
              </w:rPr>
            </m:ctrlPr>
          </m:sSupPr>
          <m:e>
            <m:r>
              <m:rPr>
                <m:nor/>
              </m:rPr>
              <m:t>p</m:t>
            </m:r>
          </m:e>
          <m:sup>
            <m:r>
              <w:rPr>
                <w:rFonts w:ascii="Cambria Math" w:hAnsi="Cambria Math"/>
              </w:rPr>
              <m:t>z</m:t>
            </m:r>
            <m:r>
              <m:rPr>
                <m:sty m:val="p"/>
              </m:rPr>
              <w:rPr>
                <w:rFonts w:ascii="Cambria Math" w:hAnsi="Cambria Math"/>
              </w:rPr>
              <m:t>*</m:t>
            </m:r>
          </m:sup>
        </m:sSup>
        <m:r>
          <m:rPr>
            <m:sty m:val="p"/>
          </m:rPr>
          <w:rPr>
            <w:rFonts w:ascii="Cambria Math" w:hAnsi="Cambria Math"/>
          </w:rPr>
          <m:t>⋅</m:t>
        </m:r>
        <m:r>
          <m:rPr>
            <m:nor/>
          </m:rPr>
          <m:t>A</m:t>
        </m:r>
        <m:r>
          <m:rPr>
            <m:sty m:val="p"/>
          </m:rPr>
          <w:rPr>
            <w:rFonts w:ascii="Cambria Math" w:hAnsi="Cambria Math"/>
          </w:rPr>
          <m:t>⊙</m:t>
        </m:r>
        <m:sSup>
          <m:sSupPr>
            <m:ctrlPr>
              <w:rPr>
                <w:rFonts w:ascii="Cambria Math" w:hAnsi="Cambria Math"/>
              </w:rPr>
            </m:ctrlPr>
          </m:sSupPr>
          <m:e>
            <m:r>
              <m:rPr>
                <m:nor/>
              </m:rPr>
              <m:t>m</m:t>
            </m:r>
          </m:e>
          <m:sup>
            <m:r>
              <w:rPr>
                <w:rFonts w:ascii="Cambria Math" w:hAnsi="Cambria Math"/>
              </w:rPr>
              <m:t>z</m:t>
            </m:r>
            <m:r>
              <m:rPr>
                <m:sty m:val="p"/>
              </m:rPr>
              <w:rPr>
                <w:rFonts w:ascii="Cambria Math" w:hAnsi="Cambria Math"/>
              </w:rPr>
              <m:t>*</m:t>
            </m:r>
          </m:sup>
        </m:sSup>
        <m:r>
          <m:rPr>
            <m:sty m:val="p"/>
          </m:rPr>
          <w:rPr>
            <w:rFonts w:ascii="Cambria Math" w:hAnsi="Cambria Math"/>
          </w:rPr>
          <m:t>⊙</m:t>
        </m:r>
        <m:sSubSup>
          <m:sSubSupPr>
            <m:ctrlPr>
              <w:rPr>
                <w:rFonts w:ascii="Cambria Math" w:hAnsi="Cambria Math"/>
              </w:rPr>
            </m:ctrlPr>
          </m:sSubSupPr>
          <m:e>
            <m:r>
              <m:rPr>
                <m:nor/>
              </m:rPr>
              <m:t>h</m:t>
            </m:r>
          </m:e>
          <m:sub>
            <m:r>
              <w:rPr>
                <w:rFonts w:ascii="Cambria Math" w:hAnsi="Cambria Math"/>
              </w:rPr>
              <m:t>d</m:t>
            </m:r>
          </m:sub>
          <m:sup>
            <m:r>
              <w:rPr>
                <w:rFonts w:ascii="Cambria Math" w:hAnsi="Cambria Math"/>
              </w:rPr>
              <m:t>z</m:t>
            </m:r>
          </m:sup>
        </m:sSubSup>
      </m:oMath>
      <w:r w:rsidR="00A672AB" w:rsidRPr="00102440">
        <w:tab/>
      </w:r>
      <w:r w:rsidR="00A672AB" w:rsidRPr="00102440">
        <w:tab/>
      </w:r>
      <w:r w:rsidR="00A672AB" w:rsidRPr="00102440">
        <w:tab/>
      </w:r>
      <w:r w:rsidR="00A672AB" w:rsidRPr="00102440">
        <w:tab/>
      </w:r>
      <w:r w:rsidR="00A672AB" w:rsidRPr="00102440">
        <w:tab/>
      </w:r>
      <w:r w:rsidR="00A672AB" w:rsidRPr="00102440">
        <w:tab/>
      </w:r>
      <w:r w:rsidR="00A672AB" w:rsidRPr="00102440">
        <w:tab/>
      </w:r>
      <w:r w:rsidR="00A672AB" w:rsidRPr="00102440">
        <w:tab/>
        <w:t>(60)</w:t>
      </w:r>
    </w:p>
    <w:p w14:paraId="3D53D004" w14:textId="60AB490C" w:rsidR="000526B0" w:rsidRPr="00102440" w:rsidRDefault="000526B0" w:rsidP="000526B0">
      <w:pPr>
        <w:pStyle w:val="BodyJUST2CE"/>
      </w:pPr>
      <w:r w:rsidRPr="00102440">
        <w:t xml:space="preserve">where </w:t>
      </w:r>
      <m:oMath>
        <m:sSup>
          <m:sSupPr>
            <m:ctrlPr>
              <w:rPr>
                <w:rFonts w:ascii="Cambria Math" w:hAnsi="Cambria Math"/>
              </w:rPr>
            </m:ctrlPr>
          </m:sSupPr>
          <m:e>
            <m:r>
              <m:rPr>
                <m:nor/>
              </m:rPr>
              <m:t>m</m:t>
            </m:r>
          </m:e>
          <m:sup>
            <m:r>
              <w:rPr>
                <w:rFonts w:ascii="Cambria Math" w:hAnsi="Cambria Math"/>
              </w:rPr>
              <m:t>z</m:t>
            </m:r>
            <m:r>
              <m:rPr>
                <m:sty m:val="p"/>
              </m:rPr>
              <w:rPr>
                <w:rFonts w:ascii="Cambria Math" w:hAnsi="Cambria Math"/>
              </w:rPr>
              <m:t>*</m:t>
            </m:r>
          </m:sup>
        </m:sSup>
        <m:r>
          <m:rPr>
            <m:sty m:val="p"/>
          </m:rPr>
          <w:rPr>
            <w:rFonts w:ascii="Cambria Math" w:hAnsi="Cambria Math"/>
          </w:rPr>
          <m:t>={</m:t>
        </m:r>
        <m:r>
          <w:rPr>
            <w:rFonts w:ascii="Cambria Math" w:hAnsi="Cambria Math"/>
          </w:rPr>
          <m:t>1</m:t>
        </m:r>
        <m:r>
          <m:rPr>
            <m:sty m:val="p"/>
          </m:rPr>
          <w:rPr>
            <w:rFonts w:ascii="Cambria Math" w:hAnsi="Cambria Math"/>
          </w:rPr>
          <m:t>+</m:t>
        </m:r>
        <m:sSubSup>
          <m:sSubSupPr>
            <m:ctrlPr>
              <w:rPr>
                <w:rFonts w:ascii="Cambria Math" w:hAnsi="Cambria Math"/>
              </w:rPr>
            </m:ctrlPr>
          </m:sSubSupPr>
          <m:e>
            <m:r>
              <w:rPr>
                <w:rFonts w:ascii="Cambria Math" w:hAnsi="Cambria Math"/>
              </w:rPr>
              <m:t>μ</m:t>
            </m:r>
          </m:e>
          <m:sub>
            <m:r>
              <w:rPr>
                <w:rFonts w:ascii="Cambria Math" w:hAnsi="Cambria Math"/>
              </w:rPr>
              <m:t>j</m:t>
            </m:r>
          </m:sub>
          <m:sup>
            <m:r>
              <w:rPr>
                <w:rFonts w:ascii="Cambria Math" w:hAnsi="Cambria Math"/>
              </w:rPr>
              <m:t>z</m:t>
            </m:r>
            <m:r>
              <m:rPr>
                <m:sty m:val="p"/>
              </m:rPr>
              <w:rPr>
                <w:rFonts w:ascii="Cambria Math" w:hAnsi="Cambria Math"/>
              </w:rPr>
              <m:t>*</m:t>
            </m:r>
          </m:sup>
        </m:sSubSup>
        <m:r>
          <m:rPr>
            <m:sty m:val="p"/>
          </m:rPr>
          <w:rPr>
            <w:rFonts w:ascii="Cambria Math" w:hAnsi="Cambria Math"/>
          </w:rPr>
          <m:t>}</m:t>
        </m:r>
      </m:oMath>
      <w:r w:rsidRPr="00102440">
        <w:t xml:space="preserve"> is the vector of normal mark-ups and </w:t>
      </w:r>
      <m:oMath>
        <m:sSubSup>
          <m:sSubSupPr>
            <m:ctrlPr>
              <w:rPr>
                <w:rFonts w:ascii="Cambria Math" w:hAnsi="Cambria Math"/>
              </w:rPr>
            </m:ctrlPr>
          </m:sSubSupPr>
          <m:e>
            <m:r>
              <m:rPr>
                <m:nor/>
              </m:rPr>
              <m:t>h</m:t>
            </m:r>
          </m:e>
          <m:sub>
            <m:r>
              <w:rPr>
                <w:rFonts w:ascii="Cambria Math" w:hAnsi="Cambria Math"/>
              </w:rPr>
              <m:t>d</m:t>
            </m:r>
          </m:sub>
          <m:sup>
            <m:r>
              <w:rPr>
                <w:rFonts w:ascii="Cambria Math" w:hAnsi="Cambria Math"/>
              </w:rPr>
              <m:t>z</m:t>
            </m:r>
          </m:sup>
        </m:sSubSup>
        <m:r>
          <m:rPr>
            <m:sty m:val="p"/>
          </m:rPr>
          <w:rPr>
            <w:rFonts w:ascii="Cambria Math" w:hAnsi="Cambria Math"/>
          </w:rPr>
          <m:t>={</m:t>
        </m:r>
        <m:r>
          <w:rPr>
            <w:rFonts w:ascii="Cambria Math" w:hAnsi="Cambria Math"/>
          </w:rPr>
          <m:t>1</m:t>
        </m:r>
        <m:r>
          <m:rPr>
            <m:sty m:val="p"/>
          </m:rPr>
          <w:rPr>
            <w:rFonts w:ascii="Cambria Math" w:hAnsi="Cambria Math"/>
          </w:rPr>
          <m:t>+</m:t>
        </m:r>
        <m:sSubSup>
          <m:sSubSupPr>
            <m:ctrlPr>
              <w:rPr>
                <w:rFonts w:ascii="Cambria Math" w:hAnsi="Cambria Math"/>
              </w:rPr>
            </m:ctrlPr>
          </m:sSubSupPr>
          <m:e>
            <m:r>
              <w:rPr>
                <w:rFonts w:ascii="Cambria Math" w:hAnsi="Cambria Math"/>
              </w:rPr>
              <m:t>h</m:t>
            </m:r>
          </m:e>
          <m:sub>
            <m:r>
              <w:rPr>
                <w:rFonts w:ascii="Cambria Math" w:hAnsi="Cambria Math"/>
              </w:rPr>
              <m:t>j</m:t>
            </m:r>
          </m:sub>
          <m:sup>
            <m:r>
              <w:rPr>
                <w:rFonts w:ascii="Cambria Math" w:hAnsi="Cambria Math"/>
              </w:rPr>
              <m:t>z</m:t>
            </m:r>
          </m:sup>
        </m:sSubSup>
        <m:r>
          <m:rPr>
            <m:sty m:val="p"/>
          </m:rPr>
          <w:rPr>
            <w:rFonts w:ascii="Cambria Math" w:hAnsi="Cambria Math"/>
          </w:rPr>
          <m:t>⋅</m:t>
        </m:r>
        <m:sSup>
          <m:sSupPr>
            <m:ctrlPr>
              <w:rPr>
                <w:rFonts w:ascii="Cambria Math" w:hAnsi="Cambria Math"/>
              </w:rPr>
            </m:ctrlPr>
          </m:sSupPr>
          <m:e>
            <m:r>
              <w:rPr>
                <w:rFonts w:ascii="Cambria Math" w:hAnsi="Cambria Math"/>
              </w:rPr>
              <m:t>δ</m:t>
            </m:r>
          </m:e>
          <m:sup>
            <m:r>
              <w:rPr>
                <w:rFonts w:ascii="Cambria Math" w:hAnsi="Cambria Math"/>
              </w:rPr>
              <m:t>z</m:t>
            </m:r>
          </m:sup>
        </m:sSup>
        <m:r>
          <m:rPr>
            <m:sty m:val="p"/>
          </m:rPr>
          <w:rPr>
            <w:rFonts w:ascii="Cambria Math" w:hAnsi="Cambria Math"/>
          </w:rPr>
          <m:t>}</m:t>
        </m:r>
      </m:oMath>
      <w:r w:rsidRPr="00102440">
        <w:t xml:space="preserve"> is the vector of the portions of fixed capital that are being amortized in each period,</w:t>
      </w:r>
      <w:r w:rsidRPr="00102440">
        <w:rPr>
          <w:vertAlign w:val="superscript"/>
        </w:rPr>
        <w:footnoteReference w:id="20"/>
      </w:r>
      <w:r w:rsidRPr="00102440">
        <w:t xml:space="preserve"> from which one obtains:</w:t>
      </w:r>
    </w:p>
    <w:p w14:paraId="535FFB46" w14:textId="26B88D85" w:rsidR="000526B0" w:rsidRPr="00102440" w:rsidRDefault="00377183" w:rsidP="000526B0">
      <w:pPr>
        <w:pStyle w:val="BodyJUST2CE"/>
      </w:pPr>
      <m:oMath>
        <m:sSup>
          <m:sSupPr>
            <m:ctrlPr>
              <w:rPr>
                <w:rFonts w:ascii="Cambria Math" w:hAnsi="Cambria Math"/>
              </w:rPr>
            </m:ctrlPr>
          </m:sSupPr>
          <m:e>
            <m:r>
              <m:rPr>
                <m:nor/>
              </m:rPr>
              <m:t>p</m:t>
            </m:r>
          </m:e>
          <m:sup>
            <m:r>
              <w:rPr>
                <w:rFonts w:ascii="Cambria Math" w:hAnsi="Cambria Math"/>
              </w:rPr>
              <m:t>z</m:t>
            </m:r>
            <m:r>
              <m:rPr>
                <m:sty m:val="p"/>
              </m:rPr>
              <w:rPr>
                <w:rFonts w:ascii="Cambria Math" w:hAnsi="Cambria Math"/>
              </w:rPr>
              <m:t>*</m:t>
            </m:r>
          </m:sup>
        </m:sSup>
        <m:r>
          <m:rPr>
            <m:sty m:val="p"/>
          </m:rPr>
          <w:rPr>
            <w:rFonts w:ascii="Cambria Math" w:hAnsi="Cambria Math"/>
          </w:rPr>
          <m:t>=</m:t>
        </m:r>
        <m:d>
          <m:dPr>
            <m:ctrlPr>
              <w:rPr>
                <w:rFonts w:ascii="Cambria Math" w:hAnsi="Cambria Math"/>
              </w:rPr>
            </m:ctrlPr>
          </m:dPr>
          <m:e>
            <m:m>
              <m:mPr>
                <m:plcHide m:val="1"/>
                <m:mcs>
                  <m:mc>
                    <m:mcPr>
                      <m:count m:val="1"/>
                      <m:mcJc m:val="center"/>
                    </m:mcPr>
                  </m:mc>
                </m:mcs>
                <m:ctrlPr>
                  <w:rPr>
                    <w:rFonts w:ascii="Cambria Math" w:hAnsi="Cambria Math"/>
                  </w:rPr>
                </m:ctrlPr>
              </m:mPr>
              <m:mr>
                <m:e>
                  <m:sSubSup>
                    <m:sSubSupPr>
                      <m:ctrlPr>
                        <w:rPr>
                          <w:rFonts w:ascii="Cambria Math" w:hAnsi="Cambria Math"/>
                        </w:rPr>
                      </m:ctrlPr>
                    </m:sSubSupPr>
                    <m:e>
                      <m:r>
                        <w:rPr>
                          <w:rFonts w:ascii="Cambria Math" w:hAnsi="Cambria Math"/>
                        </w:rPr>
                        <m:t>p</m:t>
                      </m:r>
                    </m:e>
                    <m:sub>
                      <m:r>
                        <w:rPr>
                          <w:rFonts w:ascii="Cambria Math" w:hAnsi="Cambria Math"/>
                        </w:rPr>
                        <m:t>1</m:t>
                      </m:r>
                    </m:sub>
                    <m:sup>
                      <m:r>
                        <w:rPr>
                          <w:rFonts w:ascii="Cambria Math" w:hAnsi="Cambria Math"/>
                        </w:rPr>
                        <m:t>z</m:t>
                      </m:r>
                      <m:r>
                        <m:rPr>
                          <m:sty m:val="p"/>
                        </m:rPr>
                        <w:rPr>
                          <w:rFonts w:ascii="Cambria Math" w:hAnsi="Cambria Math"/>
                        </w:rPr>
                        <m:t>*</m:t>
                      </m:r>
                    </m:sup>
                  </m:sSubSup>
                </m:e>
              </m:mr>
              <m:mr>
                <m:e>
                  <m:sSubSup>
                    <m:sSubSupPr>
                      <m:ctrlPr>
                        <w:rPr>
                          <w:rFonts w:ascii="Cambria Math" w:hAnsi="Cambria Math"/>
                        </w:rPr>
                      </m:ctrlPr>
                    </m:sSubSupPr>
                    <m:e>
                      <m:r>
                        <w:rPr>
                          <w:rFonts w:ascii="Cambria Math" w:hAnsi="Cambria Math"/>
                        </w:rPr>
                        <m:t>p</m:t>
                      </m:r>
                    </m:e>
                    <m:sub>
                      <m:r>
                        <w:rPr>
                          <w:rFonts w:ascii="Cambria Math" w:hAnsi="Cambria Math"/>
                        </w:rPr>
                        <m:t>2</m:t>
                      </m:r>
                    </m:sub>
                    <m:sup>
                      <m:r>
                        <w:rPr>
                          <w:rFonts w:ascii="Cambria Math" w:hAnsi="Cambria Math"/>
                        </w:rPr>
                        <m:t>z</m:t>
                      </m:r>
                      <m:r>
                        <m:rPr>
                          <m:sty m:val="p"/>
                        </m:rPr>
                        <w:rPr>
                          <w:rFonts w:ascii="Cambria Math" w:hAnsi="Cambria Math"/>
                        </w:rPr>
                        <m:t>*</m:t>
                      </m:r>
                    </m:sup>
                  </m:sSubSup>
                </m:e>
              </m:mr>
              <m:mr>
                <m:e>
                  <m:r>
                    <m:rPr>
                      <m:sty m:val="p"/>
                    </m:rPr>
                    <w:rPr>
                      <w:rFonts w:ascii="Cambria Math" w:hAnsi="Cambria Math"/>
                    </w:rPr>
                    <m:t>⋮</m:t>
                  </m:r>
                </m:e>
              </m:mr>
              <m:mr>
                <m:e>
                  <m:sSubSup>
                    <m:sSubSupPr>
                      <m:ctrlPr>
                        <w:rPr>
                          <w:rFonts w:ascii="Cambria Math" w:hAnsi="Cambria Math"/>
                        </w:rPr>
                      </m:ctrlPr>
                    </m:sSubSupPr>
                    <m:e>
                      <m:r>
                        <w:rPr>
                          <w:rFonts w:ascii="Cambria Math" w:hAnsi="Cambria Math"/>
                        </w:rPr>
                        <m:t>p</m:t>
                      </m:r>
                    </m:e>
                    <m:sub>
                      <m:r>
                        <w:rPr>
                          <w:rFonts w:ascii="Cambria Math" w:hAnsi="Cambria Math"/>
                        </w:rPr>
                        <m:t>5</m:t>
                      </m:r>
                    </m:sub>
                    <m:sup>
                      <m:r>
                        <w:rPr>
                          <w:rFonts w:ascii="Cambria Math" w:hAnsi="Cambria Math"/>
                        </w:rPr>
                        <m:t>z</m:t>
                      </m:r>
                      <m:r>
                        <m:rPr>
                          <m:sty m:val="p"/>
                        </m:rPr>
                        <w:rPr>
                          <w:rFonts w:ascii="Cambria Math" w:hAnsi="Cambria Math"/>
                        </w:rPr>
                        <m:t>*</m:t>
                      </m:r>
                    </m:sup>
                  </m:sSubSup>
                </m:e>
              </m:mr>
              <m:mr>
                <m:e/>
              </m:mr>
            </m:m>
          </m:e>
        </m:d>
        <m:r>
          <m:rPr>
            <m:sty m:val="p"/>
          </m:rPr>
          <w:rPr>
            <w:rFonts w:ascii="Cambria Math" w:hAnsi="Cambria Math"/>
          </w:rPr>
          <m:t>=</m:t>
        </m:r>
        <m:d>
          <m:dPr>
            <m:ctrlPr>
              <w:rPr>
                <w:rFonts w:ascii="Cambria Math" w:hAnsi="Cambria Math"/>
              </w:rPr>
            </m:ctrlPr>
          </m:dPr>
          <m:e>
            <m:m>
              <m:mPr>
                <m:plcHide m:val="1"/>
                <m:mcs>
                  <m:mc>
                    <m:mcPr>
                      <m:count m:val="1"/>
                      <m:mcJc m:val="center"/>
                    </m:mcPr>
                  </m:mc>
                </m:mcs>
                <m:ctrlPr>
                  <w:rPr>
                    <w:rFonts w:ascii="Cambria Math" w:hAnsi="Cambria Math"/>
                  </w:rPr>
                </m:ctrlPr>
              </m:mPr>
              <m:mr>
                <m:e>
                  <m:f>
                    <m:fPr>
                      <m:ctrlPr>
                        <w:rPr>
                          <w:rFonts w:ascii="Cambria Math" w:hAnsi="Cambria Math"/>
                        </w:rPr>
                      </m:ctrlPr>
                    </m:fPr>
                    <m:num>
                      <m:sSubSup>
                        <m:sSubSupPr>
                          <m:ctrlPr>
                            <w:rPr>
                              <w:rFonts w:ascii="Cambria Math" w:hAnsi="Cambria Math"/>
                            </w:rPr>
                          </m:ctrlPr>
                        </m:sSubSupPr>
                        <m:e>
                          <m:r>
                            <w:rPr>
                              <w:rFonts w:ascii="Cambria Math" w:hAnsi="Cambria Math"/>
                            </w:rPr>
                            <m:t>w</m:t>
                          </m:r>
                        </m:e>
                        <m:sub>
                          <m:r>
                            <w:rPr>
                              <w:rFonts w:ascii="Cambria Math" w:hAnsi="Cambria Math"/>
                            </w:rPr>
                            <m:t>1</m:t>
                          </m:r>
                        </m:sub>
                        <m:sup>
                          <m:r>
                            <w:rPr>
                              <w:rFonts w:ascii="Cambria Math" w:hAnsi="Cambria Math"/>
                            </w:rPr>
                            <m:t>z</m:t>
                          </m:r>
                        </m:sup>
                      </m:sSubSup>
                    </m:num>
                    <m:den>
                      <m:r>
                        <w:rPr>
                          <w:rFonts w:ascii="Cambria Math" w:hAnsi="Cambria Math"/>
                        </w:rPr>
                        <m:t>p</m:t>
                      </m:r>
                      <m:sSubSup>
                        <m:sSubSupPr>
                          <m:ctrlPr>
                            <w:rPr>
                              <w:rFonts w:ascii="Cambria Math" w:hAnsi="Cambria Math"/>
                            </w:rPr>
                          </m:ctrlPr>
                        </m:sSubSupPr>
                        <m:e>
                          <m:r>
                            <w:rPr>
                              <w:rFonts w:ascii="Cambria Math" w:hAnsi="Cambria Math"/>
                            </w:rPr>
                            <m:t>r</m:t>
                          </m:r>
                        </m:e>
                        <m:sub>
                          <m:r>
                            <w:rPr>
                              <w:rFonts w:ascii="Cambria Math" w:hAnsi="Cambria Math"/>
                            </w:rPr>
                            <m:t>1</m:t>
                          </m:r>
                        </m:sub>
                        <m:sup>
                          <m:r>
                            <w:rPr>
                              <w:rFonts w:ascii="Cambria Math" w:hAnsi="Cambria Math"/>
                            </w:rPr>
                            <m:t>z</m:t>
                          </m:r>
                        </m:sup>
                      </m:sSubSup>
                    </m:den>
                  </m:f>
                  <m:r>
                    <m:rPr>
                      <m:sty m:val="p"/>
                    </m:rPr>
                    <w:rPr>
                      <w:rFonts w:ascii="Cambria Math" w:hAnsi="Cambria Math"/>
                    </w:rPr>
                    <m:t>+</m:t>
                  </m:r>
                  <m:d>
                    <m:dPr>
                      <m:ctrlPr>
                        <w:rPr>
                          <w:rFonts w:ascii="Cambria Math" w:hAnsi="Cambria Math"/>
                        </w:rPr>
                      </m:ctrlPr>
                    </m:dPr>
                    <m:e>
                      <m:sSubSup>
                        <m:sSubSupPr>
                          <m:ctrlPr>
                            <w:rPr>
                              <w:rFonts w:ascii="Cambria Math" w:hAnsi="Cambria Math"/>
                            </w:rPr>
                          </m:ctrlPr>
                        </m:sSubSupPr>
                        <m:e>
                          <m:r>
                            <w:rPr>
                              <w:rFonts w:ascii="Cambria Math" w:hAnsi="Cambria Math"/>
                            </w:rPr>
                            <m:t>p</m:t>
                          </m:r>
                        </m:e>
                        <m:sub>
                          <m:r>
                            <w:rPr>
                              <w:rFonts w:ascii="Cambria Math" w:hAnsi="Cambria Math"/>
                            </w:rPr>
                            <m:t>1</m:t>
                          </m:r>
                        </m:sub>
                        <m:sup>
                          <m:r>
                            <w:rPr>
                              <w:rFonts w:ascii="Cambria Math" w:hAnsi="Cambria Math"/>
                            </w:rPr>
                            <m:t>z</m:t>
                          </m:r>
                          <m:r>
                            <m:rPr>
                              <m:sty m:val="p"/>
                            </m:rPr>
                            <w:rPr>
                              <w:rFonts w:ascii="Cambria Math" w:hAnsi="Cambria Math"/>
                            </w:rPr>
                            <m:t>*</m:t>
                          </m:r>
                        </m:sup>
                      </m:sSubSup>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11</m:t>
                          </m:r>
                        </m:sub>
                      </m:sSub>
                      <m:r>
                        <m:rPr>
                          <m:sty m:val="p"/>
                        </m:rPr>
                        <w:rPr>
                          <w:rFonts w:ascii="Cambria Math" w:hAnsi="Cambria Math"/>
                        </w:rPr>
                        <m:t>+</m:t>
                      </m:r>
                      <m:sSubSup>
                        <m:sSubSupPr>
                          <m:ctrlPr>
                            <w:rPr>
                              <w:rFonts w:ascii="Cambria Math" w:hAnsi="Cambria Math"/>
                            </w:rPr>
                          </m:ctrlPr>
                        </m:sSubSupPr>
                        <m:e>
                          <m:r>
                            <w:rPr>
                              <w:rFonts w:ascii="Cambria Math" w:hAnsi="Cambria Math"/>
                            </w:rPr>
                            <m:t>p</m:t>
                          </m:r>
                        </m:e>
                        <m:sub>
                          <m:r>
                            <w:rPr>
                              <w:rFonts w:ascii="Cambria Math" w:hAnsi="Cambria Math"/>
                            </w:rPr>
                            <m:t>2</m:t>
                          </m:r>
                        </m:sub>
                        <m:sup>
                          <m:r>
                            <w:rPr>
                              <w:rFonts w:ascii="Cambria Math" w:hAnsi="Cambria Math"/>
                            </w:rPr>
                            <m:t>z</m:t>
                          </m:r>
                          <m:r>
                            <m:rPr>
                              <m:sty m:val="p"/>
                            </m:rPr>
                            <w:rPr>
                              <w:rFonts w:ascii="Cambria Math" w:hAnsi="Cambria Math"/>
                            </w:rPr>
                            <m:t>*</m:t>
                          </m:r>
                        </m:sup>
                      </m:sSubSup>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21</m:t>
                          </m:r>
                        </m:sub>
                      </m:sSub>
                      <m:r>
                        <m:rPr>
                          <m:sty m:val="p"/>
                        </m:rPr>
                        <w:rPr>
                          <w:rFonts w:ascii="Cambria Math" w:hAnsi="Cambria Math"/>
                        </w:rPr>
                        <m:t>+⋯+</m:t>
                      </m:r>
                      <m:sSubSup>
                        <m:sSubSupPr>
                          <m:ctrlPr>
                            <w:rPr>
                              <w:rFonts w:ascii="Cambria Math" w:hAnsi="Cambria Math"/>
                            </w:rPr>
                          </m:ctrlPr>
                        </m:sSubSupPr>
                        <m:e>
                          <m:r>
                            <w:rPr>
                              <w:rFonts w:ascii="Cambria Math" w:hAnsi="Cambria Math"/>
                            </w:rPr>
                            <m:t>p</m:t>
                          </m:r>
                        </m:e>
                        <m:sub>
                          <m:r>
                            <w:rPr>
                              <w:rFonts w:ascii="Cambria Math" w:hAnsi="Cambria Math"/>
                            </w:rPr>
                            <m:t>5</m:t>
                          </m:r>
                        </m:sub>
                        <m:sup>
                          <m:r>
                            <w:rPr>
                              <w:rFonts w:ascii="Cambria Math" w:hAnsi="Cambria Math"/>
                            </w:rPr>
                            <m:t>z</m:t>
                          </m:r>
                          <m:r>
                            <m:rPr>
                              <m:sty m:val="p"/>
                            </m:rPr>
                            <w:rPr>
                              <w:rFonts w:ascii="Cambria Math" w:hAnsi="Cambria Math"/>
                            </w:rPr>
                            <m:t>*</m:t>
                          </m:r>
                        </m:sup>
                      </m:sSubSup>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51</m:t>
                          </m:r>
                        </m:sub>
                      </m:sSub>
                    </m:e>
                  </m:d>
                  <m:r>
                    <m:rPr>
                      <m:sty m:val="p"/>
                    </m:rPr>
                    <w:rPr>
                      <w:rFonts w:ascii="Cambria Math" w:hAnsi="Cambria Math"/>
                    </w:rPr>
                    <m:t>⋅</m:t>
                  </m:r>
                  <m:d>
                    <m:dPr>
                      <m:ctrlPr>
                        <w:rPr>
                          <w:rFonts w:ascii="Cambria Math" w:hAnsi="Cambria Math"/>
                        </w:rPr>
                      </m:ctrlPr>
                    </m:dPr>
                    <m:e>
                      <m:r>
                        <w:rPr>
                          <w:rFonts w:ascii="Cambria Math" w:hAnsi="Cambria Math"/>
                        </w:rPr>
                        <m:t>1</m:t>
                      </m:r>
                      <m:r>
                        <m:rPr>
                          <m:sty m:val="p"/>
                        </m:rPr>
                        <w:rPr>
                          <w:rFonts w:ascii="Cambria Math" w:hAnsi="Cambria Math"/>
                        </w:rPr>
                        <m:t>+</m:t>
                      </m:r>
                      <m:sSubSup>
                        <m:sSubSupPr>
                          <m:ctrlPr>
                            <w:rPr>
                              <w:rFonts w:ascii="Cambria Math" w:hAnsi="Cambria Math"/>
                            </w:rPr>
                          </m:ctrlPr>
                        </m:sSubSupPr>
                        <m:e>
                          <m:r>
                            <w:rPr>
                              <w:rFonts w:ascii="Cambria Math" w:hAnsi="Cambria Math"/>
                            </w:rPr>
                            <m:t>μ</m:t>
                          </m:r>
                        </m:e>
                        <m:sub>
                          <m:r>
                            <w:rPr>
                              <w:rFonts w:ascii="Cambria Math" w:hAnsi="Cambria Math"/>
                            </w:rPr>
                            <m:t>1</m:t>
                          </m:r>
                        </m:sub>
                        <m:sup>
                          <m:r>
                            <w:rPr>
                              <w:rFonts w:ascii="Cambria Math" w:hAnsi="Cambria Math"/>
                            </w:rPr>
                            <m:t>z</m:t>
                          </m:r>
                          <m:r>
                            <m:rPr>
                              <m:sty m:val="p"/>
                            </m:rPr>
                            <w:rPr>
                              <w:rFonts w:ascii="Cambria Math" w:hAnsi="Cambria Math"/>
                            </w:rPr>
                            <m:t>*</m:t>
                          </m:r>
                        </m:sup>
                      </m:sSubSup>
                    </m:e>
                  </m:d>
                  <m:r>
                    <m:rPr>
                      <m:sty m:val="p"/>
                    </m:rPr>
                    <w:rPr>
                      <w:rFonts w:ascii="Cambria Math" w:hAnsi="Cambria Math"/>
                    </w:rPr>
                    <m:t>⋅</m:t>
                  </m:r>
                  <m:d>
                    <m:dPr>
                      <m:ctrlPr>
                        <w:rPr>
                          <w:rFonts w:ascii="Cambria Math" w:hAnsi="Cambria Math"/>
                        </w:rPr>
                      </m:ctrlPr>
                    </m:dPr>
                    <m:e>
                      <m:r>
                        <w:rPr>
                          <w:rFonts w:ascii="Cambria Math" w:hAnsi="Cambria Math"/>
                        </w:rPr>
                        <m:t>1</m:t>
                      </m:r>
                      <m:r>
                        <m:rPr>
                          <m:sty m:val="p"/>
                        </m:rPr>
                        <w:rPr>
                          <w:rFonts w:ascii="Cambria Math" w:hAnsi="Cambria Math"/>
                        </w:rPr>
                        <m:t>+</m:t>
                      </m:r>
                      <m:sSubSup>
                        <m:sSubSupPr>
                          <m:ctrlPr>
                            <w:rPr>
                              <w:rFonts w:ascii="Cambria Math" w:hAnsi="Cambria Math"/>
                            </w:rPr>
                          </m:ctrlPr>
                        </m:sSubSupPr>
                        <m:e>
                          <m:r>
                            <w:rPr>
                              <w:rFonts w:ascii="Cambria Math" w:hAnsi="Cambria Math"/>
                            </w:rPr>
                            <m:t>h</m:t>
                          </m:r>
                        </m:e>
                        <m:sub>
                          <m:r>
                            <w:rPr>
                              <w:rFonts w:ascii="Cambria Math" w:hAnsi="Cambria Math"/>
                            </w:rPr>
                            <m:t>1</m:t>
                          </m:r>
                        </m:sub>
                        <m:sup>
                          <m:r>
                            <w:rPr>
                              <w:rFonts w:ascii="Cambria Math" w:hAnsi="Cambria Math"/>
                            </w:rPr>
                            <m:t>z</m:t>
                          </m:r>
                        </m:sup>
                      </m:sSubSup>
                      <m:r>
                        <m:rPr>
                          <m:sty m:val="p"/>
                        </m:rPr>
                        <w:rPr>
                          <w:rFonts w:ascii="Cambria Math" w:hAnsi="Cambria Math"/>
                        </w:rPr>
                        <m:t>⋅</m:t>
                      </m:r>
                      <m:sSup>
                        <m:sSupPr>
                          <m:ctrlPr>
                            <w:rPr>
                              <w:rFonts w:ascii="Cambria Math" w:hAnsi="Cambria Math"/>
                            </w:rPr>
                          </m:ctrlPr>
                        </m:sSupPr>
                        <m:e>
                          <m:r>
                            <w:rPr>
                              <w:rFonts w:ascii="Cambria Math" w:hAnsi="Cambria Math"/>
                            </w:rPr>
                            <m:t>δ</m:t>
                          </m:r>
                        </m:e>
                        <m:sup>
                          <m:r>
                            <w:rPr>
                              <w:rFonts w:ascii="Cambria Math" w:hAnsi="Cambria Math"/>
                            </w:rPr>
                            <m:t>z</m:t>
                          </m:r>
                        </m:sup>
                      </m:sSup>
                    </m:e>
                  </m:d>
                </m:e>
              </m:mr>
              <m:mr>
                <m:e>
                  <m:f>
                    <m:fPr>
                      <m:ctrlPr>
                        <w:rPr>
                          <w:rFonts w:ascii="Cambria Math" w:hAnsi="Cambria Math"/>
                        </w:rPr>
                      </m:ctrlPr>
                    </m:fPr>
                    <m:num>
                      <m:sSubSup>
                        <m:sSubSupPr>
                          <m:ctrlPr>
                            <w:rPr>
                              <w:rFonts w:ascii="Cambria Math" w:hAnsi="Cambria Math"/>
                            </w:rPr>
                          </m:ctrlPr>
                        </m:sSubSupPr>
                        <m:e>
                          <m:r>
                            <w:rPr>
                              <w:rFonts w:ascii="Cambria Math" w:hAnsi="Cambria Math"/>
                            </w:rPr>
                            <m:t>w</m:t>
                          </m:r>
                        </m:e>
                        <m:sub>
                          <m:r>
                            <w:rPr>
                              <w:rFonts w:ascii="Cambria Math" w:hAnsi="Cambria Math"/>
                            </w:rPr>
                            <m:t>2</m:t>
                          </m:r>
                        </m:sub>
                        <m:sup>
                          <m:r>
                            <w:rPr>
                              <w:rFonts w:ascii="Cambria Math" w:hAnsi="Cambria Math"/>
                            </w:rPr>
                            <m:t>z</m:t>
                          </m:r>
                        </m:sup>
                      </m:sSubSup>
                    </m:num>
                    <m:den>
                      <m:r>
                        <w:rPr>
                          <w:rFonts w:ascii="Cambria Math" w:hAnsi="Cambria Math"/>
                        </w:rPr>
                        <m:t>p</m:t>
                      </m:r>
                      <m:sSubSup>
                        <m:sSubSupPr>
                          <m:ctrlPr>
                            <w:rPr>
                              <w:rFonts w:ascii="Cambria Math" w:hAnsi="Cambria Math"/>
                            </w:rPr>
                          </m:ctrlPr>
                        </m:sSubSupPr>
                        <m:e>
                          <m:r>
                            <w:rPr>
                              <w:rFonts w:ascii="Cambria Math" w:hAnsi="Cambria Math"/>
                            </w:rPr>
                            <m:t>r</m:t>
                          </m:r>
                        </m:e>
                        <m:sub>
                          <m:r>
                            <w:rPr>
                              <w:rFonts w:ascii="Cambria Math" w:hAnsi="Cambria Math"/>
                            </w:rPr>
                            <m:t>2</m:t>
                          </m:r>
                        </m:sub>
                        <m:sup>
                          <m:r>
                            <w:rPr>
                              <w:rFonts w:ascii="Cambria Math" w:hAnsi="Cambria Math"/>
                            </w:rPr>
                            <m:t>z</m:t>
                          </m:r>
                        </m:sup>
                      </m:sSubSup>
                    </m:den>
                  </m:f>
                  <m:r>
                    <m:rPr>
                      <m:sty m:val="p"/>
                    </m:rPr>
                    <w:rPr>
                      <w:rFonts w:ascii="Cambria Math" w:hAnsi="Cambria Math"/>
                    </w:rPr>
                    <m:t>+</m:t>
                  </m:r>
                  <m:d>
                    <m:dPr>
                      <m:ctrlPr>
                        <w:rPr>
                          <w:rFonts w:ascii="Cambria Math" w:hAnsi="Cambria Math"/>
                        </w:rPr>
                      </m:ctrlPr>
                    </m:dPr>
                    <m:e>
                      <m:sSubSup>
                        <m:sSubSupPr>
                          <m:ctrlPr>
                            <w:rPr>
                              <w:rFonts w:ascii="Cambria Math" w:hAnsi="Cambria Math"/>
                            </w:rPr>
                          </m:ctrlPr>
                        </m:sSubSupPr>
                        <m:e>
                          <m:r>
                            <w:rPr>
                              <w:rFonts w:ascii="Cambria Math" w:hAnsi="Cambria Math"/>
                            </w:rPr>
                            <m:t>p</m:t>
                          </m:r>
                        </m:e>
                        <m:sub>
                          <m:r>
                            <w:rPr>
                              <w:rFonts w:ascii="Cambria Math" w:hAnsi="Cambria Math"/>
                            </w:rPr>
                            <m:t>1</m:t>
                          </m:r>
                        </m:sub>
                        <m:sup>
                          <m:r>
                            <w:rPr>
                              <w:rFonts w:ascii="Cambria Math" w:hAnsi="Cambria Math"/>
                            </w:rPr>
                            <m:t>z</m:t>
                          </m:r>
                          <m:r>
                            <m:rPr>
                              <m:sty m:val="p"/>
                            </m:rPr>
                            <w:rPr>
                              <w:rFonts w:ascii="Cambria Math" w:hAnsi="Cambria Math"/>
                            </w:rPr>
                            <m:t>*</m:t>
                          </m:r>
                        </m:sup>
                      </m:sSubSup>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12</m:t>
                          </m:r>
                        </m:sub>
                      </m:sSub>
                      <m:r>
                        <m:rPr>
                          <m:sty m:val="p"/>
                        </m:rPr>
                        <w:rPr>
                          <w:rFonts w:ascii="Cambria Math" w:hAnsi="Cambria Math"/>
                        </w:rPr>
                        <m:t>+</m:t>
                      </m:r>
                      <m:sSubSup>
                        <m:sSubSupPr>
                          <m:ctrlPr>
                            <w:rPr>
                              <w:rFonts w:ascii="Cambria Math" w:hAnsi="Cambria Math"/>
                            </w:rPr>
                          </m:ctrlPr>
                        </m:sSubSupPr>
                        <m:e>
                          <m:r>
                            <w:rPr>
                              <w:rFonts w:ascii="Cambria Math" w:hAnsi="Cambria Math"/>
                            </w:rPr>
                            <m:t>p</m:t>
                          </m:r>
                        </m:e>
                        <m:sub>
                          <m:r>
                            <w:rPr>
                              <w:rFonts w:ascii="Cambria Math" w:hAnsi="Cambria Math"/>
                            </w:rPr>
                            <m:t>2</m:t>
                          </m:r>
                        </m:sub>
                        <m:sup>
                          <m:r>
                            <w:rPr>
                              <w:rFonts w:ascii="Cambria Math" w:hAnsi="Cambria Math"/>
                            </w:rPr>
                            <m:t>z</m:t>
                          </m:r>
                          <m:r>
                            <m:rPr>
                              <m:sty m:val="p"/>
                            </m:rPr>
                            <w:rPr>
                              <w:rFonts w:ascii="Cambria Math" w:hAnsi="Cambria Math"/>
                            </w:rPr>
                            <m:t>*</m:t>
                          </m:r>
                        </m:sup>
                      </m:sSubSup>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22</m:t>
                          </m:r>
                        </m:sub>
                      </m:sSub>
                      <m:r>
                        <m:rPr>
                          <m:sty m:val="p"/>
                        </m:rPr>
                        <w:rPr>
                          <w:rFonts w:ascii="Cambria Math" w:hAnsi="Cambria Math"/>
                        </w:rPr>
                        <m:t>+⋯+</m:t>
                      </m:r>
                      <m:sSubSup>
                        <m:sSubSupPr>
                          <m:ctrlPr>
                            <w:rPr>
                              <w:rFonts w:ascii="Cambria Math" w:hAnsi="Cambria Math"/>
                            </w:rPr>
                          </m:ctrlPr>
                        </m:sSubSupPr>
                        <m:e>
                          <m:r>
                            <w:rPr>
                              <w:rFonts w:ascii="Cambria Math" w:hAnsi="Cambria Math"/>
                            </w:rPr>
                            <m:t>p</m:t>
                          </m:r>
                        </m:e>
                        <m:sub>
                          <m:r>
                            <w:rPr>
                              <w:rFonts w:ascii="Cambria Math" w:hAnsi="Cambria Math"/>
                            </w:rPr>
                            <m:t>5</m:t>
                          </m:r>
                        </m:sub>
                        <m:sup>
                          <m:r>
                            <w:rPr>
                              <w:rFonts w:ascii="Cambria Math" w:hAnsi="Cambria Math"/>
                            </w:rPr>
                            <m:t>z</m:t>
                          </m:r>
                          <m:r>
                            <m:rPr>
                              <m:sty m:val="p"/>
                            </m:rPr>
                            <w:rPr>
                              <w:rFonts w:ascii="Cambria Math" w:hAnsi="Cambria Math"/>
                            </w:rPr>
                            <m:t>*</m:t>
                          </m:r>
                        </m:sup>
                      </m:sSubSup>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52</m:t>
                          </m:r>
                        </m:sub>
                      </m:sSub>
                    </m:e>
                  </m:d>
                  <m:r>
                    <m:rPr>
                      <m:sty m:val="p"/>
                    </m:rPr>
                    <w:rPr>
                      <w:rFonts w:ascii="Cambria Math" w:hAnsi="Cambria Math"/>
                    </w:rPr>
                    <m:t>⋅</m:t>
                  </m:r>
                  <m:d>
                    <m:dPr>
                      <m:ctrlPr>
                        <w:rPr>
                          <w:rFonts w:ascii="Cambria Math" w:hAnsi="Cambria Math"/>
                        </w:rPr>
                      </m:ctrlPr>
                    </m:dPr>
                    <m:e>
                      <m:r>
                        <w:rPr>
                          <w:rFonts w:ascii="Cambria Math" w:hAnsi="Cambria Math"/>
                        </w:rPr>
                        <m:t>1</m:t>
                      </m:r>
                      <m:r>
                        <m:rPr>
                          <m:sty m:val="p"/>
                        </m:rPr>
                        <w:rPr>
                          <w:rFonts w:ascii="Cambria Math" w:hAnsi="Cambria Math"/>
                        </w:rPr>
                        <m:t>+</m:t>
                      </m:r>
                      <m:sSubSup>
                        <m:sSubSupPr>
                          <m:ctrlPr>
                            <w:rPr>
                              <w:rFonts w:ascii="Cambria Math" w:hAnsi="Cambria Math"/>
                            </w:rPr>
                          </m:ctrlPr>
                        </m:sSubSupPr>
                        <m:e>
                          <m:r>
                            <w:rPr>
                              <w:rFonts w:ascii="Cambria Math" w:hAnsi="Cambria Math"/>
                            </w:rPr>
                            <m:t>μ</m:t>
                          </m:r>
                        </m:e>
                        <m:sub>
                          <m:r>
                            <w:rPr>
                              <w:rFonts w:ascii="Cambria Math" w:hAnsi="Cambria Math"/>
                            </w:rPr>
                            <m:t>2</m:t>
                          </m:r>
                        </m:sub>
                        <m:sup>
                          <m:r>
                            <w:rPr>
                              <w:rFonts w:ascii="Cambria Math" w:hAnsi="Cambria Math"/>
                            </w:rPr>
                            <m:t>z</m:t>
                          </m:r>
                          <m:r>
                            <m:rPr>
                              <m:sty m:val="p"/>
                            </m:rPr>
                            <w:rPr>
                              <w:rFonts w:ascii="Cambria Math" w:hAnsi="Cambria Math"/>
                            </w:rPr>
                            <m:t>*</m:t>
                          </m:r>
                        </m:sup>
                      </m:sSubSup>
                    </m:e>
                  </m:d>
                  <m:r>
                    <m:rPr>
                      <m:sty m:val="p"/>
                    </m:rPr>
                    <w:rPr>
                      <w:rFonts w:ascii="Cambria Math" w:hAnsi="Cambria Math"/>
                    </w:rPr>
                    <m:t>⋅</m:t>
                  </m:r>
                  <m:d>
                    <m:dPr>
                      <m:ctrlPr>
                        <w:rPr>
                          <w:rFonts w:ascii="Cambria Math" w:hAnsi="Cambria Math"/>
                        </w:rPr>
                      </m:ctrlPr>
                    </m:dPr>
                    <m:e>
                      <m:r>
                        <w:rPr>
                          <w:rFonts w:ascii="Cambria Math" w:hAnsi="Cambria Math"/>
                        </w:rPr>
                        <m:t>1</m:t>
                      </m:r>
                      <m:r>
                        <m:rPr>
                          <m:sty m:val="p"/>
                        </m:rPr>
                        <w:rPr>
                          <w:rFonts w:ascii="Cambria Math" w:hAnsi="Cambria Math"/>
                        </w:rPr>
                        <m:t>+</m:t>
                      </m:r>
                      <m:sSubSup>
                        <m:sSubSupPr>
                          <m:ctrlPr>
                            <w:rPr>
                              <w:rFonts w:ascii="Cambria Math" w:hAnsi="Cambria Math"/>
                            </w:rPr>
                          </m:ctrlPr>
                        </m:sSubSupPr>
                        <m:e>
                          <m:r>
                            <w:rPr>
                              <w:rFonts w:ascii="Cambria Math" w:hAnsi="Cambria Math"/>
                            </w:rPr>
                            <m:t>h</m:t>
                          </m:r>
                        </m:e>
                        <m:sub>
                          <m:r>
                            <w:rPr>
                              <w:rFonts w:ascii="Cambria Math" w:hAnsi="Cambria Math"/>
                            </w:rPr>
                            <m:t>2</m:t>
                          </m:r>
                        </m:sub>
                        <m:sup>
                          <m:r>
                            <w:rPr>
                              <w:rFonts w:ascii="Cambria Math" w:hAnsi="Cambria Math"/>
                            </w:rPr>
                            <m:t>z</m:t>
                          </m:r>
                        </m:sup>
                      </m:sSubSup>
                      <m:r>
                        <m:rPr>
                          <m:sty m:val="p"/>
                        </m:rPr>
                        <w:rPr>
                          <w:rFonts w:ascii="Cambria Math" w:hAnsi="Cambria Math"/>
                        </w:rPr>
                        <m:t>⋅</m:t>
                      </m:r>
                      <m:sSup>
                        <m:sSupPr>
                          <m:ctrlPr>
                            <w:rPr>
                              <w:rFonts w:ascii="Cambria Math" w:hAnsi="Cambria Math"/>
                            </w:rPr>
                          </m:ctrlPr>
                        </m:sSupPr>
                        <m:e>
                          <m:r>
                            <w:rPr>
                              <w:rFonts w:ascii="Cambria Math" w:hAnsi="Cambria Math"/>
                            </w:rPr>
                            <m:t>δ</m:t>
                          </m:r>
                        </m:e>
                        <m:sup>
                          <m:r>
                            <w:rPr>
                              <w:rFonts w:ascii="Cambria Math" w:hAnsi="Cambria Math"/>
                            </w:rPr>
                            <m:t>z</m:t>
                          </m:r>
                        </m:sup>
                      </m:sSup>
                    </m:e>
                  </m:d>
                </m:e>
              </m:mr>
              <m:mr>
                <m:e>
                  <m:r>
                    <m:rPr>
                      <m:sty m:val="p"/>
                    </m:rPr>
                    <w:rPr>
                      <w:rFonts w:ascii="Cambria Math" w:hAnsi="Cambria Math"/>
                    </w:rPr>
                    <m:t>⋮</m:t>
                  </m:r>
                </m:e>
              </m:mr>
              <m:mr>
                <m:e>
                  <m:f>
                    <m:fPr>
                      <m:ctrlPr>
                        <w:rPr>
                          <w:rFonts w:ascii="Cambria Math" w:hAnsi="Cambria Math"/>
                        </w:rPr>
                      </m:ctrlPr>
                    </m:fPr>
                    <m:num>
                      <m:sSubSup>
                        <m:sSubSupPr>
                          <m:ctrlPr>
                            <w:rPr>
                              <w:rFonts w:ascii="Cambria Math" w:hAnsi="Cambria Math"/>
                            </w:rPr>
                          </m:ctrlPr>
                        </m:sSubSupPr>
                        <m:e>
                          <m:r>
                            <w:rPr>
                              <w:rFonts w:ascii="Cambria Math" w:hAnsi="Cambria Math"/>
                            </w:rPr>
                            <m:t>w</m:t>
                          </m:r>
                        </m:e>
                        <m:sub>
                          <m:r>
                            <w:rPr>
                              <w:rFonts w:ascii="Cambria Math" w:hAnsi="Cambria Math"/>
                            </w:rPr>
                            <m:t>5</m:t>
                          </m:r>
                        </m:sub>
                        <m:sup>
                          <m:r>
                            <w:rPr>
                              <w:rFonts w:ascii="Cambria Math" w:hAnsi="Cambria Math"/>
                            </w:rPr>
                            <m:t>z</m:t>
                          </m:r>
                        </m:sup>
                      </m:sSubSup>
                    </m:num>
                    <m:den>
                      <m:r>
                        <w:rPr>
                          <w:rFonts w:ascii="Cambria Math" w:hAnsi="Cambria Math"/>
                        </w:rPr>
                        <m:t>p</m:t>
                      </m:r>
                      <m:sSubSup>
                        <m:sSubSupPr>
                          <m:ctrlPr>
                            <w:rPr>
                              <w:rFonts w:ascii="Cambria Math" w:hAnsi="Cambria Math"/>
                            </w:rPr>
                          </m:ctrlPr>
                        </m:sSubSupPr>
                        <m:e>
                          <m:r>
                            <w:rPr>
                              <w:rFonts w:ascii="Cambria Math" w:hAnsi="Cambria Math"/>
                            </w:rPr>
                            <m:t>r</m:t>
                          </m:r>
                        </m:e>
                        <m:sub>
                          <m:r>
                            <w:rPr>
                              <w:rFonts w:ascii="Cambria Math" w:hAnsi="Cambria Math"/>
                            </w:rPr>
                            <m:t>5</m:t>
                          </m:r>
                        </m:sub>
                        <m:sup>
                          <m:r>
                            <w:rPr>
                              <w:rFonts w:ascii="Cambria Math" w:hAnsi="Cambria Math"/>
                            </w:rPr>
                            <m:t>z</m:t>
                          </m:r>
                        </m:sup>
                      </m:sSubSup>
                    </m:den>
                  </m:f>
                  <m:r>
                    <m:rPr>
                      <m:sty m:val="p"/>
                    </m:rPr>
                    <w:rPr>
                      <w:rFonts w:ascii="Cambria Math" w:hAnsi="Cambria Math"/>
                    </w:rPr>
                    <m:t>+</m:t>
                  </m:r>
                  <m:d>
                    <m:dPr>
                      <m:ctrlPr>
                        <w:rPr>
                          <w:rFonts w:ascii="Cambria Math" w:hAnsi="Cambria Math"/>
                        </w:rPr>
                      </m:ctrlPr>
                    </m:dPr>
                    <m:e>
                      <m:sSubSup>
                        <m:sSubSupPr>
                          <m:ctrlPr>
                            <w:rPr>
                              <w:rFonts w:ascii="Cambria Math" w:hAnsi="Cambria Math"/>
                            </w:rPr>
                          </m:ctrlPr>
                        </m:sSubSupPr>
                        <m:e>
                          <m:r>
                            <w:rPr>
                              <w:rFonts w:ascii="Cambria Math" w:hAnsi="Cambria Math"/>
                            </w:rPr>
                            <m:t>p</m:t>
                          </m:r>
                        </m:e>
                        <m:sub>
                          <m:r>
                            <w:rPr>
                              <w:rFonts w:ascii="Cambria Math" w:hAnsi="Cambria Math"/>
                            </w:rPr>
                            <m:t>1</m:t>
                          </m:r>
                        </m:sub>
                        <m:sup>
                          <m:r>
                            <w:rPr>
                              <w:rFonts w:ascii="Cambria Math" w:hAnsi="Cambria Math"/>
                            </w:rPr>
                            <m:t>z</m:t>
                          </m:r>
                          <m:r>
                            <m:rPr>
                              <m:sty m:val="p"/>
                            </m:rPr>
                            <w:rPr>
                              <w:rFonts w:ascii="Cambria Math" w:hAnsi="Cambria Math"/>
                            </w:rPr>
                            <m:t>*</m:t>
                          </m:r>
                        </m:sup>
                      </m:sSubSup>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15</m:t>
                          </m:r>
                        </m:sub>
                      </m:sSub>
                      <m:r>
                        <m:rPr>
                          <m:sty m:val="p"/>
                        </m:rPr>
                        <w:rPr>
                          <w:rFonts w:ascii="Cambria Math" w:hAnsi="Cambria Math"/>
                        </w:rPr>
                        <m:t>+</m:t>
                      </m:r>
                      <m:sSubSup>
                        <m:sSubSupPr>
                          <m:ctrlPr>
                            <w:rPr>
                              <w:rFonts w:ascii="Cambria Math" w:hAnsi="Cambria Math"/>
                            </w:rPr>
                          </m:ctrlPr>
                        </m:sSubSupPr>
                        <m:e>
                          <m:r>
                            <w:rPr>
                              <w:rFonts w:ascii="Cambria Math" w:hAnsi="Cambria Math"/>
                            </w:rPr>
                            <m:t>p</m:t>
                          </m:r>
                        </m:e>
                        <m:sub>
                          <m:r>
                            <w:rPr>
                              <w:rFonts w:ascii="Cambria Math" w:hAnsi="Cambria Math"/>
                            </w:rPr>
                            <m:t>2</m:t>
                          </m:r>
                        </m:sub>
                        <m:sup>
                          <m:r>
                            <w:rPr>
                              <w:rFonts w:ascii="Cambria Math" w:hAnsi="Cambria Math"/>
                            </w:rPr>
                            <m:t>z</m:t>
                          </m:r>
                          <m:r>
                            <m:rPr>
                              <m:sty m:val="p"/>
                            </m:rPr>
                            <w:rPr>
                              <w:rFonts w:ascii="Cambria Math" w:hAnsi="Cambria Math"/>
                            </w:rPr>
                            <m:t>*</m:t>
                          </m:r>
                        </m:sup>
                      </m:sSubSup>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25</m:t>
                          </m:r>
                        </m:sub>
                      </m:sSub>
                      <m:r>
                        <m:rPr>
                          <m:sty m:val="p"/>
                        </m:rPr>
                        <w:rPr>
                          <w:rFonts w:ascii="Cambria Math" w:hAnsi="Cambria Math"/>
                        </w:rPr>
                        <m:t>+⋯+</m:t>
                      </m:r>
                      <m:sSubSup>
                        <m:sSubSupPr>
                          <m:ctrlPr>
                            <w:rPr>
                              <w:rFonts w:ascii="Cambria Math" w:hAnsi="Cambria Math"/>
                            </w:rPr>
                          </m:ctrlPr>
                        </m:sSubSupPr>
                        <m:e>
                          <m:r>
                            <w:rPr>
                              <w:rFonts w:ascii="Cambria Math" w:hAnsi="Cambria Math"/>
                            </w:rPr>
                            <m:t>p</m:t>
                          </m:r>
                        </m:e>
                        <m:sub>
                          <m:r>
                            <w:rPr>
                              <w:rFonts w:ascii="Cambria Math" w:hAnsi="Cambria Math"/>
                            </w:rPr>
                            <m:t>5</m:t>
                          </m:r>
                        </m:sub>
                        <m:sup>
                          <m:r>
                            <w:rPr>
                              <w:rFonts w:ascii="Cambria Math" w:hAnsi="Cambria Math"/>
                            </w:rPr>
                            <m:t>z</m:t>
                          </m:r>
                          <m:r>
                            <m:rPr>
                              <m:sty m:val="p"/>
                            </m:rPr>
                            <w:rPr>
                              <w:rFonts w:ascii="Cambria Math" w:hAnsi="Cambria Math"/>
                            </w:rPr>
                            <m:t>*</m:t>
                          </m:r>
                        </m:sup>
                      </m:sSubSup>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55</m:t>
                          </m:r>
                        </m:sub>
                      </m:sSub>
                    </m:e>
                  </m:d>
                  <m:r>
                    <m:rPr>
                      <m:sty m:val="p"/>
                    </m:rPr>
                    <w:rPr>
                      <w:rFonts w:ascii="Cambria Math" w:hAnsi="Cambria Math"/>
                    </w:rPr>
                    <m:t>⋅</m:t>
                  </m:r>
                  <m:d>
                    <m:dPr>
                      <m:ctrlPr>
                        <w:rPr>
                          <w:rFonts w:ascii="Cambria Math" w:hAnsi="Cambria Math"/>
                        </w:rPr>
                      </m:ctrlPr>
                    </m:dPr>
                    <m:e>
                      <m:r>
                        <w:rPr>
                          <w:rFonts w:ascii="Cambria Math" w:hAnsi="Cambria Math"/>
                        </w:rPr>
                        <m:t>1</m:t>
                      </m:r>
                      <m:r>
                        <m:rPr>
                          <m:sty m:val="p"/>
                        </m:rPr>
                        <w:rPr>
                          <w:rFonts w:ascii="Cambria Math" w:hAnsi="Cambria Math"/>
                        </w:rPr>
                        <m:t>+</m:t>
                      </m:r>
                      <m:sSubSup>
                        <m:sSubSupPr>
                          <m:ctrlPr>
                            <w:rPr>
                              <w:rFonts w:ascii="Cambria Math" w:hAnsi="Cambria Math"/>
                            </w:rPr>
                          </m:ctrlPr>
                        </m:sSubSupPr>
                        <m:e>
                          <m:r>
                            <w:rPr>
                              <w:rFonts w:ascii="Cambria Math" w:hAnsi="Cambria Math"/>
                            </w:rPr>
                            <m:t>μ</m:t>
                          </m:r>
                        </m:e>
                        <m:sub>
                          <m:r>
                            <w:rPr>
                              <w:rFonts w:ascii="Cambria Math" w:hAnsi="Cambria Math"/>
                            </w:rPr>
                            <m:t>5</m:t>
                          </m:r>
                        </m:sub>
                        <m:sup>
                          <m:r>
                            <w:rPr>
                              <w:rFonts w:ascii="Cambria Math" w:hAnsi="Cambria Math"/>
                            </w:rPr>
                            <m:t>z</m:t>
                          </m:r>
                          <m:r>
                            <m:rPr>
                              <m:sty m:val="p"/>
                            </m:rPr>
                            <w:rPr>
                              <w:rFonts w:ascii="Cambria Math" w:hAnsi="Cambria Math"/>
                            </w:rPr>
                            <m:t>*</m:t>
                          </m:r>
                        </m:sup>
                      </m:sSubSup>
                    </m:e>
                  </m:d>
                  <m:r>
                    <m:rPr>
                      <m:sty m:val="p"/>
                    </m:rPr>
                    <w:rPr>
                      <w:rFonts w:ascii="Cambria Math" w:hAnsi="Cambria Math"/>
                    </w:rPr>
                    <m:t>⋅</m:t>
                  </m:r>
                  <m:d>
                    <m:dPr>
                      <m:ctrlPr>
                        <w:rPr>
                          <w:rFonts w:ascii="Cambria Math" w:hAnsi="Cambria Math"/>
                        </w:rPr>
                      </m:ctrlPr>
                    </m:dPr>
                    <m:e>
                      <m:r>
                        <w:rPr>
                          <w:rFonts w:ascii="Cambria Math" w:hAnsi="Cambria Math"/>
                        </w:rPr>
                        <m:t>1</m:t>
                      </m:r>
                      <m:r>
                        <m:rPr>
                          <m:sty m:val="p"/>
                        </m:rPr>
                        <w:rPr>
                          <w:rFonts w:ascii="Cambria Math" w:hAnsi="Cambria Math"/>
                        </w:rPr>
                        <m:t>+</m:t>
                      </m:r>
                      <m:sSubSup>
                        <m:sSubSupPr>
                          <m:ctrlPr>
                            <w:rPr>
                              <w:rFonts w:ascii="Cambria Math" w:hAnsi="Cambria Math"/>
                            </w:rPr>
                          </m:ctrlPr>
                        </m:sSubSupPr>
                        <m:e>
                          <m:r>
                            <w:rPr>
                              <w:rFonts w:ascii="Cambria Math" w:hAnsi="Cambria Math"/>
                            </w:rPr>
                            <m:t>h</m:t>
                          </m:r>
                        </m:e>
                        <m:sub>
                          <m:r>
                            <w:rPr>
                              <w:rFonts w:ascii="Cambria Math" w:hAnsi="Cambria Math"/>
                            </w:rPr>
                            <m:t>5</m:t>
                          </m:r>
                        </m:sub>
                        <m:sup>
                          <m:r>
                            <w:rPr>
                              <w:rFonts w:ascii="Cambria Math" w:hAnsi="Cambria Math"/>
                            </w:rPr>
                            <m:t>z</m:t>
                          </m:r>
                        </m:sup>
                      </m:sSubSup>
                      <m:r>
                        <m:rPr>
                          <m:sty m:val="p"/>
                        </m:rPr>
                        <w:rPr>
                          <w:rFonts w:ascii="Cambria Math" w:hAnsi="Cambria Math"/>
                        </w:rPr>
                        <m:t>⋅</m:t>
                      </m:r>
                      <m:sSup>
                        <m:sSupPr>
                          <m:ctrlPr>
                            <w:rPr>
                              <w:rFonts w:ascii="Cambria Math" w:hAnsi="Cambria Math"/>
                            </w:rPr>
                          </m:ctrlPr>
                        </m:sSupPr>
                        <m:e>
                          <m:r>
                            <w:rPr>
                              <w:rFonts w:ascii="Cambria Math" w:hAnsi="Cambria Math"/>
                            </w:rPr>
                            <m:t>δ</m:t>
                          </m:r>
                        </m:e>
                        <m:sup>
                          <m:r>
                            <w:rPr>
                              <w:rFonts w:ascii="Cambria Math" w:hAnsi="Cambria Math"/>
                            </w:rPr>
                            <m:t>z</m:t>
                          </m:r>
                        </m:sup>
                      </m:sSup>
                    </m:e>
                  </m:d>
                </m:e>
              </m:mr>
              <m:mr>
                <m:e/>
              </m:mr>
            </m:m>
          </m:e>
        </m:d>
      </m:oMath>
      <w:r w:rsidR="00A672AB" w:rsidRPr="00102440">
        <w:tab/>
      </w:r>
      <w:r w:rsidR="00A672AB" w:rsidRPr="00102440">
        <w:tab/>
      </w:r>
      <w:r w:rsidR="00A672AB" w:rsidRPr="00102440">
        <w:tab/>
      </w:r>
    </w:p>
    <w:p w14:paraId="243793C2" w14:textId="1ED1423A" w:rsidR="000526B0" w:rsidRPr="00102440" w:rsidRDefault="000526B0" w:rsidP="000526B0">
      <w:pPr>
        <w:pStyle w:val="BodyJUST2CE"/>
      </w:pPr>
      <w:r w:rsidRPr="00102440">
        <w:t>While this resembles Sraffa (1960), both wage rates and normal mark-ups are allowed to differ across industries here. In other words, we assume no tendency for industry-specific wage and profit rates to level out.</w:t>
      </w:r>
    </w:p>
    <w:p w14:paraId="032C3F77" w14:textId="77777777" w:rsidR="000526B0" w:rsidRPr="00102440" w:rsidRDefault="000526B0" w:rsidP="000526B0">
      <w:pPr>
        <w:pStyle w:val="BodyJUST2CE"/>
      </w:pPr>
      <w:r w:rsidRPr="00102440">
        <w:t>In each industry, potential output is simply defined as a direct, linear, function of the available labour force:</w:t>
      </w:r>
    </w:p>
    <w:p w14:paraId="538B5E5E" w14:textId="052D6C51" w:rsidR="000526B0" w:rsidRPr="00102440" w:rsidRDefault="00377183" w:rsidP="000526B0">
      <w:pPr>
        <w:pStyle w:val="BodyJUST2CE"/>
      </w:pPr>
      <m:oMath>
        <m:sSup>
          <m:sSupPr>
            <m:ctrlPr>
              <w:rPr>
                <w:rFonts w:ascii="Cambria Math" w:hAnsi="Cambria Math"/>
              </w:rPr>
            </m:ctrlPr>
          </m:sSupPr>
          <m:e>
            <m:r>
              <m:rPr>
                <m:nor/>
              </m:rPr>
              <m:t>x</m:t>
            </m:r>
          </m:e>
          <m:sup>
            <m:r>
              <w:rPr>
                <w:rFonts w:ascii="Cambria Math" w:hAnsi="Cambria Math"/>
              </w:rPr>
              <m:t>z</m:t>
            </m:r>
            <m:r>
              <m:rPr>
                <m:sty m:val="p"/>
              </m:rPr>
              <w:rPr>
                <w:rFonts w:ascii="Cambria Math" w:hAnsi="Cambria Math"/>
              </w:rPr>
              <m:t>*</m:t>
            </m:r>
          </m:sup>
        </m:sSup>
        <m:r>
          <m:rPr>
            <m:sty m:val="p"/>
          </m:rPr>
          <w:rPr>
            <w:rFonts w:ascii="Cambria Math" w:hAnsi="Cambria Math"/>
          </w:rPr>
          <m:t>=</m:t>
        </m:r>
        <m:sSup>
          <m:sSupPr>
            <m:ctrlPr>
              <w:rPr>
                <w:rFonts w:ascii="Cambria Math" w:hAnsi="Cambria Math"/>
              </w:rPr>
            </m:ctrlPr>
          </m:sSupPr>
          <m:e>
            <m:r>
              <m:rPr>
                <m:nor/>
              </m:rPr>
              <m:t>pr</m:t>
            </m:r>
          </m:e>
          <m:sup>
            <m:r>
              <w:rPr>
                <w:rFonts w:ascii="Cambria Math" w:hAnsi="Cambria Math"/>
              </w:rPr>
              <m:t>z</m:t>
            </m:r>
          </m:sup>
        </m:sSup>
        <m:r>
          <m:rPr>
            <m:sty m:val="p"/>
          </m:rPr>
          <w:rPr>
            <w:rFonts w:ascii="Cambria Math" w:hAnsi="Cambria Math"/>
          </w:rPr>
          <m:t>⊙</m:t>
        </m:r>
        <m:sSup>
          <m:sSupPr>
            <m:ctrlPr>
              <w:rPr>
                <w:rFonts w:ascii="Cambria Math" w:hAnsi="Cambria Math"/>
              </w:rPr>
            </m:ctrlPr>
          </m:sSupPr>
          <m:e>
            <m:r>
              <m:rPr>
                <m:nor/>
              </m:rPr>
              <m:t>POP</m:t>
            </m:r>
          </m:e>
          <m:sup>
            <m:r>
              <w:rPr>
                <w:rFonts w:ascii="Cambria Math" w:hAnsi="Cambria Math"/>
              </w:rPr>
              <m:t>z</m:t>
            </m:r>
          </m:sup>
        </m:sSup>
      </m:oMath>
      <w:r w:rsidR="00A672AB" w:rsidRPr="00102440">
        <w:tab/>
      </w:r>
      <w:r w:rsidR="00A672AB" w:rsidRPr="00102440">
        <w:tab/>
      </w:r>
      <w:r w:rsidR="00A672AB" w:rsidRPr="00102440">
        <w:tab/>
      </w:r>
      <w:r w:rsidR="00A672AB" w:rsidRPr="00102440">
        <w:tab/>
      </w:r>
      <w:r w:rsidR="00A672AB" w:rsidRPr="00102440">
        <w:tab/>
      </w:r>
      <w:r w:rsidR="00A672AB" w:rsidRPr="00102440">
        <w:tab/>
      </w:r>
      <w:r w:rsidR="00A672AB" w:rsidRPr="00102440">
        <w:tab/>
      </w:r>
      <w:r w:rsidR="00A672AB" w:rsidRPr="00102440">
        <w:tab/>
      </w:r>
      <w:r w:rsidR="00A672AB" w:rsidRPr="00102440">
        <w:tab/>
      </w:r>
      <w:r w:rsidR="00A672AB" w:rsidRPr="00102440">
        <w:tab/>
        <w:t>(61)</w:t>
      </w:r>
    </w:p>
    <w:p w14:paraId="24B02773" w14:textId="6BEB3589" w:rsidR="000526B0" w:rsidRPr="00102440" w:rsidRDefault="000526B0" w:rsidP="000526B0">
      <w:pPr>
        <w:pStyle w:val="BodyJUST2CE"/>
      </w:pPr>
      <w:r w:rsidRPr="00102440">
        <w:t>Actual market prices grow above (or fall below) reproduction prices if actual outputs exceed (or are lower than) potential outputs.</w:t>
      </w:r>
      <w:r w:rsidRPr="00102440">
        <w:rPr>
          <w:vertAlign w:val="superscript"/>
        </w:rPr>
        <w:footnoteReference w:id="21"/>
      </w:r>
      <w:r w:rsidRPr="00102440">
        <w:t xml:space="preserve"> Besides, they include VAT</w:t>
      </w:r>
      <w:r w:rsidR="00315005" w:rsidRPr="00102440">
        <w:t xml:space="preserve"> </w:t>
      </w:r>
      <w:r w:rsidR="00D9383B" w:rsidRPr="00102440">
        <w:rPr>
          <w:rPrChange w:id="2403" w:author="Oriol Valles Codina" w:date="2023-08-31T14:08:00Z">
            <w:rPr>
              <w:highlight w:val="yellow"/>
            </w:rPr>
          </w:rPrChange>
        </w:rPr>
        <w:t xml:space="preserve">rates </w:t>
      </w:r>
      <w:r w:rsidR="00315005" w:rsidRPr="00102440">
        <w:rPr>
          <w:rPrChange w:id="2404" w:author="Oriol Valles Codina" w:date="2023-08-31T14:08:00Z">
            <w:rPr>
              <w:highlight w:val="yellow"/>
            </w:rPr>
          </w:rPrChange>
        </w:rPr>
        <w:t>and tariffs</w:t>
      </w:r>
      <w:r w:rsidR="00D9383B" w:rsidRPr="00102440">
        <w:rPr>
          <w:rPrChange w:id="2405" w:author="Oriol Valles Codina" w:date="2023-08-31T14:08:00Z">
            <w:rPr>
              <w:highlight w:val="yellow"/>
            </w:rPr>
          </w:rPrChange>
        </w:rPr>
        <w:t xml:space="preserve"> on imports</w:t>
      </w:r>
      <w:r w:rsidRPr="00102440">
        <w:t>:</w:t>
      </w:r>
    </w:p>
    <w:p w14:paraId="14E63574" w14:textId="2852F732" w:rsidR="000526B0" w:rsidRPr="00102440" w:rsidRDefault="00377183" w:rsidP="000526B0">
      <w:pPr>
        <w:pStyle w:val="BodyJUST2CE"/>
      </w:pPr>
      <m:oMath>
        <m:sSup>
          <m:sSupPr>
            <m:ctrlPr>
              <w:rPr>
                <w:rFonts w:ascii="Cambria Math" w:hAnsi="Cambria Math"/>
              </w:rPr>
            </m:ctrlPr>
          </m:sSupPr>
          <m:e>
            <m:r>
              <m:rPr>
                <m:nor/>
              </m:rPr>
              <m:t>p</m:t>
            </m:r>
          </m:e>
          <m:sup>
            <m:r>
              <w:rPr>
                <w:rFonts w:ascii="Cambria Math" w:hAnsi="Cambria Math"/>
              </w:rPr>
              <m:t>z</m:t>
            </m:r>
          </m:sup>
        </m:sSup>
        <m:r>
          <m:rPr>
            <m:sty m:val="p"/>
          </m:rPr>
          <w:rPr>
            <w:rFonts w:ascii="Cambria Math" w:hAnsi="Cambria Math"/>
          </w:rPr>
          <m:t>=</m:t>
        </m:r>
        <m:d>
          <m:dPr>
            <m:begChr m:val="["/>
            <m:endChr m:val="]"/>
            <m:ctrlPr>
              <w:rPr>
                <w:rFonts w:ascii="Cambria Math" w:hAnsi="Cambria Math"/>
              </w:rPr>
            </m:ctrlPr>
          </m:dPr>
          <m:e>
            <m:sSup>
              <m:sSupPr>
                <m:ctrlPr>
                  <w:rPr>
                    <w:rFonts w:ascii="Cambria Math" w:hAnsi="Cambria Math"/>
                  </w:rPr>
                </m:ctrlPr>
              </m:sSupPr>
              <m:e>
                <m:r>
                  <m:rPr>
                    <m:nor/>
                  </m:rPr>
                  <m:t>p</m:t>
                </m:r>
              </m:e>
              <m:sup>
                <m:r>
                  <w:rPr>
                    <w:rFonts w:ascii="Cambria Math" w:hAnsi="Cambria Math"/>
                  </w:rPr>
                  <m:t>z</m:t>
                </m:r>
                <m:r>
                  <m:rPr>
                    <m:sty m:val="p"/>
                  </m:rPr>
                  <w:rPr>
                    <w:rFonts w:ascii="Cambria Math" w:hAnsi="Cambria Math"/>
                  </w:rPr>
                  <m:t>*</m:t>
                </m:r>
              </m:sup>
            </m:sSup>
            <m:r>
              <m:rPr>
                <m:sty m:val="p"/>
              </m:rPr>
              <w:rPr>
                <w:rFonts w:ascii="Cambria Math" w:hAnsi="Cambria Math"/>
              </w:rPr>
              <m:t>+</m:t>
            </m:r>
            <m:sSubSup>
              <m:sSubSupPr>
                <m:ctrlPr>
                  <w:rPr>
                    <w:rFonts w:ascii="Cambria Math" w:hAnsi="Cambria Math"/>
                  </w:rPr>
                </m:ctrlPr>
              </m:sSubSupPr>
              <m:e>
                <m:r>
                  <w:rPr>
                    <w:rFonts w:ascii="Cambria Math" w:hAnsi="Cambria Math"/>
                  </w:rPr>
                  <m:t>Γ</m:t>
                </m:r>
              </m:e>
              <m:sub>
                <m:r>
                  <w:rPr>
                    <w:rFonts w:ascii="Cambria Math" w:hAnsi="Cambria Math"/>
                  </w:rPr>
                  <m:t>x</m:t>
                </m:r>
              </m:sub>
              <m:sup>
                <m:r>
                  <w:rPr>
                    <w:rFonts w:ascii="Cambria Math" w:hAnsi="Cambria Math"/>
                  </w:rPr>
                  <m:t>z</m:t>
                </m:r>
              </m:sup>
            </m:sSubSup>
            <m:r>
              <m:rPr>
                <m:sty m:val="p"/>
              </m:rPr>
              <w:rPr>
                <w:rFonts w:ascii="Cambria Math" w:hAnsi="Cambria Math"/>
              </w:rPr>
              <m:t>⊙</m:t>
            </m:r>
            <m:d>
              <m:dPr>
                <m:ctrlPr>
                  <w:rPr>
                    <w:rFonts w:ascii="Cambria Math" w:hAnsi="Cambria Math"/>
                  </w:rPr>
                </m:ctrlPr>
              </m:dPr>
              <m:e>
                <m:sSubSup>
                  <m:sSubSupPr>
                    <m:ctrlPr>
                      <w:rPr>
                        <w:rFonts w:ascii="Cambria Math" w:hAnsi="Cambria Math"/>
                      </w:rPr>
                    </m:ctrlPr>
                  </m:sSubSupPr>
                  <m:e>
                    <m:r>
                      <m:rPr>
                        <m:nor/>
                      </m:rPr>
                      <m:t>x</m:t>
                    </m:r>
                  </m:e>
                  <m:sub>
                    <m:r>
                      <m:rPr>
                        <m:sty m:val="p"/>
                      </m:rPr>
                      <w:rPr>
                        <w:rFonts w:ascii="Cambria Math" w:hAnsi="Cambria Math"/>
                      </w:rPr>
                      <m:t>-</m:t>
                    </m:r>
                    <m:r>
                      <w:rPr>
                        <w:rFonts w:ascii="Cambria Math" w:hAnsi="Cambria Math"/>
                      </w:rPr>
                      <m:t>1</m:t>
                    </m:r>
                  </m:sub>
                  <m:sup>
                    <m:r>
                      <w:rPr>
                        <w:rFonts w:ascii="Cambria Math" w:hAnsi="Cambria Math"/>
                      </w:rPr>
                      <m:t>z</m:t>
                    </m:r>
                  </m:sup>
                </m:sSubSup>
                <m:r>
                  <m:rPr>
                    <m:sty m:val="p"/>
                  </m:rPr>
                  <w:rPr>
                    <w:rFonts w:ascii="Cambria Math" w:hAnsi="Cambria Math"/>
                  </w:rPr>
                  <m:t>-</m:t>
                </m:r>
                <m:sSubSup>
                  <m:sSubSupPr>
                    <m:ctrlPr>
                      <w:rPr>
                        <w:rFonts w:ascii="Cambria Math" w:hAnsi="Cambria Math"/>
                      </w:rPr>
                    </m:ctrlPr>
                  </m:sSubSupPr>
                  <m:e>
                    <m:r>
                      <m:rPr>
                        <m:nor/>
                      </m:rPr>
                      <m:t>x</m:t>
                    </m:r>
                  </m:e>
                  <m:sub>
                    <m:r>
                      <m:rPr>
                        <m:sty m:val="p"/>
                      </m:rPr>
                      <w:rPr>
                        <w:rFonts w:ascii="Cambria Math" w:hAnsi="Cambria Math"/>
                      </w:rPr>
                      <m:t>-</m:t>
                    </m:r>
                    <m:r>
                      <w:rPr>
                        <w:rFonts w:ascii="Cambria Math" w:hAnsi="Cambria Math"/>
                      </w:rPr>
                      <m:t>1</m:t>
                    </m:r>
                  </m:sub>
                  <m:sup>
                    <m:r>
                      <w:rPr>
                        <w:rFonts w:ascii="Cambria Math" w:hAnsi="Cambria Math"/>
                      </w:rPr>
                      <m:t>z</m:t>
                    </m:r>
                    <m:r>
                      <m:rPr>
                        <m:sty m:val="p"/>
                      </m:rPr>
                      <w:rPr>
                        <w:rFonts w:ascii="Cambria Math" w:hAnsi="Cambria Math"/>
                      </w:rPr>
                      <m:t>*</m:t>
                    </m:r>
                  </m:sup>
                </m:sSubSup>
              </m:e>
            </m:d>
          </m:e>
        </m:d>
        <m:r>
          <m:rPr>
            <m:sty m:val="p"/>
          </m:rPr>
          <w:rPr>
            <w:rFonts w:ascii="Cambria Math" w:hAnsi="Cambria Math"/>
          </w:rPr>
          <m:t>⊙</m:t>
        </m:r>
        <m:d>
          <m:dPr>
            <m:ctrlPr>
              <w:rPr>
                <w:rFonts w:ascii="Cambria Math" w:hAnsi="Cambria Math"/>
              </w:rPr>
            </m:ctrlPr>
          </m:dPr>
          <m:e>
            <m:r>
              <w:del w:id="2406" w:author="Oriol Valles Codina" w:date="2023-08-31T14:40:00Z">
                <w:rPr>
                  <w:rFonts w:ascii="Cambria Math" w:hAnsi="Cambria Math"/>
                </w:rPr>
                <m:t>1</m:t>
              </w:del>
            </m:r>
            <m:r>
              <w:ins w:id="2407" w:author="Oriol Valles Codina" w:date="2023-08-31T14:40:00Z">
                <w:rPr>
                  <w:rFonts w:ascii="Cambria Math" w:hAnsi="Cambria Math"/>
                </w:rPr>
                <m:t>I</m:t>
              </w:ins>
            </m:r>
            <m:r>
              <m:rPr>
                <m:sty m:val="p"/>
              </m:rPr>
              <w:rPr>
                <w:rFonts w:ascii="Cambria Math" w:hAnsi="Cambria Math"/>
              </w:rPr>
              <m:t>+</m:t>
            </m:r>
            <m:sSubSup>
              <m:sSubSupPr>
                <m:ctrlPr>
                  <w:rPr>
                    <w:rFonts w:ascii="Cambria Math" w:hAnsi="Cambria Math"/>
                  </w:rPr>
                </m:ctrlPr>
              </m:sSubSupPr>
              <m:e>
                <m:r>
                  <w:rPr>
                    <w:rFonts w:ascii="Cambria Math" w:hAnsi="Cambria Math"/>
                  </w:rPr>
                  <m:t>τ</m:t>
                </m:r>
              </m:e>
              <m:sub>
                <m:r>
                  <w:rPr>
                    <w:rFonts w:ascii="Cambria Math" w:hAnsi="Cambria Math"/>
                  </w:rPr>
                  <m:t>vat</m:t>
                </m:r>
              </m:sub>
              <m:sup>
                <m:r>
                  <w:rPr>
                    <w:rFonts w:ascii="Cambria Math" w:hAnsi="Cambria Math"/>
                  </w:rPr>
                  <m:t>z</m:t>
                </m:r>
              </m:sup>
            </m:sSubSup>
            <m:r>
              <m:rPr>
                <m:sty m:val="p"/>
              </m:rPr>
              <w:rPr>
                <w:rFonts w:ascii="Cambria Math" w:hAnsi="Cambria Math"/>
                <w:rPrChange w:id="2408" w:author="Oriol Valles Codina" w:date="2023-08-31T14:08:00Z">
                  <w:rPr>
                    <w:rFonts w:ascii="Cambria Math" w:hAnsi="Cambria Math"/>
                    <w:highlight w:val="yellow"/>
                  </w:rPr>
                </w:rPrChange>
              </w:rPr>
              <m:t>+</m:t>
            </m:r>
            <m:sSubSup>
              <m:sSubSupPr>
                <m:ctrlPr>
                  <w:rPr>
                    <w:rFonts w:ascii="Cambria Math" w:hAnsi="Cambria Math"/>
                  </w:rPr>
                </m:ctrlPr>
              </m:sSubSupPr>
              <m:e>
                <m:r>
                  <w:rPr>
                    <w:rFonts w:ascii="Cambria Math" w:hAnsi="Cambria Math"/>
                    <w:rPrChange w:id="2409" w:author="Oriol Valles Codina" w:date="2023-08-31T14:08:00Z">
                      <w:rPr>
                        <w:rFonts w:ascii="Cambria Math" w:hAnsi="Cambria Math"/>
                        <w:highlight w:val="yellow"/>
                      </w:rPr>
                    </w:rPrChange>
                  </w:rPr>
                  <m:t>τ</m:t>
                </m:r>
              </m:e>
              <m:sub>
                <m:r>
                  <w:rPr>
                    <w:rFonts w:ascii="Cambria Math" w:hAnsi="Cambria Math"/>
                    <w:rPrChange w:id="2410" w:author="Oriol Valles Codina" w:date="2023-08-31T14:08:00Z">
                      <w:rPr>
                        <w:rFonts w:ascii="Cambria Math" w:hAnsi="Cambria Math"/>
                        <w:highlight w:val="yellow"/>
                      </w:rPr>
                    </w:rPrChange>
                  </w:rPr>
                  <m:t>ta</m:t>
                </m:r>
                <m:r>
                  <w:rPr>
                    <w:rFonts w:ascii="Cambria Math" w:hAnsi="Cambria Math"/>
                    <w:rPrChange w:id="2411" w:author="Oriol Valles Codina" w:date="2023-08-31T14:08:00Z">
                      <w:rPr>
                        <w:rFonts w:ascii="Cambria Math" w:hAnsi="Cambria Math"/>
                        <w:highlight w:val="yellow"/>
                      </w:rPr>
                    </w:rPrChange>
                  </w:rPr>
                  <m:t>r</m:t>
                </m:r>
              </m:sub>
              <m:sup>
                <m:r>
                  <w:rPr>
                    <w:rFonts w:ascii="Cambria Math" w:hAnsi="Cambria Math"/>
                    <w:rPrChange w:id="2412" w:author="Oriol Valles Codina" w:date="2023-08-31T14:08:00Z">
                      <w:rPr>
                        <w:rFonts w:ascii="Cambria Math" w:hAnsi="Cambria Math"/>
                        <w:highlight w:val="yellow"/>
                      </w:rPr>
                    </w:rPrChange>
                  </w:rPr>
                  <m:t>f</m:t>
                </m:r>
              </m:sup>
            </m:sSubSup>
          </m:e>
        </m:d>
      </m:oMath>
      <w:r w:rsidR="00A672AB" w:rsidRPr="00102440">
        <w:tab/>
      </w:r>
      <w:r w:rsidR="00A672AB" w:rsidRPr="00102440">
        <w:tab/>
      </w:r>
      <w:r w:rsidR="00A672AB" w:rsidRPr="00102440">
        <w:tab/>
      </w:r>
      <w:r w:rsidR="00A672AB" w:rsidRPr="00102440">
        <w:tab/>
      </w:r>
      <w:r w:rsidR="00A672AB" w:rsidRPr="00102440">
        <w:tab/>
      </w:r>
      <w:r w:rsidR="00A672AB" w:rsidRPr="00102440">
        <w:tab/>
      </w:r>
      <w:r w:rsidR="00A672AB" w:rsidRPr="00102440">
        <w:tab/>
        <w:t>(62)</w:t>
      </w:r>
    </w:p>
    <w:p w14:paraId="5E9D7257" w14:textId="33419C16" w:rsidR="000526B0" w:rsidRPr="00102440" w:rsidRDefault="000526B0" w:rsidP="000526B0">
      <w:pPr>
        <w:pStyle w:val="BodyJUST2CE"/>
      </w:pPr>
      <w:r w:rsidRPr="00102440">
        <w:t xml:space="preserve">where </w:t>
      </w:r>
      <m:oMath>
        <m:sSubSup>
          <m:sSubSupPr>
            <m:ctrlPr>
              <w:rPr>
                <w:rFonts w:ascii="Cambria Math" w:hAnsi="Cambria Math"/>
              </w:rPr>
            </m:ctrlPr>
          </m:sSubSupPr>
          <m:e>
            <m:r>
              <w:rPr>
                <w:rFonts w:ascii="Cambria Math" w:hAnsi="Cambria Math"/>
              </w:rPr>
              <m:t>Γ</m:t>
            </m:r>
          </m:e>
          <m:sub>
            <m:r>
              <w:rPr>
                <w:rFonts w:ascii="Cambria Math" w:hAnsi="Cambria Math"/>
              </w:rPr>
              <m:t>x</m:t>
            </m:r>
          </m:sub>
          <m:sup>
            <m:r>
              <w:rPr>
                <w:rFonts w:ascii="Cambria Math" w:hAnsi="Cambria Math"/>
              </w:rPr>
              <m:t>z</m:t>
            </m:r>
          </m:sup>
        </m:sSubSup>
      </m:oMath>
      <w:r w:rsidRPr="00102440">
        <w:t xml:space="preserve"> is a vector of positive coefficients defining the sensitivity of market prices to output gaps.</w:t>
      </w:r>
    </w:p>
    <w:p w14:paraId="59384D38" w14:textId="77777777" w:rsidR="000526B0" w:rsidRPr="00102440" w:rsidRDefault="000526B0" w:rsidP="000526B0">
      <w:pPr>
        <w:pStyle w:val="BodyJUST2CE"/>
      </w:pPr>
      <w:r w:rsidRPr="00102440">
        <w:t>The average price level faced by domestic households depends on the basket of goods they consume in each period:</w:t>
      </w:r>
    </w:p>
    <w:p w14:paraId="5FF74079" w14:textId="08D40BBD" w:rsidR="000526B0" w:rsidRPr="00102440" w:rsidRDefault="00377183" w:rsidP="000526B0">
      <w:pPr>
        <w:pStyle w:val="BodyJUST2CE"/>
      </w:pPr>
      <m:oMath>
        <m:sSubSup>
          <m:sSubSupPr>
            <m:ctrlPr>
              <w:rPr>
                <w:rFonts w:ascii="Cambria Math" w:hAnsi="Cambria Math"/>
              </w:rPr>
            </m:ctrlPr>
          </m:sSubSupPr>
          <m:e>
            <m:r>
              <w:rPr>
                <w:rFonts w:ascii="Cambria Math" w:hAnsi="Cambria Math"/>
              </w:rPr>
              <m:t>p</m:t>
            </m:r>
          </m:e>
          <m:sub>
            <m:r>
              <w:rPr>
                <w:rFonts w:ascii="Cambria Math" w:hAnsi="Cambria Math"/>
              </w:rPr>
              <m:t>A</m:t>
            </m:r>
          </m:sub>
          <m:sup>
            <m:r>
              <w:rPr>
                <w:rFonts w:ascii="Cambria Math" w:hAnsi="Cambria Math"/>
              </w:rPr>
              <m:t>z</m:t>
            </m:r>
          </m:sup>
        </m:sSubSup>
        <m:r>
          <m:rPr>
            <m:sty m:val="p"/>
          </m:rPr>
          <w:rPr>
            <w:rFonts w:ascii="Cambria Math" w:hAnsi="Cambria Math"/>
          </w:rPr>
          <m:t>=</m:t>
        </m:r>
        <m:sSup>
          <m:sSupPr>
            <m:ctrlPr>
              <w:rPr>
                <w:rFonts w:ascii="Cambria Math" w:hAnsi="Cambria Math"/>
              </w:rPr>
            </m:ctrlPr>
          </m:sSupPr>
          <m:e>
            <m:r>
              <m:rPr>
                <m:nor/>
              </m:rPr>
              <m:t>p</m:t>
            </m:r>
          </m:e>
          <m:sup>
            <m:r>
              <w:rPr>
                <w:rFonts w:ascii="Cambria Math" w:hAnsi="Cambria Math"/>
              </w:rPr>
              <m:t>zT</m:t>
            </m:r>
          </m:sup>
        </m:sSup>
        <m:r>
          <m:rPr>
            <m:sty m:val="p"/>
          </m:rPr>
          <w:rPr>
            <w:rFonts w:ascii="Cambria Math" w:hAnsi="Cambria Math"/>
          </w:rPr>
          <m:t>⋅</m:t>
        </m:r>
        <m:sSup>
          <m:sSupPr>
            <m:ctrlPr>
              <w:rPr>
                <w:rFonts w:ascii="Cambria Math" w:hAnsi="Cambria Math"/>
              </w:rPr>
            </m:ctrlPr>
          </m:sSupPr>
          <m:e>
            <m:r>
              <w:rPr>
                <w:rFonts w:ascii="Cambria Math" w:hAnsi="Cambria Math"/>
              </w:rPr>
              <m:t>β</m:t>
            </m:r>
          </m:e>
          <m:sup>
            <m:r>
              <w:rPr>
                <w:rFonts w:ascii="Cambria Math" w:hAnsi="Cambria Math"/>
              </w:rPr>
              <m:t>z</m:t>
            </m:r>
          </m:sup>
        </m:sSup>
      </m:oMath>
      <w:r w:rsidR="00A672AB" w:rsidRPr="00102440">
        <w:tab/>
      </w:r>
      <w:r w:rsidR="00A672AB" w:rsidRPr="00102440">
        <w:tab/>
      </w:r>
      <w:r w:rsidR="00A672AB" w:rsidRPr="00102440">
        <w:tab/>
      </w:r>
      <w:r w:rsidR="00A672AB" w:rsidRPr="00102440">
        <w:tab/>
      </w:r>
      <w:r w:rsidR="00A672AB" w:rsidRPr="00102440">
        <w:tab/>
      </w:r>
      <w:r w:rsidR="00A672AB" w:rsidRPr="00102440">
        <w:tab/>
      </w:r>
      <w:r w:rsidR="00A672AB" w:rsidRPr="00102440">
        <w:tab/>
      </w:r>
      <w:r w:rsidR="00A672AB" w:rsidRPr="00102440">
        <w:tab/>
      </w:r>
      <w:r w:rsidR="00A672AB" w:rsidRPr="00102440">
        <w:tab/>
      </w:r>
      <w:r w:rsidR="00A672AB" w:rsidRPr="00102440">
        <w:tab/>
      </w:r>
      <w:r w:rsidR="00A672AB" w:rsidRPr="00102440">
        <w:tab/>
        <w:t>(63)</w:t>
      </w:r>
    </w:p>
    <w:p w14:paraId="2B7147B6" w14:textId="77777777" w:rsidR="000526B0" w:rsidRPr="00102440" w:rsidRDefault="000526B0" w:rsidP="000526B0">
      <w:pPr>
        <w:pStyle w:val="BodyJUST2CE"/>
      </w:pPr>
      <w:r w:rsidRPr="00102440">
        <w:t>Similarly, the average price paid by production firms to buy investment goods is:</w:t>
      </w:r>
    </w:p>
    <w:p w14:paraId="33D8DE38" w14:textId="29158006" w:rsidR="000526B0" w:rsidRPr="00102440" w:rsidRDefault="00377183" w:rsidP="000526B0">
      <w:pPr>
        <w:pStyle w:val="BodyJUST2CE"/>
      </w:pPr>
      <m:oMath>
        <m:sSubSup>
          <m:sSubSupPr>
            <m:ctrlPr>
              <w:rPr>
                <w:rFonts w:ascii="Cambria Math" w:hAnsi="Cambria Math"/>
              </w:rPr>
            </m:ctrlPr>
          </m:sSubSupPr>
          <m:e>
            <m:r>
              <w:rPr>
                <w:rFonts w:ascii="Cambria Math" w:hAnsi="Cambria Math"/>
              </w:rPr>
              <m:t>p</m:t>
            </m:r>
          </m:e>
          <m:sub>
            <m:r>
              <w:rPr>
                <w:rFonts w:ascii="Cambria Math" w:hAnsi="Cambria Math"/>
              </w:rPr>
              <m:t>I</m:t>
            </m:r>
          </m:sub>
          <m:sup>
            <m:r>
              <w:rPr>
                <w:rFonts w:ascii="Cambria Math" w:hAnsi="Cambria Math"/>
              </w:rPr>
              <m:t>z</m:t>
            </m:r>
          </m:sup>
        </m:sSubSup>
        <m:r>
          <m:rPr>
            <m:sty m:val="p"/>
          </m:rPr>
          <w:rPr>
            <w:rFonts w:ascii="Cambria Math" w:hAnsi="Cambria Math"/>
          </w:rPr>
          <m:t>=</m:t>
        </m:r>
        <m:sSup>
          <m:sSupPr>
            <m:ctrlPr>
              <w:rPr>
                <w:rFonts w:ascii="Cambria Math" w:hAnsi="Cambria Math"/>
              </w:rPr>
            </m:ctrlPr>
          </m:sSupPr>
          <m:e>
            <m:r>
              <m:rPr>
                <m:nor/>
              </m:rPr>
              <m:t>p</m:t>
            </m:r>
          </m:e>
          <m:sup>
            <m:r>
              <w:rPr>
                <w:rFonts w:ascii="Cambria Math" w:hAnsi="Cambria Math"/>
              </w:rPr>
              <m:t>zT</m:t>
            </m:r>
          </m:sup>
        </m:sSup>
        <m:r>
          <m:rPr>
            <m:sty m:val="p"/>
          </m:rPr>
          <w:rPr>
            <w:rFonts w:ascii="Cambria Math" w:hAnsi="Cambria Math"/>
          </w:rPr>
          <m:t>⋅</m:t>
        </m:r>
        <m:r>
          <w:rPr>
            <w:rFonts w:ascii="Cambria Math" w:hAnsi="Cambria Math"/>
          </w:rPr>
          <m:t>ι</m:t>
        </m:r>
      </m:oMath>
      <w:r w:rsidR="00A672AB" w:rsidRPr="00102440">
        <w:tab/>
      </w:r>
      <w:r w:rsidR="00A672AB" w:rsidRPr="00102440">
        <w:tab/>
      </w:r>
      <w:r w:rsidR="00A672AB" w:rsidRPr="00102440">
        <w:tab/>
      </w:r>
      <w:r w:rsidR="00A672AB" w:rsidRPr="00102440">
        <w:tab/>
      </w:r>
      <w:r w:rsidR="00A672AB" w:rsidRPr="00102440">
        <w:tab/>
      </w:r>
      <w:r w:rsidR="00A672AB" w:rsidRPr="00102440">
        <w:tab/>
      </w:r>
      <w:r w:rsidR="00A672AB" w:rsidRPr="00102440">
        <w:tab/>
      </w:r>
      <w:r w:rsidR="00A672AB" w:rsidRPr="00102440">
        <w:tab/>
      </w:r>
      <w:r w:rsidR="00A672AB" w:rsidRPr="00102440">
        <w:tab/>
      </w:r>
      <w:r w:rsidR="00A672AB" w:rsidRPr="00102440">
        <w:tab/>
      </w:r>
      <w:r w:rsidR="00A672AB" w:rsidRPr="00102440">
        <w:tab/>
        <w:t>(64)</w:t>
      </w:r>
    </w:p>
    <w:p w14:paraId="21D1E0AA" w14:textId="77777777" w:rsidR="000526B0" w:rsidRPr="00102440" w:rsidRDefault="000526B0" w:rsidP="000526B0">
      <w:pPr>
        <w:pStyle w:val="BodyJUST2CE"/>
      </w:pPr>
      <w:r w:rsidRPr="00102440">
        <w:lastRenderedPageBreak/>
        <w:t>The average price paid by the government is:</w:t>
      </w:r>
    </w:p>
    <w:p w14:paraId="0BA496D4" w14:textId="31C96189" w:rsidR="000526B0" w:rsidRPr="00102440" w:rsidRDefault="00377183" w:rsidP="000526B0">
      <w:pPr>
        <w:pStyle w:val="BodyJUST2CE"/>
      </w:pPr>
      <m:oMath>
        <m:sSubSup>
          <m:sSubSupPr>
            <m:ctrlPr>
              <w:rPr>
                <w:rFonts w:ascii="Cambria Math" w:hAnsi="Cambria Math"/>
              </w:rPr>
            </m:ctrlPr>
          </m:sSubSupPr>
          <m:e>
            <m:r>
              <w:rPr>
                <w:rFonts w:ascii="Cambria Math" w:hAnsi="Cambria Math"/>
              </w:rPr>
              <m:t>p</m:t>
            </m:r>
          </m:e>
          <m:sub>
            <m:r>
              <w:rPr>
                <w:rFonts w:ascii="Cambria Math" w:hAnsi="Cambria Math"/>
              </w:rPr>
              <m:t>G</m:t>
            </m:r>
          </m:sub>
          <m:sup>
            <m:r>
              <w:rPr>
                <w:rFonts w:ascii="Cambria Math" w:hAnsi="Cambria Math"/>
              </w:rPr>
              <m:t>z</m:t>
            </m:r>
          </m:sup>
        </m:sSubSup>
        <m:r>
          <m:rPr>
            <m:sty m:val="p"/>
          </m:rPr>
          <w:rPr>
            <w:rFonts w:ascii="Cambria Math" w:hAnsi="Cambria Math"/>
          </w:rPr>
          <m:t>=</m:t>
        </m:r>
        <m:sSup>
          <m:sSupPr>
            <m:ctrlPr>
              <w:rPr>
                <w:rFonts w:ascii="Cambria Math" w:hAnsi="Cambria Math"/>
              </w:rPr>
            </m:ctrlPr>
          </m:sSupPr>
          <m:e>
            <m:r>
              <m:rPr>
                <m:nor/>
              </m:rPr>
              <m:t>p</m:t>
            </m:r>
          </m:e>
          <m:sup>
            <m:r>
              <w:rPr>
                <w:rFonts w:ascii="Cambria Math" w:hAnsi="Cambria Math"/>
              </w:rPr>
              <m:t>zT</m:t>
            </m:r>
          </m:sup>
        </m:sSup>
        <m:r>
          <m:rPr>
            <m:sty m:val="p"/>
          </m:rPr>
          <w:rPr>
            <w:rFonts w:ascii="Cambria Math" w:hAnsi="Cambria Math"/>
          </w:rPr>
          <m:t>⋅</m:t>
        </m:r>
        <m:r>
          <w:rPr>
            <w:rFonts w:ascii="Cambria Math" w:hAnsi="Cambria Math"/>
          </w:rPr>
          <m:t>σ</m:t>
        </m:r>
      </m:oMath>
      <w:r w:rsidR="00A672AB" w:rsidRPr="00102440">
        <w:tab/>
      </w:r>
      <w:r w:rsidR="00A672AB" w:rsidRPr="00102440">
        <w:tab/>
      </w:r>
      <w:r w:rsidR="00A672AB" w:rsidRPr="00102440">
        <w:tab/>
      </w:r>
      <w:r w:rsidR="00A672AB" w:rsidRPr="00102440">
        <w:tab/>
      </w:r>
      <w:r w:rsidR="00A672AB" w:rsidRPr="00102440">
        <w:tab/>
      </w:r>
      <w:r w:rsidR="00A672AB" w:rsidRPr="00102440">
        <w:tab/>
      </w:r>
      <w:r w:rsidR="00A672AB" w:rsidRPr="00102440">
        <w:tab/>
      </w:r>
      <w:r w:rsidR="00A672AB" w:rsidRPr="00102440">
        <w:tab/>
      </w:r>
      <w:r w:rsidR="00A672AB" w:rsidRPr="00102440">
        <w:tab/>
      </w:r>
      <w:r w:rsidR="00A672AB" w:rsidRPr="00102440">
        <w:tab/>
      </w:r>
      <w:r w:rsidR="00A672AB" w:rsidRPr="00102440">
        <w:tab/>
        <w:t>(65)</w:t>
      </w:r>
    </w:p>
    <w:p w14:paraId="443AF7EA" w14:textId="77777777" w:rsidR="000526B0" w:rsidRPr="00102440" w:rsidRDefault="000526B0" w:rsidP="000526B0">
      <w:pPr>
        <w:pStyle w:val="BodyJUST2CE"/>
      </w:pPr>
      <w:r w:rsidRPr="00102440">
        <w:t>Finally, the average price of import is:</w:t>
      </w:r>
    </w:p>
    <w:p w14:paraId="2545AEFD" w14:textId="24198321" w:rsidR="000526B0" w:rsidRPr="00102440" w:rsidRDefault="00377183" w:rsidP="000526B0">
      <w:pPr>
        <w:pStyle w:val="BodyJUST2CE"/>
      </w:pPr>
      <m:oMath>
        <m:sSubSup>
          <m:sSubSupPr>
            <m:ctrlPr>
              <w:rPr>
                <w:rFonts w:ascii="Cambria Math" w:hAnsi="Cambria Math"/>
              </w:rPr>
            </m:ctrlPr>
          </m:sSubSupPr>
          <m:e>
            <m:r>
              <w:rPr>
                <w:rFonts w:ascii="Cambria Math" w:hAnsi="Cambria Math"/>
              </w:rPr>
              <m:t>p</m:t>
            </m:r>
          </m:e>
          <m:sub>
            <m:r>
              <w:rPr>
                <w:rFonts w:ascii="Cambria Math" w:hAnsi="Cambria Math"/>
              </w:rPr>
              <m:t>M</m:t>
            </m:r>
          </m:sub>
          <m:sup>
            <m:r>
              <w:rPr>
                <w:rFonts w:ascii="Cambria Math" w:hAnsi="Cambria Math"/>
              </w:rPr>
              <m:t>z</m:t>
            </m:r>
          </m:sup>
        </m:sSubSup>
        <m:r>
          <m:rPr>
            <m:sty m:val="p"/>
          </m:rPr>
          <w:rPr>
            <w:rFonts w:ascii="Cambria Math" w:hAnsi="Cambria Math"/>
          </w:rPr>
          <m:t>=</m:t>
        </m:r>
        <m:r>
          <w:rPr>
            <w:rFonts w:ascii="Cambria Math" w:hAnsi="Cambria Math"/>
          </w:rPr>
          <m:t>x</m:t>
        </m:r>
        <m:sSup>
          <m:sSupPr>
            <m:ctrlPr>
              <w:rPr>
                <w:rFonts w:ascii="Cambria Math" w:hAnsi="Cambria Math"/>
              </w:rPr>
            </m:ctrlPr>
          </m:sSupPr>
          <m:e>
            <m:r>
              <w:rPr>
                <w:rFonts w:ascii="Cambria Math" w:hAnsi="Cambria Math"/>
              </w:rPr>
              <m:t>r</m:t>
            </m:r>
          </m:e>
          <m:sup>
            <m:r>
              <w:rPr>
                <w:rFonts w:ascii="Cambria Math" w:hAnsi="Cambria Math"/>
              </w:rPr>
              <m:t>f</m:t>
            </m:r>
          </m:sup>
        </m:sSup>
        <m:r>
          <m:rPr>
            <m:sty m:val="p"/>
          </m:rPr>
          <w:rPr>
            <w:rFonts w:ascii="Cambria Math" w:hAnsi="Cambria Math"/>
          </w:rPr>
          <m:t>⋅</m:t>
        </m:r>
        <m:sSup>
          <m:sSupPr>
            <m:ctrlPr>
              <w:rPr>
                <w:rFonts w:ascii="Cambria Math" w:hAnsi="Cambria Math"/>
              </w:rPr>
            </m:ctrlPr>
          </m:sSupPr>
          <m:e>
            <m:r>
              <m:rPr>
                <m:nor/>
              </m:rPr>
              <m:t>p</m:t>
            </m:r>
          </m:e>
          <m:sup>
            <m:r>
              <w:rPr>
                <w:rFonts w:ascii="Cambria Math" w:hAnsi="Cambria Math"/>
              </w:rPr>
              <m:t>fT</m:t>
            </m:r>
          </m:sup>
        </m:sSup>
        <m:r>
          <m:rPr>
            <m:sty m:val="p"/>
          </m:rPr>
          <w:rPr>
            <w:rFonts w:ascii="Cambria Math" w:hAnsi="Cambria Math"/>
          </w:rPr>
          <m:t>⋅</m:t>
        </m:r>
        <m:r>
          <w:rPr>
            <w:rFonts w:ascii="Cambria Math" w:hAnsi="Cambria Math"/>
          </w:rPr>
          <m:t>η</m:t>
        </m:r>
      </m:oMath>
      <w:r w:rsidR="00A672AB" w:rsidRPr="00102440">
        <w:tab/>
      </w:r>
      <w:r w:rsidR="00A672AB" w:rsidRPr="00102440">
        <w:tab/>
      </w:r>
      <w:r w:rsidR="00A672AB" w:rsidRPr="00102440">
        <w:tab/>
      </w:r>
      <w:r w:rsidR="00A672AB" w:rsidRPr="00102440">
        <w:tab/>
      </w:r>
      <w:r w:rsidR="00A672AB" w:rsidRPr="00102440">
        <w:tab/>
      </w:r>
      <w:r w:rsidR="00A672AB" w:rsidRPr="00102440">
        <w:tab/>
      </w:r>
      <w:r w:rsidR="00A672AB" w:rsidRPr="00102440">
        <w:tab/>
      </w:r>
      <w:r w:rsidR="00A672AB" w:rsidRPr="00102440">
        <w:tab/>
      </w:r>
      <w:r w:rsidR="00A672AB" w:rsidRPr="00102440">
        <w:tab/>
      </w:r>
      <w:r w:rsidR="00A672AB" w:rsidRPr="00102440">
        <w:tab/>
      </w:r>
      <w:r w:rsidR="00A672AB" w:rsidRPr="00102440">
        <w:tab/>
        <w:t>(66)</w:t>
      </w:r>
    </w:p>
    <w:p w14:paraId="7D56F7B9" w14:textId="77777777" w:rsidR="000526B0" w:rsidRPr="00102440" w:rsidRDefault="000526B0" w:rsidP="000526B0">
      <w:pPr>
        <w:pStyle w:val="BodyJUST2CE"/>
      </w:pPr>
      <w:r w:rsidRPr="00102440">
        <w:t>Notice that these average prices are used to express each component of aggregate demand in real terms, thus avoiding using disaggregated functions for consumption, investment, government spending and foreign trade.</w:t>
      </w:r>
    </w:p>
    <w:p w14:paraId="2E341DFF" w14:textId="3E59D75F" w:rsidR="000526B0" w:rsidRPr="00102440" w:rsidRDefault="000526B0" w:rsidP="000526B0">
      <w:pPr>
        <w:pStyle w:val="Title2JUST2CE"/>
        <w:rPr>
          <w:lang w:val="en-GB"/>
          <w:rPrChange w:id="2413" w:author="Oriol Valles Codina" w:date="2023-08-31T14:08:00Z">
            <w:rPr/>
          </w:rPrChange>
        </w:rPr>
      </w:pPr>
      <w:bookmarkStart w:id="2414" w:name="sec:bop"/>
      <w:bookmarkStart w:id="2415" w:name="_Toc144422002"/>
      <w:bookmarkEnd w:id="2354"/>
      <w:r w:rsidRPr="00102440">
        <w:rPr>
          <w:lang w:val="en-GB"/>
          <w:rPrChange w:id="2416" w:author="Oriol Valles Codina" w:date="2023-08-31T14:08:00Z">
            <w:rPr/>
          </w:rPrChange>
        </w:rPr>
        <w:t xml:space="preserve">[A.9] The </w:t>
      </w:r>
      <w:del w:id="2417" w:author="Oriol Valles Codina" w:date="2023-08-31T14:18:00Z">
        <w:r w:rsidRPr="00102440" w:rsidDel="009F61ED">
          <w:rPr>
            <w:lang w:val="en-GB"/>
            <w:rPrChange w:id="2418" w:author="Oriol Valles Codina" w:date="2023-08-31T14:08:00Z">
              <w:rPr/>
            </w:rPrChange>
          </w:rPr>
          <w:delText xml:space="preserve">balance </w:delText>
        </w:r>
      </w:del>
      <w:ins w:id="2419" w:author="Oriol Valles Codina" w:date="2023-08-31T14:18:00Z">
        <w:r w:rsidR="009F61ED">
          <w:rPr>
            <w:lang w:val="en-GB"/>
          </w:rPr>
          <w:t>B</w:t>
        </w:r>
        <w:r w:rsidR="009F61ED" w:rsidRPr="00102440">
          <w:rPr>
            <w:lang w:val="en-GB"/>
            <w:rPrChange w:id="2420" w:author="Oriol Valles Codina" w:date="2023-08-31T14:08:00Z">
              <w:rPr/>
            </w:rPrChange>
          </w:rPr>
          <w:t xml:space="preserve">alance </w:t>
        </w:r>
      </w:ins>
      <w:r w:rsidRPr="00102440">
        <w:rPr>
          <w:lang w:val="en-GB"/>
          <w:rPrChange w:id="2421" w:author="Oriol Valles Codina" w:date="2023-08-31T14:08:00Z">
            <w:rPr/>
          </w:rPrChange>
        </w:rPr>
        <w:t xml:space="preserve">of </w:t>
      </w:r>
      <w:del w:id="2422" w:author="Oriol Valles Codina" w:date="2023-08-31T14:18:00Z">
        <w:r w:rsidRPr="00102440" w:rsidDel="009F61ED">
          <w:rPr>
            <w:lang w:val="en-GB"/>
            <w:rPrChange w:id="2423" w:author="Oriol Valles Codina" w:date="2023-08-31T14:08:00Z">
              <w:rPr/>
            </w:rPrChange>
          </w:rPr>
          <w:delText>payments</w:delText>
        </w:r>
      </w:del>
      <w:ins w:id="2424" w:author="Oriol Valles Codina" w:date="2023-08-31T14:18:00Z">
        <w:r w:rsidR="009F61ED">
          <w:rPr>
            <w:lang w:val="en-GB"/>
          </w:rPr>
          <w:t>P</w:t>
        </w:r>
        <w:r w:rsidR="009F61ED" w:rsidRPr="00102440">
          <w:rPr>
            <w:lang w:val="en-GB"/>
            <w:rPrChange w:id="2425" w:author="Oriol Valles Codina" w:date="2023-08-31T14:08:00Z">
              <w:rPr/>
            </w:rPrChange>
          </w:rPr>
          <w:t>ayments</w:t>
        </w:r>
      </w:ins>
      <w:bookmarkEnd w:id="2415"/>
    </w:p>
    <w:p w14:paraId="206F97FB" w14:textId="1510E690" w:rsidR="000526B0" w:rsidRPr="00102440" w:rsidRDefault="000526B0" w:rsidP="000526B0">
      <w:pPr>
        <w:pStyle w:val="BodyJUST2CE"/>
        <w:rPr>
          <w:rPrChange w:id="2426" w:author="Oriol Valles Codina" w:date="2023-08-31T14:08:00Z">
            <w:rPr>
              <w:highlight w:val="yellow"/>
            </w:rPr>
          </w:rPrChange>
        </w:rPr>
      </w:pPr>
      <w:r w:rsidRPr="00102440">
        <w:t xml:space="preserve">In each area, </w:t>
      </w:r>
      <w:r w:rsidRPr="00102440">
        <w:rPr>
          <w:rPrChange w:id="2427" w:author="Oriol Valles Codina" w:date="2023-08-31T14:08:00Z">
            <w:rPr>
              <w:highlight w:val="yellow"/>
            </w:rPr>
          </w:rPrChange>
        </w:rPr>
        <w:t>real import</w:t>
      </w:r>
      <w:r w:rsidRPr="00102440">
        <w:t xml:space="preserve"> is defined by a logarithm function of </w:t>
      </w:r>
      <w:r w:rsidRPr="00102440">
        <w:rPr>
          <w:rPrChange w:id="2428" w:author="Oriol Valles Codina" w:date="2023-08-31T14:08:00Z">
            <w:rPr>
              <w:highlight w:val="yellow"/>
            </w:rPr>
          </w:rPrChange>
        </w:rPr>
        <w:t xml:space="preserve">both the </w:t>
      </w:r>
      <w:r w:rsidR="00C82A38" w:rsidRPr="00102440">
        <w:rPr>
          <w:rPrChange w:id="2429" w:author="Oriol Valles Codina" w:date="2023-08-31T14:08:00Z">
            <w:rPr>
              <w:highlight w:val="yellow"/>
            </w:rPr>
          </w:rPrChange>
        </w:rPr>
        <w:t>international price gap and the real</w:t>
      </w:r>
      <w:r w:rsidR="0025184E" w:rsidRPr="00102440">
        <w:rPr>
          <w:rPrChange w:id="2430" w:author="Oriol Valles Codina" w:date="2023-08-31T14:08:00Z">
            <w:rPr>
              <w:highlight w:val="yellow"/>
            </w:rPr>
          </w:rPrChange>
        </w:rPr>
        <w:t xml:space="preserve"> </w:t>
      </w:r>
      <w:r w:rsidRPr="00102440">
        <w:rPr>
          <w:rPrChange w:id="2431" w:author="Oriol Valles Codina" w:date="2023-08-31T14:08:00Z">
            <w:rPr>
              <w:highlight w:val="yellow"/>
            </w:rPr>
          </w:rPrChange>
        </w:rPr>
        <w:t>domestic disposable income:</w:t>
      </w:r>
    </w:p>
    <w:p w14:paraId="74263193" w14:textId="18C97A9F" w:rsidR="000526B0" w:rsidRPr="00102440" w:rsidRDefault="000526B0" w:rsidP="000526B0">
      <w:pPr>
        <w:pStyle w:val="BodyJUST2CE"/>
      </w:pPr>
      <m:oMath>
        <m:r>
          <m:rPr>
            <m:sty m:val="p"/>
          </m:rPr>
          <w:rPr>
            <w:rFonts w:ascii="Cambria Math" w:hAnsi="Cambria Math"/>
            <w:rPrChange w:id="2432" w:author="Oriol Valles Codina" w:date="2023-08-31T14:08:00Z">
              <w:rPr>
                <w:rFonts w:ascii="Cambria Math" w:hAnsi="Cambria Math"/>
                <w:highlight w:val="yellow"/>
              </w:rPr>
            </w:rPrChange>
          </w:rPr>
          <m:t>log</m:t>
        </m:r>
        <m:d>
          <m:dPr>
            <m:ctrlPr>
              <w:rPr>
                <w:rFonts w:ascii="Cambria Math" w:hAnsi="Cambria Math"/>
              </w:rPr>
            </m:ctrlPr>
          </m:dPr>
          <m:e>
            <m:r>
              <w:rPr>
                <w:rFonts w:ascii="Cambria Math" w:hAnsi="Cambria Math"/>
                <w:rPrChange w:id="2433" w:author="Oriol Valles Codina" w:date="2023-08-31T14:08:00Z">
                  <w:rPr>
                    <w:rFonts w:ascii="Cambria Math" w:hAnsi="Cambria Math"/>
                    <w:highlight w:val="yellow"/>
                  </w:rPr>
                </w:rPrChange>
              </w:rPr>
              <m:t>im</m:t>
            </m:r>
            <m:sSup>
              <m:sSupPr>
                <m:ctrlPr>
                  <w:rPr>
                    <w:rFonts w:ascii="Cambria Math" w:hAnsi="Cambria Math"/>
                  </w:rPr>
                </m:ctrlPr>
              </m:sSupPr>
              <m:e>
                <m:r>
                  <w:rPr>
                    <w:rFonts w:ascii="Cambria Math" w:hAnsi="Cambria Math"/>
                    <w:rPrChange w:id="2434" w:author="Oriol Valles Codina" w:date="2023-08-31T14:08:00Z">
                      <w:rPr>
                        <w:rFonts w:ascii="Cambria Math" w:hAnsi="Cambria Math"/>
                        <w:highlight w:val="yellow"/>
                      </w:rPr>
                    </w:rPrChange>
                  </w:rPr>
                  <m:t>p</m:t>
                </m:r>
              </m:e>
              <m:sup>
                <m:r>
                  <w:rPr>
                    <w:rFonts w:ascii="Cambria Math" w:hAnsi="Cambria Math"/>
                    <w:rPrChange w:id="2435" w:author="Oriol Valles Codina" w:date="2023-08-31T14:08:00Z">
                      <w:rPr>
                        <w:rFonts w:ascii="Cambria Math" w:hAnsi="Cambria Math"/>
                        <w:highlight w:val="yellow"/>
                      </w:rPr>
                    </w:rPrChange>
                  </w:rPr>
                  <m:t>z</m:t>
                </m:r>
              </m:sup>
            </m:sSup>
          </m:e>
        </m:d>
        <m:r>
          <m:rPr>
            <m:sty m:val="p"/>
          </m:rPr>
          <w:rPr>
            <w:rFonts w:ascii="Cambria Math" w:hAnsi="Cambria Math"/>
            <w:rPrChange w:id="2436" w:author="Oriol Valles Codina" w:date="2023-08-31T14:08:00Z">
              <w:rPr>
                <w:rFonts w:ascii="Cambria Math" w:hAnsi="Cambria Math"/>
                <w:highlight w:val="yellow"/>
              </w:rPr>
            </w:rPrChange>
          </w:rPr>
          <m:t>=</m:t>
        </m:r>
        <m:sSubSup>
          <m:sSubSupPr>
            <m:ctrlPr>
              <w:rPr>
                <w:rFonts w:ascii="Cambria Math" w:hAnsi="Cambria Math"/>
              </w:rPr>
            </m:ctrlPr>
          </m:sSubSupPr>
          <m:e>
            <m:r>
              <w:rPr>
                <w:rFonts w:ascii="Cambria Math" w:hAnsi="Cambria Math"/>
                <w:rPrChange w:id="2437" w:author="Oriol Valles Codina" w:date="2023-08-31T14:08:00Z">
                  <w:rPr>
                    <w:rFonts w:ascii="Cambria Math" w:hAnsi="Cambria Math"/>
                    <w:highlight w:val="yellow"/>
                  </w:rPr>
                </w:rPrChange>
              </w:rPr>
              <m:t>m</m:t>
            </m:r>
          </m:e>
          <m:sub>
            <m:r>
              <w:rPr>
                <w:rFonts w:ascii="Cambria Math" w:hAnsi="Cambria Math"/>
                <w:rPrChange w:id="2438" w:author="Oriol Valles Codina" w:date="2023-08-31T14:08:00Z">
                  <w:rPr>
                    <w:rFonts w:ascii="Cambria Math" w:hAnsi="Cambria Math"/>
                    <w:highlight w:val="yellow"/>
                  </w:rPr>
                </w:rPrChange>
              </w:rPr>
              <m:t>0</m:t>
            </m:r>
          </m:sub>
          <m:sup>
            <m:r>
              <w:rPr>
                <w:rFonts w:ascii="Cambria Math" w:hAnsi="Cambria Math"/>
                <w:rPrChange w:id="2439" w:author="Oriol Valles Codina" w:date="2023-08-31T14:08:00Z">
                  <w:rPr>
                    <w:rFonts w:ascii="Cambria Math" w:hAnsi="Cambria Math"/>
                    <w:highlight w:val="yellow"/>
                  </w:rPr>
                </w:rPrChange>
              </w:rPr>
              <m:t>z</m:t>
            </m:r>
          </m:sup>
        </m:sSubSup>
        <m:r>
          <m:rPr>
            <m:sty m:val="p"/>
          </m:rPr>
          <w:rPr>
            <w:rFonts w:ascii="Cambria Math" w:hAnsi="Cambria Math"/>
            <w:rPrChange w:id="2440" w:author="Oriol Valles Codina" w:date="2023-08-31T14:08:00Z">
              <w:rPr>
                <w:rFonts w:ascii="Cambria Math" w:hAnsi="Cambria Math"/>
                <w:highlight w:val="yellow"/>
              </w:rPr>
            </w:rPrChange>
          </w:rPr>
          <m:t>-</m:t>
        </m:r>
        <m:sSubSup>
          <m:sSubSupPr>
            <m:ctrlPr>
              <w:rPr>
                <w:rFonts w:ascii="Cambria Math" w:hAnsi="Cambria Math"/>
              </w:rPr>
            </m:ctrlPr>
          </m:sSubSupPr>
          <m:e>
            <m:r>
              <w:rPr>
                <w:rFonts w:ascii="Cambria Math" w:hAnsi="Cambria Math"/>
                <w:rPrChange w:id="2441" w:author="Oriol Valles Codina" w:date="2023-08-31T14:08:00Z">
                  <w:rPr>
                    <w:rFonts w:ascii="Cambria Math" w:hAnsi="Cambria Math"/>
                    <w:highlight w:val="yellow"/>
                  </w:rPr>
                </w:rPrChange>
              </w:rPr>
              <m:t>m</m:t>
            </m:r>
          </m:e>
          <m:sub>
            <m:r>
              <w:rPr>
                <w:rFonts w:ascii="Cambria Math" w:hAnsi="Cambria Math"/>
                <w:rPrChange w:id="2442" w:author="Oriol Valles Codina" w:date="2023-08-31T14:08:00Z">
                  <w:rPr>
                    <w:rFonts w:ascii="Cambria Math" w:hAnsi="Cambria Math"/>
                    <w:highlight w:val="yellow"/>
                  </w:rPr>
                </w:rPrChange>
              </w:rPr>
              <m:t>1</m:t>
            </m:r>
          </m:sub>
          <m:sup>
            <m:r>
              <w:rPr>
                <w:rFonts w:ascii="Cambria Math" w:hAnsi="Cambria Math"/>
                <w:rPrChange w:id="2443" w:author="Oriol Valles Codina" w:date="2023-08-31T14:08:00Z">
                  <w:rPr>
                    <w:rFonts w:ascii="Cambria Math" w:hAnsi="Cambria Math"/>
                    <w:highlight w:val="yellow"/>
                  </w:rPr>
                </w:rPrChange>
              </w:rPr>
              <m:t>z</m:t>
            </m:r>
          </m:sup>
        </m:sSubSup>
        <m:r>
          <m:rPr>
            <m:sty m:val="p"/>
          </m:rPr>
          <w:rPr>
            <w:rFonts w:ascii="Cambria Math" w:hAnsi="Cambria Math"/>
            <w:rPrChange w:id="2444" w:author="Oriol Valles Codina" w:date="2023-08-31T14:08:00Z">
              <w:rPr>
                <w:rFonts w:ascii="Cambria Math" w:hAnsi="Cambria Math"/>
                <w:highlight w:val="yellow"/>
              </w:rPr>
            </w:rPrChange>
          </w:rPr>
          <m:t>⋅</m:t>
        </m:r>
        <m:d>
          <m:dPr>
            <m:begChr m:val="["/>
            <m:endChr m:val="]"/>
            <m:ctrlPr>
              <w:rPr>
                <w:rFonts w:ascii="Cambria Math" w:hAnsi="Cambria Math"/>
              </w:rPr>
            </m:ctrlPr>
          </m:dPr>
          <m:e>
            <m:r>
              <m:rPr>
                <m:sty m:val="p"/>
              </m:rPr>
              <w:rPr>
                <w:rFonts w:ascii="Cambria Math" w:hAnsi="Cambria Math"/>
                <w:rPrChange w:id="2445" w:author="Oriol Valles Codina" w:date="2023-08-31T14:08:00Z">
                  <w:rPr>
                    <w:rFonts w:ascii="Cambria Math" w:hAnsi="Cambria Math"/>
                    <w:highlight w:val="yellow"/>
                  </w:rPr>
                </w:rPrChange>
              </w:rPr>
              <m:t>log</m:t>
            </m:r>
            <m:d>
              <m:dPr>
                <m:ctrlPr>
                  <w:rPr>
                    <w:rFonts w:ascii="Cambria Math" w:hAnsi="Cambria Math"/>
                  </w:rPr>
                </m:ctrlPr>
              </m:dPr>
              <m:e>
                <m:sSubSup>
                  <m:sSubSupPr>
                    <m:ctrlPr>
                      <w:rPr>
                        <w:rFonts w:ascii="Cambria Math" w:hAnsi="Cambria Math"/>
                      </w:rPr>
                    </m:ctrlPr>
                  </m:sSubSupPr>
                  <m:e>
                    <m:r>
                      <w:rPr>
                        <w:rFonts w:ascii="Cambria Math" w:hAnsi="Cambria Math"/>
                        <w:rPrChange w:id="2446" w:author="Oriol Valles Codina" w:date="2023-08-31T14:08:00Z">
                          <w:rPr>
                            <w:rFonts w:ascii="Cambria Math" w:hAnsi="Cambria Math"/>
                            <w:highlight w:val="yellow"/>
                          </w:rPr>
                        </w:rPrChange>
                      </w:rPr>
                      <m:t>p</m:t>
                    </m:r>
                  </m:e>
                  <m:sub>
                    <m:r>
                      <m:rPr>
                        <m:sty m:val="p"/>
                      </m:rPr>
                      <w:rPr>
                        <w:rFonts w:ascii="Cambria Math" w:hAnsi="Cambria Math"/>
                        <w:rPrChange w:id="2447" w:author="Oriol Valles Codina" w:date="2023-08-31T14:08:00Z">
                          <w:rPr>
                            <w:rFonts w:ascii="Cambria Math" w:hAnsi="Cambria Math"/>
                            <w:highlight w:val="yellow"/>
                          </w:rPr>
                        </w:rPrChange>
                      </w:rPr>
                      <m:t>M,-</m:t>
                    </m:r>
                    <m:r>
                      <w:rPr>
                        <w:rFonts w:ascii="Cambria Math" w:hAnsi="Cambria Math"/>
                        <w:rPrChange w:id="2448" w:author="Oriol Valles Codina" w:date="2023-08-31T14:08:00Z">
                          <w:rPr>
                            <w:rFonts w:ascii="Cambria Math" w:hAnsi="Cambria Math"/>
                            <w:highlight w:val="yellow"/>
                          </w:rPr>
                        </w:rPrChange>
                      </w:rPr>
                      <m:t>1</m:t>
                    </m:r>
                  </m:sub>
                  <m:sup>
                    <m:r>
                      <w:rPr>
                        <w:rFonts w:ascii="Cambria Math" w:hAnsi="Cambria Math"/>
                        <w:rPrChange w:id="2449" w:author="Oriol Valles Codina" w:date="2023-08-31T14:08:00Z">
                          <w:rPr>
                            <w:rFonts w:ascii="Cambria Math" w:hAnsi="Cambria Math"/>
                            <w:highlight w:val="yellow"/>
                          </w:rPr>
                        </w:rPrChange>
                      </w:rPr>
                      <m:t>z</m:t>
                    </m:r>
                  </m:sup>
                </m:sSubSup>
              </m:e>
            </m:d>
            <m:r>
              <m:rPr>
                <m:sty m:val="p"/>
              </m:rPr>
              <w:rPr>
                <w:rFonts w:ascii="Cambria Math" w:hAnsi="Cambria Math"/>
                <w:rPrChange w:id="2450" w:author="Oriol Valles Codina" w:date="2023-08-31T14:08:00Z">
                  <w:rPr>
                    <w:rFonts w:ascii="Cambria Math" w:hAnsi="Cambria Math"/>
                    <w:highlight w:val="yellow"/>
                  </w:rPr>
                </w:rPrChange>
              </w:rPr>
              <m:t>-log</m:t>
            </m:r>
            <m:d>
              <m:dPr>
                <m:ctrlPr>
                  <w:rPr>
                    <w:rFonts w:ascii="Cambria Math" w:hAnsi="Cambria Math"/>
                  </w:rPr>
                </m:ctrlPr>
              </m:dPr>
              <m:e>
                <m:sSubSup>
                  <m:sSubSupPr>
                    <m:ctrlPr>
                      <w:rPr>
                        <w:rFonts w:ascii="Cambria Math" w:hAnsi="Cambria Math"/>
                      </w:rPr>
                    </m:ctrlPr>
                  </m:sSubSupPr>
                  <m:e>
                    <m:r>
                      <w:rPr>
                        <w:rFonts w:ascii="Cambria Math" w:hAnsi="Cambria Math"/>
                        <w:rPrChange w:id="2451" w:author="Oriol Valles Codina" w:date="2023-08-31T14:08:00Z">
                          <w:rPr>
                            <w:rFonts w:ascii="Cambria Math" w:hAnsi="Cambria Math"/>
                            <w:highlight w:val="yellow"/>
                          </w:rPr>
                        </w:rPrChange>
                      </w:rPr>
                      <m:t>p</m:t>
                    </m:r>
                  </m:e>
                  <m:sub>
                    <m:r>
                      <m:rPr>
                        <m:sty m:val="p"/>
                      </m:rPr>
                      <w:rPr>
                        <w:rFonts w:ascii="Cambria Math" w:hAnsi="Cambria Math"/>
                        <w:rPrChange w:id="2452" w:author="Oriol Valles Codina" w:date="2023-08-31T14:08:00Z">
                          <w:rPr>
                            <w:rFonts w:ascii="Cambria Math" w:hAnsi="Cambria Math"/>
                            <w:highlight w:val="yellow"/>
                          </w:rPr>
                        </w:rPrChange>
                      </w:rPr>
                      <m:t>A,-</m:t>
                    </m:r>
                    <m:r>
                      <w:rPr>
                        <w:rFonts w:ascii="Cambria Math" w:hAnsi="Cambria Math"/>
                        <w:rPrChange w:id="2453" w:author="Oriol Valles Codina" w:date="2023-08-31T14:08:00Z">
                          <w:rPr>
                            <w:rFonts w:ascii="Cambria Math" w:hAnsi="Cambria Math"/>
                            <w:highlight w:val="yellow"/>
                          </w:rPr>
                        </w:rPrChange>
                      </w:rPr>
                      <m:t>1</m:t>
                    </m:r>
                  </m:sub>
                  <m:sup>
                    <m:r>
                      <w:rPr>
                        <w:rFonts w:ascii="Cambria Math" w:hAnsi="Cambria Math"/>
                        <w:rPrChange w:id="2454" w:author="Oriol Valles Codina" w:date="2023-08-31T14:08:00Z">
                          <w:rPr>
                            <w:rFonts w:ascii="Cambria Math" w:hAnsi="Cambria Math"/>
                            <w:highlight w:val="yellow"/>
                          </w:rPr>
                        </w:rPrChange>
                      </w:rPr>
                      <m:t>z</m:t>
                    </m:r>
                  </m:sup>
                </m:sSubSup>
              </m:e>
            </m:d>
          </m:e>
        </m:d>
        <m:r>
          <m:rPr>
            <m:sty m:val="p"/>
          </m:rPr>
          <w:rPr>
            <w:rFonts w:ascii="Cambria Math" w:hAnsi="Cambria Math"/>
            <w:rPrChange w:id="2455" w:author="Oriol Valles Codina" w:date="2023-08-31T14:08:00Z">
              <w:rPr>
                <w:rFonts w:ascii="Cambria Math" w:hAnsi="Cambria Math"/>
                <w:highlight w:val="yellow"/>
              </w:rPr>
            </w:rPrChange>
          </w:rPr>
          <m:t>+</m:t>
        </m:r>
        <m:sSubSup>
          <m:sSubSupPr>
            <m:ctrlPr>
              <w:rPr>
                <w:rFonts w:ascii="Cambria Math" w:hAnsi="Cambria Math"/>
              </w:rPr>
            </m:ctrlPr>
          </m:sSubSupPr>
          <m:e>
            <m:r>
              <w:rPr>
                <w:rFonts w:ascii="Cambria Math" w:hAnsi="Cambria Math"/>
                <w:rPrChange w:id="2456" w:author="Oriol Valles Codina" w:date="2023-08-31T14:08:00Z">
                  <w:rPr>
                    <w:rFonts w:ascii="Cambria Math" w:hAnsi="Cambria Math"/>
                    <w:highlight w:val="yellow"/>
                  </w:rPr>
                </w:rPrChange>
              </w:rPr>
              <m:t>m</m:t>
            </m:r>
          </m:e>
          <m:sub>
            <m:r>
              <w:rPr>
                <w:rFonts w:ascii="Cambria Math" w:hAnsi="Cambria Math"/>
                <w:rPrChange w:id="2457" w:author="Oriol Valles Codina" w:date="2023-08-31T14:08:00Z">
                  <w:rPr>
                    <w:rFonts w:ascii="Cambria Math" w:hAnsi="Cambria Math"/>
                    <w:highlight w:val="yellow"/>
                  </w:rPr>
                </w:rPrChange>
              </w:rPr>
              <m:t>2</m:t>
            </m:r>
          </m:sub>
          <m:sup>
            <m:r>
              <w:rPr>
                <w:rFonts w:ascii="Cambria Math" w:hAnsi="Cambria Math"/>
                <w:rPrChange w:id="2458" w:author="Oriol Valles Codina" w:date="2023-08-31T14:08:00Z">
                  <w:rPr>
                    <w:rFonts w:ascii="Cambria Math" w:hAnsi="Cambria Math"/>
                    <w:highlight w:val="yellow"/>
                  </w:rPr>
                </w:rPrChange>
              </w:rPr>
              <m:t>z</m:t>
            </m:r>
          </m:sup>
        </m:sSubSup>
        <m:r>
          <m:rPr>
            <m:sty m:val="p"/>
          </m:rPr>
          <w:rPr>
            <w:rFonts w:ascii="Cambria Math" w:hAnsi="Cambria Math"/>
            <w:rPrChange w:id="2459" w:author="Oriol Valles Codina" w:date="2023-08-31T14:08:00Z">
              <w:rPr>
                <w:rFonts w:ascii="Cambria Math" w:hAnsi="Cambria Math"/>
                <w:highlight w:val="yellow"/>
              </w:rPr>
            </w:rPrChange>
          </w:rPr>
          <m:t>⋅log</m:t>
        </m:r>
        <m:d>
          <m:dPr>
            <m:ctrlPr>
              <w:rPr>
                <w:rFonts w:ascii="Cambria Math" w:hAnsi="Cambria Math"/>
              </w:rPr>
            </m:ctrlPr>
          </m:dPr>
          <m:e>
            <m:f>
              <m:fPr>
                <m:ctrlPr>
                  <w:rPr>
                    <w:rFonts w:ascii="Cambria Math" w:hAnsi="Cambria Math"/>
                    <w:i/>
                  </w:rPr>
                </m:ctrlPr>
              </m:fPr>
              <m:num>
                <m:r>
                  <w:rPr>
                    <w:rFonts w:ascii="Cambria Math" w:hAnsi="Cambria Math"/>
                    <w:rPrChange w:id="2460" w:author="Oriol Valles Codina" w:date="2023-08-31T14:08:00Z">
                      <w:rPr>
                        <w:rFonts w:ascii="Cambria Math" w:hAnsi="Cambria Math"/>
                        <w:highlight w:val="yellow"/>
                      </w:rPr>
                    </w:rPrChange>
                  </w:rPr>
                  <m:t>Y</m:t>
                </m:r>
                <m:sSubSup>
                  <m:sSubSupPr>
                    <m:ctrlPr>
                      <w:rPr>
                        <w:rFonts w:ascii="Cambria Math" w:hAnsi="Cambria Math"/>
                      </w:rPr>
                    </m:ctrlPr>
                  </m:sSubSupPr>
                  <m:e>
                    <m:r>
                      <w:rPr>
                        <w:rFonts w:ascii="Cambria Math" w:hAnsi="Cambria Math"/>
                        <w:rPrChange w:id="2461" w:author="Oriol Valles Codina" w:date="2023-08-31T14:08:00Z">
                          <w:rPr>
                            <w:rFonts w:ascii="Cambria Math" w:hAnsi="Cambria Math"/>
                            <w:highlight w:val="yellow"/>
                          </w:rPr>
                        </w:rPrChange>
                      </w:rPr>
                      <m:t>D</m:t>
                    </m:r>
                  </m:e>
                  <m:sub>
                    <m:r>
                      <m:rPr>
                        <m:sty m:val="p"/>
                      </m:rPr>
                      <w:rPr>
                        <w:rFonts w:ascii="Cambria Math" w:hAnsi="Cambria Math"/>
                        <w:rPrChange w:id="2462" w:author="Oriol Valles Codina" w:date="2023-08-31T14:08:00Z">
                          <w:rPr>
                            <w:rFonts w:ascii="Cambria Math" w:hAnsi="Cambria Math"/>
                            <w:highlight w:val="yellow"/>
                          </w:rPr>
                        </w:rPrChange>
                      </w:rPr>
                      <m:t>-</m:t>
                    </m:r>
                    <m:r>
                      <w:rPr>
                        <w:rFonts w:ascii="Cambria Math" w:hAnsi="Cambria Math"/>
                        <w:rPrChange w:id="2463" w:author="Oriol Valles Codina" w:date="2023-08-31T14:08:00Z">
                          <w:rPr>
                            <w:rFonts w:ascii="Cambria Math" w:hAnsi="Cambria Math"/>
                            <w:highlight w:val="yellow"/>
                          </w:rPr>
                        </w:rPrChange>
                      </w:rPr>
                      <m:t>1</m:t>
                    </m:r>
                  </m:sub>
                  <m:sup>
                    <m:r>
                      <w:rPr>
                        <w:rFonts w:ascii="Cambria Math" w:hAnsi="Cambria Math"/>
                        <w:rPrChange w:id="2464" w:author="Oriol Valles Codina" w:date="2023-08-31T14:08:00Z">
                          <w:rPr>
                            <w:rFonts w:ascii="Cambria Math" w:hAnsi="Cambria Math"/>
                            <w:highlight w:val="yellow"/>
                          </w:rPr>
                        </w:rPrChange>
                      </w:rPr>
                      <m:t>z</m:t>
                    </m:r>
                  </m:sup>
                </m:sSubSup>
              </m:num>
              <m:den>
                <m:sSubSup>
                  <m:sSubSupPr>
                    <m:ctrlPr>
                      <w:rPr>
                        <w:rFonts w:ascii="Cambria Math" w:hAnsi="Cambria Math"/>
                        <w:i/>
                      </w:rPr>
                    </m:ctrlPr>
                  </m:sSubSupPr>
                  <m:e>
                    <m:r>
                      <w:rPr>
                        <w:rFonts w:ascii="Cambria Math" w:hAnsi="Cambria Math"/>
                        <w:rPrChange w:id="2465" w:author="Oriol Valles Codina" w:date="2023-08-31T14:08:00Z">
                          <w:rPr>
                            <w:rFonts w:ascii="Cambria Math" w:hAnsi="Cambria Math"/>
                            <w:highlight w:val="yellow"/>
                          </w:rPr>
                        </w:rPrChange>
                      </w:rPr>
                      <m:t>p</m:t>
                    </m:r>
                  </m:e>
                  <m:sub>
                    <m:r>
                      <w:rPr>
                        <w:rFonts w:ascii="Cambria Math" w:hAnsi="Cambria Math"/>
                        <w:rPrChange w:id="2466" w:author="Oriol Valles Codina" w:date="2023-08-31T14:08:00Z">
                          <w:rPr>
                            <w:rFonts w:ascii="Cambria Math" w:hAnsi="Cambria Math"/>
                            <w:highlight w:val="yellow"/>
                          </w:rPr>
                        </w:rPrChange>
                      </w:rPr>
                      <m:t>A,-1</m:t>
                    </m:r>
                  </m:sub>
                  <m:sup>
                    <m:r>
                      <w:rPr>
                        <w:rFonts w:ascii="Cambria Math" w:hAnsi="Cambria Math"/>
                        <w:rPrChange w:id="2467" w:author="Oriol Valles Codina" w:date="2023-08-31T14:08:00Z">
                          <w:rPr>
                            <w:rFonts w:ascii="Cambria Math" w:hAnsi="Cambria Math"/>
                            <w:highlight w:val="yellow"/>
                          </w:rPr>
                        </w:rPrChange>
                      </w:rPr>
                      <m:t>z</m:t>
                    </m:r>
                  </m:sup>
                </m:sSubSup>
              </m:den>
            </m:f>
          </m:e>
        </m:d>
      </m:oMath>
      <w:r w:rsidR="00A672AB" w:rsidRPr="00102440">
        <w:rPr>
          <w:rPrChange w:id="2468" w:author="Oriol Valles Codina" w:date="2023-08-31T14:08:00Z">
            <w:rPr>
              <w:highlight w:val="yellow"/>
            </w:rPr>
          </w:rPrChange>
        </w:rPr>
        <w:tab/>
      </w:r>
      <w:r w:rsidR="00A672AB" w:rsidRPr="00102440">
        <w:rPr>
          <w:rPrChange w:id="2469" w:author="Oriol Valles Codina" w:date="2023-08-31T14:08:00Z">
            <w:rPr>
              <w:highlight w:val="yellow"/>
            </w:rPr>
          </w:rPrChange>
        </w:rPr>
        <w:tab/>
      </w:r>
      <w:r w:rsidR="00A672AB" w:rsidRPr="00102440">
        <w:rPr>
          <w:rPrChange w:id="2470" w:author="Oriol Valles Codina" w:date="2023-08-31T14:08:00Z">
            <w:rPr>
              <w:highlight w:val="yellow"/>
            </w:rPr>
          </w:rPrChange>
        </w:rPr>
        <w:tab/>
      </w:r>
      <w:r w:rsidR="00A672AB" w:rsidRPr="00102440">
        <w:rPr>
          <w:rPrChange w:id="2471" w:author="Oriol Valles Codina" w:date="2023-08-31T14:08:00Z">
            <w:rPr>
              <w:highlight w:val="yellow"/>
            </w:rPr>
          </w:rPrChange>
        </w:rPr>
        <w:tab/>
      </w:r>
      <w:r w:rsidR="00A672AB" w:rsidRPr="00102440">
        <w:rPr>
          <w:rPrChange w:id="2472" w:author="Oriol Valles Codina" w:date="2023-08-31T14:08:00Z">
            <w:rPr>
              <w:highlight w:val="yellow"/>
            </w:rPr>
          </w:rPrChange>
        </w:rPr>
        <w:tab/>
        <w:t>(67)</w:t>
      </w:r>
    </w:p>
    <w:p w14:paraId="7848D9D9" w14:textId="21E40EA1" w:rsidR="000526B0" w:rsidRPr="00102440" w:rsidRDefault="000526B0" w:rsidP="000526B0">
      <w:pPr>
        <w:pStyle w:val="BodyJUST2CE"/>
      </w:pPr>
      <w:r w:rsidRPr="00102440">
        <w:t xml:space="preserve">where </w:t>
      </w:r>
      <m:oMath>
        <m:sSubSup>
          <m:sSubSupPr>
            <m:ctrlPr>
              <w:rPr>
                <w:rFonts w:ascii="Cambria Math" w:hAnsi="Cambria Math"/>
              </w:rPr>
            </m:ctrlPr>
          </m:sSubSupPr>
          <m:e>
            <m:r>
              <w:rPr>
                <w:rFonts w:ascii="Cambria Math" w:hAnsi="Cambria Math"/>
              </w:rPr>
              <m:t>m</m:t>
            </m:r>
          </m:e>
          <m:sub>
            <m:r>
              <w:rPr>
                <w:rFonts w:ascii="Cambria Math" w:hAnsi="Cambria Math"/>
              </w:rPr>
              <m:t>0</m:t>
            </m:r>
          </m:sub>
          <m:sup>
            <m:r>
              <w:rPr>
                <w:rFonts w:ascii="Cambria Math" w:hAnsi="Cambria Math"/>
              </w:rPr>
              <m:t>z</m:t>
            </m:r>
          </m:sup>
        </m:sSubSup>
        <m:r>
          <m:rPr>
            <m:sty m:val="p"/>
          </m:rPr>
          <w:rPr>
            <w:rFonts w:ascii="Cambria Math" w:hAnsi="Cambria Math"/>
          </w:rPr>
          <m:t>&lt;</m:t>
        </m:r>
        <m:r>
          <w:rPr>
            <w:rFonts w:ascii="Cambria Math" w:hAnsi="Cambria Math"/>
          </w:rPr>
          <m:t>0</m:t>
        </m:r>
      </m:oMath>
      <w:r w:rsidRPr="00102440">
        <w:t xml:space="preserve">, </w:t>
      </w:r>
      <m:oMath>
        <m:sSubSup>
          <m:sSubSupPr>
            <m:ctrlPr>
              <w:rPr>
                <w:rFonts w:ascii="Cambria Math" w:hAnsi="Cambria Math"/>
              </w:rPr>
            </m:ctrlPr>
          </m:sSubSupPr>
          <m:e>
            <m:r>
              <w:rPr>
                <w:rFonts w:ascii="Cambria Math" w:hAnsi="Cambria Math"/>
              </w:rPr>
              <m:t>m</m:t>
            </m:r>
          </m:e>
          <m:sub>
            <m:r>
              <w:rPr>
                <w:rFonts w:ascii="Cambria Math" w:hAnsi="Cambria Math"/>
              </w:rPr>
              <m:t>1</m:t>
            </m:r>
          </m:sub>
          <m:sup>
            <m:r>
              <w:rPr>
                <w:rFonts w:ascii="Cambria Math" w:hAnsi="Cambria Math"/>
              </w:rPr>
              <m:t>z</m:t>
            </m:r>
          </m:sup>
        </m:sSubSup>
        <m:r>
          <m:rPr>
            <m:sty m:val="p"/>
          </m:rPr>
          <w:rPr>
            <w:rFonts w:ascii="Cambria Math" w:hAnsi="Cambria Math"/>
          </w:rPr>
          <m:t>&gt;</m:t>
        </m:r>
        <m:r>
          <w:rPr>
            <w:rFonts w:ascii="Cambria Math" w:hAnsi="Cambria Math"/>
          </w:rPr>
          <m:t>0</m:t>
        </m:r>
      </m:oMath>
      <w:r w:rsidRPr="00102440">
        <w:t xml:space="preserve">, and </w:t>
      </w:r>
      <m:oMath>
        <m:sSubSup>
          <m:sSubSupPr>
            <m:ctrlPr>
              <w:rPr>
                <w:rFonts w:ascii="Cambria Math" w:hAnsi="Cambria Math"/>
              </w:rPr>
            </m:ctrlPr>
          </m:sSubSupPr>
          <m:e>
            <m:r>
              <w:rPr>
                <w:rFonts w:ascii="Cambria Math" w:hAnsi="Cambria Math"/>
              </w:rPr>
              <m:t>m</m:t>
            </m:r>
          </m:e>
          <m:sub>
            <m:r>
              <w:rPr>
                <w:rFonts w:ascii="Cambria Math" w:hAnsi="Cambria Math"/>
              </w:rPr>
              <m:t>2</m:t>
            </m:r>
          </m:sub>
          <m:sup>
            <m:r>
              <w:rPr>
                <w:rFonts w:ascii="Cambria Math" w:hAnsi="Cambria Math"/>
              </w:rPr>
              <m:t>z</m:t>
            </m:r>
          </m:sup>
        </m:sSubSup>
        <m:r>
          <m:rPr>
            <m:sty m:val="p"/>
          </m:rPr>
          <w:rPr>
            <w:rFonts w:ascii="Cambria Math" w:hAnsi="Cambria Math"/>
          </w:rPr>
          <m:t>&gt;</m:t>
        </m:r>
        <m:r>
          <w:rPr>
            <w:rFonts w:ascii="Cambria Math" w:hAnsi="Cambria Math"/>
          </w:rPr>
          <m:t>0</m:t>
        </m:r>
      </m:oMath>
      <w:r w:rsidRPr="00102440">
        <w:t>.</w:t>
      </w:r>
    </w:p>
    <w:p w14:paraId="1DDA4701" w14:textId="77777777" w:rsidR="000526B0" w:rsidRPr="00102440" w:rsidRDefault="000526B0" w:rsidP="000526B0">
      <w:pPr>
        <w:pStyle w:val="BodyJUST2CE"/>
      </w:pPr>
      <w:r w:rsidRPr="00102440">
        <w:t>Nominal import is:</w:t>
      </w:r>
    </w:p>
    <w:p w14:paraId="59E2BDDD" w14:textId="2593F9F9" w:rsidR="000526B0" w:rsidRPr="00102440" w:rsidRDefault="000526B0" w:rsidP="000526B0">
      <w:pPr>
        <w:pStyle w:val="BodyJUST2CE"/>
      </w:pPr>
      <m:oMath>
        <m:r>
          <w:rPr>
            <w:rFonts w:ascii="Cambria Math" w:hAnsi="Cambria Math"/>
          </w:rPr>
          <m:t>IM</m:t>
        </m:r>
        <m:sSup>
          <m:sSupPr>
            <m:ctrlPr>
              <w:rPr>
                <w:rFonts w:ascii="Cambria Math" w:hAnsi="Cambria Math"/>
              </w:rPr>
            </m:ctrlPr>
          </m:sSupPr>
          <m:e>
            <m:r>
              <w:rPr>
                <w:rFonts w:ascii="Cambria Math" w:hAnsi="Cambria Math"/>
              </w:rPr>
              <m:t>P</m:t>
            </m:r>
          </m:e>
          <m:sup>
            <m:r>
              <w:rPr>
                <w:rFonts w:ascii="Cambria Math" w:hAnsi="Cambria Math"/>
              </w:rPr>
              <m:t>z</m:t>
            </m:r>
          </m:sup>
        </m:sSup>
        <m:r>
          <m:rPr>
            <m:sty m:val="p"/>
          </m:rPr>
          <w:rPr>
            <w:rFonts w:ascii="Cambria Math" w:hAnsi="Cambria Math"/>
          </w:rPr>
          <m:t>=</m:t>
        </m:r>
        <m:sSubSup>
          <m:sSubSupPr>
            <m:ctrlPr>
              <w:rPr>
                <w:rFonts w:ascii="Cambria Math" w:hAnsi="Cambria Math"/>
              </w:rPr>
            </m:ctrlPr>
          </m:sSubSupPr>
          <m:e>
            <m:r>
              <w:rPr>
                <w:rFonts w:ascii="Cambria Math" w:hAnsi="Cambria Math"/>
              </w:rPr>
              <m:t>p</m:t>
            </m:r>
          </m:e>
          <m:sub>
            <m:r>
              <w:rPr>
                <w:rFonts w:ascii="Cambria Math" w:hAnsi="Cambria Math"/>
              </w:rPr>
              <m:t>M</m:t>
            </m:r>
          </m:sub>
          <m:sup>
            <m:r>
              <w:rPr>
                <w:rFonts w:ascii="Cambria Math" w:hAnsi="Cambria Math"/>
              </w:rPr>
              <m:t>z</m:t>
            </m:r>
          </m:sup>
        </m:sSubSup>
        <m:r>
          <m:rPr>
            <m:sty m:val="p"/>
          </m:rPr>
          <w:rPr>
            <w:rFonts w:ascii="Cambria Math" w:hAnsi="Cambria Math"/>
          </w:rPr>
          <m:t>⋅</m:t>
        </m:r>
        <m:r>
          <w:rPr>
            <w:rFonts w:ascii="Cambria Math" w:hAnsi="Cambria Math"/>
          </w:rPr>
          <m:t>im</m:t>
        </m:r>
        <m:sSup>
          <m:sSupPr>
            <m:ctrlPr>
              <w:rPr>
                <w:rFonts w:ascii="Cambria Math" w:hAnsi="Cambria Math"/>
              </w:rPr>
            </m:ctrlPr>
          </m:sSupPr>
          <m:e>
            <m:r>
              <w:rPr>
                <w:rFonts w:ascii="Cambria Math" w:hAnsi="Cambria Math"/>
              </w:rPr>
              <m:t>p</m:t>
            </m:r>
          </m:e>
          <m:sup>
            <m:r>
              <w:rPr>
                <w:rFonts w:ascii="Cambria Math" w:hAnsi="Cambria Math"/>
              </w:rPr>
              <m:t>z</m:t>
            </m:r>
          </m:sup>
        </m:sSup>
      </m:oMath>
      <w:r w:rsidR="00A672AB" w:rsidRPr="00102440">
        <w:tab/>
      </w:r>
      <w:r w:rsidR="00A672AB" w:rsidRPr="00102440">
        <w:tab/>
      </w:r>
      <w:r w:rsidR="00A672AB" w:rsidRPr="00102440">
        <w:tab/>
      </w:r>
      <w:r w:rsidR="00A672AB" w:rsidRPr="00102440">
        <w:tab/>
      </w:r>
      <w:r w:rsidR="00A672AB" w:rsidRPr="00102440">
        <w:tab/>
      </w:r>
      <w:r w:rsidR="00A672AB" w:rsidRPr="00102440">
        <w:tab/>
      </w:r>
      <w:r w:rsidR="00A672AB" w:rsidRPr="00102440">
        <w:tab/>
      </w:r>
      <w:r w:rsidR="00A672AB" w:rsidRPr="00102440">
        <w:tab/>
      </w:r>
      <w:r w:rsidR="00A672AB" w:rsidRPr="00102440">
        <w:tab/>
      </w:r>
      <w:r w:rsidR="00A672AB" w:rsidRPr="00102440">
        <w:tab/>
        <w:t>(68)</w:t>
      </w:r>
    </w:p>
    <w:p w14:paraId="6A9AB295" w14:textId="7969E2CD" w:rsidR="000526B0" w:rsidRPr="00102440" w:rsidRDefault="009B505A" w:rsidP="000526B0">
      <w:pPr>
        <w:pStyle w:val="BodyJUST2CE"/>
      </w:pPr>
      <w:r w:rsidRPr="00102440">
        <w:rPr>
          <w:rPrChange w:id="2473" w:author="Oriol Valles Codina" w:date="2023-08-31T14:08:00Z">
            <w:rPr>
              <w:highlight w:val="yellow"/>
            </w:rPr>
          </w:rPrChange>
        </w:rPr>
        <w:t>The volume of</w:t>
      </w:r>
      <w:r w:rsidR="000526B0" w:rsidRPr="00102440">
        <w:t xml:space="preserve"> export to the other area is:</w:t>
      </w:r>
    </w:p>
    <w:p w14:paraId="4BC1DC2A" w14:textId="418B5118" w:rsidR="000526B0" w:rsidRPr="00102440" w:rsidRDefault="000526B0" w:rsidP="000526B0">
      <w:pPr>
        <w:pStyle w:val="BodyJUST2CE"/>
      </w:pPr>
      <m:oMath>
        <m:r>
          <w:rPr>
            <w:rFonts w:ascii="Cambria Math" w:hAnsi="Cambria Math"/>
          </w:rPr>
          <m:t>ex</m:t>
        </m:r>
        <m:sSup>
          <m:sSupPr>
            <m:ctrlPr>
              <w:rPr>
                <w:rFonts w:ascii="Cambria Math" w:hAnsi="Cambria Math"/>
              </w:rPr>
            </m:ctrlPr>
          </m:sSupPr>
          <m:e>
            <m:r>
              <w:rPr>
                <w:rFonts w:ascii="Cambria Math" w:hAnsi="Cambria Math"/>
              </w:rPr>
              <m:t>p</m:t>
            </m:r>
          </m:e>
          <m:sup>
            <m:r>
              <w:rPr>
                <w:rFonts w:ascii="Cambria Math" w:hAnsi="Cambria Math"/>
              </w:rPr>
              <m:t>z</m:t>
            </m:r>
          </m:sup>
        </m:sSup>
        <m:r>
          <m:rPr>
            <m:sty m:val="p"/>
          </m:rPr>
          <w:rPr>
            <w:rFonts w:ascii="Cambria Math" w:hAnsi="Cambria Math"/>
          </w:rPr>
          <m:t>=</m:t>
        </m:r>
        <m:r>
          <w:rPr>
            <w:rFonts w:ascii="Cambria Math" w:hAnsi="Cambria Math"/>
          </w:rPr>
          <m:t>im</m:t>
        </m:r>
        <m:sSup>
          <m:sSupPr>
            <m:ctrlPr>
              <w:rPr>
                <w:rFonts w:ascii="Cambria Math" w:hAnsi="Cambria Math"/>
              </w:rPr>
            </m:ctrlPr>
          </m:sSupPr>
          <m:e>
            <m:r>
              <w:rPr>
                <w:rFonts w:ascii="Cambria Math" w:hAnsi="Cambria Math"/>
              </w:rPr>
              <m:t>p</m:t>
            </m:r>
          </m:e>
          <m:sup>
            <m:r>
              <w:rPr>
                <w:rFonts w:ascii="Cambria Math" w:hAnsi="Cambria Math"/>
              </w:rPr>
              <m:t>f</m:t>
            </m:r>
          </m:sup>
        </m:sSup>
      </m:oMath>
      <w:r w:rsidR="00A672AB" w:rsidRPr="00102440">
        <w:tab/>
      </w:r>
      <w:r w:rsidR="00A672AB" w:rsidRPr="00102440">
        <w:tab/>
      </w:r>
      <w:r w:rsidR="00A672AB" w:rsidRPr="00102440">
        <w:tab/>
      </w:r>
      <w:r w:rsidR="00A672AB" w:rsidRPr="00102440">
        <w:tab/>
      </w:r>
      <w:r w:rsidR="00A672AB" w:rsidRPr="00102440">
        <w:tab/>
      </w:r>
      <w:r w:rsidR="00A672AB" w:rsidRPr="00102440">
        <w:tab/>
      </w:r>
      <w:r w:rsidR="00A672AB" w:rsidRPr="00102440">
        <w:tab/>
      </w:r>
      <w:r w:rsidR="00A672AB" w:rsidRPr="00102440">
        <w:tab/>
      </w:r>
      <w:r w:rsidR="00A672AB" w:rsidRPr="00102440">
        <w:tab/>
      </w:r>
      <w:r w:rsidR="00A672AB" w:rsidRPr="00102440">
        <w:tab/>
      </w:r>
      <w:r w:rsidR="00A672AB" w:rsidRPr="00102440">
        <w:tab/>
        <w:t>(69)</w:t>
      </w:r>
    </w:p>
    <w:p w14:paraId="67280F85" w14:textId="77777777" w:rsidR="000526B0" w:rsidRPr="00102440" w:rsidRDefault="000526B0" w:rsidP="000526B0">
      <w:pPr>
        <w:pStyle w:val="BodyJUST2CE"/>
      </w:pPr>
      <w:r w:rsidRPr="00102440">
        <w:t>Nominal export is:</w:t>
      </w:r>
    </w:p>
    <w:p w14:paraId="06E86079" w14:textId="1FE1D2A7" w:rsidR="000526B0" w:rsidRPr="00102440" w:rsidRDefault="000526B0" w:rsidP="000526B0">
      <w:pPr>
        <w:pStyle w:val="BodyJUST2CE"/>
      </w:pPr>
      <m:oMath>
        <m:r>
          <w:rPr>
            <w:rFonts w:ascii="Cambria Math" w:hAnsi="Cambria Math"/>
          </w:rPr>
          <m:t>EX</m:t>
        </m:r>
        <m:sSup>
          <m:sSupPr>
            <m:ctrlPr>
              <w:rPr>
                <w:rFonts w:ascii="Cambria Math" w:hAnsi="Cambria Math"/>
              </w:rPr>
            </m:ctrlPr>
          </m:sSupPr>
          <m:e>
            <m:r>
              <w:rPr>
                <w:rFonts w:ascii="Cambria Math" w:hAnsi="Cambria Math"/>
              </w:rPr>
              <m:t>P</m:t>
            </m:r>
          </m:e>
          <m:sup>
            <m:r>
              <w:rPr>
                <w:rFonts w:ascii="Cambria Math" w:hAnsi="Cambria Math"/>
              </w:rPr>
              <m:t>z</m:t>
            </m:r>
          </m:sup>
        </m:sSup>
        <m:r>
          <m:rPr>
            <m:sty m:val="p"/>
          </m:rPr>
          <w:rPr>
            <w:rFonts w:ascii="Cambria Math" w:hAnsi="Cambria Math"/>
          </w:rPr>
          <m:t>=</m:t>
        </m:r>
        <m:r>
          <w:rPr>
            <w:rFonts w:ascii="Cambria Math" w:hAnsi="Cambria Math"/>
          </w:rPr>
          <m:t>x</m:t>
        </m:r>
        <m:sSup>
          <m:sSupPr>
            <m:ctrlPr>
              <w:rPr>
                <w:rFonts w:ascii="Cambria Math" w:hAnsi="Cambria Math"/>
              </w:rPr>
            </m:ctrlPr>
          </m:sSupPr>
          <m:e>
            <m:r>
              <w:rPr>
                <w:rFonts w:ascii="Cambria Math" w:hAnsi="Cambria Math"/>
              </w:rPr>
              <m:t>r</m:t>
            </m:r>
          </m:e>
          <m:sup>
            <m:r>
              <w:rPr>
                <w:rFonts w:ascii="Cambria Math" w:hAnsi="Cambria Math"/>
              </w:rPr>
              <m:t>f</m:t>
            </m:r>
          </m:sup>
        </m:sSup>
        <m:r>
          <m:rPr>
            <m:sty m:val="p"/>
          </m:rPr>
          <w:rPr>
            <w:rFonts w:ascii="Cambria Math" w:hAnsi="Cambria Math"/>
          </w:rPr>
          <m:t>⋅</m:t>
        </m:r>
        <m:r>
          <w:rPr>
            <w:rFonts w:ascii="Cambria Math" w:hAnsi="Cambria Math"/>
          </w:rPr>
          <m:t>IM</m:t>
        </m:r>
        <m:sSup>
          <m:sSupPr>
            <m:ctrlPr>
              <w:rPr>
                <w:rFonts w:ascii="Cambria Math" w:hAnsi="Cambria Math"/>
              </w:rPr>
            </m:ctrlPr>
          </m:sSupPr>
          <m:e>
            <m:r>
              <w:rPr>
                <w:rFonts w:ascii="Cambria Math" w:hAnsi="Cambria Math"/>
              </w:rPr>
              <m:t>P</m:t>
            </m:r>
          </m:e>
          <m:sup>
            <m:r>
              <w:rPr>
                <w:rFonts w:ascii="Cambria Math" w:hAnsi="Cambria Math"/>
              </w:rPr>
              <m:t>f</m:t>
            </m:r>
          </m:sup>
        </m:sSup>
      </m:oMath>
      <w:r w:rsidR="00A672AB" w:rsidRPr="00102440">
        <w:tab/>
      </w:r>
      <w:r w:rsidR="00A672AB" w:rsidRPr="00102440">
        <w:tab/>
      </w:r>
      <w:r w:rsidR="00A672AB" w:rsidRPr="00102440">
        <w:tab/>
      </w:r>
      <w:r w:rsidR="00A672AB" w:rsidRPr="00102440">
        <w:tab/>
      </w:r>
      <w:r w:rsidR="00A672AB" w:rsidRPr="00102440">
        <w:tab/>
      </w:r>
      <w:r w:rsidR="00A672AB" w:rsidRPr="00102440">
        <w:tab/>
      </w:r>
      <w:r w:rsidR="00A672AB" w:rsidRPr="00102440">
        <w:tab/>
      </w:r>
      <w:r w:rsidR="00A672AB" w:rsidRPr="00102440">
        <w:tab/>
      </w:r>
      <w:r w:rsidR="00A672AB" w:rsidRPr="00102440">
        <w:tab/>
      </w:r>
      <w:r w:rsidR="00A672AB" w:rsidRPr="00102440">
        <w:tab/>
        <w:t>(70)</w:t>
      </w:r>
    </w:p>
    <w:p w14:paraId="1BC9BECD" w14:textId="77777777" w:rsidR="000526B0" w:rsidRPr="00102440" w:rsidRDefault="000526B0" w:rsidP="000526B0">
      <w:pPr>
        <w:pStyle w:val="BodyJUST2CE"/>
      </w:pPr>
      <w:r w:rsidRPr="00102440">
        <w:t>The trade balance of each area is:</w:t>
      </w:r>
    </w:p>
    <w:p w14:paraId="25A984D5" w14:textId="4FF73434" w:rsidR="000526B0" w:rsidRPr="00102440" w:rsidRDefault="000526B0" w:rsidP="000526B0">
      <w:pPr>
        <w:pStyle w:val="BodyJUST2CE"/>
      </w:pPr>
      <m:oMath>
        <m:r>
          <w:rPr>
            <w:rFonts w:ascii="Cambria Math" w:hAnsi="Cambria Math"/>
          </w:rPr>
          <m:t>T</m:t>
        </m:r>
        <m:sSup>
          <m:sSupPr>
            <m:ctrlPr>
              <w:rPr>
                <w:rFonts w:ascii="Cambria Math" w:hAnsi="Cambria Math"/>
              </w:rPr>
            </m:ctrlPr>
          </m:sSupPr>
          <m:e>
            <m:r>
              <w:rPr>
                <w:rFonts w:ascii="Cambria Math" w:hAnsi="Cambria Math"/>
              </w:rPr>
              <m:t>B</m:t>
            </m:r>
          </m:e>
          <m:sup>
            <m:r>
              <w:rPr>
                <w:rFonts w:ascii="Cambria Math" w:hAnsi="Cambria Math"/>
              </w:rPr>
              <m:t>z</m:t>
            </m:r>
          </m:sup>
        </m:sSup>
        <m:r>
          <m:rPr>
            <m:sty m:val="p"/>
          </m:rPr>
          <w:rPr>
            <w:rFonts w:ascii="Cambria Math" w:hAnsi="Cambria Math"/>
          </w:rPr>
          <m:t>=</m:t>
        </m:r>
        <m:r>
          <w:rPr>
            <w:rFonts w:ascii="Cambria Math" w:hAnsi="Cambria Math"/>
          </w:rPr>
          <m:t>EX</m:t>
        </m:r>
        <m:sSup>
          <m:sSupPr>
            <m:ctrlPr>
              <w:rPr>
                <w:rFonts w:ascii="Cambria Math" w:hAnsi="Cambria Math"/>
              </w:rPr>
            </m:ctrlPr>
          </m:sSupPr>
          <m:e>
            <m:r>
              <w:rPr>
                <w:rFonts w:ascii="Cambria Math" w:hAnsi="Cambria Math"/>
              </w:rPr>
              <m:t>P</m:t>
            </m:r>
          </m:e>
          <m:sup>
            <m:r>
              <w:rPr>
                <w:rFonts w:ascii="Cambria Math" w:hAnsi="Cambria Math"/>
              </w:rPr>
              <m:t>z</m:t>
            </m:r>
          </m:sup>
        </m:sSup>
        <m:r>
          <m:rPr>
            <m:sty m:val="p"/>
          </m:rPr>
          <w:rPr>
            <w:rFonts w:ascii="Cambria Math" w:hAnsi="Cambria Math"/>
          </w:rPr>
          <m:t>-</m:t>
        </m:r>
        <m:r>
          <w:rPr>
            <w:rFonts w:ascii="Cambria Math" w:hAnsi="Cambria Math"/>
          </w:rPr>
          <m:t>IM</m:t>
        </m:r>
        <m:sSup>
          <m:sSupPr>
            <m:ctrlPr>
              <w:rPr>
                <w:rFonts w:ascii="Cambria Math" w:hAnsi="Cambria Math"/>
              </w:rPr>
            </m:ctrlPr>
          </m:sSupPr>
          <m:e>
            <m:r>
              <w:rPr>
                <w:rFonts w:ascii="Cambria Math" w:hAnsi="Cambria Math"/>
              </w:rPr>
              <m:t>P</m:t>
            </m:r>
          </m:e>
          <m:sup>
            <m:r>
              <w:rPr>
                <w:rFonts w:ascii="Cambria Math" w:hAnsi="Cambria Math"/>
              </w:rPr>
              <m:t>z</m:t>
            </m:r>
          </m:sup>
        </m:sSup>
      </m:oMath>
      <w:r w:rsidR="00A672AB" w:rsidRPr="00102440">
        <w:tab/>
      </w:r>
      <w:r w:rsidR="00A672AB" w:rsidRPr="00102440">
        <w:tab/>
      </w:r>
      <w:r w:rsidR="00A672AB" w:rsidRPr="00102440">
        <w:tab/>
      </w:r>
      <w:r w:rsidR="00A672AB" w:rsidRPr="00102440">
        <w:tab/>
      </w:r>
      <w:r w:rsidR="00A672AB" w:rsidRPr="00102440">
        <w:tab/>
      </w:r>
      <w:r w:rsidR="00A672AB" w:rsidRPr="00102440">
        <w:tab/>
      </w:r>
      <w:r w:rsidR="00A672AB" w:rsidRPr="00102440">
        <w:tab/>
      </w:r>
      <w:r w:rsidR="00A672AB" w:rsidRPr="00102440">
        <w:tab/>
      </w:r>
      <w:r w:rsidR="00A672AB" w:rsidRPr="00102440">
        <w:tab/>
      </w:r>
      <w:r w:rsidR="00A672AB" w:rsidRPr="00102440">
        <w:tab/>
        <w:t>(71)</w:t>
      </w:r>
    </w:p>
    <w:p w14:paraId="7359A85B" w14:textId="77777777" w:rsidR="000526B0" w:rsidRPr="00102440" w:rsidRDefault="000526B0" w:rsidP="000526B0">
      <w:pPr>
        <w:pStyle w:val="BodyJUST2CE"/>
      </w:pPr>
      <w:r w:rsidRPr="00102440">
        <w:t>The current account balance is:</w:t>
      </w:r>
    </w:p>
    <w:p w14:paraId="519CA81D" w14:textId="6A9E8FEA" w:rsidR="000526B0" w:rsidRPr="00102440" w:rsidRDefault="00377183" w:rsidP="000526B0">
      <w:pPr>
        <w:pStyle w:val="BodyJUST2CE"/>
      </w:pPr>
      <m:oMath>
        <m:m>
          <m:mPr>
            <m:plcHide m:val="1"/>
            <m:mcs>
              <m:mc>
                <m:mcPr>
                  <m:count m:val="1"/>
                  <m:mcJc m:val="right"/>
                </m:mcPr>
              </m:mc>
              <m:mc>
                <m:mcPr>
                  <m:count m:val="1"/>
                  <m:mcJc m:val="left"/>
                </m:mcPr>
              </m:mc>
            </m:mcs>
            <m:ctrlPr>
              <w:rPr>
                <w:rFonts w:ascii="Cambria Math" w:hAnsi="Cambria Math"/>
              </w:rPr>
            </m:ctrlPr>
          </m:mPr>
          <m:mr>
            <m:e>
              <m:r>
                <w:rPr>
                  <w:rFonts w:ascii="Cambria Math" w:hAnsi="Cambria Math"/>
                </w:rPr>
                <m:t>CA</m:t>
              </m:r>
              <m:sSup>
                <m:sSupPr>
                  <m:ctrlPr>
                    <w:rPr>
                      <w:rFonts w:ascii="Cambria Math" w:hAnsi="Cambria Math"/>
                    </w:rPr>
                  </m:ctrlPr>
                </m:sSupPr>
                <m:e>
                  <m:r>
                    <w:rPr>
                      <w:rFonts w:ascii="Cambria Math" w:hAnsi="Cambria Math"/>
                    </w:rPr>
                    <m:t>B</m:t>
                  </m:r>
                </m:e>
                <m:sup>
                  <m:r>
                    <w:rPr>
                      <w:rFonts w:ascii="Cambria Math" w:hAnsi="Cambria Math"/>
                    </w:rPr>
                    <m:t>z</m:t>
                  </m:r>
                </m:sup>
              </m:sSup>
            </m:e>
            <m:e>
              <m:r>
                <m:rPr>
                  <m:sty m:val="p"/>
                </m:rPr>
                <w:rPr>
                  <w:rFonts w:ascii="Cambria Math" w:hAnsi="Cambria Math"/>
                </w:rPr>
                <m:t>=</m:t>
              </m:r>
              <m:r>
                <w:rPr>
                  <w:rFonts w:ascii="Cambria Math" w:hAnsi="Cambria Math"/>
                </w:rPr>
                <m:t>T</m:t>
              </m:r>
              <m:sSup>
                <m:sSupPr>
                  <m:ctrlPr>
                    <w:rPr>
                      <w:rFonts w:ascii="Cambria Math" w:hAnsi="Cambria Math"/>
                    </w:rPr>
                  </m:ctrlPr>
                </m:sSupPr>
                <m:e>
                  <m:r>
                    <w:rPr>
                      <w:rFonts w:ascii="Cambria Math" w:hAnsi="Cambria Math"/>
                    </w:rPr>
                    <m:t>B</m:t>
                  </m:r>
                </m:e>
                <m:sup>
                  <m:r>
                    <w:rPr>
                      <w:rFonts w:ascii="Cambria Math" w:hAnsi="Cambria Math"/>
                    </w:rPr>
                    <m:t>z</m:t>
                  </m:r>
                </m:sup>
              </m:sSup>
              <m:r>
                <m:rPr>
                  <m:sty m:val="p"/>
                </m:rPr>
                <w:rPr>
                  <w:rFonts w:ascii="Cambria Math" w:hAnsi="Cambria Math"/>
                </w:rPr>
                <m:t>+</m:t>
              </m:r>
              <m:sSubSup>
                <m:sSubSupPr>
                  <m:ctrlPr>
                    <w:rPr>
                      <w:rFonts w:ascii="Cambria Math" w:hAnsi="Cambria Math"/>
                    </w:rPr>
                  </m:ctrlPr>
                </m:sSubSupPr>
                <m:e>
                  <m:r>
                    <w:rPr>
                      <w:rFonts w:ascii="Cambria Math" w:hAnsi="Cambria Math"/>
                    </w:rPr>
                    <m:t>r</m:t>
                  </m:r>
                </m:e>
                <m:sub>
                  <m:r>
                    <w:rPr>
                      <w:rFonts w:ascii="Cambria Math" w:hAnsi="Cambria Math"/>
                    </w:rPr>
                    <m:t>b</m:t>
                  </m:r>
                  <m:r>
                    <m:rPr>
                      <m:sty m:val="p"/>
                    </m:rPr>
                    <w:rPr>
                      <w:rFonts w:ascii="Cambria Math" w:hAnsi="Cambria Math"/>
                    </w:rPr>
                    <m:t>,-</m:t>
                  </m:r>
                  <m:r>
                    <w:rPr>
                      <w:rFonts w:ascii="Cambria Math" w:hAnsi="Cambria Math"/>
                    </w:rPr>
                    <m:t>1</m:t>
                  </m:r>
                </m:sub>
                <m:sup>
                  <m:r>
                    <w:rPr>
                      <w:rFonts w:ascii="Cambria Math" w:hAnsi="Cambria Math"/>
                    </w:rPr>
                    <m:t>f</m:t>
                  </m:r>
                </m:sup>
              </m:sSubSup>
              <m:r>
                <m:rPr>
                  <m:sty m:val="p"/>
                </m:rPr>
                <w:rPr>
                  <w:rFonts w:ascii="Cambria Math" w:hAnsi="Cambria Math"/>
                </w:rPr>
                <m:t>⋅</m:t>
              </m:r>
              <m:sSubSup>
                <m:sSubSupPr>
                  <m:ctrlPr>
                    <w:rPr>
                      <w:rFonts w:ascii="Cambria Math" w:hAnsi="Cambria Math"/>
                    </w:rPr>
                  </m:ctrlPr>
                </m:sSubSupPr>
                <m:e>
                  <m:r>
                    <w:rPr>
                      <w:rFonts w:ascii="Cambria Math" w:hAnsi="Cambria Math"/>
                    </w:rPr>
                    <m:t>B</m:t>
                  </m:r>
                </m:e>
                <m:sub>
                  <m:r>
                    <w:rPr>
                      <w:rFonts w:ascii="Cambria Math" w:hAnsi="Cambria Math"/>
                    </w:rPr>
                    <m:t>s</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1</m:t>
                  </m:r>
                </m:sub>
                <m:sup>
                  <m:r>
                    <w:rPr>
                      <w:rFonts w:ascii="Cambria Math" w:hAnsi="Cambria Math"/>
                    </w:rPr>
                    <m:t>f</m:t>
                  </m:r>
                </m:sup>
              </m:sSubSup>
              <m:r>
                <m:rPr>
                  <m:sty m:val="p"/>
                </m:rPr>
                <w:rPr>
                  <w:rFonts w:ascii="Cambria Math" w:hAnsi="Cambria Math"/>
                </w:rPr>
                <m:t>⋅</m:t>
              </m:r>
              <m:r>
                <w:rPr>
                  <w:rFonts w:ascii="Cambria Math" w:hAnsi="Cambria Math"/>
                </w:rPr>
                <m:t>x</m:t>
              </m:r>
              <m:sSubSup>
                <m:sSubSupPr>
                  <m:ctrlPr>
                    <w:rPr>
                      <w:rFonts w:ascii="Cambria Math" w:hAnsi="Cambria Math"/>
                    </w:rPr>
                  </m:ctrlPr>
                </m:sSubSupPr>
                <m:e>
                  <m:r>
                    <w:rPr>
                      <w:rFonts w:ascii="Cambria Math" w:hAnsi="Cambria Math"/>
                    </w:rPr>
                    <m:t>r</m:t>
                  </m:r>
                </m:e>
                <m:sub>
                  <m:r>
                    <m:rPr>
                      <m:sty m:val="p"/>
                    </m:rPr>
                    <w:rPr>
                      <w:rFonts w:ascii="Cambria Math" w:hAnsi="Cambria Math"/>
                    </w:rPr>
                    <m:t>-</m:t>
                  </m:r>
                  <m:r>
                    <w:rPr>
                      <w:rFonts w:ascii="Cambria Math" w:hAnsi="Cambria Math"/>
                    </w:rPr>
                    <m:t>1</m:t>
                  </m:r>
                </m:sub>
                <m:sup>
                  <m:r>
                    <w:rPr>
                      <w:rFonts w:ascii="Cambria Math" w:hAnsi="Cambria Math"/>
                    </w:rPr>
                    <m:t>f</m:t>
                  </m:r>
                </m:sup>
              </m:sSubSup>
              <m:r>
                <m:rPr>
                  <m:sty m:val="p"/>
                </m:rPr>
                <w:rPr>
                  <w:rFonts w:ascii="Cambria Math" w:hAnsi="Cambria Math"/>
                </w:rPr>
                <m:t>-</m:t>
              </m:r>
              <m:sSubSup>
                <m:sSubSupPr>
                  <m:ctrlPr>
                    <w:rPr>
                      <w:rFonts w:ascii="Cambria Math" w:hAnsi="Cambria Math"/>
                    </w:rPr>
                  </m:ctrlPr>
                </m:sSubSupPr>
                <m:e>
                  <m:r>
                    <w:rPr>
                      <w:rFonts w:ascii="Cambria Math" w:hAnsi="Cambria Math"/>
                    </w:rPr>
                    <m:t>r</m:t>
                  </m:r>
                </m:e>
                <m:sub>
                  <m:r>
                    <w:rPr>
                      <w:rFonts w:ascii="Cambria Math" w:hAnsi="Cambria Math"/>
                    </w:rPr>
                    <m:t>b</m:t>
                  </m:r>
                  <m:r>
                    <m:rPr>
                      <m:sty m:val="p"/>
                    </m:rPr>
                    <w:rPr>
                      <w:rFonts w:ascii="Cambria Math" w:hAnsi="Cambria Math"/>
                    </w:rPr>
                    <m:t>,-</m:t>
                  </m:r>
                  <m:r>
                    <w:rPr>
                      <w:rFonts w:ascii="Cambria Math" w:hAnsi="Cambria Math"/>
                    </w:rPr>
                    <m:t>1</m:t>
                  </m:r>
                </m:sub>
                <m:sup>
                  <m:r>
                    <w:rPr>
                      <w:rFonts w:ascii="Cambria Math" w:hAnsi="Cambria Math"/>
                    </w:rPr>
                    <m:t>z</m:t>
                  </m:r>
                </m:sup>
              </m:sSubSup>
              <m:r>
                <m:rPr>
                  <m:sty m:val="p"/>
                </m:rPr>
                <w:rPr>
                  <w:rFonts w:ascii="Cambria Math" w:hAnsi="Cambria Math"/>
                </w:rPr>
                <m:t>⋅</m:t>
              </m:r>
              <m:sSubSup>
                <m:sSubSupPr>
                  <m:ctrlPr>
                    <w:rPr>
                      <w:rFonts w:ascii="Cambria Math" w:hAnsi="Cambria Math"/>
                    </w:rPr>
                  </m:ctrlPr>
                </m:sSubSupPr>
                <m:e>
                  <m:r>
                    <w:rPr>
                      <w:rFonts w:ascii="Cambria Math" w:hAnsi="Cambria Math"/>
                    </w:rPr>
                    <m:t>B</m:t>
                  </m:r>
                </m:e>
                <m:sub>
                  <m:r>
                    <w:rPr>
                      <w:rFonts w:ascii="Cambria Math" w:hAnsi="Cambria Math"/>
                    </w:rPr>
                    <m:t>s</m:t>
                  </m:r>
                  <m:r>
                    <m:rPr>
                      <m:sty m:val="p"/>
                    </m:rPr>
                    <w:rPr>
                      <w:rFonts w:ascii="Cambria Math" w:hAnsi="Cambria Math"/>
                    </w:rPr>
                    <m:t>,</m:t>
                  </m:r>
                  <m:r>
                    <w:rPr>
                      <w:rFonts w:ascii="Cambria Math" w:hAnsi="Cambria Math"/>
                    </w:rPr>
                    <m:t>f</m:t>
                  </m:r>
                  <m:r>
                    <m:rPr>
                      <m:sty m:val="p"/>
                    </m:rPr>
                    <w:rPr>
                      <w:rFonts w:ascii="Cambria Math" w:hAnsi="Cambria Math"/>
                    </w:rPr>
                    <m:t>,-</m:t>
                  </m:r>
                  <m:r>
                    <w:rPr>
                      <w:rFonts w:ascii="Cambria Math" w:hAnsi="Cambria Math"/>
                    </w:rPr>
                    <m:t>1</m:t>
                  </m:r>
                </m:sub>
                <m:sup>
                  <m:r>
                    <w:rPr>
                      <w:rFonts w:ascii="Cambria Math" w:hAnsi="Cambria Math"/>
                    </w:rPr>
                    <m:t>z</m:t>
                  </m:r>
                </m:sup>
              </m:sSubSup>
              <m:r>
                <m:rPr>
                  <m:sty m:val="p"/>
                </m:rPr>
                <w:rPr>
                  <w:rFonts w:ascii="Cambria Math" w:hAnsi="Cambria Math"/>
                </w:rPr>
                <m:t>+</m:t>
              </m:r>
              <m:sSubSup>
                <m:sSubSupPr>
                  <m:ctrlPr>
                    <w:rPr>
                      <w:rFonts w:ascii="Cambria Math" w:hAnsi="Cambria Math"/>
                    </w:rPr>
                  </m:ctrlPr>
                </m:sSubSupPr>
                <m:e>
                  <m:r>
                    <w:rPr>
                      <w:rFonts w:ascii="Cambria Math" w:hAnsi="Cambria Math"/>
                    </w:rPr>
                    <m:t>r</m:t>
                  </m:r>
                </m:e>
                <m:sub>
                  <m:r>
                    <w:rPr>
                      <w:rFonts w:ascii="Cambria Math" w:hAnsi="Cambria Math"/>
                    </w:rPr>
                    <m:t>b</m:t>
                  </m:r>
                  <m:r>
                    <m:rPr>
                      <m:sty m:val="p"/>
                    </m:rPr>
                    <w:rPr>
                      <w:rFonts w:ascii="Cambria Math" w:hAnsi="Cambria Math"/>
                    </w:rPr>
                    <m:t>,-</m:t>
                  </m:r>
                  <m:r>
                    <w:rPr>
                      <w:rFonts w:ascii="Cambria Math" w:hAnsi="Cambria Math"/>
                    </w:rPr>
                    <m:t>1</m:t>
                  </m:r>
                </m:sub>
                <m:sup>
                  <m:r>
                    <w:rPr>
                      <w:rFonts w:ascii="Cambria Math" w:hAnsi="Cambria Math"/>
                    </w:rPr>
                    <m:t>f</m:t>
                  </m:r>
                </m:sup>
              </m:sSubSup>
              <m:r>
                <m:rPr>
                  <m:sty m:val="p"/>
                </m:rPr>
                <w:rPr>
                  <w:rFonts w:ascii="Cambria Math" w:hAnsi="Cambria Math"/>
                </w:rPr>
                <m:t>⋅</m:t>
              </m:r>
              <m:sSubSup>
                <m:sSubSupPr>
                  <m:ctrlPr>
                    <w:rPr>
                      <w:rFonts w:ascii="Cambria Math" w:hAnsi="Cambria Math"/>
                    </w:rPr>
                  </m:ctrlPr>
                </m:sSubSupPr>
                <m:e>
                  <m:r>
                    <w:rPr>
                      <w:rFonts w:ascii="Cambria Math" w:hAnsi="Cambria Math"/>
                    </w:rPr>
                    <m:t>B</m:t>
                  </m:r>
                </m:e>
                <m:sub>
                  <m:r>
                    <w:rPr>
                      <w:rFonts w:ascii="Cambria Math" w:hAnsi="Cambria Math"/>
                    </w:rPr>
                    <m:t>cb</m:t>
                  </m:r>
                  <m:r>
                    <m:rPr>
                      <m:sty m:val="p"/>
                    </m:rPr>
                    <w:rPr>
                      <w:rFonts w:ascii="Cambria Math" w:hAnsi="Cambria Math"/>
                    </w:rPr>
                    <m:t>,</m:t>
                  </m:r>
                  <m:r>
                    <w:rPr>
                      <w:rFonts w:ascii="Cambria Math" w:hAnsi="Cambria Math"/>
                    </w:rPr>
                    <m:t>s</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1</m:t>
                  </m:r>
                </m:sub>
                <m:sup>
                  <m:r>
                    <w:rPr>
                      <w:rFonts w:ascii="Cambria Math" w:hAnsi="Cambria Math"/>
                    </w:rPr>
                    <m:t>f</m:t>
                  </m:r>
                </m:sup>
              </m:sSubSup>
              <m:r>
                <m:rPr>
                  <m:sty m:val="p"/>
                </m:rPr>
                <w:rPr>
                  <w:rFonts w:ascii="Cambria Math" w:hAnsi="Cambria Math"/>
                </w:rPr>
                <m:t>⋅</m:t>
              </m:r>
              <m:r>
                <w:rPr>
                  <w:rFonts w:ascii="Cambria Math" w:hAnsi="Cambria Math"/>
                </w:rPr>
                <m:t>x</m:t>
              </m:r>
              <m:sSubSup>
                <m:sSubSupPr>
                  <m:ctrlPr>
                    <w:rPr>
                      <w:rFonts w:ascii="Cambria Math" w:hAnsi="Cambria Math"/>
                    </w:rPr>
                  </m:ctrlPr>
                </m:sSubSupPr>
                <m:e>
                  <m:r>
                    <w:rPr>
                      <w:rFonts w:ascii="Cambria Math" w:hAnsi="Cambria Math"/>
                    </w:rPr>
                    <m:t>r</m:t>
                  </m:r>
                </m:e>
                <m:sub>
                  <m:r>
                    <m:rPr>
                      <m:sty m:val="p"/>
                    </m:rPr>
                    <w:rPr>
                      <w:rFonts w:ascii="Cambria Math" w:hAnsi="Cambria Math"/>
                    </w:rPr>
                    <m:t>-</m:t>
                  </m:r>
                  <m:r>
                    <w:rPr>
                      <w:rFonts w:ascii="Cambria Math" w:hAnsi="Cambria Math"/>
                    </w:rPr>
                    <m:t>1</m:t>
                  </m:r>
                </m:sub>
                <m:sup>
                  <m:r>
                    <w:rPr>
                      <w:rFonts w:ascii="Cambria Math" w:hAnsi="Cambria Math"/>
                    </w:rPr>
                    <m:t>f</m:t>
                  </m:r>
                </m:sup>
              </m:sSubSup>
              <m:r>
                <m:rPr>
                  <m:sty m:val="p"/>
                </m:rPr>
                <w:rPr>
                  <w:rFonts w:ascii="Cambria Math" w:hAnsi="Cambria Math"/>
                </w:rPr>
                <m:t>+</m:t>
              </m:r>
            </m:e>
          </m:mr>
          <m:mr>
            <m:e/>
            <m:e>
              <m:r>
                <m:rPr>
                  <m:sty m:val="p"/>
                </m:rPr>
                <w:rPr>
                  <w:rFonts w:ascii="Cambria Math" w:hAnsi="Cambria Math"/>
                </w:rPr>
                <m:t>+</m:t>
              </m:r>
              <m:r>
                <w:rPr>
                  <w:rFonts w:ascii="Cambria Math" w:hAnsi="Cambria Math"/>
                </w:rPr>
                <m:t>x</m:t>
              </m:r>
              <m:sSup>
                <m:sSupPr>
                  <m:ctrlPr>
                    <w:rPr>
                      <w:rFonts w:ascii="Cambria Math" w:hAnsi="Cambria Math"/>
                    </w:rPr>
                  </m:ctrlPr>
                </m:sSupPr>
                <m:e>
                  <m:r>
                    <w:rPr>
                      <w:rFonts w:ascii="Cambria Math" w:hAnsi="Cambria Math"/>
                    </w:rPr>
                    <m:t>r</m:t>
                  </m:r>
                </m:e>
                <m:sup>
                  <m:r>
                    <w:rPr>
                      <w:rFonts w:ascii="Cambria Math" w:hAnsi="Cambria Math"/>
                    </w:rPr>
                    <m:t>f</m:t>
                  </m:r>
                </m:sup>
              </m:sSup>
              <m:r>
                <m:rPr>
                  <m:sty m:val="p"/>
                </m:rPr>
                <w:rPr>
                  <w:rFonts w:ascii="Cambria Math" w:hAnsi="Cambria Math"/>
                </w:rPr>
                <m:t>⋅</m:t>
              </m:r>
              <m:d>
                <m:dPr>
                  <m:ctrlPr>
                    <w:rPr>
                      <w:rFonts w:ascii="Cambria Math" w:hAnsi="Cambria Math"/>
                    </w:rPr>
                  </m:ctrlPr>
                </m:dPr>
                <m:e>
                  <m:r>
                    <w:rPr>
                      <w:rFonts w:ascii="Cambria Math" w:hAnsi="Cambria Math"/>
                    </w:rPr>
                    <m:t>1</m:t>
                  </m:r>
                  <m:r>
                    <m:rPr>
                      <m:sty m:val="p"/>
                    </m:rPr>
                    <w:rPr>
                      <w:rFonts w:ascii="Cambria Math" w:hAnsi="Cambria Math"/>
                    </w:rPr>
                    <m:t>-</m:t>
                  </m:r>
                  <m:sSup>
                    <m:sSupPr>
                      <m:ctrlPr>
                        <w:rPr>
                          <w:rFonts w:ascii="Cambria Math" w:hAnsi="Cambria Math"/>
                        </w:rPr>
                      </m:ctrlPr>
                    </m:sSupPr>
                    <m:e>
                      <m:r>
                        <w:rPr>
                          <w:rFonts w:ascii="Cambria Math" w:hAnsi="Cambria Math"/>
                        </w:rPr>
                        <m:t>ω</m:t>
                      </m:r>
                    </m:e>
                    <m:sup>
                      <m:r>
                        <w:rPr>
                          <w:rFonts w:ascii="Cambria Math" w:hAnsi="Cambria Math"/>
                        </w:rPr>
                        <m:t>f</m:t>
                      </m:r>
                    </m:sup>
                  </m:sSup>
                </m:e>
              </m:d>
              <m:r>
                <m:rPr>
                  <m:sty m:val="p"/>
                </m:rPr>
                <w:rPr>
                  <w:rFonts w:ascii="Cambria Math" w:hAnsi="Cambria Math"/>
                </w:rPr>
                <m:t>⋅</m:t>
              </m:r>
              <m:r>
                <w:rPr>
                  <w:rFonts w:ascii="Cambria Math" w:hAnsi="Cambria Math"/>
                </w:rPr>
                <m:t>F</m:t>
              </m:r>
              <m:sSup>
                <m:sSupPr>
                  <m:ctrlPr>
                    <w:rPr>
                      <w:rFonts w:ascii="Cambria Math" w:hAnsi="Cambria Math"/>
                    </w:rPr>
                  </m:ctrlPr>
                </m:sSupPr>
                <m:e>
                  <m:r>
                    <w:rPr>
                      <w:rFonts w:ascii="Cambria Math" w:hAnsi="Cambria Math"/>
                    </w:rPr>
                    <m:t>F</m:t>
                  </m:r>
                </m:e>
                <m:sup>
                  <m:r>
                    <w:rPr>
                      <w:rFonts w:ascii="Cambria Math" w:hAnsi="Cambria Math"/>
                    </w:rPr>
                    <m:t>f</m:t>
                  </m:r>
                </m:sup>
              </m:sSup>
              <m:r>
                <m:rPr>
                  <m:sty m:val="p"/>
                </m:rPr>
                <w:rPr>
                  <w:rFonts w:ascii="Cambria Math" w:hAnsi="Cambria Math"/>
                </w:rPr>
                <m:t>⋅</m:t>
              </m:r>
              <m:f>
                <m:fPr>
                  <m:ctrlPr>
                    <w:rPr>
                      <w:rFonts w:ascii="Cambria Math" w:hAnsi="Cambria Math"/>
                    </w:rPr>
                  </m:ctrlPr>
                </m:fPr>
                <m:num>
                  <m:sSubSup>
                    <m:sSubSupPr>
                      <m:ctrlPr>
                        <w:rPr>
                          <w:rFonts w:ascii="Cambria Math" w:hAnsi="Cambria Math"/>
                        </w:rPr>
                      </m:ctrlPr>
                    </m:sSubSupPr>
                    <m:e>
                      <m:r>
                        <w:rPr>
                          <w:rFonts w:ascii="Cambria Math" w:hAnsi="Cambria Math"/>
                        </w:rPr>
                        <m:t>E</m:t>
                      </m:r>
                    </m:e>
                    <m:sub>
                      <m:r>
                        <w:rPr>
                          <w:rFonts w:ascii="Cambria Math" w:hAnsi="Cambria Math"/>
                        </w:rPr>
                        <m:t>s</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1</m:t>
                      </m:r>
                    </m:sub>
                    <m:sup>
                      <m:r>
                        <w:rPr>
                          <w:rFonts w:ascii="Cambria Math" w:hAnsi="Cambria Math"/>
                        </w:rPr>
                        <m:t>f</m:t>
                      </m:r>
                    </m:sup>
                  </m:sSubSup>
                </m:num>
                <m:den>
                  <m:sSubSup>
                    <m:sSubSupPr>
                      <m:ctrlPr>
                        <w:rPr>
                          <w:rFonts w:ascii="Cambria Math" w:hAnsi="Cambria Math"/>
                        </w:rPr>
                      </m:ctrlPr>
                    </m:sSubSupPr>
                    <m:e>
                      <m:r>
                        <w:rPr>
                          <w:rFonts w:ascii="Cambria Math" w:hAnsi="Cambria Math"/>
                        </w:rPr>
                        <m:t>E</m:t>
                      </m:r>
                    </m:e>
                    <m:sub>
                      <m:r>
                        <w:rPr>
                          <w:rFonts w:ascii="Cambria Math" w:hAnsi="Cambria Math"/>
                        </w:rPr>
                        <m:t>s</m:t>
                      </m:r>
                      <m:r>
                        <m:rPr>
                          <m:sty m:val="p"/>
                        </m:rPr>
                        <w:rPr>
                          <w:rFonts w:ascii="Cambria Math" w:hAnsi="Cambria Math"/>
                        </w:rPr>
                        <m:t>,-</m:t>
                      </m:r>
                      <m:r>
                        <w:rPr>
                          <w:rFonts w:ascii="Cambria Math" w:hAnsi="Cambria Math"/>
                        </w:rPr>
                        <m:t>1</m:t>
                      </m:r>
                    </m:sub>
                    <m:sup>
                      <m:r>
                        <w:rPr>
                          <w:rFonts w:ascii="Cambria Math" w:hAnsi="Cambria Math"/>
                        </w:rPr>
                        <m:t>f</m:t>
                      </m:r>
                    </m:sup>
                  </m:sSubSup>
                </m:den>
              </m:f>
              <m:r>
                <m:rPr>
                  <m:sty m:val="p"/>
                </m:rPr>
                <w:rPr>
                  <w:rFonts w:ascii="Cambria Math" w:hAnsi="Cambria Math"/>
                </w:rPr>
                <m:t>-</m:t>
              </m:r>
              <m:d>
                <m:dPr>
                  <m:ctrlPr>
                    <w:rPr>
                      <w:rFonts w:ascii="Cambria Math" w:hAnsi="Cambria Math"/>
                    </w:rPr>
                  </m:ctrlPr>
                </m:dPr>
                <m:e>
                  <m:r>
                    <w:rPr>
                      <w:rFonts w:ascii="Cambria Math" w:hAnsi="Cambria Math"/>
                    </w:rPr>
                    <m:t>1</m:t>
                  </m:r>
                  <m:r>
                    <m:rPr>
                      <m:sty m:val="p"/>
                    </m:rPr>
                    <w:rPr>
                      <w:rFonts w:ascii="Cambria Math" w:hAnsi="Cambria Math"/>
                    </w:rPr>
                    <m:t>-</m:t>
                  </m:r>
                  <m:sSup>
                    <m:sSupPr>
                      <m:ctrlPr>
                        <w:rPr>
                          <w:rFonts w:ascii="Cambria Math" w:hAnsi="Cambria Math"/>
                        </w:rPr>
                      </m:ctrlPr>
                    </m:sSupPr>
                    <m:e>
                      <m:r>
                        <w:rPr>
                          <w:rFonts w:ascii="Cambria Math" w:hAnsi="Cambria Math"/>
                        </w:rPr>
                        <m:t>ω</m:t>
                      </m:r>
                    </m:e>
                    <m:sup>
                      <m:r>
                        <w:rPr>
                          <w:rFonts w:ascii="Cambria Math" w:hAnsi="Cambria Math"/>
                        </w:rPr>
                        <m:t>z</m:t>
                      </m:r>
                    </m:sup>
                  </m:sSup>
                </m:e>
              </m:d>
              <m:r>
                <m:rPr>
                  <m:sty m:val="p"/>
                </m:rPr>
                <w:rPr>
                  <w:rFonts w:ascii="Cambria Math" w:hAnsi="Cambria Math"/>
                </w:rPr>
                <m:t>⋅</m:t>
              </m:r>
              <m:r>
                <w:rPr>
                  <w:rFonts w:ascii="Cambria Math" w:hAnsi="Cambria Math"/>
                </w:rPr>
                <m:t>F</m:t>
              </m:r>
              <m:sSup>
                <m:sSupPr>
                  <m:ctrlPr>
                    <w:rPr>
                      <w:rFonts w:ascii="Cambria Math" w:hAnsi="Cambria Math"/>
                    </w:rPr>
                  </m:ctrlPr>
                </m:sSupPr>
                <m:e>
                  <m:r>
                    <w:rPr>
                      <w:rFonts w:ascii="Cambria Math" w:hAnsi="Cambria Math"/>
                    </w:rPr>
                    <m:t>F</m:t>
                  </m:r>
                </m:e>
                <m:sup>
                  <m:r>
                    <w:rPr>
                      <w:rFonts w:ascii="Cambria Math" w:hAnsi="Cambria Math"/>
                    </w:rPr>
                    <m:t>z</m:t>
                  </m:r>
                </m:sup>
              </m:sSup>
              <m:r>
                <m:rPr>
                  <m:sty m:val="p"/>
                </m:rPr>
                <w:rPr>
                  <w:rFonts w:ascii="Cambria Math" w:hAnsi="Cambria Math"/>
                </w:rPr>
                <m:t>⋅</m:t>
              </m:r>
              <m:f>
                <m:fPr>
                  <m:ctrlPr>
                    <w:rPr>
                      <w:rFonts w:ascii="Cambria Math" w:hAnsi="Cambria Math"/>
                    </w:rPr>
                  </m:ctrlPr>
                </m:fPr>
                <m:num>
                  <m:sSubSup>
                    <m:sSubSupPr>
                      <m:ctrlPr>
                        <w:rPr>
                          <w:rFonts w:ascii="Cambria Math" w:hAnsi="Cambria Math"/>
                        </w:rPr>
                      </m:ctrlPr>
                    </m:sSubSupPr>
                    <m:e>
                      <m:r>
                        <w:rPr>
                          <w:rFonts w:ascii="Cambria Math" w:hAnsi="Cambria Math"/>
                        </w:rPr>
                        <m:t>E</m:t>
                      </m:r>
                    </m:e>
                    <m:sub>
                      <m:r>
                        <w:rPr>
                          <w:rFonts w:ascii="Cambria Math" w:hAnsi="Cambria Math"/>
                        </w:rPr>
                        <m:t>s</m:t>
                      </m:r>
                      <m:r>
                        <m:rPr>
                          <m:sty m:val="p"/>
                        </m:rPr>
                        <w:rPr>
                          <w:rFonts w:ascii="Cambria Math" w:hAnsi="Cambria Math"/>
                        </w:rPr>
                        <m:t>,</m:t>
                      </m:r>
                      <m:r>
                        <w:rPr>
                          <w:rFonts w:ascii="Cambria Math" w:hAnsi="Cambria Math"/>
                        </w:rPr>
                        <m:t>f</m:t>
                      </m:r>
                      <m:r>
                        <m:rPr>
                          <m:sty m:val="p"/>
                        </m:rPr>
                        <w:rPr>
                          <w:rFonts w:ascii="Cambria Math" w:hAnsi="Cambria Math"/>
                        </w:rPr>
                        <m:t>,-</m:t>
                      </m:r>
                      <m:r>
                        <w:rPr>
                          <w:rFonts w:ascii="Cambria Math" w:hAnsi="Cambria Math"/>
                        </w:rPr>
                        <m:t>1</m:t>
                      </m:r>
                    </m:sub>
                    <m:sup>
                      <m:r>
                        <w:rPr>
                          <w:rFonts w:ascii="Cambria Math" w:hAnsi="Cambria Math"/>
                        </w:rPr>
                        <m:t>z</m:t>
                      </m:r>
                    </m:sup>
                  </m:sSubSup>
                </m:num>
                <m:den>
                  <m:sSubSup>
                    <m:sSubSupPr>
                      <m:ctrlPr>
                        <w:rPr>
                          <w:rFonts w:ascii="Cambria Math" w:hAnsi="Cambria Math"/>
                        </w:rPr>
                      </m:ctrlPr>
                    </m:sSubSupPr>
                    <m:e>
                      <m:r>
                        <w:rPr>
                          <w:rFonts w:ascii="Cambria Math" w:hAnsi="Cambria Math"/>
                        </w:rPr>
                        <m:t>E</m:t>
                      </m:r>
                    </m:e>
                    <m:sub>
                      <m:r>
                        <w:rPr>
                          <w:rFonts w:ascii="Cambria Math" w:hAnsi="Cambria Math"/>
                        </w:rPr>
                        <m:t>s</m:t>
                      </m:r>
                      <m:r>
                        <m:rPr>
                          <m:sty m:val="p"/>
                        </m:rPr>
                        <w:rPr>
                          <w:rFonts w:ascii="Cambria Math" w:hAnsi="Cambria Math"/>
                        </w:rPr>
                        <m:t>,-</m:t>
                      </m:r>
                      <m:r>
                        <w:rPr>
                          <w:rFonts w:ascii="Cambria Math" w:hAnsi="Cambria Math"/>
                        </w:rPr>
                        <m:t>1</m:t>
                      </m:r>
                    </m:sub>
                    <m:sup>
                      <m:r>
                        <w:rPr>
                          <w:rFonts w:ascii="Cambria Math" w:hAnsi="Cambria Math"/>
                        </w:rPr>
                        <m:t>z</m:t>
                      </m:r>
                    </m:sup>
                  </m:sSubSup>
                </m:den>
              </m:f>
            </m:e>
          </m:mr>
        </m:m>
      </m:oMath>
      <w:r w:rsidR="00A672AB" w:rsidRPr="00102440">
        <w:tab/>
      </w:r>
      <w:r w:rsidR="00A672AB" w:rsidRPr="00102440">
        <w:tab/>
      </w:r>
      <w:r w:rsidR="00A672AB" w:rsidRPr="00102440">
        <w:tab/>
      </w:r>
      <w:r w:rsidR="00A672AB" w:rsidRPr="00102440">
        <w:tab/>
        <w:t>(72)</w:t>
      </w:r>
    </w:p>
    <w:p w14:paraId="01EA4086" w14:textId="77777777" w:rsidR="000526B0" w:rsidRPr="00102440" w:rsidRDefault="000526B0" w:rsidP="000526B0">
      <w:pPr>
        <w:pStyle w:val="BodyJUST2CE"/>
      </w:pPr>
      <w:r w:rsidRPr="00102440">
        <w:t>The financial account balance, net of official transactions, is:</w:t>
      </w:r>
    </w:p>
    <w:p w14:paraId="12B9FBF2" w14:textId="278699A9" w:rsidR="000526B0" w:rsidRPr="00102440" w:rsidRDefault="00377183" w:rsidP="000526B0">
      <w:pPr>
        <w:pStyle w:val="BodyJUST2CE"/>
      </w:pPr>
      <m:oMath>
        <m:m>
          <m:mPr>
            <m:plcHide m:val="1"/>
            <m:mcs>
              <m:mc>
                <m:mcPr>
                  <m:count m:val="1"/>
                  <m:mcJc m:val="right"/>
                </m:mcPr>
              </m:mc>
            </m:mcs>
            <m:ctrlPr>
              <w:rPr>
                <w:rFonts w:ascii="Cambria Math" w:hAnsi="Cambria Math"/>
              </w:rPr>
            </m:ctrlPr>
          </m:mPr>
          <m:mr>
            <m:e>
              <m:r>
                <w:rPr>
                  <w:rFonts w:ascii="Cambria Math" w:hAnsi="Cambria Math"/>
                </w:rPr>
                <m:t>KAB</m:t>
              </m:r>
              <m:sSup>
                <m:sSupPr>
                  <m:ctrlPr>
                    <w:rPr>
                      <w:rFonts w:ascii="Cambria Math" w:hAnsi="Cambria Math"/>
                    </w:rPr>
                  </m:ctrlPr>
                </m:sSupPr>
                <m:e>
                  <m:r>
                    <w:rPr>
                      <w:rFonts w:ascii="Cambria Math" w:hAnsi="Cambria Math"/>
                    </w:rPr>
                    <m:t>P</m:t>
                  </m:r>
                </m:e>
                <m:sup>
                  <m:r>
                    <w:rPr>
                      <w:rFonts w:ascii="Cambria Math" w:hAnsi="Cambria Math"/>
                    </w:rPr>
                    <m:t>z</m:t>
                  </m:r>
                </m:sup>
              </m:sSup>
              <m:r>
                <m:rPr>
                  <m:sty m:val="p"/>
                </m:rPr>
                <w:rPr>
                  <w:rFonts w:ascii="Cambria Math" w:hAnsi="Cambria Math"/>
                </w:rPr>
                <m:t>=</m:t>
              </m:r>
              <m:r>
                <w:rPr>
                  <w:rFonts w:ascii="Cambria Math" w:hAnsi="Cambria Math"/>
                </w:rPr>
                <m:t>Δ</m:t>
              </m:r>
              <m:sSubSup>
                <m:sSubSupPr>
                  <m:ctrlPr>
                    <w:rPr>
                      <w:rFonts w:ascii="Cambria Math" w:hAnsi="Cambria Math"/>
                    </w:rPr>
                  </m:ctrlPr>
                </m:sSubSupPr>
                <m:e>
                  <m:r>
                    <w:rPr>
                      <w:rFonts w:ascii="Cambria Math" w:hAnsi="Cambria Math"/>
                    </w:rPr>
                    <m:t>B</m:t>
                  </m:r>
                </m:e>
                <m:sub>
                  <m:r>
                    <w:rPr>
                      <w:rFonts w:ascii="Cambria Math" w:hAnsi="Cambria Math"/>
                    </w:rPr>
                    <m:t>s</m:t>
                  </m:r>
                  <m:r>
                    <m:rPr>
                      <m:sty m:val="p"/>
                    </m:rPr>
                    <w:rPr>
                      <w:rFonts w:ascii="Cambria Math" w:hAnsi="Cambria Math"/>
                    </w:rPr>
                    <m:t>,</m:t>
                  </m:r>
                  <m:r>
                    <w:rPr>
                      <w:rFonts w:ascii="Cambria Math" w:hAnsi="Cambria Math"/>
                    </w:rPr>
                    <m:t>f</m:t>
                  </m:r>
                </m:sub>
                <m:sup>
                  <m:r>
                    <w:rPr>
                      <w:rFonts w:ascii="Cambria Math" w:hAnsi="Cambria Math"/>
                    </w:rPr>
                    <m:t>z</m:t>
                  </m:r>
                </m:sup>
              </m:sSubSup>
              <m:r>
                <m:rPr>
                  <m:sty m:val="p"/>
                </m:rPr>
                <w:rPr>
                  <w:rFonts w:ascii="Cambria Math" w:hAnsi="Cambria Math"/>
                </w:rPr>
                <m:t>-</m:t>
              </m:r>
              <m:r>
                <w:rPr>
                  <w:rFonts w:ascii="Cambria Math" w:hAnsi="Cambria Math"/>
                </w:rPr>
                <m:t>x</m:t>
              </m:r>
              <m:sSup>
                <m:sSupPr>
                  <m:ctrlPr>
                    <w:rPr>
                      <w:rFonts w:ascii="Cambria Math" w:hAnsi="Cambria Math"/>
                    </w:rPr>
                  </m:ctrlPr>
                </m:sSupPr>
                <m:e>
                  <m:r>
                    <w:rPr>
                      <w:rFonts w:ascii="Cambria Math" w:hAnsi="Cambria Math"/>
                    </w:rPr>
                    <m:t>r</m:t>
                  </m:r>
                </m:e>
                <m:sup>
                  <m:r>
                    <w:rPr>
                      <w:rFonts w:ascii="Cambria Math" w:hAnsi="Cambria Math"/>
                    </w:rPr>
                    <m:t>f</m:t>
                  </m:r>
                </m:sup>
              </m:sSup>
              <m:r>
                <m:rPr>
                  <m:sty m:val="p"/>
                </m:rPr>
                <w:rPr>
                  <w:rFonts w:ascii="Cambria Math" w:hAnsi="Cambria Math"/>
                </w:rPr>
                <m:t>⋅</m:t>
              </m:r>
              <m:r>
                <w:rPr>
                  <w:rFonts w:ascii="Cambria Math" w:hAnsi="Cambria Math"/>
                </w:rPr>
                <m:t>Δ</m:t>
              </m:r>
              <m:sSubSup>
                <m:sSubSupPr>
                  <m:ctrlPr>
                    <w:rPr>
                      <w:rFonts w:ascii="Cambria Math" w:hAnsi="Cambria Math"/>
                    </w:rPr>
                  </m:ctrlPr>
                </m:sSubSupPr>
                <m:e>
                  <m:r>
                    <w:rPr>
                      <w:rFonts w:ascii="Cambria Math" w:hAnsi="Cambria Math"/>
                    </w:rPr>
                    <m:t>B</m:t>
                  </m:r>
                </m:e>
                <m:sub>
                  <m:r>
                    <w:rPr>
                      <w:rFonts w:ascii="Cambria Math" w:hAnsi="Cambria Math"/>
                    </w:rPr>
                    <m:t>s</m:t>
                  </m:r>
                  <m:r>
                    <m:rPr>
                      <m:sty m:val="p"/>
                    </m:rPr>
                    <w:rPr>
                      <w:rFonts w:ascii="Cambria Math" w:hAnsi="Cambria Math"/>
                    </w:rPr>
                    <m:t>,</m:t>
                  </m:r>
                  <m:r>
                    <w:rPr>
                      <w:rFonts w:ascii="Cambria Math" w:hAnsi="Cambria Math"/>
                    </w:rPr>
                    <m:t>z</m:t>
                  </m:r>
                </m:sub>
                <m:sup>
                  <m:r>
                    <w:rPr>
                      <w:rFonts w:ascii="Cambria Math" w:hAnsi="Cambria Math"/>
                    </w:rPr>
                    <m:t>f</m:t>
                  </m:r>
                </m:sup>
              </m:sSubSup>
              <m:r>
                <m:rPr>
                  <m:sty m:val="p"/>
                </m:rPr>
                <w:rPr>
                  <w:rFonts w:ascii="Cambria Math" w:hAnsi="Cambria Math"/>
                </w:rPr>
                <m:t>+</m:t>
              </m:r>
              <m:r>
                <w:rPr>
                  <w:rFonts w:ascii="Cambria Math" w:hAnsi="Cambria Math"/>
                </w:rPr>
                <m:t>Δ</m:t>
              </m:r>
              <m:sSubSup>
                <m:sSubSupPr>
                  <m:ctrlPr>
                    <w:rPr>
                      <w:rFonts w:ascii="Cambria Math" w:hAnsi="Cambria Math"/>
                    </w:rPr>
                  </m:ctrlPr>
                </m:sSubSupPr>
                <m:e>
                  <m:r>
                    <w:rPr>
                      <w:rFonts w:ascii="Cambria Math" w:hAnsi="Cambria Math"/>
                    </w:rPr>
                    <m:t>E</m:t>
                  </m:r>
                </m:e>
                <m:sub>
                  <m:r>
                    <w:rPr>
                      <w:rFonts w:ascii="Cambria Math" w:hAnsi="Cambria Math"/>
                    </w:rPr>
                    <m:t>s</m:t>
                  </m:r>
                  <m:r>
                    <m:rPr>
                      <m:sty m:val="p"/>
                    </m:rPr>
                    <w:rPr>
                      <w:rFonts w:ascii="Cambria Math" w:hAnsi="Cambria Math"/>
                    </w:rPr>
                    <m:t>,</m:t>
                  </m:r>
                  <m:r>
                    <w:rPr>
                      <w:rFonts w:ascii="Cambria Math" w:hAnsi="Cambria Math"/>
                    </w:rPr>
                    <m:t>f</m:t>
                  </m:r>
                </m:sub>
                <m:sup>
                  <m:r>
                    <w:rPr>
                      <w:rFonts w:ascii="Cambria Math" w:hAnsi="Cambria Math"/>
                    </w:rPr>
                    <m:t>z</m:t>
                  </m:r>
                </m:sup>
              </m:sSubSup>
              <m:r>
                <m:rPr>
                  <m:sty m:val="p"/>
                </m:rPr>
                <w:rPr>
                  <w:rFonts w:ascii="Cambria Math" w:hAnsi="Cambria Math"/>
                </w:rPr>
                <m:t>-</m:t>
              </m:r>
              <m:r>
                <w:rPr>
                  <w:rFonts w:ascii="Cambria Math" w:hAnsi="Cambria Math"/>
                </w:rPr>
                <m:t>x</m:t>
              </m:r>
              <m:sSup>
                <m:sSupPr>
                  <m:ctrlPr>
                    <w:rPr>
                      <w:rFonts w:ascii="Cambria Math" w:hAnsi="Cambria Math"/>
                    </w:rPr>
                  </m:ctrlPr>
                </m:sSupPr>
                <m:e>
                  <m:r>
                    <w:rPr>
                      <w:rFonts w:ascii="Cambria Math" w:hAnsi="Cambria Math"/>
                    </w:rPr>
                    <m:t>r</m:t>
                  </m:r>
                </m:e>
                <m:sup>
                  <m:r>
                    <w:rPr>
                      <w:rFonts w:ascii="Cambria Math" w:hAnsi="Cambria Math"/>
                    </w:rPr>
                    <m:t>f</m:t>
                  </m:r>
                </m:sup>
              </m:sSup>
              <m:r>
                <m:rPr>
                  <m:sty m:val="p"/>
                </m:rPr>
                <w:rPr>
                  <w:rFonts w:ascii="Cambria Math" w:hAnsi="Cambria Math"/>
                </w:rPr>
                <m:t>⋅</m:t>
              </m:r>
              <m:r>
                <w:rPr>
                  <w:rFonts w:ascii="Cambria Math" w:hAnsi="Cambria Math"/>
                </w:rPr>
                <m:t>Δ</m:t>
              </m:r>
              <m:sSubSup>
                <m:sSubSupPr>
                  <m:ctrlPr>
                    <w:rPr>
                      <w:rFonts w:ascii="Cambria Math" w:hAnsi="Cambria Math"/>
                    </w:rPr>
                  </m:ctrlPr>
                </m:sSubSupPr>
                <m:e>
                  <m:r>
                    <w:rPr>
                      <w:rFonts w:ascii="Cambria Math" w:hAnsi="Cambria Math"/>
                    </w:rPr>
                    <m:t>E</m:t>
                  </m:r>
                </m:e>
                <m:sub>
                  <m:r>
                    <w:rPr>
                      <w:rFonts w:ascii="Cambria Math" w:hAnsi="Cambria Math"/>
                    </w:rPr>
                    <m:t>s</m:t>
                  </m:r>
                  <m:r>
                    <m:rPr>
                      <m:sty m:val="p"/>
                    </m:rPr>
                    <w:rPr>
                      <w:rFonts w:ascii="Cambria Math" w:hAnsi="Cambria Math"/>
                    </w:rPr>
                    <m:t>,</m:t>
                  </m:r>
                  <m:r>
                    <w:rPr>
                      <w:rFonts w:ascii="Cambria Math" w:hAnsi="Cambria Math"/>
                    </w:rPr>
                    <m:t>z</m:t>
                  </m:r>
                </m:sub>
                <m:sup>
                  <m:r>
                    <w:rPr>
                      <w:rFonts w:ascii="Cambria Math" w:hAnsi="Cambria Math"/>
                    </w:rPr>
                    <m:t>f</m:t>
                  </m:r>
                </m:sup>
              </m:sSubSup>
            </m:e>
          </m:mr>
        </m:m>
      </m:oMath>
      <w:r w:rsidR="00A672AB" w:rsidRPr="00102440">
        <w:tab/>
      </w:r>
      <w:r w:rsidR="00A672AB" w:rsidRPr="00102440">
        <w:tab/>
      </w:r>
      <w:r w:rsidR="00A672AB" w:rsidRPr="00102440">
        <w:tab/>
      </w:r>
      <w:r w:rsidR="00A672AB" w:rsidRPr="00102440">
        <w:tab/>
      </w:r>
      <w:r w:rsidR="00A672AB" w:rsidRPr="00102440">
        <w:tab/>
      </w:r>
      <w:r w:rsidR="00A672AB" w:rsidRPr="00102440">
        <w:tab/>
      </w:r>
      <w:r w:rsidR="00A672AB" w:rsidRPr="00102440">
        <w:tab/>
        <w:t>(73)</w:t>
      </w:r>
    </w:p>
    <w:p w14:paraId="04032D4A" w14:textId="77777777" w:rsidR="000526B0" w:rsidRPr="00102440" w:rsidRDefault="000526B0" w:rsidP="000526B0">
      <w:pPr>
        <w:pStyle w:val="BodyJUST2CE"/>
      </w:pPr>
      <w:r w:rsidRPr="00102440">
        <w:t>Finally, the net accumulation of financial assets in each area is:</w:t>
      </w:r>
    </w:p>
    <w:p w14:paraId="08ED271C" w14:textId="199A7BED" w:rsidR="000526B0" w:rsidRPr="00102440" w:rsidRDefault="000526B0" w:rsidP="000526B0">
      <w:pPr>
        <w:pStyle w:val="BodyJUST2CE"/>
      </w:pPr>
      <m:oMath>
        <m:r>
          <w:rPr>
            <w:rFonts w:ascii="Cambria Math" w:hAnsi="Cambria Math"/>
          </w:rPr>
          <m:t>NAF</m:t>
        </m:r>
        <m:sSup>
          <m:sSupPr>
            <m:ctrlPr>
              <w:rPr>
                <w:rFonts w:ascii="Cambria Math" w:hAnsi="Cambria Math"/>
              </w:rPr>
            </m:ctrlPr>
          </m:sSupPr>
          <m:e>
            <m:r>
              <w:rPr>
                <w:rFonts w:ascii="Cambria Math" w:hAnsi="Cambria Math"/>
              </w:rPr>
              <m:t>A</m:t>
            </m:r>
          </m:e>
          <m:sup>
            <m:r>
              <w:rPr>
                <w:rFonts w:ascii="Cambria Math" w:hAnsi="Cambria Math"/>
              </w:rPr>
              <m:t>z</m:t>
            </m:r>
          </m:sup>
        </m:sSup>
        <m:r>
          <m:rPr>
            <m:sty m:val="p"/>
          </m:rPr>
          <w:rPr>
            <w:rFonts w:ascii="Cambria Math" w:hAnsi="Cambria Math"/>
          </w:rPr>
          <m:t>=</m:t>
        </m:r>
        <m:r>
          <w:rPr>
            <w:rFonts w:ascii="Cambria Math" w:hAnsi="Cambria Math"/>
          </w:rPr>
          <m:t>DE</m:t>
        </m:r>
        <m:sSubSup>
          <m:sSubSupPr>
            <m:ctrlPr>
              <w:rPr>
                <w:rFonts w:ascii="Cambria Math" w:hAnsi="Cambria Math"/>
              </w:rPr>
            </m:ctrlPr>
          </m:sSubSupPr>
          <m:e>
            <m:r>
              <w:rPr>
                <w:rFonts w:ascii="Cambria Math" w:hAnsi="Cambria Math"/>
              </w:rPr>
              <m:t>F</m:t>
            </m:r>
          </m:e>
          <m:sub>
            <m:r>
              <w:rPr>
                <w:rFonts w:ascii="Cambria Math" w:hAnsi="Cambria Math"/>
              </w:rPr>
              <m:t>g</m:t>
            </m:r>
          </m:sub>
          <m:sup>
            <m:r>
              <w:rPr>
                <w:rFonts w:ascii="Cambria Math" w:hAnsi="Cambria Math"/>
              </w:rPr>
              <m:t>z</m:t>
            </m:r>
          </m:sup>
        </m:sSubSup>
        <m:r>
          <m:rPr>
            <m:sty m:val="p"/>
          </m:rPr>
          <w:rPr>
            <w:rFonts w:ascii="Cambria Math" w:hAnsi="Cambria Math"/>
          </w:rPr>
          <m:t>+</m:t>
        </m:r>
        <m:r>
          <w:rPr>
            <w:rFonts w:ascii="Cambria Math" w:hAnsi="Cambria Math"/>
          </w:rPr>
          <m:t>CA</m:t>
        </m:r>
        <m:sSup>
          <m:sSupPr>
            <m:ctrlPr>
              <w:rPr>
                <w:rFonts w:ascii="Cambria Math" w:hAnsi="Cambria Math"/>
              </w:rPr>
            </m:ctrlPr>
          </m:sSupPr>
          <m:e>
            <m:r>
              <w:rPr>
                <w:rFonts w:ascii="Cambria Math" w:hAnsi="Cambria Math"/>
              </w:rPr>
              <m:t>B</m:t>
            </m:r>
          </m:e>
          <m:sup>
            <m:r>
              <w:rPr>
                <w:rFonts w:ascii="Cambria Math" w:hAnsi="Cambria Math"/>
              </w:rPr>
              <m:t>z</m:t>
            </m:r>
          </m:sup>
        </m:sSup>
      </m:oMath>
      <w:r w:rsidR="00A672AB" w:rsidRPr="00102440">
        <w:tab/>
      </w:r>
      <w:r w:rsidR="00A672AB" w:rsidRPr="00102440">
        <w:tab/>
      </w:r>
      <w:r w:rsidR="00A672AB" w:rsidRPr="00102440">
        <w:tab/>
      </w:r>
      <w:r w:rsidR="00A672AB" w:rsidRPr="00102440">
        <w:tab/>
      </w:r>
      <w:r w:rsidR="00A672AB" w:rsidRPr="00102440">
        <w:tab/>
      </w:r>
      <w:r w:rsidR="00A672AB" w:rsidRPr="00102440">
        <w:tab/>
      </w:r>
      <w:r w:rsidR="00A672AB" w:rsidRPr="00102440">
        <w:tab/>
      </w:r>
      <w:r w:rsidR="00A672AB" w:rsidRPr="00102440">
        <w:tab/>
      </w:r>
      <w:r w:rsidR="00A672AB" w:rsidRPr="00102440">
        <w:tab/>
      </w:r>
      <w:r w:rsidR="00A672AB" w:rsidRPr="00102440">
        <w:tab/>
        <w:t>(74)</w:t>
      </w:r>
    </w:p>
    <w:p w14:paraId="092CF9CC" w14:textId="4AB78DDF" w:rsidR="000526B0" w:rsidRPr="00102440" w:rsidRDefault="000526B0" w:rsidP="000526B0">
      <w:pPr>
        <w:pStyle w:val="Title2JUST2CE"/>
        <w:rPr>
          <w:lang w:val="en-GB"/>
          <w:rPrChange w:id="2474" w:author="Oriol Valles Codina" w:date="2023-08-31T14:08:00Z">
            <w:rPr/>
          </w:rPrChange>
        </w:rPr>
      </w:pPr>
      <w:bookmarkStart w:id="2475" w:name="_Toc144422003"/>
      <w:bookmarkEnd w:id="2414"/>
      <w:r w:rsidRPr="00102440">
        <w:rPr>
          <w:lang w:val="en-GB"/>
          <w:rPrChange w:id="2476" w:author="Oriol Valles Codina" w:date="2023-08-31T14:08:00Z">
            <w:rPr/>
          </w:rPrChange>
        </w:rPr>
        <w:lastRenderedPageBreak/>
        <w:t xml:space="preserve">[A.10] Exchange </w:t>
      </w:r>
      <w:del w:id="2477" w:author="Oriol Valles Codina" w:date="2023-08-31T14:18:00Z">
        <w:r w:rsidRPr="00102440" w:rsidDel="009F61ED">
          <w:rPr>
            <w:lang w:val="en-GB"/>
            <w:rPrChange w:id="2478" w:author="Oriol Valles Codina" w:date="2023-08-31T14:08:00Z">
              <w:rPr/>
            </w:rPrChange>
          </w:rPr>
          <w:delText xml:space="preserve">rate </w:delText>
        </w:r>
      </w:del>
      <w:ins w:id="2479" w:author="Oriol Valles Codina" w:date="2023-08-31T14:18:00Z">
        <w:r w:rsidR="009F61ED">
          <w:rPr>
            <w:lang w:val="en-GB"/>
          </w:rPr>
          <w:t>R</w:t>
        </w:r>
        <w:r w:rsidR="009F61ED" w:rsidRPr="00102440">
          <w:rPr>
            <w:lang w:val="en-GB"/>
            <w:rPrChange w:id="2480" w:author="Oriol Valles Codina" w:date="2023-08-31T14:08:00Z">
              <w:rPr/>
            </w:rPrChange>
          </w:rPr>
          <w:t xml:space="preserve">ate </w:t>
        </w:r>
      </w:ins>
      <w:del w:id="2481" w:author="Oriol Valles Codina" w:date="2023-08-31T14:18:00Z">
        <w:r w:rsidRPr="00102440" w:rsidDel="009F61ED">
          <w:rPr>
            <w:lang w:val="en-GB"/>
            <w:rPrChange w:id="2482" w:author="Oriol Valles Codina" w:date="2023-08-31T14:08:00Z">
              <w:rPr/>
            </w:rPrChange>
          </w:rPr>
          <w:delText>regimes</w:delText>
        </w:r>
      </w:del>
      <w:ins w:id="2483" w:author="Oriol Valles Codina" w:date="2023-08-31T14:18:00Z">
        <w:r w:rsidR="009F61ED">
          <w:rPr>
            <w:lang w:val="en-GB"/>
          </w:rPr>
          <w:t>R</w:t>
        </w:r>
        <w:r w:rsidR="009F61ED" w:rsidRPr="00102440">
          <w:rPr>
            <w:lang w:val="en-GB"/>
            <w:rPrChange w:id="2484" w:author="Oriol Valles Codina" w:date="2023-08-31T14:08:00Z">
              <w:rPr/>
            </w:rPrChange>
          </w:rPr>
          <w:t>egimes</w:t>
        </w:r>
      </w:ins>
      <w:bookmarkEnd w:id="2475"/>
    </w:p>
    <w:p w14:paraId="1D77CBE5" w14:textId="77777777" w:rsidR="000526B0" w:rsidRPr="00102440" w:rsidRDefault="000526B0" w:rsidP="000526B0">
      <w:pPr>
        <w:pStyle w:val="BodyJUST2CE"/>
      </w:pPr>
      <w:r w:rsidRPr="00102440">
        <w:t>As mentioned, exchange rates are quoted indirectly, that is, the exchange rate is the price of one unit of domestic currency expressed in foreign currency. Obviously, the exchange rate of the foreign area is the reciprocal of the exchange rate of the domestic area:</w:t>
      </w:r>
    </w:p>
    <w:p w14:paraId="17D5E04B" w14:textId="652701E4" w:rsidR="000526B0" w:rsidRPr="00102440" w:rsidRDefault="000526B0" w:rsidP="000526B0">
      <w:pPr>
        <w:pStyle w:val="BodyJUST2CE"/>
      </w:pPr>
      <m:oMath>
        <m:r>
          <w:rPr>
            <w:rFonts w:ascii="Cambria Math" w:hAnsi="Cambria Math"/>
          </w:rPr>
          <m:t>x</m:t>
        </m:r>
        <m:sSup>
          <m:sSupPr>
            <m:ctrlPr>
              <w:rPr>
                <w:rFonts w:ascii="Cambria Math" w:hAnsi="Cambria Math"/>
              </w:rPr>
            </m:ctrlPr>
          </m:sSupPr>
          <m:e>
            <m:r>
              <w:rPr>
                <w:rFonts w:ascii="Cambria Math" w:hAnsi="Cambria Math"/>
              </w:rPr>
              <m:t>r</m:t>
            </m:r>
          </m:e>
          <m:sup>
            <m:r>
              <w:rPr>
                <w:rFonts w:ascii="Cambria Math" w:hAnsi="Cambria Math"/>
              </w:rPr>
              <m:t>f</m:t>
            </m:r>
          </m:sup>
        </m:sSup>
        <m:r>
          <m:rPr>
            <m:sty m:val="p"/>
          </m:rPr>
          <w:rPr>
            <w:rFonts w:ascii="Cambria Math" w:hAnsi="Cambria Math"/>
          </w:rPr>
          <m:t>=</m:t>
        </m:r>
        <m:f>
          <m:fPr>
            <m:ctrlPr>
              <w:rPr>
                <w:rFonts w:ascii="Cambria Math" w:hAnsi="Cambria Math"/>
              </w:rPr>
            </m:ctrlPr>
          </m:fPr>
          <m:num>
            <m:r>
              <w:rPr>
                <w:rFonts w:ascii="Cambria Math" w:hAnsi="Cambria Math"/>
              </w:rPr>
              <m:t>1</m:t>
            </m:r>
          </m:num>
          <m:den>
            <m:sSup>
              <m:sSupPr>
                <m:ctrlPr>
                  <w:rPr>
                    <w:rFonts w:ascii="Cambria Math" w:hAnsi="Cambria Math"/>
                  </w:rPr>
                </m:ctrlPr>
              </m:sSupPr>
              <m:e>
                <m:r>
                  <w:rPr>
                    <w:rFonts w:ascii="Cambria Math" w:hAnsi="Cambria Math"/>
                  </w:rPr>
                  <m:t>x</m:t>
                </m:r>
              </m:e>
              <m:sup>
                <m:r>
                  <w:rPr>
                    <w:rFonts w:ascii="Cambria Math" w:hAnsi="Cambria Math"/>
                  </w:rPr>
                  <m:t>z</m:t>
                </m:r>
              </m:sup>
            </m:sSup>
          </m:den>
        </m:f>
      </m:oMath>
      <w:r w:rsidR="00A672AB" w:rsidRPr="00102440">
        <w:tab/>
      </w:r>
      <w:r w:rsidR="00A672AB" w:rsidRPr="00102440">
        <w:tab/>
      </w:r>
      <w:r w:rsidR="00A672AB" w:rsidRPr="00102440">
        <w:tab/>
      </w:r>
      <w:r w:rsidR="00A672AB" w:rsidRPr="00102440">
        <w:tab/>
      </w:r>
      <w:r w:rsidR="00A672AB" w:rsidRPr="00102440">
        <w:tab/>
      </w:r>
      <w:r w:rsidR="00A672AB" w:rsidRPr="00102440">
        <w:tab/>
      </w:r>
      <w:r w:rsidR="00A672AB" w:rsidRPr="00102440">
        <w:tab/>
      </w:r>
      <w:r w:rsidR="00A672AB" w:rsidRPr="00102440">
        <w:tab/>
      </w:r>
      <w:r w:rsidR="00A672AB" w:rsidRPr="00102440">
        <w:tab/>
      </w:r>
      <w:r w:rsidR="00A672AB" w:rsidRPr="00102440">
        <w:tab/>
      </w:r>
      <w:r w:rsidR="00A672AB" w:rsidRPr="00102440">
        <w:tab/>
      </w:r>
      <w:r w:rsidR="00A672AB" w:rsidRPr="00102440">
        <w:tab/>
        <w:t>(75)</w:t>
      </w:r>
    </w:p>
    <w:p w14:paraId="030A5765" w14:textId="60882486" w:rsidR="000526B0" w:rsidRPr="00102440" w:rsidRDefault="000526B0" w:rsidP="000526B0">
      <w:pPr>
        <w:pStyle w:val="BodyJUST2CE"/>
      </w:pPr>
      <w:r w:rsidRPr="00102440">
        <w:t>Following Godley and Lavoie (2007, section 12.4), central bank’s holdings of government bills are modelled asymmetrically. The amount of domestic government bills held by the domestic central bank is obtained as an accounting identity from column 7 of the transactions-flow matrix (Table</w:t>
      </w:r>
      <w:r w:rsidR="00956C42" w:rsidRPr="00102440">
        <w:t xml:space="preserve"> 2</w:t>
      </w:r>
      <w:r w:rsidRPr="00102440">
        <w:t>, changes in stocks):</w:t>
      </w:r>
    </w:p>
    <w:p w14:paraId="3EC76F5F" w14:textId="2F3B0F0A" w:rsidR="000526B0" w:rsidRPr="00102440" w:rsidRDefault="000526B0" w:rsidP="000526B0">
      <w:pPr>
        <w:pStyle w:val="BodyJUST2CE"/>
      </w:pPr>
      <m:oMath>
        <m:r>
          <w:rPr>
            <w:rFonts w:ascii="Cambria Math" w:hAnsi="Cambria Math"/>
          </w:rPr>
          <m:t>Δ</m:t>
        </m:r>
        <m:sSubSup>
          <m:sSubSupPr>
            <m:ctrlPr>
              <w:rPr>
                <w:rFonts w:ascii="Cambria Math" w:hAnsi="Cambria Math"/>
              </w:rPr>
            </m:ctrlPr>
          </m:sSubSupPr>
          <m:e>
            <m:r>
              <w:rPr>
                <w:rFonts w:ascii="Cambria Math" w:hAnsi="Cambria Math"/>
              </w:rPr>
              <m:t>B</m:t>
            </m:r>
          </m:e>
          <m:sub>
            <m:r>
              <w:rPr>
                <w:rFonts w:ascii="Cambria Math" w:hAnsi="Cambria Math"/>
              </w:rPr>
              <m:t>cb</m:t>
            </m:r>
            <m:r>
              <m:rPr>
                <m:sty m:val="p"/>
              </m:rPr>
              <w:rPr>
                <w:rFonts w:ascii="Cambria Math" w:hAnsi="Cambria Math"/>
              </w:rPr>
              <m:t>,</m:t>
            </m:r>
            <m:r>
              <w:rPr>
                <w:rFonts w:ascii="Cambria Math" w:hAnsi="Cambria Math"/>
              </w:rPr>
              <m:t>z</m:t>
            </m:r>
          </m:sub>
          <m:sup>
            <m:r>
              <w:rPr>
                <w:rFonts w:ascii="Cambria Math" w:hAnsi="Cambria Math"/>
              </w:rPr>
              <m:t>z</m:t>
            </m:r>
          </m:sup>
        </m:sSubSup>
        <m:r>
          <m:rPr>
            <m:sty m:val="p"/>
          </m:rPr>
          <w:rPr>
            <w:rFonts w:ascii="Cambria Math" w:hAnsi="Cambria Math"/>
          </w:rPr>
          <m:t>=</m:t>
        </m:r>
        <m:r>
          <w:rPr>
            <w:rFonts w:ascii="Cambria Math" w:hAnsi="Cambria Math"/>
          </w:rPr>
          <m:t>Δ</m:t>
        </m:r>
        <m:sSubSup>
          <m:sSubSupPr>
            <m:ctrlPr>
              <w:rPr>
                <w:rFonts w:ascii="Cambria Math" w:hAnsi="Cambria Math"/>
              </w:rPr>
            </m:ctrlPr>
          </m:sSubSupPr>
          <m:e>
            <m:r>
              <w:rPr>
                <w:rFonts w:ascii="Cambria Math" w:hAnsi="Cambria Math"/>
              </w:rPr>
              <m:t>H</m:t>
            </m:r>
          </m:e>
          <m:sub>
            <m:r>
              <w:rPr>
                <w:rFonts w:ascii="Cambria Math" w:hAnsi="Cambria Math"/>
              </w:rPr>
              <m:t>s</m:t>
            </m:r>
          </m:sub>
          <m:sup>
            <m:r>
              <w:rPr>
                <w:rFonts w:ascii="Cambria Math" w:hAnsi="Cambria Math"/>
              </w:rPr>
              <m:t>z</m:t>
            </m:r>
          </m:sup>
        </m:sSubSup>
        <m:r>
          <m:rPr>
            <m:sty m:val="p"/>
          </m:rPr>
          <w:rPr>
            <w:rFonts w:ascii="Cambria Math" w:hAnsi="Cambria Math"/>
          </w:rPr>
          <m:t>-</m:t>
        </m:r>
        <m:r>
          <w:rPr>
            <w:rFonts w:ascii="Cambria Math" w:hAnsi="Cambria Math"/>
          </w:rPr>
          <m:t>Δ</m:t>
        </m:r>
        <m:sSubSup>
          <m:sSubSupPr>
            <m:ctrlPr>
              <w:rPr>
                <w:rFonts w:ascii="Cambria Math" w:hAnsi="Cambria Math"/>
              </w:rPr>
            </m:ctrlPr>
          </m:sSubSupPr>
          <m:e>
            <m:r>
              <w:rPr>
                <w:rFonts w:ascii="Cambria Math" w:hAnsi="Cambria Math"/>
              </w:rPr>
              <m:t>A</m:t>
            </m:r>
          </m:e>
          <m:sub>
            <m:r>
              <w:rPr>
                <w:rFonts w:ascii="Cambria Math" w:hAnsi="Cambria Math"/>
              </w:rPr>
              <m:t>s</m:t>
            </m:r>
          </m:sub>
          <m:sup>
            <m:r>
              <w:rPr>
                <w:rFonts w:ascii="Cambria Math" w:hAnsi="Cambria Math"/>
              </w:rPr>
              <m:t>z</m:t>
            </m:r>
          </m:sup>
        </m:sSubSup>
        <m:r>
          <m:rPr>
            <m:sty m:val="p"/>
          </m:rPr>
          <w:rPr>
            <w:rFonts w:ascii="Cambria Math" w:hAnsi="Cambria Math"/>
          </w:rPr>
          <m:t>-</m:t>
        </m:r>
        <m:r>
          <w:rPr>
            <w:rFonts w:ascii="Cambria Math" w:hAnsi="Cambria Math"/>
          </w:rPr>
          <m:t>x</m:t>
        </m:r>
        <m:sSup>
          <m:sSupPr>
            <m:ctrlPr>
              <w:rPr>
                <w:rFonts w:ascii="Cambria Math" w:hAnsi="Cambria Math"/>
              </w:rPr>
            </m:ctrlPr>
          </m:sSupPr>
          <m:e>
            <m:r>
              <w:rPr>
                <w:rFonts w:ascii="Cambria Math" w:hAnsi="Cambria Math"/>
              </w:rPr>
              <m:t>r</m:t>
            </m:r>
          </m:e>
          <m:sup>
            <m:r>
              <w:rPr>
                <w:rFonts w:ascii="Cambria Math" w:hAnsi="Cambria Math"/>
              </w:rPr>
              <m:t>f</m:t>
            </m:r>
          </m:sup>
        </m:sSup>
        <m:r>
          <m:rPr>
            <m:sty m:val="p"/>
          </m:rPr>
          <w:rPr>
            <w:rFonts w:ascii="Cambria Math" w:hAnsi="Cambria Math"/>
          </w:rPr>
          <m:t>⋅</m:t>
        </m:r>
        <m:r>
          <w:rPr>
            <w:rFonts w:ascii="Cambria Math" w:hAnsi="Cambria Math"/>
          </w:rPr>
          <m:t>Δ</m:t>
        </m:r>
        <m:sSubSup>
          <m:sSubSupPr>
            <m:ctrlPr>
              <w:rPr>
                <w:rFonts w:ascii="Cambria Math" w:hAnsi="Cambria Math"/>
              </w:rPr>
            </m:ctrlPr>
          </m:sSubSupPr>
          <m:e>
            <m:r>
              <w:rPr>
                <w:rFonts w:ascii="Cambria Math" w:hAnsi="Cambria Math"/>
              </w:rPr>
              <m:t>B</m:t>
            </m:r>
          </m:e>
          <m:sub>
            <m:r>
              <w:rPr>
                <w:rFonts w:ascii="Cambria Math" w:hAnsi="Cambria Math"/>
              </w:rPr>
              <m:t>cb</m:t>
            </m:r>
            <m:r>
              <m:rPr>
                <m:sty m:val="p"/>
              </m:rPr>
              <w:rPr>
                <w:rFonts w:ascii="Cambria Math" w:hAnsi="Cambria Math"/>
              </w:rPr>
              <m:t>,</m:t>
            </m:r>
            <m:r>
              <w:rPr>
                <w:rFonts w:ascii="Cambria Math" w:hAnsi="Cambria Math"/>
              </w:rPr>
              <m:t>s</m:t>
            </m:r>
            <m:r>
              <m:rPr>
                <m:sty m:val="p"/>
              </m:rPr>
              <w:rPr>
                <w:rFonts w:ascii="Cambria Math" w:hAnsi="Cambria Math"/>
              </w:rPr>
              <m:t>,</m:t>
            </m:r>
            <m:r>
              <w:rPr>
                <w:rFonts w:ascii="Cambria Math" w:hAnsi="Cambria Math"/>
              </w:rPr>
              <m:t>z</m:t>
            </m:r>
          </m:sub>
          <m:sup>
            <m:r>
              <w:rPr>
                <w:rFonts w:ascii="Cambria Math" w:hAnsi="Cambria Math"/>
              </w:rPr>
              <m:t>f</m:t>
            </m:r>
          </m:sup>
        </m:sSubSup>
      </m:oMath>
      <w:r w:rsidR="00A672AB" w:rsidRPr="00102440">
        <w:tab/>
      </w:r>
      <w:r w:rsidR="00A672AB" w:rsidRPr="00102440">
        <w:tab/>
      </w:r>
      <w:r w:rsidR="00A672AB" w:rsidRPr="00102440">
        <w:tab/>
      </w:r>
      <w:r w:rsidR="00A672AB" w:rsidRPr="00102440">
        <w:tab/>
      </w:r>
      <w:r w:rsidR="00A672AB" w:rsidRPr="00102440">
        <w:tab/>
      </w:r>
      <w:r w:rsidR="00A672AB" w:rsidRPr="00102440">
        <w:tab/>
      </w:r>
      <w:r w:rsidR="00A672AB" w:rsidRPr="00102440">
        <w:tab/>
      </w:r>
      <w:r w:rsidR="00A672AB" w:rsidRPr="00102440">
        <w:tab/>
      </w:r>
      <w:r w:rsidR="00A672AB" w:rsidRPr="00102440">
        <w:tab/>
        <w:t>(76)</w:t>
      </w:r>
    </w:p>
    <w:p w14:paraId="04085367" w14:textId="79E1D30B" w:rsidR="000526B0" w:rsidRPr="00102440" w:rsidRDefault="000526B0" w:rsidP="000526B0">
      <w:pPr>
        <w:pStyle w:val="BodyJUST2CE"/>
      </w:pPr>
      <w:r w:rsidRPr="00102440">
        <w:t>Conversely, column 12 of the balance sheet matrix (Table</w:t>
      </w:r>
      <w:r w:rsidR="00956C42" w:rsidRPr="00102440">
        <w:t xml:space="preserve"> 1</w:t>
      </w:r>
      <w:r w:rsidRPr="00102440">
        <w:t>) provides the following identity (vertical constraint) for the other area’s central bank:</w:t>
      </w:r>
    </w:p>
    <w:p w14:paraId="4E745043" w14:textId="15AD49A7" w:rsidR="000526B0" w:rsidRPr="00102440" w:rsidRDefault="00377183" w:rsidP="000526B0">
      <w:pPr>
        <w:pStyle w:val="BodyJUST2CE"/>
      </w:pPr>
      <m:oMath>
        <m:sSubSup>
          <m:sSubSupPr>
            <m:ctrlPr>
              <w:rPr>
                <w:rFonts w:ascii="Cambria Math" w:hAnsi="Cambria Math"/>
              </w:rPr>
            </m:ctrlPr>
          </m:sSubSupPr>
          <m:e>
            <m:r>
              <w:rPr>
                <w:rFonts w:ascii="Cambria Math" w:hAnsi="Cambria Math"/>
              </w:rPr>
              <m:t>B</m:t>
            </m:r>
          </m:e>
          <m:sub>
            <m:r>
              <w:rPr>
                <w:rFonts w:ascii="Cambria Math" w:hAnsi="Cambria Math"/>
              </w:rPr>
              <m:t>cb</m:t>
            </m:r>
            <m:r>
              <m:rPr>
                <m:sty m:val="p"/>
              </m:rPr>
              <w:rPr>
                <w:rFonts w:ascii="Cambria Math" w:hAnsi="Cambria Math"/>
              </w:rPr>
              <m:t>,</m:t>
            </m:r>
            <m:r>
              <w:rPr>
                <w:rFonts w:ascii="Cambria Math" w:hAnsi="Cambria Math"/>
              </w:rPr>
              <m:t>f</m:t>
            </m:r>
          </m:sub>
          <m:sup>
            <m:r>
              <w:rPr>
                <w:rFonts w:ascii="Cambria Math" w:hAnsi="Cambria Math"/>
              </w:rPr>
              <m:t>f</m:t>
            </m:r>
          </m:sup>
        </m:sSubSup>
        <m:r>
          <m:rPr>
            <m:sty m:val="p"/>
          </m:rPr>
          <w:rPr>
            <w:rFonts w:ascii="Cambria Math" w:hAnsi="Cambria Math"/>
          </w:rPr>
          <m:t>=</m:t>
        </m:r>
        <m:sSubSup>
          <m:sSubSupPr>
            <m:ctrlPr>
              <w:rPr>
                <w:rFonts w:ascii="Cambria Math" w:hAnsi="Cambria Math"/>
              </w:rPr>
            </m:ctrlPr>
          </m:sSubSupPr>
          <m:e>
            <m:r>
              <w:rPr>
                <w:rFonts w:ascii="Cambria Math" w:hAnsi="Cambria Math"/>
              </w:rPr>
              <m:t>H</m:t>
            </m:r>
          </m:e>
          <m:sub>
            <m:r>
              <w:rPr>
                <w:rFonts w:ascii="Cambria Math" w:hAnsi="Cambria Math"/>
              </w:rPr>
              <m:t>s</m:t>
            </m:r>
          </m:sub>
          <m:sup>
            <m:r>
              <w:rPr>
                <w:rFonts w:ascii="Cambria Math" w:hAnsi="Cambria Math"/>
              </w:rPr>
              <m:t>f</m:t>
            </m:r>
          </m:sup>
        </m:sSubSup>
        <m:r>
          <m:rPr>
            <m:sty m:val="p"/>
          </m:rPr>
          <w:rPr>
            <w:rFonts w:ascii="Cambria Math" w:hAnsi="Cambria Math"/>
          </w:rPr>
          <m:t>-</m:t>
        </m:r>
        <m:sSubSup>
          <m:sSubSupPr>
            <m:ctrlPr>
              <w:rPr>
                <w:rFonts w:ascii="Cambria Math" w:hAnsi="Cambria Math"/>
              </w:rPr>
            </m:ctrlPr>
          </m:sSubSupPr>
          <m:e>
            <m:r>
              <w:rPr>
                <w:rFonts w:ascii="Cambria Math" w:hAnsi="Cambria Math"/>
              </w:rPr>
              <m:t>A</m:t>
            </m:r>
          </m:e>
          <m:sub>
            <m:r>
              <w:rPr>
                <w:rFonts w:ascii="Cambria Math" w:hAnsi="Cambria Math"/>
              </w:rPr>
              <m:t>s</m:t>
            </m:r>
          </m:sub>
          <m:sup>
            <m:r>
              <w:rPr>
                <w:rFonts w:ascii="Cambria Math" w:hAnsi="Cambria Math"/>
              </w:rPr>
              <m:t>f</m:t>
            </m:r>
          </m:sup>
        </m:sSubSup>
      </m:oMath>
      <w:r w:rsidR="00A672AB" w:rsidRPr="00102440">
        <w:tab/>
      </w:r>
      <w:r w:rsidR="00A672AB" w:rsidRPr="00102440">
        <w:tab/>
      </w:r>
      <w:r w:rsidR="00A672AB" w:rsidRPr="00102440">
        <w:tab/>
      </w:r>
      <w:r w:rsidR="00A672AB" w:rsidRPr="00102440">
        <w:tab/>
      </w:r>
      <w:r w:rsidR="00A672AB" w:rsidRPr="00102440">
        <w:tab/>
      </w:r>
      <w:r w:rsidR="00A672AB" w:rsidRPr="00102440">
        <w:tab/>
      </w:r>
      <w:r w:rsidR="00A672AB" w:rsidRPr="00102440">
        <w:tab/>
      </w:r>
      <w:r w:rsidR="00A672AB" w:rsidRPr="00102440">
        <w:tab/>
      </w:r>
      <w:r w:rsidR="00A672AB" w:rsidRPr="00102440">
        <w:tab/>
      </w:r>
      <w:r w:rsidR="00A672AB" w:rsidRPr="00102440">
        <w:tab/>
      </w:r>
      <w:r w:rsidR="00A672AB" w:rsidRPr="00102440">
        <w:tab/>
        <w:t>(77)</w:t>
      </w:r>
    </w:p>
    <w:p w14:paraId="5F37FCDE" w14:textId="77777777" w:rsidR="000526B0" w:rsidRPr="00102440" w:rsidRDefault="000526B0" w:rsidP="000526B0">
      <w:pPr>
        <w:pStyle w:val="BodyJUST2CE"/>
      </w:pPr>
      <w:r w:rsidRPr="00102440">
        <w:t>The balance sheet of the central bank in the first area comprises domestic government bills, foreign government bills, and advances to commercial banks as its assets. On the liability side, cash is the primary component.</w:t>
      </w:r>
      <w:r w:rsidRPr="00102440">
        <w:rPr>
          <w:vertAlign w:val="superscript"/>
        </w:rPr>
        <w:footnoteReference w:id="22"/>
      </w:r>
      <w:r w:rsidRPr="00102440">
        <w:t xml:space="preserve"> The balance sheet of the central bank in the second area is similar, but it is assumed that it does not hold government bills issued in the first area.</w:t>
      </w:r>
    </w:p>
    <w:p w14:paraId="01ECCB63" w14:textId="77777777" w:rsidR="000526B0" w:rsidRPr="00102440" w:rsidRDefault="000526B0" w:rsidP="000526B0">
      <w:pPr>
        <w:pStyle w:val="BodyJUST2CE"/>
      </w:pPr>
      <w:r w:rsidRPr="00102440">
        <w:t>We consider two different exchange rate regimes: a fixed exchange rate, and a (quasi) floating exchange rate.</w:t>
      </w:r>
    </w:p>
    <w:p w14:paraId="7443364E" w14:textId="66BB4AD9" w:rsidR="000526B0" w:rsidRPr="00102440" w:rsidRDefault="009C56CE" w:rsidP="009C56CE">
      <w:pPr>
        <w:pStyle w:val="Title3JUST2CE"/>
        <w:rPr>
          <w:b/>
          <w:bCs/>
        </w:rPr>
      </w:pPr>
      <w:bookmarkStart w:id="2488" w:name="fixed-exchange-rate"/>
      <w:bookmarkStart w:id="2489" w:name="_Toc144422004"/>
      <w:r w:rsidRPr="00102440">
        <w:t>[A.10.1] Fixed exchange rate</w:t>
      </w:r>
      <w:bookmarkEnd w:id="2489"/>
    </w:p>
    <w:p w14:paraId="51874805" w14:textId="77777777" w:rsidR="000526B0" w:rsidRPr="00102440" w:rsidRDefault="000526B0" w:rsidP="000526B0">
      <w:pPr>
        <w:pStyle w:val="BodyJUST2CE"/>
      </w:pPr>
      <w:r w:rsidRPr="00102440">
        <w:t>Under the fixed exchange rate regime, the supply of foreign government bills to domestic households is defined as:</w:t>
      </w:r>
    </w:p>
    <w:p w14:paraId="4DE2D822" w14:textId="70C5149A" w:rsidR="000526B0" w:rsidRPr="00102440" w:rsidRDefault="000526B0" w:rsidP="000526B0">
      <w:pPr>
        <w:pStyle w:val="BodyJUST2CE"/>
      </w:pPr>
      <m:oMath>
        <m:r>
          <w:rPr>
            <w:rFonts w:ascii="Cambria Math" w:hAnsi="Cambria Math"/>
          </w:rPr>
          <m:t>Δ</m:t>
        </m:r>
        <m:sSubSup>
          <m:sSubSupPr>
            <m:ctrlPr>
              <w:rPr>
                <w:rFonts w:ascii="Cambria Math" w:hAnsi="Cambria Math"/>
              </w:rPr>
            </m:ctrlPr>
          </m:sSubSupPr>
          <m:e>
            <m:r>
              <w:rPr>
                <w:rFonts w:ascii="Cambria Math" w:hAnsi="Cambria Math"/>
              </w:rPr>
              <m:t>B</m:t>
            </m:r>
          </m:e>
          <m:sub>
            <m:r>
              <w:rPr>
                <w:rFonts w:ascii="Cambria Math" w:hAnsi="Cambria Math"/>
              </w:rPr>
              <m:t>s</m:t>
            </m:r>
            <m:r>
              <m:rPr>
                <m:sty m:val="p"/>
              </m:rPr>
              <w:rPr>
                <w:rFonts w:ascii="Cambria Math" w:hAnsi="Cambria Math"/>
              </w:rPr>
              <m:t>,</m:t>
            </m:r>
            <m:r>
              <w:rPr>
                <w:rFonts w:ascii="Cambria Math" w:hAnsi="Cambria Math"/>
              </w:rPr>
              <m:t>z</m:t>
            </m:r>
          </m:sub>
          <m:sup>
            <m:r>
              <w:rPr>
                <w:rFonts w:ascii="Cambria Math" w:hAnsi="Cambria Math"/>
              </w:rPr>
              <m:t>f</m:t>
            </m:r>
          </m:sup>
        </m:sSubSup>
        <m:r>
          <m:rPr>
            <m:sty m:val="p"/>
          </m:rPr>
          <w:rPr>
            <w:rFonts w:ascii="Cambria Math" w:hAnsi="Cambria Math"/>
          </w:rPr>
          <m:t>=</m:t>
        </m:r>
        <m:r>
          <w:rPr>
            <w:rFonts w:ascii="Cambria Math" w:hAnsi="Cambria Math"/>
          </w:rPr>
          <m:t>x</m:t>
        </m:r>
        <m:sSup>
          <m:sSupPr>
            <m:ctrlPr>
              <w:rPr>
                <w:rFonts w:ascii="Cambria Math" w:hAnsi="Cambria Math"/>
              </w:rPr>
            </m:ctrlPr>
          </m:sSupPr>
          <m:e>
            <m:r>
              <w:rPr>
                <w:rFonts w:ascii="Cambria Math" w:hAnsi="Cambria Math"/>
              </w:rPr>
              <m:t>r</m:t>
            </m:r>
          </m:e>
          <m:sup>
            <m:r>
              <w:rPr>
                <w:rFonts w:ascii="Cambria Math" w:hAnsi="Cambria Math"/>
              </w:rPr>
              <m:t>z</m:t>
            </m:r>
          </m:sup>
        </m:sSup>
        <m:r>
          <m:rPr>
            <m:sty m:val="p"/>
          </m:rPr>
          <w:rPr>
            <w:rFonts w:ascii="Cambria Math" w:hAnsi="Cambria Math"/>
          </w:rPr>
          <m:t>⋅</m:t>
        </m:r>
        <m:sSubSup>
          <m:sSubSupPr>
            <m:ctrlPr>
              <w:rPr>
                <w:rFonts w:ascii="Cambria Math" w:hAnsi="Cambria Math"/>
              </w:rPr>
            </m:ctrlPr>
          </m:sSubSupPr>
          <m:e>
            <m:r>
              <w:rPr>
                <w:rFonts w:ascii="Cambria Math" w:hAnsi="Cambria Math"/>
              </w:rPr>
              <m:t>B</m:t>
            </m:r>
          </m:e>
          <m:sub>
            <m:r>
              <w:rPr>
                <w:rFonts w:ascii="Cambria Math" w:hAnsi="Cambria Math"/>
              </w:rPr>
              <m:t>h</m:t>
            </m:r>
            <m:r>
              <m:rPr>
                <m:sty m:val="p"/>
              </m:rPr>
              <w:rPr>
                <w:rFonts w:ascii="Cambria Math" w:hAnsi="Cambria Math"/>
              </w:rPr>
              <m:t>,</m:t>
            </m:r>
            <m:r>
              <w:rPr>
                <w:rFonts w:ascii="Cambria Math" w:hAnsi="Cambria Math"/>
              </w:rPr>
              <m:t>z</m:t>
            </m:r>
          </m:sub>
          <m:sup>
            <m:r>
              <w:rPr>
                <w:rFonts w:ascii="Cambria Math" w:hAnsi="Cambria Math"/>
              </w:rPr>
              <m:t>f</m:t>
            </m:r>
          </m:sup>
        </m:sSubSup>
      </m:oMath>
      <w:r w:rsidR="00A672AB" w:rsidRPr="00102440">
        <w:tab/>
      </w:r>
      <w:r w:rsidR="00A672AB" w:rsidRPr="00102440">
        <w:tab/>
      </w:r>
      <w:r w:rsidR="00A672AB" w:rsidRPr="00102440">
        <w:tab/>
      </w:r>
      <w:r w:rsidR="00A672AB" w:rsidRPr="00102440">
        <w:tab/>
      </w:r>
      <w:r w:rsidR="00A672AB" w:rsidRPr="00102440">
        <w:tab/>
      </w:r>
      <w:r w:rsidR="00A672AB" w:rsidRPr="00102440">
        <w:tab/>
      </w:r>
      <w:r w:rsidR="00A672AB" w:rsidRPr="00102440">
        <w:tab/>
      </w:r>
      <w:r w:rsidR="00A672AB" w:rsidRPr="00102440">
        <w:tab/>
      </w:r>
      <w:r w:rsidR="00A672AB" w:rsidRPr="00102440">
        <w:tab/>
      </w:r>
      <w:r w:rsidR="00A672AB" w:rsidRPr="00102440">
        <w:tab/>
      </w:r>
      <w:r w:rsidR="00A672AB" w:rsidRPr="00102440">
        <w:tab/>
        <w:t>(78)</w:t>
      </w:r>
    </w:p>
    <w:p w14:paraId="128A74E9" w14:textId="77777777" w:rsidR="000526B0" w:rsidRPr="00102440" w:rsidRDefault="000526B0" w:rsidP="000526B0">
      <w:pPr>
        <w:pStyle w:val="BodyJUST2CE"/>
      </w:pPr>
      <w:r w:rsidRPr="00102440">
        <w:t>The supply of government bills of the second area to the central bank of the first area is:</w:t>
      </w:r>
    </w:p>
    <w:p w14:paraId="64B3B8FA" w14:textId="2DE9249C" w:rsidR="000526B0" w:rsidRPr="00102440" w:rsidRDefault="00377183" w:rsidP="000526B0">
      <w:pPr>
        <w:pStyle w:val="BodyJUST2CE"/>
      </w:pPr>
      <m:oMath>
        <m:sSubSup>
          <m:sSubSupPr>
            <m:ctrlPr>
              <w:rPr>
                <w:rFonts w:ascii="Cambria Math" w:hAnsi="Cambria Math"/>
              </w:rPr>
            </m:ctrlPr>
          </m:sSubSupPr>
          <m:e>
            <m:r>
              <w:rPr>
                <w:rFonts w:ascii="Cambria Math" w:hAnsi="Cambria Math"/>
              </w:rPr>
              <m:t>B</m:t>
            </m:r>
          </m:e>
          <m:sub>
            <m:r>
              <w:rPr>
                <w:rFonts w:ascii="Cambria Math" w:hAnsi="Cambria Math"/>
              </w:rPr>
              <m:t>cb</m:t>
            </m:r>
            <m:r>
              <m:rPr>
                <m:sty m:val="p"/>
              </m:rPr>
              <w:rPr>
                <w:rFonts w:ascii="Cambria Math" w:hAnsi="Cambria Math"/>
              </w:rPr>
              <m:t>,</m:t>
            </m:r>
            <m:r>
              <w:rPr>
                <w:rFonts w:ascii="Cambria Math" w:hAnsi="Cambria Math"/>
              </w:rPr>
              <m:t>s</m:t>
            </m:r>
            <m:r>
              <m:rPr>
                <m:sty m:val="p"/>
              </m:rPr>
              <w:rPr>
                <w:rFonts w:ascii="Cambria Math" w:hAnsi="Cambria Math"/>
              </w:rPr>
              <m:t>,</m:t>
            </m:r>
            <m:r>
              <w:rPr>
                <w:rFonts w:ascii="Cambria Math" w:hAnsi="Cambria Math"/>
              </w:rPr>
              <m:t>z</m:t>
            </m:r>
          </m:sub>
          <m:sup>
            <m:r>
              <w:rPr>
                <w:rFonts w:ascii="Cambria Math" w:hAnsi="Cambria Math"/>
              </w:rPr>
              <m:t>f</m:t>
            </m:r>
          </m:sup>
        </m:sSubSup>
        <m:r>
          <m:rPr>
            <m:sty m:val="p"/>
          </m:rPr>
          <w:rPr>
            <w:rFonts w:ascii="Cambria Math" w:hAnsi="Cambria Math"/>
          </w:rPr>
          <m:t>=</m:t>
        </m:r>
        <m:sSubSup>
          <m:sSubSupPr>
            <m:ctrlPr>
              <w:rPr>
                <w:rFonts w:ascii="Cambria Math" w:hAnsi="Cambria Math"/>
              </w:rPr>
            </m:ctrlPr>
          </m:sSubSupPr>
          <m:e>
            <m:r>
              <w:rPr>
                <w:rFonts w:ascii="Cambria Math" w:hAnsi="Cambria Math"/>
              </w:rPr>
              <m:t>B</m:t>
            </m:r>
          </m:e>
          <m:sub>
            <m:r>
              <w:rPr>
                <w:rFonts w:ascii="Cambria Math" w:hAnsi="Cambria Math"/>
              </w:rPr>
              <m:t>s</m:t>
            </m:r>
          </m:sub>
          <m:sup>
            <m:r>
              <w:rPr>
                <w:rFonts w:ascii="Cambria Math" w:hAnsi="Cambria Math"/>
              </w:rPr>
              <m:t>f</m:t>
            </m:r>
          </m:sup>
        </m:sSubSup>
        <m:r>
          <m:rPr>
            <m:sty m:val="p"/>
          </m:rPr>
          <w:rPr>
            <w:rFonts w:ascii="Cambria Math" w:hAnsi="Cambria Math"/>
          </w:rPr>
          <m:t>-</m:t>
        </m:r>
        <m:sSubSup>
          <m:sSubSupPr>
            <m:ctrlPr>
              <w:rPr>
                <w:rFonts w:ascii="Cambria Math" w:hAnsi="Cambria Math"/>
              </w:rPr>
            </m:ctrlPr>
          </m:sSubSupPr>
          <m:e>
            <m:r>
              <w:rPr>
                <w:rFonts w:ascii="Cambria Math" w:hAnsi="Cambria Math"/>
              </w:rPr>
              <m:t>B</m:t>
            </m:r>
          </m:e>
          <m:sub>
            <m:r>
              <w:rPr>
                <w:rFonts w:ascii="Cambria Math" w:hAnsi="Cambria Math"/>
              </w:rPr>
              <m:t>s</m:t>
            </m:r>
            <m:r>
              <m:rPr>
                <m:sty m:val="p"/>
              </m:rPr>
              <w:rPr>
                <w:rFonts w:ascii="Cambria Math" w:hAnsi="Cambria Math"/>
              </w:rPr>
              <m:t>,</m:t>
            </m:r>
            <m:r>
              <w:rPr>
                <w:rFonts w:ascii="Cambria Math" w:hAnsi="Cambria Math"/>
              </w:rPr>
              <m:t>z</m:t>
            </m:r>
          </m:sub>
          <m:sup>
            <m:r>
              <w:rPr>
                <w:rFonts w:ascii="Cambria Math" w:hAnsi="Cambria Math"/>
              </w:rPr>
              <m:t>f</m:t>
            </m:r>
          </m:sup>
        </m:sSubSup>
        <m:r>
          <m:rPr>
            <m:sty m:val="p"/>
          </m:rPr>
          <w:rPr>
            <w:rFonts w:ascii="Cambria Math" w:hAnsi="Cambria Math"/>
          </w:rPr>
          <m:t>-</m:t>
        </m:r>
        <m:sSubSup>
          <m:sSubSupPr>
            <m:ctrlPr>
              <w:rPr>
                <w:rFonts w:ascii="Cambria Math" w:hAnsi="Cambria Math"/>
              </w:rPr>
            </m:ctrlPr>
          </m:sSubSupPr>
          <m:e>
            <m:r>
              <w:rPr>
                <w:rFonts w:ascii="Cambria Math" w:hAnsi="Cambria Math"/>
              </w:rPr>
              <m:t>B</m:t>
            </m:r>
          </m:e>
          <m:sub>
            <m:r>
              <w:rPr>
                <w:rFonts w:ascii="Cambria Math" w:hAnsi="Cambria Math"/>
              </w:rPr>
              <m:t>s</m:t>
            </m:r>
            <m:r>
              <m:rPr>
                <m:sty m:val="p"/>
              </m:rPr>
              <w:rPr>
                <w:rFonts w:ascii="Cambria Math" w:hAnsi="Cambria Math"/>
              </w:rPr>
              <m:t>,</m:t>
            </m:r>
            <m:r>
              <w:rPr>
                <w:rFonts w:ascii="Cambria Math" w:hAnsi="Cambria Math"/>
              </w:rPr>
              <m:t>f</m:t>
            </m:r>
          </m:sub>
          <m:sup>
            <m:r>
              <w:rPr>
                <w:rFonts w:ascii="Cambria Math" w:hAnsi="Cambria Math"/>
              </w:rPr>
              <m:t>f</m:t>
            </m:r>
          </m:sup>
        </m:sSubSup>
        <m:r>
          <m:rPr>
            <m:sty m:val="p"/>
          </m:rPr>
          <w:rPr>
            <w:rFonts w:ascii="Cambria Math" w:hAnsi="Cambria Math"/>
          </w:rPr>
          <m:t>-</m:t>
        </m:r>
        <m:sSubSup>
          <m:sSubSupPr>
            <m:ctrlPr>
              <w:rPr>
                <w:rFonts w:ascii="Cambria Math" w:hAnsi="Cambria Math"/>
              </w:rPr>
            </m:ctrlPr>
          </m:sSubSupPr>
          <m:e>
            <m:r>
              <w:rPr>
                <w:rFonts w:ascii="Cambria Math" w:hAnsi="Cambria Math"/>
              </w:rPr>
              <m:t>B</m:t>
            </m:r>
          </m:e>
          <m:sub>
            <m:r>
              <w:rPr>
                <w:rFonts w:ascii="Cambria Math" w:hAnsi="Cambria Math"/>
              </w:rPr>
              <m:t>cb</m:t>
            </m:r>
            <m:r>
              <m:rPr>
                <m:sty m:val="p"/>
              </m:rPr>
              <w:rPr>
                <w:rFonts w:ascii="Cambria Math" w:hAnsi="Cambria Math"/>
              </w:rPr>
              <m:t>,</m:t>
            </m:r>
            <m:r>
              <w:rPr>
                <w:rFonts w:ascii="Cambria Math" w:hAnsi="Cambria Math"/>
              </w:rPr>
              <m:t>f</m:t>
            </m:r>
          </m:sub>
          <m:sup>
            <m:r>
              <w:rPr>
                <w:rFonts w:ascii="Cambria Math" w:hAnsi="Cambria Math"/>
              </w:rPr>
              <m:t>f</m:t>
            </m:r>
          </m:sup>
        </m:sSubSup>
        <m:r>
          <m:rPr>
            <m:sty m:val="p"/>
          </m:rPr>
          <w:rPr>
            <w:rFonts w:ascii="Cambria Math" w:hAnsi="Cambria Math"/>
          </w:rPr>
          <m:t>-</m:t>
        </m:r>
        <m:sSubSup>
          <m:sSubSupPr>
            <m:ctrlPr>
              <w:rPr>
                <w:rFonts w:ascii="Cambria Math" w:hAnsi="Cambria Math"/>
              </w:rPr>
            </m:ctrlPr>
          </m:sSubSupPr>
          <m:e>
            <m:r>
              <w:rPr>
                <w:rFonts w:ascii="Cambria Math" w:hAnsi="Cambria Math"/>
              </w:rPr>
              <m:t>B</m:t>
            </m:r>
          </m:e>
          <m:sub>
            <m:r>
              <w:rPr>
                <w:rFonts w:ascii="Cambria Math" w:hAnsi="Cambria Math"/>
              </w:rPr>
              <m:t>b</m:t>
            </m:r>
          </m:sub>
          <m:sup>
            <m:r>
              <w:rPr>
                <w:rFonts w:ascii="Cambria Math" w:hAnsi="Cambria Math"/>
              </w:rPr>
              <m:t>f</m:t>
            </m:r>
          </m:sup>
        </m:sSubSup>
      </m:oMath>
      <w:r w:rsidR="00A672AB" w:rsidRPr="00102440">
        <w:tab/>
      </w:r>
      <w:r w:rsidR="00A672AB" w:rsidRPr="00102440">
        <w:tab/>
      </w:r>
      <w:r w:rsidR="00A672AB" w:rsidRPr="00102440">
        <w:tab/>
      </w:r>
      <w:r w:rsidR="00A672AB" w:rsidRPr="00102440">
        <w:tab/>
      </w:r>
      <w:r w:rsidR="00A672AB" w:rsidRPr="00102440">
        <w:tab/>
      </w:r>
      <w:r w:rsidR="00A672AB" w:rsidRPr="00102440">
        <w:tab/>
      </w:r>
      <w:r w:rsidR="00A672AB" w:rsidRPr="00102440">
        <w:tab/>
      </w:r>
      <w:r w:rsidR="00A672AB" w:rsidRPr="00102440">
        <w:tab/>
        <w:t>(79)</w:t>
      </w:r>
    </w:p>
    <w:p w14:paraId="5DCC40B6" w14:textId="77777777" w:rsidR="000526B0" w:rsidRPr="00102440" w:rsidRDefault="000526B0" w:rsidP="000526B0">
      <w:pPr>
        <w:pStyle w:val="BodyJUST2CE"/>
      </w:pPr>
      <w:r w:rsidRPr="00102440">
        <w:t>Therefore, the hidden or redundant equation is the one that matches the amount of domestic government bills held by the domestic central bank with the horizontal constraint (in terms of cross-sector holdings of bills) defined by the balance sheet matrix:</w:t>
      </w:r>
    </w:p>
    <w:p w14:paraId="7FDB638D" w14:textId="66021FF7" w:rsidR="000526B0" w:rsidRPr="00102440" w:rsidRDefault="00377183" w:rsidP="000526B0">
      <w:pPr>
        <w:pStyle w:val="BodyJUST2CE"/>
      </w:pPr>
      <m:oMath>
        <m:sSubSup>
          <m:sSubSupPr>
            <m:ctrlPr>
              <w:rPr>
                <w:rFonts w:ascii="Cambria Math" w:hAnsi="Cambria Math"/>
              </w:rPr>
            </m:ctrlPr>
          </m:sSubSupPr>
          <m:e>
            <m:r>
              <w:rPr>
                <w:rFonts w:ascii="Cambria Math" w:hAnsi="Cambria Math"/>
              </w:rPr>
              <m:t>B</m:t>
            </m:r>
          </m:e>
          <m:sub>
            <m:r>
              <w:rPr>
                <w:rFonts w:ascii="Cambria Math" w:hAnsi="Cambria Math"/>
              </w:rPr>
              <m:t>cb</m:t>
            </m:r>
            <m:r>
              <m:rPr>
                <m:sty m:val="p"/>
              </m:rPr>
              <w:rPr>
                <w:rFonts w:ascii="Cambria Math" w:hAnsi="Cambria Math"/>
              </w:rPr>
              <m:t>,</m:t>
            </m:r>
            <m:r>
              <w:rPr>
                <w:rFonts w:ascii="Cambria Math" w:hAnsi="Cambria Math"/>
              </w:rPr>
              <m:t>z</m:t>
            </m:r>
          </m:sub>
          <m:sup>
            <m:r>
              <w:rPr>
                <w:rFonts w:ascii="Cambria Math" w:hAnsi="Cambria Math"/>
              </w:rPr>
              <m:t>z</m:t>
            </m:r>
          </m:sup>
        </m:sSubSup>
        <m:r>
          <m:rPr>
            <m:sty m:val="p"/>
          </m:rPr>
          <w:rPr>
            <w:rFonts w:ascii="Cambria Math" w:hAnsi="Cambria Math"/>
          </w:rPr>
          <m:t>=</m:t>
        </m:r>
        <m:sSubSup>
          <m:sSubSupPr>
            <m:ctrlPr>
              <w:rPr>
                <w:rFonts w:ascii="Cambria Math" w:hAnsi="Cambria Math"/>
              </w:rPr>
            </m:ctrlPr>
          </m:sSubSupPr>
          <m:e>
            <m:r>
              <w:rPr>
                <w:rFonts w:ascii="Cambria Math" w:hAnsi="Cambria Math"/>
              </w:rPr>
              <m:t>B</m:t>
            </m:r>
          </m:e>
          <m:sub>
            <m:r>
              <w:rPr>
                <w:rFonts w:ascii="Cambria Math" w:hAnsi="Cambria Math"/>
              </w:rPr>
              <m:t>s</m:t>
            </m:r>
          </m:sub>
          <m:sup>
            <m:r>
              <w:rPr>
                <w:rFonts w:ascii="Cambria Math" w:hAnsi="Cambria Math"/>
              </w:rPr>
              <m:t>z</m:t>
            </m:r>
          </m:sup>
        </m:sSubSup>
        <m:r>
          <m:rPr>
            <m:sty m:val="p"/>
          </m:rPr>
          <w:rPr>
            <w:rFonts w:ascii="Cambria Math" w:hAnsi="Cambria Math"/>
          </w:rPr>
          <m:t>-</m:t>
        </m:r>
        <m:sSubSup>
          <m:sSubSupPr>
            <m:ctrlPr>
              <w:rPr>
                <w:rFonts w:ascii="Cambria Math" w:hAnsi="Cambria Math"/>
              </w:rPr>
            </m:ctrlPr>
          </m:sSubSupPr>
          <m:e>
            <m:r>
              <w:rPr>
                <w:rFonts w:ascii="Cambria Math" w:hAnsi="Cambria Math"/>
              </w:rPr>
              <m:t>B</m:t>
            </m:r>
          </m:e>
          <m:sub>
            <m:r>
              <w:rPr>
                <w:rFonts w:ascii="Cambria Math" w:hAnsi="Cambria Math"/>
              </w:rPr>
              <m:t>s</m:t>
            </m:r>
            <m:r>
              <m:rPr>
                <m:sty m:val="p"/>
              </m:rPr>
              <w:rPr>
                <w:rFonts w:ascii="Cambria Math" w:hAnsi="Cambria Math"/>
              </w:rPr>
              <m:t>,</m:t>
            </m:r>
            <m:r>
              <w:rPr>
                <w:rFonts w:ascii="Cambria Math" w:hAnsi="Cambria Math"/>
              </w:rPr>
              <m:t>z</m:t>
            </m:r>
          </m:sub>
          <m:sup>
            <m:r>
              <w:rPr>
                <w:rFonts w:ascii="Cambria Math" w:hAnsi="Cambria Math"/>
              </w:rPr>
              <m:t>z</m:t>
            </m:r>
          </m:sup>
        </m:sSubSup>
        <m:r>
          <m:rPr>
            <m:sty m:val="p"/>
          </m:rPr>
          <w:rPr>
            <w:rFonts w:ascii="Cambria Math" w:hAnsi="Cambria Math"/>
          </w:rPr>
          <m:t>-</m:t>
        </m:r>
        <m:sSubSup>
          <m:sSubSupPr>
            <m:ctrlPr>
              <w:rPr>
                <w:rFonts w:ascii="Cambria Math" w:hAnsi="Cambria Math"/>
              </w:rPr>
            </m:ctrlPr>
          </m:sSubSupPr>
          <m:e>
            <m:r>
              <w:rPr>
                <w:rFonts w:ascii="Cambria Math" w:hAnsi="Cambria Math"/>
              </w:rPr>
              <m:t>B</m:t>
            </m:r>
          </m:e>
          <m:sub>
            <m:r>
              <w:rPr>
                <w:rFonts w:ascii="Cambria Math" w:hAnsi="Cambria Math"/>
              </w:rPr>
              <m:t>s</m:t>
            </m:r>
            <m:r>
              <m:rPr>
                <m:sty m:val="p"/>
              </m:rPr>
              <w:rPr>
                <w:rFonts w:ascii="Cambria Math" w:hAnsi="Cambria Math"/>
              </w:rPr>
              <m:t>,</m:t>
            </m:r>
            <m:r>
              <w:rPr>
                <w:rFonts w:ascii="Cambria Math" w:hAnsi="Cambria Math"/>
              </w:rPr>
              <m:t>f</m:t>
            </m:r>
          </m:sub>
          <m:sup>
            <m:r>
              <w:rPr>
                <w:rFonts w:ascii="Cambria Math" w:hAnsi="Cambria Math"/>
              </w:rPr>
              <m:t>z</m:t>
            </m:r>
          </m:sup>
        </m:sSubSup>
        <m:r>
          <m:rPr>
            <m:sty m:val="p"/>
          </m:rPr>
          <w:rPr>
            <w:rFonts w:ascii="Cambria Math" w:hAnsi="Cambria Math"/>
          </w:rPr>
          <m:t>-</m:t>
        </m:r>
        <m:sSubSup>
          <m:sSubSupPr>
            <m:ctrlPr>
              <w:rPr>
                <w:rFonts w:ascii="Cambria Math" w:hAnsi="Cambria Math"/>
              </w:rPr>
            </m:ctrlPr>
          </m:sSubSupPr>
          <m:e>
            <m:r>
              <w:rPr>
                <w:rFonts w:ascii="Cambria Math" w:hAnsi="Cambria Math"/>
              </w:rPr>
              <m:t>B</m:t>
            </m:r>
          </m:e>
          <m:sub>
            <m:r>
              <w:rPr>
                <w:rFonts w:ascii="Cambria Math" w:hAnsi="Cambria Math"/>
              </w:rPr>
              <m:t>b</m:t>
            </m:r>
          </m:sub>
          <m:sup>
            <m:r>
              <w:rPr>
                <w:rFonts w:ascii="Cambria Math" w:hAnsi="Cambria Math"/>
              </w:rPr>
              <m:t>z</m:t>
            </m:r>
          </m:sup>
        </m:sSubSup>
      </m:oMath>
      <w:r w:rsidR="00A672AB" w:rsidRPr="00102440">
        <w:tab/>
      </w:r>
      <w:r w:rsidR="00A672AB" w:rsidRPr="00102440">
        <w:tab/>
      </w:r>
      <w:r w:rsidR="00A672AB" w:rsidRPr="00102440">
        <w:tab/>
      </w:r>
      <w:r w:rsidR="00A672AB" w:rsidRPr="00102440">
        <w:tab/>
      </w:r>
      <w:r w:rsidR="00A672AB" w:rsidRPr="00102440">
        <w:tab/>
      </w:r>
      <w:r w:rsidR="00A672AB" w:rsidRPr="00102440">
        <w:tab/>
      </w:r>
      <w:r w:rsidR="00A672AB" w:rsidRPr="00102440">
        <w:tab/>
      </w:r>
      <w:r w:rsidR="00A672AB" w:rsidRPr="00102440">
        <w:tab/>
      </w:r>
      <w:r w:rsidR="00A672AB" w:rsidRPr="00102440">
        <w:tab/>
        <w:t>(80)</w:t>
      </w:r>
    </w:p>
    <w:p w14:paraId="1E870578" w14:textId="77777777" w:rsidR="000526B0" w:rsidRPr="00102440" w:rsidRDefault="000526B0" w:rsidP="000526B0">
      <w:pPr>
        <w:pStyle w:val="BodyJUST2CE"/>
      </w:pPr>
      <w:r w:rsidRPr="00102440">
        <w:t>The accounting structure of the model is now complete. However, a few additional model features have been included to allow for a broader range of experiments, which are discussed below.</w:t>
      </w:r>
    </w:p>
    <w:p w14:paraId="3CE9A024" w14:textId="29C7E838" w:rsidR="000526B0" w:rsidRPr="00102440" w:rsidRDefault="009C56CE" w:rsidP="009C56CE">
      <w:pPr>
        <w:pStyle w:val="Title3JUST2CE"/>
      </w:pPr>
      <w:bookmarkStart w:id="2490" w:name="_Toc144422005"/>
      <w:bookmarkEnd w:id="2488"/>
      <w:r w:rsidRPr="00102440">
        <w:t xml:space="preserve">[A.10.2] </w:t>
      </w:r>
      <w:r w:rsidR="000526B0" w:rsidRPr="00102440">
        <w:t>Quasi-floating exchange rate</w:t>
      </w:r>
      <w:bookmarkEnd w:id="2490"/>
    </w:p>
    <w:p w14:paraId="69B14CDB" w14:textId="77777777" w:rsidR="000526B0" w:rsidRPr="00102440" w:rsidRDefault="000526B0" w:rsidP="000526B0">
      <w:pPr>
        <w:pStyle w:val="BodyJUST2CE"/>
      </w:pPr>
      <w:r w:rsidRPr="00102440">
        <w:t>In the alternative regime, the exchange rate is allowed to adjust gradually to reflect the relative demand for national currencies:</w:t>
      </w:r>
    </w:p>
    <w:p w14:paraId="51DE6E36" w14:textId="2CB1C307" w:rsidR="000526B0" w:rsidRPr="00102440" w:rsidRDefault="000526B0" w:rsidP="000526B0">
      <w:pPr>
        <w:pStyle w:val="BodyJUST2CE"/>
      </w:pPr>
      <m:oMath>
        <m:r>
          <w:rPr>
            <w:rFonts w:ascii="Cambria Math" w:hAnsi="Cambria Math"/>
          </w:rPr>
          <w:lastRenderedPageBreak/>
          <m:t>Δx</m:t>
        </m:r>
        <m:sSup>
          <m:sSupPr>
            <m:ctrlPr>
              <w:rPr>
                <w:rFonts w:ascii="Cambria Math" w:hAnsi="Cambria Math"/>
              </w:rPr>
            </m:ctrlPr>
          </m:sSupPr>
          <m:e>
            <m:r>
              <w:rPr>
                <w:rFonts w:ascii="Cambria Math" w:hAnsi="Cambria Math"/>
              </w:rPr>
              <m:t>r</m:t>
            </m:r>
          </m:e>
          <m:sup>
            <m:r>
              <w:rPr>
                <w:rFonts w:ascii="Cambria Math" w:hAnsi="Cambria Math"/>
              </w:rPr>
              <m:t>z</m:t>
            </m:r>
          </m:sup>
        </m:sSup>
        <m:r>
          <m:rPr>
            <m:sty m:val="p"/>
          </m:rPr>
          <w:rPr>
            <w:rFonts w:ascii="Cambria Math" w:hAnsi="Cambria Math"/>
          </w:rPr>
          <m:t>=</m:t>
        </m:r>
        <m:r>
          <w:rPr>
            <w:rFonts w:ascii="Cambria Math" w:hAnsi="Cambria Math"/>
          </w:rPr>
          <m:t>χ</m:t>
        </m:r>
        <m:r>
          <m:rPr>
            <m:sty m:val="p"/>
          </m:rPr>
          <w:rPr>
            <w:rFonts w:ascii="Cambria Math" w:hAnsi="Cambria Math"/>
          </w:rPr>
          <m:t>⋅</m:t>
        </m:r>
        <m:f>
          <m:fPr>
            <m:ctrlPr>
              <w:rPr>
                <w:rFonts w:ascii="Cambria Math" w:hAnsi="Cambria Math"/>
              </w:rPr>
            </m:ctrlPr>
          </m:fPr>
          <m:num>
            <m:r>
              <w:rPr>
                <w:rFonts w:ascii="Cambria Math" w:hAnsi="Cambria Math"/>
              </w:rPr>
              <m:t>CA</m:t>
            </m:r>
            <m:sSubSup>
              <m:sSubSupPr>
                <m:ctrlPr>
                  <w:rPr>
                    <w:rFonts w:ascii="Cambria Math" w:hAnsi="Cambria Math"/>
                  </w:rPr>
                </m:ctrlPr>
              </m:sSubSupPr>
              <m:e>
                <m:r>
                  <w:rPr>
                    <w:rFonts w:ascii="Cambria Math" w:hAnsi="Cambria Math"/>
                  </w:rPr>
                  <m:t>B</m:t>
                </m:r>
              </m:e>
              <m:sub>
                <m:r>
                  <m:rPr>
                    <m:sty m:val="p"/>
                  </m:rPr>
                  <w:rPr>
                    <w:rFonts w:ascii="Cambria Math" w:hAnsi="Cambria Math"/>
                  </w:rPr>
                  <m:t>-</m:t>
                </m:r>
                <m:r>
                  <w:rPr>
                    <w:rFonts w:ascii="Cambria Math" w:hAnsi="Cambria Math"/>
                  </w:rPr>
                  <m:t>1</m:t>
                </m:r>
              </m:sub>
              <m:sup>
                <m:r>
                  <w:rPr>
                    <w:rFonts w:ascii="Cambria Math" w:hAnsi="Cambria Math"/>
                  </w:rPr>
                  <m:t>z</m:t>
                </m:r>
              </m:sup>
            </m:sSubSup>
          </m:num>
          <m:den>
            <m:r>
              <w:rPr>
                <w:rFonts w:ascii="Cambria Math" w:hAnsi="Cambria Math"/>
              </w:rPr>
              <m:t>Y</m:t>
            </m:r>
            <m:sSubSup>
              <m:sSubSupPr>
                <m:ctrlPr>
                  <w:rPr>
                    <w:rFonts w:ascii="Cambria Math" w:hAnsi="Cambria Math"/>
                  </w:rPr>
                </m:ctrlPr>
              </m:sSubSupPr>
              <m:e>
                <m:r>
                  <w:rPr>
                    <w:rFonts w:ascii="Cambria Math" w:hAnsi="Cambria Math"/>
                  </w:rPr>
                  <m:t>N</m:t>
                </m:r>
              </m:e>
              <m:sub>
                <m:r>
                  <m:rPr>
                    <m:sty m:val="p"/>
                  </m:rPr>
                  <w:rPr>
                    <w:rFonts w:ascii="Cambria Math" w:hAnsi="Cambria Math"/>
                  </w:rPr>
                  <m:t>-</m:t>
                </m:r>
                <m:r>
                  <w:rPr>
                    <w:rFonts w:ascii="Cambria Math" w:hAnsi="Cambria Math"/>
                  </w:rPr>
                  <m:t>1</m:t>
                </m:r>
              </m:sub>
              <m:sup>
                <m:r>
                  <w:rPr>
                    <w:rFonts w:ascii="Cambria Math" w:hAnsi="Cambria Math"/>
                  </w:rPr>
                  <m:t>z</m:t>
                </m:r>
              </m:sup>
            </m:sSubSup>
          </m:den>
        </m:f>
      </m:oMath>
      <w:r w:rsidR="00A672AB" w:rsidRPr="00102440">
        <w:tab/>
      </w:r>
      <w:r w:rsidR="00A672AB" w:rsidRPr="00102440">
        <w:tab/>
      </w:r>
      <w:r w:rsidR="00A672AB" w:rsidRPr="00102440">
        <w:tab/>
      </w:r>
      <w:r w:rsidR="00A672AB" w:rsidRPr="00102440">
        <w:tab/>
      </w:r>
      <w:r w:rsidR="00A672AB" w:rsidRPr="00102440">
        <w:tab/>
      </w:r>
      <w:r w:rsidR="00A672AB" w:rsidRPr="00102440">
        <w:tab/>
      </w:r>
      <w:r w:rsidR="00A672AB" w:rsidRPr="00102440">
        <w:tab/>
      </w:r>
      <w:r w:rsidR="00A672AB" w:rsidRPr="00102440">
        <w:tab/>
      </w:r>
      <w:r w:rsidR="00A672AB" w:rsidRPr="00102440">
        <w:tab/>
      </w:r>
      <w:r w:rsidR="00A672AB" w:rsidRPr="00102440">
        <w:tab/>
      </w:r>
      <w:r w:rsidR="00A672AB" w:rsidRPr="00102440">
        <w:tab/>
        <w:t>(81)</w:t>
      </w:r>
    </w:p>
    <w:p w14:paraId="5D36E2BC" w14:textId="7EDE38B5" w:rsidR="000526B0" w:rsidRPr="00102440" w:rsidRDefault="000526B0" w:rsidP="000526B0">
      <w:pPr>
        <w:pStyle w:val="BodyJUST2CE"/>
      </w:pPr>
      <w:r w:rsidRPr="00102440">
        <w:t xml:space="preserve">where </w:t>
      </w:r>
      <m:oMath>
        <m:r>
          <w:rPr>
            <w:rFonts w:ascii="Cambria Math" w:hAnsi="Cambria Math"/>
          </w:rPr>
          <m:t>χ</m:t>
        </m:r>
      </m:oMath>
      <w:r w:rsidRPr="00102440">
        <w:t xml:space="preserve"> is a positive parameter defining the speed of adjustment of the exchange rate to the current account balance to total value added ratio. As a result, the domestic currency keeps appreciating (depreciating) as long as the area runs into current account surpluses (deficits).</w:t>
      </w:r>
    </w:p>
    <w:p w14:paraId="1DA52D53" w14:textId="7970EB47" w:rsidR="000526B0" w:rsidRPr="00102440" w:rsidRDefault="000526B0" w:rsidP="000526B0">
      <w:pPr>
        <w:pStyle w:val="BodyJUST2CE"/>
      </w:pPr>
      <w:r w:rsidRPr="00102440">
        <w:t>Note that while the mechanism above increases (reduces) the value of the amount of foreign government bills supplied to domestic households (via equation</w:t>
      </w:r>
      <w:r w:rsidR="009C56CE" w:rsidRPr="00102440">
        <w:t xml:space="preserve"> 78</w:t>
      </w:r>
      <w:r w:rsidRPr="00102440">
        <w:t>), the domestic central bank is still buying foreign government bills (via</w:t>
      </w:r>
      <w:r w:rsidR="009C56CE" w:rsidRPr="00102440">
        <w:t xml:space="preserve"> 79</w:t>
      </w:r>
      <w:r w:rsidRPr="00102440">
        <w:t>), albeit in a lower (higher) amount compared with that purchased under a fixed exchange rate regime.</w:t>
      </w:r>
      <w:r w:rsidRPr="00102440">
        <w:rPr>
          <w:vertAlign w:val="superscript"/>
        </w:rPr>
        <w:footnoteReference w:id="23"/>
      </w:r>
    </w:p>
    <w:p w14:paraId="3D77354E" w14:textId="3C1DA81E" w:rsidR="007D26A2" w:rsidRPr="00102440" w:rsidRDefault="007D26A2" w:rsidP="007D26A2">
      <w:pPr>
        <w:pStyle w:val="Title2JUST2CE"/>
        <w:rPr>
          <w:lang w:val="en-GB"/>
          <w:rPrChange w:id="2494" w:author="Oriol Valles Codina" w:date="2023-08-31T14:08:00Z">
            <w:rPr/>
          </w:rPrChange>
        </w:rPr>
      </w:pPr>
      <w:bookmarkStart w:id="2495" w:name="sec:waste"/>
      <w:bookmarkStart w:id="2496" w:name="_Toc144422006"/>
      <w:r w:rsidRPr="00102440">
        <w:rPr>
          <w:lang w:val="en-GB"/>
          <w:rPrChange w:id="2497" w:author="Oriol Valles Codina" w:date="2023-08-31T14:08:00Z">
            <w:rPr/>
          </w:rPrChange>
        </w:rPr>
        <w:t xml:space="preserve">[A.11] Waste, </w:t>
      </w:r>
      <w:del w:id="2498" w:author="Oriol Valles Codina" w:date="2023-08-31T14:19:00Z">
        <w:r w:rsidRPr="00102440" w:rsidDel="009F61ED">
          <w:rPr>
            <w:lang w:val="en-GB"/>
            <w:rPrChange w:id="2499" w:author="Oriol Valles Codina" w:date="2023-08-31T14:08:00Z">
              <w:rPr/>
            </w:rPrChange>
          </w:rPr>
          <w:delText>emissions</w:delText>
        </w:r>
      </w:del>
      <w:ins w:id="2500" w:author="Oriol Valles Codina" w:date="2023-08-31T14:19:00Z">
        <w:r w:rsidR="009F61ED">
          <w:rPr>
            <w:lang w:val="en-GB"/>
          </w:rPr>
          <w:t>E</w:t>
        </w:r>
        <w:r w:rsidR="009F61ED" w:rsidRPr="00102440">
          <w:rPr>
            <w:lang w:val="en-GB"/>
            <w:rPrChange w:id="2501" w:author="Oriol Valles Codina" w:date="2023-08-31T14:08:00Z">
              <w:rPr/>
            </w:rPrChange>
          </w:rPr>
          <w:t>missions</w:t>
        </w:r>
      </w:ins>
      <w:bookmarkEnd w:id="2496"/>
    </w:p>
    <w:p w14:paraId="2144C34F" w14:textId="1CBD6D7A" w:rsidR="007D26A2" w:rsidRPr="00102440" w:rsidRDefault="007D26A2" w:rsidP="007D26A2">
      <w:pPr>
        <w:pStyle w:val="BodyJUST2CE"/>
      </w:pPr>
      <w:r w:rsidRPr="00102440">
        <w:t xml:space="preserve">In each area, waste accumulates as goods and services are produced. The waste associated with each domestic industry is calculated using the related waste to output ratio, </w:t>
      </w:r>
      <m:oMath>
        <m:sSubSup>
          <m:sSubSupPr>
            <m:ctrlPr>
              <w:rPr>
                <w:rFonts w:ascii="Cambria Math" w:hAnsi="Cambria Math"/>
              </w:rPr>
            </m:ctrlPr>
          </m:sSubSupPr>
          <m:e>
            <m:r>
              <w:rPr>
                <w:rFonts w:ascii="Cambria Math" w:hAnsi="Cambria Math"/>
              </w:rPr>
              <m:t>ζ</m:t>
            </m:r>
          </m:e>
          <m:sub>
            <m:r>
              <w:rPr>
                <w:rFonts w:ascii="Cambria Math" w:hAnsi="Cambria Math"/>
              </w:rPr>
              <m:t>j</m:t>
            </m:r>
          </m:sub>
          <m:sup>
            <m:r>
              <w:rPr>
                <w:rFonts w:ascii="Cambria Math" w:hAnsi="Cambria Math"/>
              </w:rPr>
              <m:t>z</m:t>
            </m:r>
          </m:sup>
        </m:sSubSup>
      </m:oMath>
      <w:r w:rsidRPr="00102440">
        <w:t>, that is:</w:t>
      </w:r>
    </w:p>
    <w:p w14:paraId="66057C99" w14:textId="3EB91229" w:rsidR="007D26A2" w:rsidRPr="00102440" w:rsidRDefault="007D26A2" w:rsidP="007D26A2">
      <w:pPr>
        <w:pStyle w:val="BodyJUST2CE"/>
      </w:pPr>
      <m:oMath>
        <m:r>
          <w:rPr>
            <w:rFonts w:ascii="Cambria Math" w:hAnsi="Cambria Math"/>
          </w:rPr>
          <m:t>w</m:t>
        </m:r>
        <m:sSubSup>
          <m:sSubSupPr>
            <m:ctrlPr>
              <w:rPr>
                <w:rFonts w:ascii="Cambria Math" w:hAnsi="Cambria Math"/>
              </w:rPr>
            </m:ctrlPr>
          </m:sSubSupPr>
          <m:e>
            <m:r>
              <w:rPr>
                <w:rFonts w:ascii="Cambria Math" w:hAnsi="Cambria Math"/>
              </w:rPr>
              <m:t>a</m:t>
            </m:r>
          </m:e>
          <m:sub>
            <m:r>
              <w:rPr>
                <w:rFonts w:ascii="Cambria Math" w:hAnsi="Cambria Math"/>
              </w:rPr>
              <m:t>j</m:t>
            </m:r>
          </m:sub>
          <m:sup>
            <m:r>
              <w:rPr>
                <w:rFonts w:ascii="Cambria Math" w:hAnsi="Cambria Math"/>
              </w:rPr>
              <m:t>z</m:t>
            </m:r>
          </m:sup>
        </m:sSubSup>
        <m:r>
          <m:rPr>
            <m:sty m:val="p"/>
          </m:rPr>
          <w:rPr>
            <w:rFonts w:ascii="Cambria Math" w:hAnsi="Cambria Math"/>
          </w:rPr>
          <m:t>=</m:t>
        </m:r>
        <m:r>
          <w:rPr>
            <w:rFonts w:ascii="Cambria Math" w:hAnsi="Cambria Math"/>
          </w:rPr>
          <m:t>w</m:t>
        </m:r>
        <m:sSubSup>
          <m:sSubSupPr>
            <m:ctrlPr>
              <w:rPr>
                <w:rFonts w:ascii="Cambria Math" w:hAnsi="Cambria Math"/>
              </w:rPr>
            </m:ctrlPr>
          </m:sSubSupPr>
          <m:e>
            <m:r>
              <w:rPr>
                <w:rFonts w:ascii="Cambria Math" w:hAnsi="Cambria Math"/>
              </w:rPr>
              <m:t>a</m:t>
            </m:r>
          </m:e>
          <m:sub>
            <m:r>
              <w:rPr>
                <w:rFonts w:ascii="Cambria Math" w:hAnsi="Cambria Math"/>
              </w:rPr>
              <m:t>j</m:t>
            </m:r>
            <m:r>
              <m:rPr>
                <m:sty m:val="p"/>
              </m:rPr>
              <w:rPr>
                <w:rFonts w:ascii="Cambria Math" w:hAnsi="Cambria Math"/>
              </w:rPr>
              <m:t>,-</m:t>
            </m:r>
            <m:r>
              <w:rPr>
                <w:rFonts w:ascii="Cambria Math" w:hAnsi="Cambria Math"/>
              </w:rPr>
              <m:t>1</m:t>
            </m:r>
          </m:sub>
          <m:sup>
            <m:r>
              <w:rPr>
                <w:rFonts w:ascii="Cambria Math" w:hAnsi="Cambria Math"/>
              </w:rPr>
              <m:t>z</m:t>
            </m:r>
          </m:sup>
        </m:sSubSup>
        <m:r>
          <m:rPr>
            <m:sty m:val="p"/>
          </m:rP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z</m:t>
            </m:r>
          </m:sup>
        </m:sSubSup>
        <m:r>
          <m:rPr>
            <m:sty m:val="p"/>
          </m:rPr>
          <w:rPr>
            <w:rFonts w:ascii="Cambria Math" w:hAnsi="Cambria Math"/>
          </w:rPr>
          <m:t>⋅</m:t>
        </m:r>
        <m:sSubSup>
          <m:sSubSupPr>
            <m:ctrlPr>
              <w:rPr>
                <w:rFonts w:ascii="Cambria Math" w:hAnsi="Cambria Math"/>
              </w:rPr>
            </m:ctrlPr>
          </m:sSubSupPr>
          <m:e>
            <m:r>
              <w:rPr>
                <w:rFonts w:ascii="Cambria Math" w:hAnsi="Cambria Math"/>
              </w:rPr>
              <m:t>ζ</m:t>
            </m:r>
          </m:e>
          <m:sub>
            <m:r>
              <w:rPr>
                <w:rFonts w:ascii="Cambria Math" w:hAnsi="Cambria Math"/>
              </w:rPr>
              <m:t>j</m:t>
            </m:r>
          </m:sub>
          <m:sup>
            <m:r>
              <w:rPr>
                <w:rFonts w:ascii="Cambria Math" w:hAnsi="Cambria Math"/>
              </w:rPr>
              <m:t>z</m:t>
            </m:r>
          </m:sup>
        </m:sSubSup>
        <m:r>
          <m:rPr>
            <m:sty m:val="p"/>
          </m:rP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z</m:t>
            </m:r>
          </m:sup>
        </m:sSubSup>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5</m:t>
            </m:r>
            <m:r>
              <m:rPr>
                <m:sty m:val="p"/>
              </m:rPr>
              <w:rPr>
                <w:rFonts w:ascii="Cambria Math" w:hAnsi="Cambria Math"/>
              </w:rPr>
              <m:t>,</m:t>
            </m:r>
            <m:r>
              <w:rPr>
                <w:rFonts w:ascii="Cambria Math" w:hAnsi="Cambria Math"/>
              </w:rPr>
              <m:t>j</m:t>
            </m:r>
          </m:sub>
        </m:sSub>
      </m:oMath>
      <w:r w:rsidR="00A672AB" w:rsidRPr="00102440">
        <w:tab/>
      </w:r>
      <w:r w:rsidR="00A672AB" w:rsidRPr="00102440">
        <w:tab/>
      </w:r>
      <w:r w:rsidR="00A672AB" w:rsidRPr="00102440">
        <w:tab/>
      </w:r>
      <w:r w:rsidR="00A672AB" w:rsidRPr="00102440">
        <w:tab/>
      </w:r>
      <w:r w:rsidR="00A672AB" w:rsidRPr="00102440">
        <w:tab/>
      </w:r>
      <w:r w:rsidR="00A672AB" w:rsidRPr="00102440">
        <w:tab/>
      </w:r>
      <w:r w:rsidR="00A672AB" w:rsidRPr="00102440">
        <w:tab/>
      </w:r>
      <w:r w:rsidR="00A672AB" w:rsidRPr="00102440">
        <w:tab/>
      </w:r>
      <w:r w:rsidR="00A672AB" w:rsidRPr="00102440">
        <w:tab/>
        <w:t>(82)</w:t>
      </w:r>
    </w:p>
    <w:p w14:paraId="7B89DDAF" w14:textId="5680173D" w:rsidR="007D26A2" w:rsidRPr="00102440" w:rsidRDefault="007D26A2" w:rsidP="007D26A2">
      <w:pPr>
        <w:pStyle w:val="BodyJUST2CE"/>
      </w:pPr>
      <m:oMath>
        <m:r>
          <m:rPr>
            <m:sty m:val="p"/>
          </m:rPr>
          <w:rPr>
            <w:rFonts w:ascii="Cambria Math" w:hAnsi="Cambria Math"/>
          </w:rPr>
          <m:t>∀</m:t>
        </m:r>
        <m:r>
          <w:rPr>
            <w:rFonts w:ascii="Cambria Math" w:hAnsi="Cambria Math"/>
          </w:rPr>
          <m:t>j</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2</m:t>
        </m:r>
        <m:r>
          <m:rPr>
            <m:sty m:val="p"/>
          </m:rPr>
          <w:rPr>
            <w:rFonts w:ascii="Cambria Math" w:hAnsi="Cambria Math"/>
          </w:rPr>
          <m:t>,...,</m:t>
        </m:r>
        <m:r>
          <w:rPr>
            <w:rFonts w:ascii="Cambria Math" w:hAnsi="Cambria Math"/>
          </w:rPr>
          <m:t>5</m:t>
        </m:r>
      </m:oMath>
      <w:r w:rsidRPr="00102440">
        <w:t>, where the last component (</w:t>
      </w:r>
      <m:oMath>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z</m:t>
            </m:r>
          </m:sup>
        </m:sSubSup>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5</m:t>
            </m:r>
            <m:r>
              <m:rPr>
                <m:sty m:val="p"/>
              </m:rPr>
              <w:rPr>
                <w:rFonts w:ascii="Cambria Math" w:hAnsi="Cambria Math"/>
              </w:rPr>
              <m:t>,</m:t>
            </m:r>
            <m:r>
              <w:rPr>
                <w:rFonts w:ascii="Cambria Math" w:hAnsi="Cambria Math"/>
              </w:rPr>
              <m:t>j</m:t>
            </m:r>
          </m:sub>
        </m:sSub>
      </m:oMath>
      <w:r w:rsidRPr="00102440">
        <w:t>) shows that, in principle, waste can be reduced by recycling it and using is as an input for the other industries.</w:t>
      </w:r>
    </w:p>
    <w:p w14:paraId="730A7630" w14:textId="77777777" w:rsidR="007D26A2" w:rsidRPr="00102440" w:rsidRDefault="007D26A2" w:rsidP="007D26A2">
      <w:pPr>
        <w:pStyle w:val="BodyJUST2CE"/>
      </w:pPr>
      <w:r w:rsidRPr="00102440">
        <w:t>Total domestic waste (net of recycling) is therefore:</w:t>
      </w:r>
    </w:p>
    <w:p w14:paraId="7364F3C4" w14:textId="60D6972C" w:rsidR="007D26A2" w:rsidRPr="00102440" w:rsidRDefault="007D26A2" w:rsidP="007D26A2">
      <w:pPr>
        <w:pStyle w:val="BodyJUST2CE"/>
      </w:pPr>
      <m:oMath>
        <m:r>
          <w:rPr>
            <w:rFonts w:ascii="Cambria Math" w:hAnsi="Cambria Math"/>
          </w:rPr>
          <m:t>w</m:t>
        </m:r>
        <m:sSup>
          <m:sSupPr>
            <m:ctrlPr>
              <w:rPr>
                <w:rFonts w:ascii="Cambria Math" w:hAnsi="Cambria Math"/>
              </w:rPr>
            </m:ctrlPr>
          </m:sSupPr>
          <m:e>
            <m:r>
              <w:rPr>
                <w:rFonts w:ascii="Cambria Math" w:hAnsi="Cambria Math"/>
              </w:rPr>
              <m:t>a</m:t>
            </m:r>
          </m:e>
          <m:sup>
            <m:r>
              <w:rPr>
                <w:rFonts w:ascii="Cambria Math" w:hAnsi="Cambria Math"/>
              </w:rPr>
              <m:t>z</m:t>
            </m:r>
          </m:sup>
        </m:sSup>
        <m:r>
          <m:rPr>
            <m:sty m:val="p"/>
          </m:rPr>
          <w:rPr>
            <w:rFonts w:ascii="Cambria Math" w:hAnsi="Cambria Math"/>
          </w:rPr>
          <m:t>=</m:t>
        </m:r>
        <m:nary>
          <m:naryPr>
            <m:chr m:val="∑"/>
            <m:limLoc m:val="undOvr"/>
            <m:ctrlPr>
              <w:rPr>
                <w:rFonts w:ascii="Cambria Math" w:hAnsi="Cambria Math"/>
              </w:rPr>
            </m:ctrlPr>
          </m:naryPr>
          <m:sub>
            <m:r>
              <w:rPr>
                <w:rFonts w:ascii="Cambria Math" w:hAnsi="Cambria Math"/>
              </w:rPr>
              <m:t>j</m:t>
            </m:r>
            <m:r>
              <m:rPr>
                <m:sty m:val="p"/>
              </m:rPr>
              <w:rPr>
                <w:rFonts w:ascii="Cambria Math" w:hAnsi="Cambria Math"/>
              </w:rPr>
              <m:t>=</m:t>
            </m:r>
            <m:r>
              <w:rPr>
                <w:rFonts w:ascii="Cambria Math" w:hAnsi="Cambria Math"/>
              </w:rPr>
              <m:t>1</m:t>
            </m:r>
          </m:sub>
          <m:sup>
            <m:r>
              <w:rPr>
                <w:rFonts w:ascii="Cambria Math" w:hAnsi="Cambria Math"/>
              </w:rPr>
              <m:t>4</m:t>
            </m:r>
          </m:sup>
          <m:e>
            <m:r>
              <w:rPr>
                <w:rFonts w:ascii="Cambria Math" w:hAnsi="Cambria Math"/>
              </w:rPr>
              <m:t>w</m:t>
            </m:r>
          </m:e>
        </m:nary>
        <m:sSubSup>
          <m:sSubSupPr>
            <m:ctrlPr>
              <w:rPr>
                <w:rFonts w:ascii="Cambria Math" w:hAnsi="Cambria Math"/>
              </w:rPr>
            </m:ctrlPr>
          </m:sSubSupPr>
          <m:e>
            <m:r>
              <w:rPr>
                <w:rFonts w:ascii="Cambria Math" w:hAnsi="Cambria Math"/>
              </w:rPr>
              <m:t>a</m:t>
            </m:r>
          </m:e>
          <m:sub>
            <m:r>
              <w:rPr>
                <w:rFonts w:ascii="Cambria Math" w:hAnsi="Cambria Math"/>
              </w:rPr>
              <m:t>j</m:t>
            </m:r>
          </m:sub>
          <m:sup>
            <m:r>
              <w:rPr>
                <w:rFonts w:ascii="Cambria Math" w:hAnsi="Cambria Math"/>
              </w:rPr>
              <m:t>z</m:t>
            </m:r>
          </m:sup>
        </m:sSubSup>
      </m:oMath>
      <w:r w:rsidR="00876A50" w:rsidRPr="00102440">
        <w:tab/>
      </w:r>
      <w:r w:rsidR="00876A50" w:rsidRPr="00102440">
        <w:tab/>
      </w:r>
      <w:r w:rsidR="00876A50" w:rsidRPr="00102440">
        <w:tab/>
      </w:r>
      <w:r w:rsidR="00876A50" w:rsidRPr="00102440">
        <w:tab/>
      </w:r>
      <w:r w:rsidR="00876A50" w:rsidRPr="00102440">
        <w:tab/>
      </w:r>
      <w:r w:rsidR="00876A50" w:rsidRPr="00102440">
        <w:tab/>
      </w:r>
      <w:r w:rsidR="00876A50" w:rsidRPr="00102440">
        <w:tab/>
      </w:r>
      <w:r w:rsidR="00876A50" w:rsidRPr="00102440">
        <w:tab/>
      </w:r>
      <w:r w:rsidR="00876A50" w:rsidRPr="00102440">
        <w:tab/>
      </w:r>
      <w:r w:rsidR="00876A50" w:rsidRPr="00102440">
        <w:tab/>
      </w:r>
      <w:r w:rsidR="00876A50" w:rsidRPr="00102440">
        <w:tab/>
        <w:t>(83)</w:t>
      </w:r>
    </w:p>
    <w:p w14:paraId="02E88870" w14:textId="3FC2B394" w:rsidR="007D26A2" w:rsidRPr="00102440" w:rsidRDefault="007D26A2" w:rsidP="007D26A2">
      <w:pPr>
        <w:pStyle w:val="BodyJUST2CE"/>
      </w:pPr>
      <w:r w:rsidRPr="00102440">
        <w:t xml:space="preserve">If one assumes away land emissions, annual emissions of </w:t>
      </w:r>
      <m:oMath>
        <m:r>
          <w:rPr>
            <w:rFonts w:ascii="Cambria Math" w:hAnsi="Cambria Math"/>
          </w:rPr>
          <m:t>C</m:t>
        </m:r>
        <m:sSub>
          <m:sSubPr>
            <m:ctrlPr>
              <w:rPr>
                <w:rFonts w:ascii="Cambria Math" w:hAnsi="Cambria Math"/>
              </w:rPr>
            </m:ctrlPr>
          </m:sSubPr>
          <m:e>
            <m:r>
              <w:rPr>
                <w:rFonts w:ascii="Cambria Math" w:hAnsi="Cambria Math"/>
              </w:rPr>
              <m:t>O</m:t>
            </m:r>
          </m:e>
          <m:sub>
            <m:r>
              <w:rPr>
                <w:rFonts w:ascii="Cambria Math" w:hAnsi="Cambria Math"/>
              </w:rPr>
              <m:t>2</m:t>
            </m:r>
          </m:sub>
        </m:sSub>
      </m:oMath>
      <w:r w:rsidRPr="00102440">
        <w:t xml:space="preserve"> can be calculated for each industry by multiplying their respective output by the industry-specific energy intensity coefficient (</w:t>
      </w:r>
      <m:oMath>
        <m:sSubSup>
          <m:sSubSupPr>
            <m:ctrlPr>
              <w:rPr>
                <w:rFonts w:ascii="Cambria Math" w:hAnsi="Cambria Math"/>
              </w:rPr>
            </m:ctrlPr>
          </m:sSubSupPr>
          <m:e>
            <m:r>
              <w:rPr>
                <w:rFonts w:ascii="Cambria Math" w:hAnsi="Cambria Math"/>
              </w:rPr>
              <m:t>ε</m:t>
            </m:r>
          </m:e>
          <m:sub>
            <m:r>
              <w:rPr>
                <w:rFonts w:ascii="Cambria Math" w:hAnsi="Cambria Math"/>
              </w:rPr>
              <m:t>j</m:t>
            </m:r>
          </m:sub>
          <m:sup>
            <m:r>
              <w:rPr>
                <w:rFonts w:ascii="Cambria Math" w:hAnsi="Cambria Math"/>
              </w:rPr>
              <m:t>z</m:t>
            </m:r>
          </m:sup>
        </m:sSubSup>
        <m:r>
          <m:rPr>
            <m:sty m:val="p"/>
          </m:rPr>
          <w:rPr>
            <w:rFonts w:ascii="Cambria Math" w:hAnsi="Cambria Math"/>
          </w:rPr>
          <m:t>=</m:t>
        </m:r>
        <m:r>
          <w:rPr>
            <w:rFonts w:ascii="Cambria Math" w:hAnsi="Cambria Math"/>
          </w:rPr>
          <m:t>E</m:t>
        </m:r>
        <m:sSubSup>
          <m:sSubSupPr>
            <m:ctrlPr>
              <w:rPr>
                <w:rFonts w:ascii="Cambria Math" w:hAnsi="Cambria Math"/>
              </w:rPr>
            </m:ctrlPr>
          </m:sSubSupPr>
          <m:e>
            <m:r>
              <w:rPr>
                <w:rFonts w:ascii="Cambria Math" w:hAnsi="Cambria Math"/>
              </w:rPr>
              <m:t>j</m:t>
            </m:r>
          </m:e>
          <m:sub>
            <m:r>
              <w:rPr>
                <w:rFonts w:ascii="Cambria Math" w:hAnsi="Cambria Math"/>
              </w:rPr>
              <m:t>j</m:t>
            </m:r>
          </m:sub>
          <m:sup>
            <m:r>
              <w:rPr>
                <w:rFonts w:ascii="Cambria Math" w:hAnsi="Cambria Math"/>
              </w:rPr>
              <m:t>z</m:t>
            </m:r>
          </m:sup>
        </m:sSubSup>
        <m:r>
          <m:rPr>
            <m:sty m:val="p"/>
          </m:rP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z</m:t>
            </m:r>
          </m:sup>
        </m:sSubSup>
      </m:oMath>
      <w:r w:rsidRPr="00102440">
        <w:t>)</w:t>
      </w:r>
      <w:r w:rsidR="0085634A" w:rsidRPr="00102440">
        <w:rPr>
          <w:rPrChange w:id="2502" w:author="Oriol Valles Codina" w:date="2023-08-31T14:08:00Z">
            <w:rPr>
              <w:highlight w:val="yellow"/>
            </w:rPr>
          </w:rPrChange>
        </w:rPr>
        <w:t xml:space="preserve">, the industry-specific share of </w:t>
      </w:r>
      <w:r w:rsidR="00AA6506" w:rsidRPr="00102440">
        <w:rPr>
          <w:rPrChange w:id="2503" w:author="Oriol Valles Codina" w:date="2023-08-31T14:08:00Z">
            <w:rPr>
              <w:highlight w:val="yellow"/>
            </w:rPr>
          </w:rPrChange>
        </w:rPr>
        <w:t>non-</w:t>
      </w:r>
      <w:r w:rsidR="0085634A" w:rsidRPr="00102440">
        <w:rPr>
          <w:rPrChange w:id="2504" w:author="Oriol Valles Codina" w:date="2023-08-31T14:08:00Z">
            <w:rPr>
              <w:highlight w:val="yellow"/>
            </w:rPr>
          </w:rPrChange>
        </w:rPr>
        <w:t>renewable energy</w:t>
      </w:r>
      <w:r w:rsidR="009A3CE7" w:rsidRPr="00102440">
        <w:rPr>
          <w:rPrChange w:id="2505" w:author="Oriol Valles Codina" w:date="2023-08-31T14:08:00Z">
            <w:rPr>
              <w:highlight w:val="yellow"/>
            </w:rPr>
          </w:rPrChange>
        </w:rPr>
        <w:t xml:space="preserve"> (</w:t>
      </w:r>
      <m:oMath>
        <m:sSubSup>
          <m:sSubSupPr>
            <m:ctrlPr>
              <w:rPr>
                <w:rFonts w:ascii="Cambria Math" w:hAnsi="Cambria Math"/>
              </w:rPr>
            </m:ctrlPr>
          </m:sSubSupPr>
          <m:e>
            <m:r>
              <w:rPr>
                <w:rFonts w:ascii="Cambria Math" w:hAnsi="Cambria Math"/>
                <w:rPrChange w:id="2506" w:author="Oriol Valles Codina" w:date="2023-08-31T14:08:00Z">
                  <w:rPr>
                    <w:rFonts w:ascii="Cambria Math" w:hAnsi="Cambria Math"/>
                    <w:highlight w:val="yellow"/>
                  </w:rPr>
                </w:rPrChange>
              </w:rPr>
              <m:t>1-η</m:t>
            </m:r>
          </m:e>
          <m:sub>
            <m:r>
              <w:rPr>
                <w:rFonts w:ascii="Cambria Math" w:hAnsi="Cambria Math"/>
                <w:rPrChange w:id="2507" w:author="Oriol Valles Codina" w:date="2023-08-31T14:08:00Z">
                  <w:rPr>
                    <w:rFonts w:ascii="Cambria Math" w:hAnsi="Cambria Math"/>
                    <w:highlight w:val="yellow"/>
                  </w:rPr>
                </w:rPrChange>
              </w:rPr>
              <m:t>en,j</m:t>
            </m:r>
          </m:sub>
          <m:sup>
            <m:r>
              <w:rPr>
                <w:rFonts w:ascii="Cambria Math" w:hAnsi="Cambria Math"/>
                <w:rPrChange w:id="2508" w:author="Oriol Valles Codina" w:date="2023-08-31T14:08:00Z">
                  <w:rPr>
                    <w:rFonts w:ascii="Cambria Math" w:hAnsi="Cambria Math"/>
                    <w:highlight w:val="yellow"/>
                  </w:rPr>
                </w:rPrChange>
              </w:rPr>
              <m:t>z</m:t>
            </m:r>
          </m:sup>
        </m:sSubSup>
      </m:oMath>
      <w:r w:rsidR="009A3CE7" w:rsidRPr="00102440">
        <w:rPr>
          <w:rPrChange w:id="2509" w:author="Oriol Valles Codina" w:date="2023-08-31T14:08:00Z">
            <w:rPr>
              <w:highlight w:val="yellow"/>
            </w:rPr>
          </w:rPrChange>
        </w:rPr>
        <w:t>)</w:t>
      </w:r>
      <w:r w:rsidR="0085634A" w:rsidRPr="00102440">
        <w:rPr>
          <w:rPrChange w:id="2510" w:author="Oriol Valles Codina" w:date="2023-08-31T14:08:00Z">
            <w:rPr>
              <w:highlight w:val="yellow"/>
            </w:rPr>
          </w:rPrChange>
        </w:rPr>
        <w:t>,</w:t>
      </w:r>
      <w:r w:rsidRPr="00102440">
        <w:rPr>
          <w:rPrChange w:id="2511" w:author="Oriol Valles Codina" w:date="2023-08-31T14:08:00Z">
            <w:rPr>
              <w:highlight w:val="yellow"/>
            </w:rPr>
          </w:rPrChange>
        </w:rPr>
        <w:t xml:space="preserve"> and a </w:t>
      </w:r>
      <w:r w:rsidR="0085634A" w:rsidRPr="00102440">
        <w:rPr>
          <w:rPrChange w:id="2512" w:author="Oriol Valles Codina" w:date="2023-08-31T14:08:00Z">
            <w:rPr>
              <w:highlight w:val="yellow"/>
            </w:rPr>
          </w:rPrChange>
        </w:rPr>
        <w:t>uniform</w:t>
      </w:r>
      <w:r w:rsidRPr="00102440">
        <w:t xml:space="preserve"> </w:t>
      </w:r>
      <m:oMath>
        <m:r>
          <w:rPr>
            <w:rFonts w:ascii="Cambria Math" w:hAnsi="Cambria Math"/>
          </w:rPr>
          <m:t>C</m:t>
        </m:r>
        <m:sSub>
          <m:sSubPr>
            <m:ctrlPr>
              <w:rPr>
                <w:rFonts w:ascii="Cambria Math" w:hAnsi="Cambria Math"/>
              </w:rPr>
            </m:ctrlPr>
          </m:sSubPr>
          <m:e>
            <m:r>
              <w:rPr>
                <w:rFonts w:ascii="Cambria Math" w:hAnsi="Cambria Math"/>
              </w:rPr>
              <m:t>O</m:t>
            </m:r>
          </m:e>
          <m:sub>
            <m:r>
              <w:rPr>
                <w:rFonts w:ascii="Cambria Math" w:hAnsi="Cambria Math"/>
              </w:rPr>
              <m:t>2</m:t>
            </m:r>
          </m:sub>
        </m:sSub>
      </m:oMath>
      <w:r w:rsidRPr="00102440">
        <w:t xml:space="preserve"> intensity coefficient (</w:t>
      </w:r>
      <m:oMath>
        <m:sSubSup>
          <m:sSubSupPr>
            <m:ctrlPr>
              <w:rPr>
                <w:rFonts w:ascii="Cambria Math" w:hAnsi="Cambria Math"/>
              </w:rPr>
            </m:ctrlPr>
          </m:sSubSupPr>
          <m:e>
            <m:r>
              <w:rPr>
                <w:rFonts w:ascii="Cambria Math" w:hAnsi="Cambria Math"/>
              </w:rPr>
              <m:t>β</m:t>
            </m:r>
          </m:e>
          <m:sub>
            <m:r>
              <w:rPr>
                <w:rFonts w:ascii="Cambria Math" w:hAnsi="Cambria Math"/>
              </w:rPr>
              <m:t>e</m:t>
            </m:r>
          </m:sub>
          <m:sup>
            <m:r>
              <w:rPr>
                <w:rFonts w:ascii="Cambria Math" w:hAnsi="Cambria Math"/>
              </w:rPr>
              <m:t>z</m:t>
            </m:r>
          </m:sup>
        </m:sSubSup>
        <m:r>
          <m:rPr>
            <m:sty m:val="p"/>
          </m:rPr>
          <w:rPr>
            <w:rFonts w:ascii="Cambria Math" w:hAnsi="Cambria Math"/>
          </w:rPr>
          <m:t>=</m:t>
        </m:r>
        <m:r>
          <w:rPr>
            <w:rFonts w:ascii="Cambria Math" w:hAnsi="Cambria Math"/>
          </w:rPr>
          <m:t>Gt</m:t>
        </m:r>
        <m:r>
          <m:rPr>
            <m:sty m:val="p"/>
          </m:rPr>
          <w:rPr>
            <w:rFonts w:ascii="Cambria Math" w:hAnsi="Cambria Math"/>
          </w:rPr>
          <m:t>/</m:t>
        </m:r>
        <m:r>
          <w:rPr>
            <w:rFonts w:ascii="Cambria Math" w:hAnsi="Cambria Math"/>
          </w:rPr>
          <m:t>Ej</m:t>
        </m:r>
      </m:oMath>
      <w:r w:rsidRPr="00102440">
        <w:t>). Emissions linked with each domestic industry are:</w:t>
      </w:r>
    </w:p>
    <w:p w14:paraId="2DC6E943" w14:textId="3F785867" w:rsidR="007D26A2" w:rsidRPr="00102440" w:rsidRDefault="007D26A2" w:rsidP="007D26A2">
      <w:pPr>
        <w:pStyle w:val="BodyJUST2CE"/>
        <w:rPr>
          <w:rPrChange w:id="2513" w:author="Oriol Valles Codina" w:date="2023-08-31T14:08:00Z">
            <w:rPr>
              <w:highlight w:val="yellow"/>
            </w:rPr>
          </w:rPrChange>
        </w:rPr>
      </w:pPr>
      <m:oMath>
        <m:r>
          <w:rPr>
            <w:rFonts w:ascii="Cambria Math" w:hAnsi="Cambria Math"/>
            <w:rPrChange w:id="2514" w:author="Oriol Valles Codina" w:date="2023-08-31T14:08:00Z">
              <w:rPr>
                <w:rFonts w:ascii="Cambria Math" w:hAnsi="Cambria Math"/>
                <w:highlight w:val="yellow"/>
              </w:rPr>
            </w:rPrChange>
          </w:rPr>
          <m:t>emi</m:t>
        </m:r>
        <m:sSubSup>
          <m:sSubSupPr>
            <m:ctrlPr>
              <w:rPr>
                <w:rFonts w:ascii="Cambria Math" w:hAnsi="Cambria Math"/>
              </w:rPr>
            </m:ctrlPr>
          </m:sSubSupPr>
          <m:e>
            <m:r>
              <w:rPr>
                <w:rFonts w:ascii="Cambria Math" w:hAnsi="Cambria Math"/>
                <w:rPrChange w:id="2515" w:author="Oriol Valles Codina" w:date="2023-08-31T14:08:00Z">
                  <w:rPr>
                    <w:rFonts w:ascii="Cambria Math" w:hAnsi="Cambria Math"/>
                    <w:highlight w:val="yellow"/>
                  </w:rPr>
                </w:rPrChange>
              </w:rPr>
              <m:t>s</m:t>
            </m:r>
          </m:e>
          <m:sub>
            <m:r>
              <w:rPr>
                <w:rFonts w:ascii="Cambria Math" w:hAnsi="Cambria Math"/>
                <w:rPrChange w:id="2516" w:author="Oriol Valles Codina" w:date="2023-08-31T14:08:00Z">
                  <w:rPr>
                    <w:rFonts w:ascii="Cambria Math" w:hAnsi="Cambria Math"/>
                    <w:highlight w:val="yellow"/>
                  </w:rPr>
                </w:rPrChange>
              </w:rPr>
              <m:t>j</m:t>
            </m:r>
          </m:sub>
          <m:sup>
            <m:r>
              <w:rPr>
                <w:rFonts w:ascii="Cambria Math" w:hAnsi="Cambria Math"/>
                <w:rPrChange w:id="2517" w:author="Oriol Valles Codina" w:date="2023-08-31T14:08:00Z">
                  <w:rPr>
                    <w:rFonts w:ascii="Cambria Math" w:hAnsi="Cambria Math"/>
                    <w:highlight w:val="yellow"/>
                  </w:rPr>
                </w:rPrChange>
              </w:rPr>
              <m:t>z</m:t>
            </m:r>
          </m:sup>
        </m:sSubSup>
        <m:r>
          <m:rPr>
            <m:sty m:val="p"/>
          </m:rPr>
          <w:rPr>
            <w:rFonts w:ascii="Cambria Math" w:hAnsi="Cambria Math"/>
            <w:rPrChange w:id="2518" w:author="Oriol Valles Codina" w:date="2023-08-31T14:08:00Z">
              <w:rPr>
                <w:rFonts w:ascii="Cambria Math" w:hAnsi="Cambria Math"/>
                <w:highlight w:val="yellow"/>
              </w:rPr>
            </w:rPrChange>
          </w:rPr>
          <m:t>=</m:t>
        </m:r>
        <m:sSubSup>
          <m:sSubSupPr>
            <m:ctrlPr>
              <w:rPr>
                <w:rFonts w:ascii="Cambria Math" w:hAnsi="Cambria Math"/>
              </w:rPr>
            </m:ctrlPr>
          </m:sSubSupPr>
          <m:e>
            <m:r>
              <w:rPr>
                <w:rFonts w:ascii="Cambria Math" w:hAnsi="Cambria Math"/>
                <w:rPrChange w:id="2519" w:author="Oriol Valles Codina" w:date="2023-08-31T14:08:00Z">
                  <w:rPr>
                    <w:rFonts w:ascii="Cambria Math" w:hAnsi="Cambria Math"/>
                    <w:highlight w:val="yellow"/>
                  </w:rPr>
                </w:rPrChange>
              </w:rPr>
              <m:t>x</m:t>
            </m:r>
          </m:e>
          <m:sub>
            <m:r>
              <w:rPr>
                <w:rFonts w:ascii="Cambria Math" w:hAnsi="Cambria Math"/>
                <w:rPrChange w:id="2520" w:author="Oriol Valles Codina" w:date="2023-08-31T14:08:00Z">
                  <w:rPr>
                    <w:rFonts w:ascii="Cambria Math" w:hAnsi="Cambria Math"/>
                    <w:highlight w:val="yellow"/>
                  </w:rPr>
                </w:rPrChange>
              </w:rPr>
              <m:t>j</m:t>
            </m:r>
          </m:sub>
          <m:sup>
            <m:r>
              <w:rPr>
                <w:rFonts w:ascii="Cambria Math" w:hAnsi="Cambria Math"/>
                <w:rPrChange w:id="2521" w:author="Oriol Valles Codina" w:date="2023-08-31T14:08:00Z">
                  <w:rPr>
                    <w:rFonts w:ascii="Cambria Math" w:hAnsi="Cambria Math"/>
                    <w:highlight w:val="yellow"/>
                  </w:rPr>
                </w:rPrChange>
              </w:rPr>
              <m:t>z</m:t>
            </m:r>
          </m:sup>
        </m:sSubSup>
        <m:r>
          <m:rPr>
            <m:sty m:val="p"/>
          </m:rPr>
          <w:rPr>
            <w:rFonts w:ascii="Cambria Math" w:hAnsi="Cambria Math"/>
            <w:rPrChange w:id="2522" w:author="Oriol Valles Codina" w:date="2023-08-31T14:08:00Z">
              <w:rPr>
                <w:rFonts w:ascii="Cambria Math" w:hAnsi="Cambria Math"/>
                <w:highlight w:val="yellow"/>
              </w:rPr>
            </w:rPrChange>
          </w:rPr>
          <m:t>⋅</m:t>
        </m:r>
        <m:d>
          <m:dPr>
            <m:ctrlPr>
              <w:rPr>
                <w:rFonts w:ascii="Cambria Math" w:hAnsi="Cambria Math"/>
              </w:rPr>
            </m:ctrlPr>
          </m:dPr>
          <m:e>
            <m:r>
              <m:rPr>
                <m:sty m:val="p"/>
              </m:rPr>
              <w:rPr>
                <w:rFonts w:ascii="Cambria Math" w:hAnsi="Cambria Math"/>
                <w:rPrChange w:id="2523" w:author="Oriol Valles Codina" w:date="2023-08-31T14:08:00Z">
                  <w:rPr>
                    <w:rFonts w:ascii="Cambria Math" w:hAnsi="Cambria Math"/>
                    <w:highlight w:val="yellow"/>
                  </w:rPr>
                </w:rPrChange>
              </w:rPr>
              <m:t>1-</m:t>
            </m:r>
            <m:sSubSup>
              <m:sSubSupPr>
                <m:ctrlPr>
                  <w:rPr>
                    <w:rFonts w:ascii="Cambria Math" w:hAnsi="Cambria Math"/>
                  </w:rPr>
                </m:ctrlPr>
              </m:sSubSupPr>
              <m:e>
                <m:r>
                  <w:rPr>
                    <w:rFonts w:ascii="Cambria Math" w:hAnsi="Cambria Math"/>
                    <w:rPrChange w:id="2524" w:author="Oriol Valles Codina" w:date="2023-08-31T14:08:00Z">
                      <w:rPr>
                        <w:rFonts w:ascii="Cambria Math" w:hAnsi="Cambria Math"/>
                        <w:highlight w:val="yellow"/>
                      </w:rPr>
                    </w:rPrChange>
                  </w:rPr>
                  <m:t>η</m:t>
                </m:r>
              </m:e>
              <m:sub>
                <m:r>
                  <w:rPr>
                    <w:rFonts w:ascii="Cambria Math" w:hAnsi="Cambria Math"/>
                    <w:rPrChange w:id="2525" w:author="Oriol Valles Codina" w:date="2023-08-31T14:08:00Z">
                      <w:rPr>
                        <w:rFonts w:ascii="Cambria Math" w:hAnsi="Cambria Math"/>
                        <w:highlight w:val="yellow"/>
                      </w:rPr>
                    </w:rPrChange>
                  </w:rPr>
                  <m:t>en,j</m:t>
                </m:r>
              </m:sub>
              <m:sup>
                <m:r>
                  <w:rPr>
                    <w:rFonts w:ascii="Cambria Math" w:hAnsi="Cambria Math"/>
                    <w:rPrChange w:id="2526" w:author="Oriol Valles Codina" w:date="2023-08-31T14:08:00Z">
                      <w:rPr>
                        <w:rFonts w:ascii="Cambria Math" w:hAnsi="Cambria Math"/>
                        <w:highlight w:val="yellow"/>
                      </w:rPr>
                    </w:rPrChange>
                  </w:rPr>
                  <m:t>z</m:t>
                </m:r>
              </m:sup>
            </m:sSubSup>
          </m:e>
        </m:d>
        <m:r>
          <m:rPr>
            <m:sty m:val="p"/>
          </m:rPr>
          <w:rPr>
            <w:rFonts w:ascii="Cambria Math" w:hAnsi="Cambria Math"/>
            <w:rPrChange w:id="2527" w:author="Oriol Valles Codina" w:date="2023-08-31T14:08:00Z">
              <w:rPr>
                <w:rFonts w:ascii="Cambria Math" w:hAnsi="Cambria Math"/>
                <w:highlight w:val="yellow"/>
              </w:rPr>
            </w:rPrChange>
          </w:rPr>
          <m:t>⋅</m:t>
        </m:r>
        <m:sSubSup>
          <m:sSubSupPr>
            <m:ctrlPr>
              <w:rPr>
                <w:rFonts w:ascii="Cambria Math" w:hAnsi="Cambria Math"/>
              </w:rPr>
            </m:ctrlPr>
          </m:sSubSupPr>
          <m:e>
            <m:r>
              <w:rPr>
                <w:rFonts w:ascii="Cambria Math" w:hAnsi="Cambria Math"/>
                <w:rPrChange w:id="2528" w:author="Oriol Valles Codina" w:date="2023-08-31T14:08:00Z">
                  <w:rPr>
                    <w:rFonts w:ascii="Cambria Math" w:hAnsi="Cambria Math"/>
                    <w:highlight w:val="yellow"/>
                  </w:rPr>
                </w:rPrChange>
              </w:rPr>
              <m:t>ε</m:t>
            </m:r>
          </m:e>
          <m:sub>
            <m:r>
              <w:rPr>
                <w:rFonts w:ascii="Cambria Math" w:hAnsi="Cambria Math"/>
                <w:rPrChange w:id="2529" w:author="Oriol Valles Codina" w:date="2023-08-31T14:08:00Z">
                  <w:rPr>
                    <w:rFonts w:ascii="Cambria Math" w:hAnsi="Cambria Math"/>
                    <w:highlight w:val="yellow"/>
                  </w:rPr>
                </w:rPrChange>
              </w:rPr>
              <m:t>j</m:t>
            </m:r>
          </m:sub>
          <m:sup>
            <m:r>
              <w:rPr>
                <w:rFonts w:ascii="Cambria Math" w:hAnsi="Cambria Math"/>
                <w:rPrChange w:id="2530" w:author="Oriol Valles Codina" w:date="2023-08-31T14:08:00Z">
                  <w:rPr>
                    <w:rFonts w:ascii="Cambria Math" w:hAnsi="Cambria Math"/>
                    <w:highlight w:val="yellow"/>
                  </w:rPr>
                </w:rPrChange>
              </w:rPr>
              <m:t>z</m:t>
            </m:r>
          </m:sup>
        </m:sSubSup>
        <m:r>
          <m:rPr>
            <m:sty m:val="p"/>
          </m:rPr>
          <w:rPr>
            <w:rFonts w:ascii="Cambria Math" w:hAnsi="Cambria Math"/>
            <w:rPrChange w:id="2531" w:author="Oriol Valles Codina" w:date="2023-08-31T14:08:00Z">
              <w:rPr>
                <w:rFonts w:ascii="Cambria Math" w:hAnsi="Cambria Math"/>
                <w:highlight w:val="yellow"/>
              </w:rPr>
            </w:rPrChange>
          </w:rPr>
          <m:t>⋅</m:t>
        </m:r>
        <m:sSubSup>
          <m:sSubSupPr>
            <m:ctrlPr>
              <w:rPr>
                <w:rFonts w:ascii="Cambria Math" w:hAnsi="Cambria Math"/>
              </w:rPr>
            </m:ctrlPr>
          </m:sSubSupPr>
          <m:e>
            <m:r>
              <w:rPr>
                <w:rFonts w:ascii="Cambria Math" w:hAnsi="Cambria Math"/>
                <w:rPrChange w:id="2532" w:author="Oriol Valles Codina" w:date="2023-08-31T14:08:00Z">
                  <w:rPr>
                    <w:rFonts w:ascii="Cambria Math" w:hAnsi="Cambria Math"/>
                    <w:highlight w:val="yellow"/>
                  </w:rPr>
                </w:rPrChange>
              </w:rPr>
              <m:t>β</m:t>
            </m:r>
          </m:e>
          <m:sub>
            <m:r>
              <w:rPr>
                <w:rFonts w:ascii="Cambria Math" w:hAnsi="Cambria Math"/>
                <w:rPrChange w:id="2533" w:author="Oriol Valles Codina" w:date="2023-08-31T14:08:00Z">
                  <w:rPr>
                    <w:rFonts w:ascii="Cambria Math" w:hAnsi="Cambria Math"/>
                    <w:highlight w:val="yellow"/>
                  </w:rPr>
                </w:rPrChange>
              </w:rPr>
              <m:t>e</m:t>
            </m:r>
          </m:sub>
          <m:sup>
            <m:r>
              <w:rPr>
                <w:rFonts w:ascii="Cambria Math" w:hAnsi="Cambria Math"/>
                <w:rPrChange w:id="2534" w:author="Oriol Valles Codina" w:date="2023-08-31T14:08:00Z">
                  <w:rPr>
                    <w:rFonts w:ascii="Cambria Math" w:hAnsi="Cambria Math"/>
                    <w:highlight w:val="yellow"/>
                  </w:rPr>
                </w:rPrChange>
              </w:rPr>
              <m:t>z</m:t>
            </m:r>
          </m:sup>
        </m:sSubSup>
      </m:oMath>
      <w:r w:rsidR="00876A50" w:rsidRPr="00102440">
        <w:rPr>
          <w:rPrChange w:id="2535" w:author="Oriol Valles Codina" w:date="2023-08-31T14:08:00Z">
            <w:rPr>
              <w:highlight w:val="yellow"/>
            </w:rPr>
          </w:rPrChange>
        </w:rPr>
        <w:tab/>
      </w:r>
      <w:r w:rsidR="00876A50" w:rsidRPr="00102440">
        <w:rPr>
          <w:rPrChange w:id="2536" w:author="Oriol Valles Codina" w:date="2023-08-31T14:08:00Z">
            <w:rPr>
              <w:highlight w:val="yellow"/>
            </w:rPr>
          </w:rPrChange>
        </w:rPr>
        <w:tab/>
      </w:r>
      <w:r w:rsidR="00876A50" w:rsidRPr="00102440">
        <w:rPr>
          <w:rPrChange w:id="2537" w:author="Oriol Valles Codina" w:date="2023-08-31T14:08:00Z">
            <w:rPr>
              <w:highlight w:val="yellow"/>
            </w:rPr>
          </w:rPrChange>
        </w:rPr>
        <w:tab/>
      </w:r>
      <w:r w:rsidR="00876A50" w:rsidRPr="00102440">
        <w:rPr>
          <w:rPrChange w:id="2538" w:author="Oriol Valles Codina" w:date="2023-08-31T14:08:00Z">
            <w:rPr>
              <w:highlight w:val="yellow"/>
            </w:rPr>
          </w:rPrChange>
        </w:rPr>
        <w:tab/>
      </w:r>
      <w:r w:rsidR="00876A50" w:rsidRPr="00102440">
        <w:rPr>
          <w:rPrChange w:id="2539" w:author="Oriol Valles Codina" w:date="2023-08-31T14:08:00Z">
            <w:rPr>
              <w:highlight w:val="yellow"/>
            </w:rPr>
          </w:rPrChange>
        </w:rPr>
        <w:tab/>
      </w:r>
      <w:r w:rsidR="00876A50" w:rsidRPr="00102440">
        <w:rPr>
          <w:rPrChange w:id="2540" w:author="Oriol Valles Codina" w:date="2023-08-31T14:08:00Z">
            <w:rPr>
              <w:highlight w:val="yellow"/>
            </w:rPr>
          </w:rPrChange>
        </w:rPr>
        <w:tab/>
      </w:r>
      <w:r w:rsidR="00876A50" w:rsidRPr="00102440">
        <w:rPr>
          <w:rPrChange w:id="2541" w:author="Oriol Valles Codina" w:date="2023-08-31T14:08:00Z">
            <w:rPr>
              <w:highlight w:val="yellow"/>
            </w:rPr>
          </w:rPrChange>
        </w:rPr>
        <w:tab/>
      </w:r>
      <w:r w:rsidR="00876A50" w:rsidRPr="00102440">
        <w:rPr>
          <w:rPrChange w:id="2542" w:author="Oriol Valles Codina" w:date="2023-08-31T14:08:00Z">
            <w:rPr>
              <w:highlight w:val="yellow"/>
            </w:rPr>
          </w:rPrChange>
        </w:rPr>
        <w:tab/>
      </w:r>
      <w:r w:rsidR="00876A50" w:rsidRPr="00102440">
        <w:rPr>
          <w:rPrChange w:id="2543" w:author="Oriol Valles Codina" w:date="2023-08-31T14:08:00Z">
            <w:rPr>
              <w:highlight w:val="yellow"/>
            </w:rPr>
          </w:rPrChange>
        </w:rPr>
        <w:tab/>
        <w:t>(84)</w:t>
      </w:r>
    </w:p>
    <w:p w14:paraId="42EF6823" w14:textId="77777777" w:rsidR="007D26A2" w:rsidRPr="00102440" w:rsidRDefault="007D26A2" w:rsidP="007D26A2">
      <w:pPr>
        <w:pStyle w:val="BodyJUST2CE"/>
        <w:rPr>
          <w:rPrChange w:id="2544" w:author="Oriol Valles Codina" w:date="2023-08-31T14:08:00Z">
            <w:rPr>
              <w:highlight w:val="yellow"/>
            </w:rPr>
          </w:rPrChange>
        </w:rPr>
      </w:pPr>
      <w:r w:rsidRPr="00102440">
        <w:rPr>
          <w:rPrChange w:id="2545" w:author="Oriol Valles Codina" w:date="2023-08-31T14:08:00Z">
            <w:rPr>
              <w:highlight w:val="yellow"/>
            </w:rPr>
          </w:rPrChange>
        </w:rPr>
        <w:t>Therefore, total domestic emissions per year are:</w:t>
      </w:r>
    </w:p>
    <w:p w14:paraId="757AEB6A" w14:textId="6D79D35B" w:rsidR="007D26A2" w:rsidRPr="00102440" w:rsidRDefault="007D26A2" w:rsidP="007D26A2">
      <w:pPr>
        <w:pStyle w:val="BodyJUST2CE"/>
      </w:pPr>
      <m:oMath>
        <m:r>
          <w:rPr>
            <w:rFonts w:ascii="Cambria Math" w:hAnsi="Cambria Math"/>
            <w:rPrChange w:id="2546" w:author="Oriol Valles Codina" w:date="2023-08-31T14:08:00Z">
              <w:rPr>
                <w:rFonts w:ascii="Cambria Math" w:hAnsi="Cambria Math"/>
                <w:highlight w:val="yellow"/>
              </w:rPr>
            </w:rPrChange>
          </w:rPr>
          <m:t>emi</m:t>
        </m:r>
        <m:sSup>
          <m:sSupPr>
            <m:ctrlPr>
              <w:rPr>
                <w:rFonts w:ascii="Cambria Math" w:hAnsi="Cambria Math"/>
              </w:rPr>
            </m:ctrlPr>
          </m:sSupPr>
          <m:e>
            <m:r>
              <w:rPr>
                <w:rFonts w:ascii="Cambria Math" w:hAnsi="Cambria Math"/>
                <w:rPrChange w:id="2547" w:author="Oriol Valles Codina" w:date="2023-08-31T14:08:00Z">
                  <w:rPr>
                    <w:rFonts w:ascii="Cambria Math" w:hAnsi="Cambria Math"/>
                    <w:highlight w:val="yellow"/>
                  </w:rPr>
                </w:rPrChange>
              </w:rPr>
              <m:t>s</m:t>
            </m:r>
          </m:e>
          <m:sup>
            <m:r>
              <w:rPr>
                <w:rFonts w:ascii="Cambria Math" w:hAnsi="Cambria Math"/>
                <w:rPrChange w:id="2548" w:author="Oriol Valles Codina" w:date="2023-08-31T14:08:00Z">
                  <w:rPr>
                    <w:rFonts w:ascii="Cambria Math" w:hAnsi="Cambria Math"/>
                    <w:highlight w:val="yellow"/>
                  </w:rPr>
                </w:rPrChange>
              </w:rPr>
              <m:t>z</m:t>
            </m:r>
          </m:sup>
        </m:sSup>
        <m:r>
          <m:rPr>
            <m:sty m:val="p"/>
          </m:rPr>
          <w:rPr>
            <w:rFonts w:ascii="Cambria Math" w:hAnsi="Cambria Math"/>
            <w:rPrChange w:id="2549" w:author="Oriol Valles Codina" w:date="2023-08-31T14:08:00Z">
              <w:rPr>
                <w:rFonts w:ascii="Cambria Math" w:hAnsi="Cambria Math"/>
                <w:highlight w:val="yellow"/>
              </w:rPr>
            </w:rPrChange>
          </w:rPr>
          <m:t>=</m:t>
        </m:r>
        <m:sSup>
          <m:sSupPr>
            <m:ctrlPr>
              <w:rPr>
                <w:rFonts w:ascii="Cambria Math" w:hAnsi="Cambria Math"/>
              </w:rPr>
            </m:ctrlPr>
          </m:sSupPr>
          <m:e>
            <m:r>
              <m:rPr>
                <m:nor/>
              </m:rPr>
              <w:rPr>
                <w:rPrChange w:id="2550" w:author="Oriol Valles Codina" w:date="2023-08-31T14:08:00Z">
                  <w:rPr>
                    <w:highlight w:val="yellow"/>
                  </w:rPr>
                </w:rPrChange>
              </w:rPr>
              <m:t>x</m:t>
            </m:r>
          </m:e>
          <m:sup>
            <m:r>
              <w:rPr>
                <w:rFonts w:ascii="Cambria Math" w:hAnsi="Cambria Math"/>
                <w:rPrChange w:id="2551" w:author="Oriol Valles Codina" w:date="2023-08-31T14:08:00Z">
                  <w:rPr>
                    <w:rFonts w:ascii="Cambria Math" w:hAnsi="Cambria Math"/>
                    <w:highlight w:val="yellow"/>
                  </w:rPr>
                </w:rPrChange>
              </w:rPr>
              <m:t>zT</m:t>
            </m:r>
          </m:sup>
        </m:sSup>
        <m:r>
          <w:rPr>
            <w:rFonts w:ascii="Cambria Math" w:hAnsi="Cambria Math"/>
            <w:rPrChange w:id="2552" w:author="Oriol Valles Codina" w:date="2023-08-31T14:08:00Z">
              <w:rPr>
                <w:rFonts w:ascii="Cambria Math" w:hAnsi="Cambria Math"/>
                <w:highlight w:val="yellow"/>
              </w:rPr>
            </w:rPrChange>
          </w:rPr>
          <m:t>⋅</m:t>
        </m:r>
        <m:d>
          <m:dPr>
            <m:begChr m:val="{"/>
            <m:endChr m:val="}"/>
            <m:ctrlPr>
              <w:rPr>
                <w:rFonts w:ascii="Cambria Math" w:hAnsi="Cambria Math"/>
                <w:i/>
              </w:rPr>
            </m:ctrlPr>
          </m:dPr>
          <m:e>
            <m:d>
              <m:dPr>
                <m:begChr m:val="["/>
                <m:endChr m:val="]"/>
                <m:ctrlPr>
                  <w:rPr>
                    <w:rFonts w:ascii="Cambria Math" w:hAnsi="Cambria Math"/>
                    <w:i/>
                  </w:rPr>
                </m:ctrlPr>
              </m:dPr>
              <m:e>
                <m:sSup>
                  <m:sSupPr>
                    <m:ctrlPr>
                      <w:rPr>
                        <w:rFonts w:ascii="Cambria Math" w:hAnsi="Cambria Math"/>
                      </w:rPr>
                    </m:ctrlPr>
                  </m:sSupPr>
                  <m:e>
                    <m:d>
                      <m:dPr>
                        <m:ctrlPr>
                          <w:rPr>
                            <w:rFonts w:ascii="Cambria Math" w:hAnsi="Cambria Math"/>
                          </w:rPr>
                        </m:ctrlPr>
                      </m:dPr>
                      <m:e>
                        <m:m>
                          <m:mPr>
                            <m:plcHide m:val="1"/>
                            <m:mcs>
                              <m:mc>
                                <m:mcPr>
                                  <m:count m:val="1"/>
                                  <m:mcJc m:val="center"/>
                                </m:mcPr>
                              </m:mc>
                            </m:mcs>
                            <m:ctrlPr>
                              <w:rPr>
                                <w:rFonts w:ascii="Cambria Math" w:hAnsi="Cambria Math"/>
                              </w:rPr>
                            </m:ctrlPr>
                          </m:mPr>
                          <m:mr>
                            <m:e>
                              <m:r>
                                <w:rPr>
                                  <w:rFonts w:ascii="Cambria Math" w:hAnsi="Cambria Math"/>
                                </w:rPr>
                                <m:t>1</m:t>
                              </m:r>
                            </m:e>
                          </m:mr>
                          <m:mr>
                            <m:e>
                              <m:r>
                                <m:rPr>
                                  <m:sty m:val="p"/>
                                </m:rPr>
                                <w:rPr>
                                  <w:rFonts w:ascii="Cambria Math" w:hAnsi="Cambria Math"/>
                                </w:rPr>
                                <m:t>1</m:t>
                              </m:r>
                            </m:e>
                          </m:mr>
                          <m:mr>
                            <m:e>
                              <m:r>
                                <m:rPr>
                                  <m:sty m:val="p"/>
                                </m:rPr>
                                <w:rPr>
                                  <w:rFonts w:ascii="Cambria Math" w:hAnsi="Cambria Math"/>
                                </w:rPr>
                                <m:t>⋮</m:t>
                              </m:r>
                            </m:e>
                          </m:mr>
                          <m:mr>
                            <m:e>
                              <m:r>
                                <w:rPr>
                                  <w:rFonts w:ascii="Cambria Math" w:hAnsi="Cambria Math"/>
                                </w:rPr>
                                <m:t>1</m:t>
                              </m:r>
                            </m:e>
                          </m:mr>
                        </m:m>
                      </m:e>
                    </m:d>
                    <m:r>
                      <w:rPr>
                        <w:rFonts w:ascii="Cambria Math" w:hAnsi="Cambria Math"/>
                        <w:rPrChange w:id="2553" w:author="Oriol Valles Codina" w:date="2023-08-31T14:08:00Z">
                          <w:rPr>
                            <w:rFonts w:ascii="Cambria Math" w:hAnsi="Cambria Math"/>
                            <w:highlight w:val="yellow"/>
                          </w:rPr>
                        </w:rPrChange>
                      </w:rPr>
                      <m:t>-</m:t>
                    </m:r>
                    <m:sSubSup>
                      <m:sSubSupPr>
                        <m:ctrlPr>
                          <w:rPr>
                            <w:rFonts w:ascii="Cambria Math" w:hAnsi="Cambria Math"/>
                          </w:rPr>
                        </m:ctrlPr>
                      </m:sSubSupPr>
                      <m:e>
                        <m:r>
                          <w:rPr>
                            <w:rFonts w:ascii="Cambria Math" w:hAnsi="Cambria Math"/>
                            <w:rPrChange w:id="2554" w:author="Oriol Valles Codina" w:date="2023-08-31T14:08:00Z">
                              <w:rPr>
                                <w:rFonts w:ascii="Cambria Math" w:hAnsi="Cambria Math"/>
                                <w:highlight w:val="yellow"/>
                              </w:rPr>
                            </w:rPrChange>
                          </w:rPr>
                          <m:t>η</m:t>
                        </m:r>
                      </m:e>
                      <m:sub>
                        <m:r>
                          <w:rPr>
                            <w:rFonts w:ascii="Cambria Math" w:hAnsi="Cambria Math"/>
                            <w:rPrChange w:id="2555" w:author="Oriol Valles Codina" w:date="2023-08-31T14:08:00Z">
                              <w:rPr>
                                <w:rFonts w:ascii="Cambria Math" w:hAnsi="Cambria Math"/>
                                <w:highlight w:val="yellow"/>
                              </w:rPr>
                            </w:rPrChange>
                          </w:rPr>
                          <m:t>en</m:t>
                        </m:r>
                      </m:sub>
                      <m:sup>
                        <m:r>
                          <w:rPr>
                            <w:rFonts w:ascii="Cambria Math" w:hAnsi="Cambria Math"/>
                            <w:rPrChange w:id="2556" w:author="Oriol Valles Codina" w:date="2023-08-31T14:08:00Z">
                              <w:rPr>
                                <w:rFonts w:ascii="Cambria Math" w:hAnsi="Cambria Math"/>
                                <w:highlight w:val="yellow"/>
                              </w:rPr>
                            </w:rPrChange>
                          </w:rPr>
                          <m:t>z</m:t>
                        </m:r>
                      </m:sup>
                    </m:sSubSup>
                  </m:e>
                  <m:sup>
                    <m:r>
                      <w:rPr>
                        <w:rFonts w:ascii="Cambria Math" w:hAnsi="Cambria Math"/>
                        <w:rPrChange w:id="2557" w:author="Oriol Valles Codina" w:date="2023-08-31T14:08:00Z">
                          <w:rPr>
                            <w:rFonts w:ascii="Cambria Math" w:hAnsi="Cambria Math"/>
                            <w:highlight w:val="yellow"/>
                          </w:rPr>
                        </w:rPrChange>
                      </w:rPr>
                      <m:t>z</m:t>
                    </m:r>
                  </m:sup>
                </m:sSup>
                <m:ctrlPr>
                  <w:rPr>
                    <w:rFonts w:ascii="Cambria Math" w:hAnsi="Cambria Math"/>
                  </w:rPr>
                </m:ctrlPr>
              </m:e>
            </m:d>
            <m:r>
              <m:rPr>
                <m:sty m:val="p"/>
              </m:rPr>
              <w:rPr>
                <w:rFonts w:ascii="Cambria Math" w:hAnsi="Cambria Math"/>
              </w:rPr>
              <m:t>⊙</m:t>
            </m:r>
            <m:sSup>
              <m:sSupPr>
                <m:ctrlPr>
                  <w:rPr>
                    <w:rFonts w:ascii="Cambria Math" w:hAnsi="Cambria Math"/>
                    <w:i/>
                  </w:rPr>
                </m:ctrlPr>
              </m:sSupPr>
              <m:e>
                <m:r>
                  <w:rPr>
                    <w:rFonts w:ascii="Cambria Math" w:hAnsi="Cambria Math"/>
                  </w:rPr>
                  <m:t>ε</m:t>
                </m:r>
              </m:e>
              <m:sup>
                <m:r>
                  <w:rPr>
                    <w:rFonts w:ascii="Cambria Math" w:hAnsi="Cambria Math"/>
                  </w:rPr>
                  <m:t>z</m:t>
                </m:r>
              </m:sup>
            </m:sSup>
            <m:ctrlPr>
              <w:rPr>
                <w:rFonts w:ascii="Cambria Math" w:hAnsi="Cambria Math"/>
              </w:rPr>
            </m:ctrlPr>
          </m:e>
        </m:d>
        <m:r>
          <m:rPr>
            <m:sty m:val="p"/>
          </m:rPr>
          <w:rPr>
            <w:rFonts w:ascii="Cambria Math" w:hAnsi="Cambria Math"/>
            <w:rPrChange w:id="2558" w:author="Oriol Valles Codina" w:date="2023-08-31T14:08:00Z">
              <w:rPr>
                <w:rFonts w:ascii="Cambria Math" w:hAnsi="Cambria Math"/>
                <w:highlight w:val="yellow"/>
              </w:rPr>
            </w:rPrChange>
          </w:rPr>
          <m:t>⋅</m:t>
        </m:r>
        <m:sSubSup>
          <m:sSubSupPr>
            <m:ctrlPr>
              <w:rPr>
                <w:rFonts w:ascii="Cambria Math" w:hAnsi="Cambria Math"/>
              </w:rPr>
            </m:ctrlPr>
          </m:sSubSupPr>
          <m:e>
            <m:r>
              <w:rPr>
                <w:rFonts w:ascii="Cambria Math" w:hAnsi="Cambria Math"/>
                <w:rPrChange w:id="2559" w:author="Oriol Valles Codina" w:date="2023-08-31T14:08:00Z">
                  <w:rPr>
                    <w:rFonts w:ascii="Cambria Math" w:hAnsi="Cambria Math"/>
                    <w:highlight w:val="yellow"/>
                  </w:rPr>
                </w:rPrChange>
              </w:rPr>
              <m:t>β</m:t>
            </m:r>
          </m:e>
          <m:sub>
            <m:r>
              <w:rPr>
                <w:rFonts w:ascii="Cambria Math" w:hAnsi="Cambria Math"/>
                <w:rPrChange w:id="2560" w:author="Oriol Valles Codina" w:date="2023-08-31T14:08:00Z">
                  <w:rPr>
                    <w:rFonts w:ascii="Cambria Math" w:hAnsi="Cambria Math"/>
                    <w:highlight w:val="yellow"/>
                  </w:rPr>
                </w:rPrChange>
              </w:rPr>
              <m:t>e</m:t>
            </m:r>
          </m:sub>
          <m:sup>
            <m:r>
              <w:rPr>
                <w:rFonts w:ascii="Cambria Math" w:hAnsi="Cambria Math"/>
                <w:rPrChange w:id="2561" w:author="Oriol Valles Codina" w:date="2023-08-31T14:08:00Z">
                  <w:rPr>
                    <w:rFonts w:ascii="Cambria Math" w:hAnsi="Cambria Math"/>
                    <w:highlight w:val="yellow"/>
                  </w:rPr>
                </w:rPrChange>
              </w:rPr>
              <m:t>z</m:t>
            </m:r>
          </m:sup>
        </m:sSubSup>
        <m:r>
          <m:rPr>
            <m:sty m:val="p"/>
          </m:rPr>
          <w:rPr>
            <w:rFonts w:ascii="Cambria Math" w:hAnsi="Cambria Math"/>
            <w:rPrChange w:id="2562" w:author="Oriol Valles Codina" w:date="2023-08-31T14:08:00Z">
              <w:rPr>
                <w:rFonts w:ascii="Cambria Math" w:hAnsi="Cambria Math"/>
                <w:highlight w:val="yellow"/>
              </w:rPr>
            </w:rPrChange>
          </w:rPr>
          <m:t>=</m:t>
        </m:r>
        <m:nary>
          <m:naryPr>
            <m:chr m:val="∑"/>
            <m:limLoc m:val="undOvr"/>
            <m:ctrlPr>
              <w:rPr>
                <w:rFonts w:ascii="Cambria Math" w:hAnsi="Cambria Math"/>
              </w:rPr>
            </m:ctrlPr>
          </m:naryPr>
          <m:sub>
            <m:r>
              <w:rPr>
                <w:rFonts w:ascii="Cambria Math" w:hAnsi="Cambria Math"/>
                <w:rPrChange w:id="2563" w:author="Oriol Valles Codina" w:date="2023-08-31T14:08:00Z">
                  <w:rPr>
                    <w:rFonts w:ascii="Cambria Math" w:hAnsi="Cambria Math"/>
                    <w:highlight w:val="yellow"/>
                  </w:rPr>
                </w:rPrChange>
              </w:rPr>
              <m:t>j</m:t>
            </m:r>
            <m:r>
              <m:rPr>
                <m:sty m:val="p"/>
              </m:rPr>
              <w:rPr>
                <w:rFonts w:ascii="Cambria Math" w:hAnsi="Cambria Math"/>
                <w:rPrChange w:id="2564" w:author="Oriol Valles Codina" w:date="2023-08-31T14:08:00Z">
                  <w:rPr>
                    <w:rFonts w:ascii="Cambria Math" w:hAnsi="Cambria Math"/>
                    <w:highlight w:val="yellow"/>
                  </w:rPr>
                </w:rPrChange>
              </w:rPr>
              <m:t>=</m:t>
            </m:r>
            <m:r>
              <w:rPr>
                <w:rFonts w:ascii="Cambria Math" w:hAnsi="Cambria Math"/>
                <w:rPrChange w:id="2565" w:author="Oriol Valles Codina" w:date="2023-08-31T14:08:00Z">
                  <w:rPr>
                    <w:rFonts w:ascii="Cambria Math" w:hAnsi="Cambria Math"/>
                    <w:highlight w:val="yellow"/>
                  </w:rPr>
                </w:rPrChange>
              </w:rPr>
              <m:t>1</m:t>
            </m:r>
          </m:sub>
          <m:sup>
            <m:r>
              <w:rPr>
                <w:rFonts w:ascii="Cambria Math" w:hAnsi="Cambria Math"/>
                <w:rPrChange w:id="2566" w:author="Oriol Valles Codina" w:date="2023-08-31T14:08:00Z">
                  <w:rPr>
                    <w:rFonts w:ascii="Cambria Math" w:hAnsi="Cambria Math"/>
                    <w:highlight w:val="yellow"/>
                  </w:rPr>
                </w:rPrChange>
              </w:rPr>
              <m:t>5</m:t>
            </m:r>
          </m:sup>
          <m:e>
            <m:sSubSup>
              <m:sSubSupPr>
                <m:ctrlPr>
                  <w:ins w:id="2567" w:author="Oriol Valles Codina" w:date="2023-08-31T14:41:00Z">
                    <w:rPr>
                      <w:rFonts w:ascii="Cambria Math" w:hAnsi="Cambria Math"/>
                      <w:i/>
                    </w:rPr>
                  </w:ins>
                </m:ctrlPr>
              </m:sSubSupPr>
              <m:e>
                <m:r>
                  <w:ins w:id="2568" w:author="Oriol Valles Codina" w:date="2023-08-31T14:41:00Z">
                    <w:rPr>
                      <w:rFonts w:ascii="Cambria Math" w:hAnsi="Cambria Math"/>
                    </w:rPr>
                    <m:t>emis</m:t>
                  </w:ins>
                </m:r>
              </m:e>
              <m:sub>
                <m:r>
                  <w:ins w:id="2569" w:author="Oriol Valles Codina" w:date="2023-08-31T14:41:00Z">
                    <w:rPr>
                      <w:rFonts w:ascii="Cambria Math" w:hAnsi="Cambria Math"/>
                    </w:rPr>
                    <m:t>j</m:t>
                  </w:ins>
                </m:r>
              </m:sub>
              <m:sup>
                <m:r>
                  <w:ins w:id="2570" w:author="Oriol Valles Codina" w:date="2023-08-31T14:41:00Z">
                    <w:rPr>
                      <w:rFonts w:ascii="Cambria Math" w:hAnsi="Cambria Math"/>
                    </w:rPr>
                    <m:t>z</m:t>
                  </w:ins>
                </m:r>
              </m:sup>
            </m:sSubSup>
            <m:r>
              <w:del w:id="2571" w:author="Oriol Valles Codina" w:date="2023-08-31T14:41:00Z">
                <w:rPr>
                  <w:rFonts w:ascii="Cambria Math" w:hAnsi="Cambria Math"/>
                  <w:rPrChange w:id="2572" w:author="Oriol Valles Codina" w:date="2023-08-31T14:08:00Z">
                    <w:rPr>
                      <w:rFonts w:ascii="Cambria Math" w:hAnsi="Cambria Math"/>
                      <w:highlight w:val="yellow"/>
                    </w:rPr>
                  </w:rPrChange>
                </w:rPr>
                <m:t>emi</m:t>
              </w:del>
            </m:r>
            <m:sSub>
              <m:sSubPr>
                <m:ctrlPr>
                  <w:del w:id="2573" w:author="Oriol Valles Codina" w:date="2023-08-31T14:41:00Z">
                    <w:rPr>
                      <w:rFonts w:ascii="Cambria Math" w:hAnsi="Cambria Math"/>
                      <w:i/>
                    </w:rPr>
                  </w:del>
                </m:ctrlPr>
              </m:sSubPr>
              <m:e>
                <m:r>
                  <w:del w:id="2574" w:author="Oriol Valles Codina" w:date="2023-08-31T14:41:00Z">
                    <w:rPr>
                      <w:rFonts w:ascii="Cambria Math" w:hAnsi="Cambria Math"/>
                      <w:rPrChange w:id="2575" w:author="Oriol Valles Codina" w:date="2023-08-31T14:08:00Z">
                        <w:rPr>
                          <w:rFonts w:ascii="Cambria Math" w:hAnsi="Cambria Math"/>
                          <w:highlight w:val="yellow"/>
                        </w:rPr>
                      </w:rPrChange>
                    </w:rPr>
                    <m:t>s</m:t>
                  </w:del>
                </m:r>
              </m:e>
              <m:sub>
                <m:r>
                  <w:del w:id="2576" w:author="Oriol Valles Codina" w:date="2023-08-31T14:41:00Z">
                    <w:rPr>
                      <w:rFonts w:ascii="Cambria Math" w:hAnsi="Cambria Math"/>
                      <w:rPrChange w:id="2577" w:author="Oriol Valles Codina" w:date="2023-08-31T14:08:00Z">
                        <w:rPr>
                          <w:rFonts w:ascii="Cambria Math" w:hAnsi="Cambria Math"/>
                          <w:highlight w:val="yellow"/>
                        </w:rPr>
                      </w:rPrChange>
                    </w:rPr>
                    <m:t>j</m:t>
                  </w:del>
                </m:r>
              </m:sub>
            </m:sSub>
          </m:e>
        </m:nary>
      </m:oMath>
      <w:r w:rsidR="00876A50" w:rsidRPr="00102440">
        <w:tab/>
      </w:r>
      <w:r w:rsidR="00876A50" w:rsidRPr="00102440">
        <w:tab/>
      </w:r>
      <w:r w:rsidR="00876A50" w:rsidRPr="00102440">
        <w:tab/>
      </w:r>
      <w:r w:rsidR="00876A50" w:rsidRPr="00102440">
        <w:tab/>
      </w:r>
      <w:r w:rsidR="00876A50" w:rsidRPr="00102440">
        <w:tab/>
      </w:r>
      <w:r w:rsidR="00876A50" w:rsidRPr="00102440">
        <w:tab/>
        <w:t>(85)</w:t>
      </w:r>
    </w:p>
    <w:p w14:paraId="3DB7E927" w14:textId="77777777" w:rsidR="009A3CE7" w:rsidRPr="00102440" w:rsidRDefault="009A3CE7" w:rsidP="009A3CE7">
      <w:pPr>
        <w:pStyle w:val="BodyJUST2CE"/>
      </w:pPr>
      <w:r w:rsidRPr="00102440">
        <w:rPr>
          <w:rPrChange w:id="2578" w:author="Oriol Valles Codina" w:date="2023-08-31T14:08:00Z">
            <w:rPr>
              <w:highlight w:val="yellow"/>
            </w:rPr>
          </w:rPrChange>
        </w:rPr>
        <w:t xml:space="preserve">where </w:t>
      </w:r>
      <m:oMath>
        <m:sSubSup>
          <m:sSubSupPr>
            <m:ctrlPr>
              <w:rPr>
                <w:rFonts w:ascii="Cambria Math" w:hAnsi="Cambria Math"/>
              </w:rPr>
            </m:ctrlPr>
          </m:sSubSupPr>
          <m:e>
            <m:r>
              <w:rPr>
                <w:rFonts w:ascii="Cambria Math" w:hAnsi="Cambria Math"/>
                <w:rPrChange w:id="2579" w:author="Oriol Valles Codina" w:date="2023-08-31T14:08:00Z">
                  <w:rPr>
                    <w:rFonts w:ascii="Cambria Math" w:hAnsi="Cambria Math"/>
                    <w:highlight w:val="yellow"/>
                  </w:rPr>
                </w:rPrChange>
              </w:rPr>
              <m:t>η</m:t>
            </m:r>
          </m:e>
          <m:sub>
            <m:r>
              <w:rPr>
                <w:rFonts w:ascii="Cambria Math" w:hAnsi="Cambria Math"/>
                <w:rPrChange w:id="2580" w:author="Oriol Valles Codina" w:date="2023-08-31T14:08:00Z">
                  <w:rPr>
                    <w:rFonts w:ascii="Cambria Math" w:hAnsi="Cambria Math"/>
                    <w:highlight w:val="yellow"/>
                  </w:rPr>
                </w:rPrChange>
              </w:rPr>
              <m:t>en</m:t>
            </m:r>
          </m:sub>
          <m:sup>
            <m:r>
              <w:rPr>
                <w:rFonts w:ascii="Cambria Math" w:hAnsi="Cambria Math"/>
                <w:rPrChange w:id="2581" w:author="Oriol Valles Codina" w:date="2023-08-31T14:08:00Z">
                  <w:rPr>
                    <w:rFonts w:ascii="Cambria Math" w:hAnsi="Cambria Math"/>
                    <w:highlight w:val="yellow"/>
                  </w:rPr>
                </w:rPrChange>
              </w:rPr>
              <m:t>z</m:t>
            </m:r>
          </m:sup>
        </m:sSubSup>
      </m:oMath>
      <w:r w:rsidRPr="00102440">
        <w:rPr>
          <w:rPrChange w:id="2582" w:author="Oriol Valles Codina" w:date="2023-08-31T14:08:00Z">
            <w:rPr>
              <w:highlight w:val="yellow"/>
            </w:rPr>
          </w:rPrChange>
        </w:rPr>
        <w:t xml:space="preserve"> is the vector of industry-specific renewable energy percentages.</w:t>
      </w:r>
    </w:p>
    <w:p w14:paraId="07A64682" w14:textId="453DC795" w:rsidR="007D26A2" w:rsidRPr="00102440" w:rsidRDefault="007D26A2" w:rsidP="007D26A2">
      <w:pPr>
        <w:pStyle w:val="BodyJUST2CE"/>
      </w:pPr>
      <w:r w:rsidRPr="00102440">
        <w:t xml:space="preserve">In each area, cumulative </w:t>
      </w:r>
      <m:oMath>
        <m:r>
          <w:rPr>
            <w:rFonts w:ascii="Cambria Math" w:hAnsi="Cambria Math"/>
          </w:rPr>
          <m:t>c</m:t>
        </m:r>
        <m:sSub>
          <m:sSubPr>
            <m:ctrlPr>
              <w:rPr>
                <w:rFonts w:ascii="Cambria Math" w:hAnsi="Cambria Math"/>
              </w:rPr>
            </m:ctrlPr>
          </m:sSubPr>
          <m:e>
            <m:r>
              <w:rPr>
                <w:rFonts w:ascii="Cambria Math" w:hAnsi="Cambria Math"/>
              </w:rPr>
              <m:t>o</m:t>
            </m:r>
          </m:e>
          <m:sub>
            <m:r>
              <w:rPr>
                <w:rFonts w:ascii="Cambria Math" w:hAnsi="Cambria Math"/>
              </w:rPr>
              <m:t>2</m:t>
            </m:r>
          </m:sub>
        </m:sSub>
      </m:oMath>
      <w:r w:rsidRPr="00102440">
        <w:t xml:space="preserve"> emissions are:</w:t>
      </w:r>
    </w:p>
    <w:p w14:paraId="10EBAC97" w14:textId="5E733933" w:rsidR="007D26A2" w:rsidRPr="00102440" w:rsidRDefault="007D26A2" w:rsidP="007D26A2">
      <w:pPr>
        <w:pStyle w:val="BodyJUST2CE"/>
      </w:pPr>
      <m:oMath>
        <m:r>
          <w:rPr>
            <w:rFonts w:ascii="Cambria Math" w:hAnsi="Cambria Math"/>
          </w:rPr>
          <m:t>c</m:t>
        </m:r>
        <m:sSubSup>
          <m:sSubSupPr>
            <m:ctrlPr>
              <w:rPr>
                <w:rFonts w:ascii="Cambria Math" w:hAnsi="Cambria Math"/>
              </w:rPr>
            </m:ctrlPr>
          </m:sSubSupPr>
          <m:e>
            <m:r>
              <w:rPr>
                <w:rFonts w:ascii="Cambria Math" w:hAnsi="Cambria Math"/>
              </w:rPr>
              <m:t>o</m:t>
            </m:r>
          </m:e>
          <m:sub>
            <m:r>
              <w:rPr>
                <w:rFonts w:ascii="Cambria Math" w:hAnsi="Cambria Math"/>
              </w:rPr>
              <m:t>2</m:t>
            </m:r>
          </m:sub>
          <m:sup>
            <m:r>
              <w:rPr>
                <w:rFonts w:ascii="Cambria Math" w:hAnsi="Cambria Math"/>
              </w:rPr>
              <m:t>z</m:t>
            </m:r>
          </m:sup>
        </m:sSubSup>
        <m:r>
          <m:rPr>
            <m:sty m:val="p"/>
          </m:rPr>
          <w:rPr>
            <w:rFonts w:ascii="Cambria Math" w:hAnsi="Cambria Math"/>
          </w:rPr>
          <m:t>=</m:t>
        </m:r>
        <m:r>
          <w:rPr>
            <w:rFonts w:ascii="Cambria Math" w:hAnsi="Cambria Math"/>
          </w:rPr>
          <m:t>c</m:t>
        </m:r>
        <m:sSubSup>
          <m:sSubSupPr>
            <m:ctrlPr>
              <w:rPr>
                <w:rFonts w:ascii="Cambria Math" w:hAnsi="Cambria Math"/>
              </w:rPr>
            </m:ctrlPr>
          </m:sSubSupPr>
          <m:e>
            <m:r>
              <w:rPr>
                <w:rFonts w:ascii="Cambria Math" w:hAnsi="Cambria Math"/>
              </w:rPr>
              <m:t>o</m:t>
            </m:r>
          </m:e>
          <m:sub>
            <m:r>
              <w:rPr>
                <w:rFonts w:ascii="Cambria Math" w:hAnsi="Cambria Math"/>
              </w:rPr>
              <m:t>2</m:t>
            </m:r>
            <m:r>
              <m:rPr>
                <m:sty m:val="p"/>
              </m:rPr>
              <w:rPr>
                <w:rFonts w:ascii="Cambria Math" w:hAnsi="Cambria Math"/>
              </w:rPr>
              <m:t>,-</m:t>
            </m:r>
            <m:r>
              <w:rPr>
                <w:rFonts w:ascii="Cambria Math" w:hAnsi="Cambria Math"/>
              </w:rPr>
              <m:t>1</m:t>
            </m:r>
          </m:sub>
          <m:sup>
            <m:r>
              <w:rPr>
                <w:rFonts w:ascii="Cambria Math" w:hAnsi="Cambria Math"/>
              </w:rPr>
              <m:t>z</m:t>
            </m:r>
          </m:sup>
        </m:sSubSup>
        <m:r>
          <m:rPr>
            <m:sty m:val="p"/>
          </m:rPr>
          <w:rPr>
            <w:rFonts w:ascii="Cambria Math" w:hAnsi="Cambria Math"/>
          </w:rPr>
          <m:t>+</m:t>
        </m:r>
        <m:r>
          <w:rPr>
            <w:rFonts w:ascii="Cambria Math" w:hAnsi="Cambria Math"/>
          </w:rPr>
          <m:t>emi</m:t>
        </m:r>
        <m:sSup>
          <m:sSupPr>
            <m:ctrlPr>
              <w:rPr>
                <w:rFonts w:ascii="Cambria Math" w:hAnsi="Cambria Math"/>
              </w:rPr>
            </m:ctrlPr>
          </m:sSupPr>
          <m:e>
            <m:r>
              <w:rPr>
                <w:rFonts w:ascii="Cambria Math" w:hAnsi="Cambria Math"/>
              </w:rPr>
              <m:t>s</m:t>
            </m:r>
          </m:e>
          <m:sup>
            <m:r>
              <w:rPr>
                <w:rFonts w:ascii="Cambria Math" w:hAnsi="Cambria Math"/>
              </w:rPr>
              <m:t>z</m:t>
            </m:r>
          </m:sup>
        </m:sSup>
      </m:oMath>
      <w:r w:rsidR="00876A50" w:rsidRPr="00102440">
        <w:tab/>
      </w:r>
      <w:r w:rsidR="00876A50" w:rsidRPr="00102440">
        <w:tab/>
      </w:r>
      <w:r w:rsidR="00876A50" w:rsidRPr="00102440">
        <w:tab/>
      </w:r>
      <w:r w:rsidR="00876A50" w:rsidRPr="00102440">
        <w:tab/>
      </w:r>
      <w:r w:rsidR="00876A50" w:rsidRPr="00102440">
        <w:tab/>
      </w:r>
      <w:r w:rsidR="00876A50" w:rsidRPr="00102440">
        <w:tab/>
      </w:r>
      <w:r w:rsidR="00876A50" w:rsidRPr="00102440">
        <w:tab/>
      </w:r>
      <w:r w:rsidR="00876A50" w:rsidRPr="00102440">
        <w:tab/>
      </w:r>
      <w:r w:rsidR="00876A50" w:rsidRPr="00102440">
        <w:tab/>
      </w:r>
      <w:r w:rsidR="00876A50" w:rsidRPr="00102440">
        <w:tab/>
        <w:t>(86)</w:t>
      </w:r>
    </w:p>
    <w:p w14:paraId="3C48DBA5" w14:textId="4F9B763B" w:rsidR="007D26A2" w:rsidRPr="00102440" w:rsidRDefault="007D26A2" w:rsidP="007D26A2">
      <w:pPr>
        <w:pStyle w:val="BodyJUST2CE"/>
      </w:pPr>
      <w:r w:rsidRPr="00102440">
        <w:t xml:space="preserve">Atmospheric temperature is simply calculated as a function of </w:t>
      </w:r>
      <m:oMath>
        <m:r>
          <w:rPr>
            <w:rFonts w:ascii="Cambria Math" w:hAnsi="Cambria Math"/>
          </w:rPr>
          <m:t>C</m:t>
        </m:r>
        <m:sSub>
          <m:sSubPr>
            <m:ctrlPr>
              <w:rPr>
                <w:rFonts w:ascii="Cambria Math" w:hAnsi="Cambria Math"/>
              </w:rPr>
            </m:ctrlPr>
          </m:sSubPr>
          <m:e>
            <m:r>
              <w:rPr>
                <w:rFonts w:ascii="Cambria Math" w:hAnsi="Cambria Math"/>
              </w:rPr>
              <m:t>O</m:t>
            </m:r>
          </m:e>
          <m:sub>
            <m:r>
              <w:rPr>
                <w:rFonts w:ascii="Cambria Math" w:hAnsi="Cambria Math"/>
              </w:rPr>
              <m:t>2</m:t>
            </m:r>
          </m:sub>
        </m:sSub>
      </m:oMath>
      <w:r w:rsidRPr="00102440">
        <w:t xml:space="preserve"> concentration at the global level:</w:t>
      </w:r>
    </w:p>
    <w:p w14:paraId="521F2B06" w14:textId="76E7E91B" w:rsidR="007D26A2" w:rsidRPr="00102440" w:rsidRDefault="007D26A2" w:rsidP="007D26A2">
      <w:pPr>
        <w:pStyle w:val="BodyJUST2CE"/>
      </w:pPr>
      <m:oMath>
        <m:r>
          <w:rPr>
            <w:rFonts w:ascii="Cambria Math" w:hAnsi="Cambria Math"/>
          </w:rPr>
          <m:t>temp</m:t>
        </m:r>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1</m:t>
            </m:r>
            <m:r>
              <m:rPr>
                <m:sty m:val="p"/>
              </m:rPr>
              <w:rPr>
                <w:rFonts w:ascii="Cambria Math" w:hAnsi="Cambria Math"/>
              </w:rPr>
              <m:t>-</m:t>
            </m:r>
            <m:r>
              <w:rPr>
                <w:rFonts w:ascii="Cambria Math" w:hAnsi="Cambria Math"/>
              </w:rPr>
              <m:t>fnc</m:t>
            </m:r>
          </m:den>
        </m:f>
        <m:r>
          <m:rPr>
            <m:sty m:val="p"/>
          </m:rPr>
          <w:rPr>
            <w:rFonts w:ascii="Cambria Math" w:hAnsi="Cambria Math"/>
          </w:rPr>
          <m:t>⋅</m:t>
        </m:r>
        <m:r>
          <w:rPr>
            <w:rFonts w:ascii="Cambria Math" w:hAnsi="Cambria Math"/>
          </w:rPr>
          <m:t>tcre</m:t>
        </m:r>
        <m:r>
          <m:rPr>
            <m:sty m:val="p"/>
          </m:rPr>
          <w:rPr>
            <w:rFonts w:ascii="Cambria Math" w:hAnsi="Cambria Math"/>
          </w:rPr>
          <m:t>⋅</m:t>
        </m:r>
        <m:d>
          <m:dPr>
            <m:ctrlPr>
              <w:rPr>
                <w:rFonts w:ascii="Cambria Math" w:hAnsi="Cambria Math"/>
              </w:rPr>
            </m:ctrlPr>
          </m:dPr>
          <m:e>
            <m:r>
              <w:rPr>
                <w:rFonts w:ascii="Cambria Math" w:hAnsi="Cambria Math"/>
              </w:rPr>
              <m:t>c</m:t>
            </m:r>
            <m:sSubSup>
              <m:sSubSupPr>
                <m:ctrlPr>
                  <w:rPr>
                    <w:rFonts w:ascii="Cambria Math" w:hAnsi="Cambria Math"/>
                  </w:rPr>
                </m:ctrlPr>
              </m:sSubSupPr>
              <m:e>
                <m:r>
                  <w:rPr>
                    <w:rFonts w:ascii="Cambria Math" w:hAnsi="Cambria Math"/>
                  </w:rPr>
                  <m:t>o</m:t>
                </m:r>
              </m:e>
              <m:sub>
                <m:r>
                  <w:rPr>
                    <w:rFonts w:ascii="Cambria Math" w:hAnsi="Cambria Math"/>
                  </w:rPr>
                  <m:t>2</m:t>
                </m:r>
              </m:sub>
              <m:sup>
                <m:r>
                  <w:rPr>
                    <w:rFonts w:ascii="Cambria Math" w:hAnsi="Cambria Math"/>
                  </w:rPr>
                  <m:t>z</m:t>
                </m:r>
              </m:sup>
            </m:sSubSup>
            <m:r>
              <m:rPr>
                <m:sty m:val="p"/>
              </m:rPr>
              <w:rPr>
                <w:rFonts w:ascii="Cambria Math" w:hAnsi="Cambria Math"/>
              </w:rPr>
              <m:t>+</m:t>
            </m:r>
            <m:r>
              <w:rPr>
                <w:rFonts w:ascii="Cambria Math" w:hAnsi="Cambria Math"/>
              </w:rPr>
              <m:t>c</m:t>
            </m:r>
            <m:sSubSup>
              <m:sSubSupPr>
                <m:ctrlPr>
                  <w:rPr>
                    <w:rFonts w:ascii="Cambria Math" w:hAnsi="Cambria Math"/>
                  </w:rPr>
                </m:ctrlPr>
              </m:sSubSupPr>
              <m:e>
                <m:r>
                  <w:rPr>
                    <w:rFonts w:ascii="Cambria Math" w:hAnsi="Cambria Math"/>
                  </w:rPr>
                  <m:t>o</m:t>
                </m:r>
              </m:e>
              <m:sub>
                <m:r>
                  <w:rPr>
                    <w:rFonts w:ascii="Cambria Math" w:hAnsi="Cambria Math"/>
                  </w:rPr>
                  <m:t>2</m:t>
                </m:r>
              </m:sub>
              <m:sup>
                <m:r>
                  <w:rPr>
                    <w:rFonts w:ascii="Cambria Math" w:hAnsi="Cambria Math"/>
                  </w:rPr>
                  <m:t>f</m:t>
                </m:r>
              </m:sup>
            </m:sSubSup>
          </m:e>
        </m:d>
      </m:oMath>
      <w:r w:rsidR="00876A50" w:rsidRPr="00102440">
        <w:tab/>
      </w:r>
      <w:r w:rsidR="00876A50" w:rsidRPr="00102440">
        <w:tab/>
      </w:r>
      <w:r w:rsidR="00876A50" w:rsidRPr="00102440">
        <w:tab/>
      </w:r>
      <w:r w:rsidR="00876A50" w:rsidRPr="00102440">
        <w:tab/>
      </w:r>
      <w:r w:rsidR="00876A50" w:rsidRPr="00102440">
        <w:tab/>
      </w:r>
      <w:r w:rsidR="00876A50" w:rsidRPr="00102440">
        <w:tab/>
      </w:r>
      <w:r w:rsidR="00876A50" w:rsidRPr="00102440">
        <w:tab/>
      </w:r>
      <w:r w:rsidR="00876A50" w:rsidRPr="00102440">
        <w:tab/>
      </w:r>
      <w:r w:rsidR="00876A50" w:rsidRPr="00102440">
        <w:tab/>
        <w:t>(87)</w:t>
      </w:r>
    </w:p>
    <w:p w14:paraId="10C2561B" w14:textId="1DFD70CE" w:rsidR="007D26A2" w:rsidRPr="00102440" w:rsidRDefault="007D26A2" w:rsidP="007D26A2">
      <w:pPr>
        <w:pStyle w:val="BodyJUST2CE"/>
      </w:pPr>
      <w:r w:rsidRPr="00102440">
        <w:lastRenderedPageBreak/>
        <w:t xml:space="preserve">where </w:t>
      </w:r>
      <m:oMath>
        <m:r>
          <w:rPr>
            <w:rFonts w:ascii="Cambria Math" w:hAnsi="Cambria Math"/>
          </w:rPr>
          <m:t>fnc</m:t>
        </m:r>
      </m:oMath>
      <w:r w:rsidRPr="00102440">
        <w:t xml:space="preserve"> is the non-</w:t>
      </w:r>
      <m:oMath>
        <m:r>
          <w:rPr>
            <w:rFonts w:ascii="Cambria Math" w:hAnsi="Cambria Math"/>
          </w:rPr>
          <m:t>C</m:t>
        </m:r>
        <m:sSub>
          <m:sSubPr>
            <m:ctrlPr>
              <w:rPr>
                <w:rFonts w:ascii="Cambria Math" w:hAnsi="Cambria Math"/>
              </w:rPr>
            </m:ctrlPr>
          </m:sSubPr>
          <m:e>
            <m:r>
              <w:rPr>
                <w:rFonts w:ascii="Cambria Math" w:hAnsi="Cambria Math"/>
              </w:rPr>
              <m:t>O</m:t>
            </m:r>
          </m:e>
          <m:sub>
            <m:r>
              <w:rPr>
                <w:rFonts w:ascii="Cambria Math" w:hAnsi="Cambria Math"/>
              </w:rPr>
              <m:t>2</m:t>
            </m:r>
          </m:sub>
        </m:sSub>
      </m:oMath>
      <w:r w:rsidRPr="00102440">
        <w:t xml:space="preserve"> fraction of total anthropocentric forcing, and </w:t>
      </w:r>
      <m:oMath>
        <m:r>
          <w:rPr>
            <w:rFonts w:ascii="Cambria Math" w:hAnsi="Cambria Math"/>
          </w:rPr>
          <m:t>tcre</m:t>
        </m:r>
      </m:oMath>
      <w:r w:rsidRPr="00102440">
        <w:t xml:space="preserve"> is the transient climate response to cumulative carbon emissions.</w:t>
      </w:r>
    </w:p>
    <w:p w14:paraId="51F27EC4" w14:textId="6CD5A6F6" w:rsidR="007D26A2" w:rsidRPr="00102440" w:rsidRDefault="007D26A2" w:rsidP="007D26A2">
      <w:pPr>
        <w:pStyle w:val="Title2JUST2CE"/>
        <w:rPr>
          <w:lang w:val="en-GB"/>
          <w:rPrChange w:id="2583" w:author="Oriol Valles Codina" w:date="2023-08-31T14:08:00Z">
            <w:rPr/>
          </w:rPrChange>
        </w:rPr>
      </w:pPr>
      <w:bookmarkStart w:id="2584" w:name="sec:matter"/>
      <w:bookmarkStart w:id="2585" w:name="_Toc144422007"/>
      <w:bookmarkEnd w:id="2495"/>
      <w:r w:rsidRPr="00102440">
        <w:rPr>
          <w:lang w:val="en-GB"/>
          <w:rPrChange w:id="2586" w:author="Oriol Valles Codina" w:date="2023-08-31T14:08:00Z">
            <w:rPr/>
          </w:rPrChange>
        </w:rPr>
        <w:t xml:space="preserve">[A.12] Matter </w:t>
      </w:r>
      <w:del w:id="2587" w:author="Oriol Valles Codina" w:date="2023-08-31T14:19:00Z">
        <w:r w:rsidRPr="00102440" w:rsidDel="009F61ED">
          <w:rPr>
            <w:lang w:val="en-GB"/>
            <w:rPrChange w:id="2588" w:author="Oriol Valles Codina" w:date="2023-08-31T14:08:00Z">
              <w:rPr/>
            </w:rPrChange>
          </w:rPr>
          <w:delText xml:space="preserve">extraction </w:delText>
        </w:r>
      </w:del>
      <w:ins w:id="2589" w:author="Oriol Valles Codina" w:date="2023-08-31T14:19:00Z">
        <w:r w:rsidR="009F61ED">
          <w:rPr>
            <w:lang w:val="en-GB"/>
          </w:rPr>
          <w:t>E</w:t>
        </w:r>
        <w:r w:rsidR="009F61ED" w:rsidRPr="00102440">
          <w:rPr>
            <w:lang w:val="en-GB"/>
            <w:rPrChange w:id="2590" w:author="Oriol Valles Codina" w:date="2023-08-31T14:08:00Z">
              <w:rPr/>
            </w:rPrChange>
          </w:rPr>
          <w:t xml:space="preserve">xtraction </w:t>
        </w:r>
      </w:ins>
      <w:r w:rsidRPr="00102440">
        <w:rPr>
          <w:lang w:val="en-GB"/>
          <w:rPrChange w:id="2591" w:author="Oriol Valles Codina" w:date="2023-08-31T14:08:00Z">
            <w:rPr/>
          </w:rPrChange>
        </w:rPr>
        <w:t xml:space="preserve">and </w:t>
      </w:r>
      <w:del w:id="2592" w:author="Oriol Valles Codina" w:date="2023-08-31T14:19:00Z">
        <w:r w:rsidRPr="00102440" w:rsidDel="009F61ED">
          <w:rPr>
            <w:lang w:val="en-GB"/>
            <w:rPrChange w:id="2593" w:author="Oriol Valles Codina" w:date="2023-08-31T14:08:00Z">
              <w:rPr/>
            </w:rPrChange>
          </w:rPr>
          <w:delText xml:space="preserve">energy </w:delText>
        </w:r>
      </w:del>
      <w:ins w:id="2594" w:author="Oriol Valles Codina" w:date="2023-08-31T14:19:00Z">
        <w:r w:rsidR="009F61ED">
          <w:rPr>
            <w:lang w:val="en-GB"/>
          </w:rPr>
          <w:t>E</w:t>
        </w:r>
        <w:r w:rsidR="009F61ED" w:rsidRPr="00102440">
          <w:rPr>
            <w:lang w:val="en-GB"/>
            <w:rPrChange w:id="2595" w:author="Oriol Valles Codina" w:date="2023-08-31T14:08:00Z">
              <w:rPr/>
            </w:rPrChange>
          </w:rPr>
          <w:t xml:space="preserve">nergy </w:t>
        </w:r>
      </w:ins>
      <w:del w:id="2596" w:author="Oriol Valles Codina" w:date="2023-08-31T14:19:00Z">
        <w:r w:rsidRPr="00102440" w:rsidDel="009F61ED">
          <w:rPr>
            <w:lang w:val="en-GB"/>
            <w:rPrChange w:id="2597" w:author="Oriol Valles Codina" w:date="2023-08-31T14:08:00Z">
              <w:rPr/>
            </w:rPrChange>
          </w:rPr>
          <w:delText>use</w:delText>
        </w:r>
      </w:del>
      <w:ins w:id="2598" w:author="Oriol Valles Codina" w:date="2023-08-31T14:19:00Z">
        <w:r w:rsidR="009F61ED">
          <w:rPr>
            <w:lang w:val="en-GB"/>
          </w:rPr>
          <w:t>U</w:t>
        </w:r>
        <w:r w:rsidR="009F61ED" w:rsidRPr="00102440">
          <w:rPr>
            <w:lang w:val="en-GB"/>
            <w:rPrChange w:id="2599" w:author="Oriol Valles Codina" w:date="2023-08-31T14:08:00Z">
              <w:rPr/>
            </w:rPrChange>
          </w:rPr>
          <w:t>se</w:t>
        </w:r>
      </w:ins>
      <w:bookmarkEnd w:id="2585"/>
    </w:p>
    <w:p w14:paraId="5EF60D5A" w14:textId="0FF694EF" w:rsidR="007D26A2" w:rsidRPr="00102440" w:rsidRDefault="007D26A2" w:rsidP="007D26A2">
      <w:pPr>
        <w:pStyle w:val="BodyJUST2CE"/>
      </w:pPr>
      <w:r w:rsidRPr="00102440">
        <w:t xml:space="preserve">In each area, the material contents of outputs can be defined using the corresponding vector of industry-specific matter-intensity coefficients, </w:t>
      </w:r>
      <m:oMath>
        <m:sSup>
          <m:sSupPr>
            <m:ctrlPr>
              <w:rPr>
                <w:rFonts w:ascii="Cambria Math" w:hAnsi="Cambria Math"/>
              </w:rPr>
            </m:ctrlPr>
          </m:sSupPr>
          <m:e>
            <m:r>
              <w:rPr>
                <w:rFonts w:ascii="Cambria Math" w:hAnsi="Cambria Math"/>
              </w:rPr>
              <m:t>ϕ</m:t>
            </m:r>
          </m:e>
          <m:sup>
            <m:r>
              <w:rPr>
                <w:rFonts w:ascii="Cambria Math" w:hAnsi="Cambria Math"/>
              </w:rPr>
              <m:t>z</m:t>
            </m:r>
          </m:sup>
        </m:sSup>
      </m:oMath>
      <w:r w:rsidRPr="00102440">
        <w:t>, that is:</w:t>
      </w:r>
    </w:p>
    <w:p w14:paraId="206B21F8" w14:textId="7C8CBEA7" w:rsidR="007D26A2" w:rsidRPr="00102440" w:rsidRDefault="00377183" w:rsidP="007D26A2">
      <w:pPr>
        <w:pStyle w:val="BodyJUST2CE"/>
      </w:pPr>
      <m:oMath>
        <m:sSubSup>
          <m:sSubSupPr>
            <m:ctrlPr>
              <w:rPr>
                <w:rFonts w:ascii="Cambria Math" w:hAnsi="Cambria Math"/>
              </w:rPr>
            </m:ctrlPr>
          </m:sSubSupPr>
          <m:e>
            <m:r>
              <w:rPr>
                <w:rFonts w:ascii="Cambria Math" w:hAnsi="Cambria Math"/>
              </w:rPr>
              <m:t>x</m:t>
            </m:r>
          </m:e>
          <m:sub>
            <m:r>
              <w:rPr>
                <w:rFonts w:ascii="Cambria Math" w:hAnsi="Cambria Math"/>
              </w:rPr>
              <m:t>mat</m:t>
            </m:r>
          </m:sub>
          <m:sup>
            <m:r>
              <w:rPr>
                <w:rFonts w:ascii="Cambria Math" w:hAnsi="Cambria Math"/>
              </w:rPr>
              <m:t>z</m:t>
            </m:r>
          </m:sup>
        </m:sSubSup>
        <m:r>
          <m:rPr>
            <m:sty m:val="p"/>
          </m:rPr>
          <w:rPr>
            <w:rFonts w:ascii="Cambria Math" w:hAnsi="Cambria Math"/>
          </w:rPr>
          <m:t>=</m:t>
        </m:r>
        <m:sSup>
          <m:sSupPr>
            <m:ctrlPr>
              <w:rPr>
                <w:rFonts w:ascii="Cambria Math" w:hAnsi="Cambria Math"/>
              </w:rPr>
            </m:ctrlPr>
          </m:sSupPr>
          <m:e>
            <m:r>
              <w:rPr>
                <w:rFonts w:ascii="Cambria Math" w:hAnsi="Cambria Math"/>
              </w:rPr>
              <m:t>ϕ</m:t>
            </m:r>
          </m:e>
          <m:sup>
            <m:r>
              <w:rPr>
                <w:rFonts w:ascii="Cambria Math" w:hAnsi="Cambria Math"/>
              </w:rPr>
              <m:t>zT</m:t>
            </m:r>
          </m:sup>
        </m:sSup>
        <m:r>
          <m:rPr>
            <m:sty m:val="p"/>
          </m:rPr>
          <w:rPr>
            <w:rFonts w:ascii="Cambria Math" w:hAnsi="Cambria Math"/>
          </w:rPr>
          <m:t>⋅</m:t>
        </m:r>
        <m:sSup>
          <m:sSupPr>
            <m:ctrlPr>
              <w:rPr>
                <w:rFonts w:ascii="Cambria Math" w:hAnsi="Cambria Math"/>
              </w:rPr>
            </m:ctrlPr>
          </m:sSupPr>
          <m:e>
            <m:r>
              <m:rPr>
                <m:nor/>
              </m:rPr>
              <m:t>x</m:t>
            </m:r>
          </m:e>
          <m:sup>
            <m:r>
              <w:rPr>
                <w:rFonts w:ascii="Cambria Math" w:hAnsi="Cambria Math"/>
              </w:rPr>
              <m:t>z</m:t>
            </m:r>
          </m:sup>
        </m:sSup>
      </m:oMath>
      <w:r w:rsidR="00876A50" w:rsidRPr="00102440">
        <w:tab/>
      </w:r>
      <w:r w:rsidR="00876A50" w:rsidRPr="00102440">
        <w:tab/>
      </w:r>
      <w:r w:rsidR="00876A50" w:rsidRPr="00102440">
        <w:tab/>
      </w:r>
      <w:r w:rsidR="00876A50" w:rsidRPr="00102440">
        <w:tab/>
      </w:r>
      <w:r w:rsidR="00876A50" w:rsidRPr="00102440">
        <w:tab/>
      </w:r>
      <w:r w:rsidR="00876A50" w:rsidRPr="00102440">
        <w:tab/>
      </w:r>
      <w:r w:rsidR="00876A50" w:rsidRPr="00102440">
        <w:tab/>
      </w:r>
      <w:r w:rsidR="00876A50" w:rsidRPr="00102440">
        <w:tab/>
      </w:r>
      <w:r w:rsidR="00876A50" w:rsidRPr="00102440">
        <w:tab/>
      </w:r>
      <w:r w:rsidR="00876A50" w:rsidRPr="00102440">
        <w:tab/>
      </w:r>
      <w:r w:rsidR="00876A50" w:rsidRPr="00102440">
        <w:tab/>
        <w:t>(88)</w:t>
      </w:r>
    </w:p>
    <w:p w14:paraId="4902ECA1" w14:textId="77777777" w:rsidR="007D26A2" w:rsidRPr="00102440" w:rsidRDefault="007D26A2" w:rsidP="007D26A2">
      <w:pPr>
        <w:pStyle w:val="BodyJUST2CE"/>
      </w:pPr>
      <w:r w:rsidRPr="00102440">
        <w:t>The quantity of matter actually extracted in each period also depends on recycling:</w:t>
      </w:r>
    </w:p>
    <w:p w14:paraId="103CA58C" w14:textId="1B53F952" w:rsidR="007D26A2" w:rsidRPr="00102440" w:rsidRDefault="007D26A2" w:rsidP="007D26A2">
      <w:pPr>
        <w:pStyle w:val="BodyJUST2CE"/>
      </w:pPr>
      <m:oMath>
        <m:r>
          <w:rPr>
            <w:rFonts w:ascii="Cambria Math" w:hAnsi="Cambria Math"/>
          </w:rPr>
          <m:t>ma</m:t>
        </m:r>
        <m:sSup>
          <m:sSupPr>
            <m:ctrlPr>
              <w:rPr>
                <w:rFonts w:ascii="Cambria Math" w:hAnsi="Cambria Math"/>
              </w:rPr>
            </m:ctrlPr>
          </m:sSupPr>
          <m:e>
            <m:r>
              <w:rPr>
                <w:rFonts w:ascii="Cambria Math" w:hAnsi="Cambria Math"/>
              </w:rPr>
              <m:t>t</m:t>
            </m:r>
          </m:e>
          <m:sup>
            <m:r>
              <w:rPr>
                <w:rFonts w:ascii="Cambria Math" w:hAnsi="Cambria Math"/>
              </w:rPr>
              <m:t>z</m:t>
            </m:r>
          </m:sup>
        </m:sSup>
        <m:r>
          <m:rPr>
            <m:sty m:val="p"/>
          </m:rP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mat</m:t>
            </m:r>
          </m:sub>
          <m:sup>
            <m:r>
              <w:rPr>
                <w:rFonts w:ascii="Cambria Math" w:hAnsi="Cambria Math"/>
              </w:rPr>
              <m:t>z</m:t>
            </m:r>
          </m:sup>
        </m:sSubSup>
        <m:r>
          <m:rPr>
            <m:sty m:val="p"/>
          </m:rPr>
          <w:rPr>
            <w:rFonts w:ascii="Cambria Math" w:hAnsi="Cambria Math"/>
          </w:rPr>
          <m:t>-</m:t>
        </m:r>
        <m:r>
          <w:rPr>
            <w:rFonts w:ascii="Cambria Math" w:hAnsi="Cambria Math"/>
          </w:rPr>
          <m:t>re</m:t>
        </m:r>
        <m:sSup>
          <m:sSupPr>
            <m:ctrlPr>
              <w:rPr>
                <w:rFonts w:ascii="Cambria Math" w:hAnsi="Cambria Math"/>
              </w:rPr>
            </m:ctrlPr>
          </m:sSupPr>
          <m:e>
            <m:r>
              <w:rPr>
                <w:rFonts w:ascii="Cambria Math" w:hAnsi="Cambria Math"/>
              </w:rPr>
              <m:t>c</m:t>
            </m:r>
          </m:e>
          <m:sup>
            <m:r>
              <w:rPr>
                <w:rFonts w:ascii="Cambria Math" w:hAnsi="Cambria Math"/>
              </w:rPr>
              <m:t>z</m:t>
            </m:r>
          </m:sup>
        </m:sSup>
      </m:oMath>
      <w:r w:rsidR="00876A50" w:rsidRPr="00102440">
        <w:tab/>
      </w:r>
      <w:r w:rsidR="00876A50" w:rsidRPr="00102440">
        <w:tab/>
      </w:r>
      <w:r w:rsidR="00876A50" w:rsidRPr="00102440">
        <w:tab/>
      </w:r>
      <w:r w:rsidR="00876A50" w:rsidRPr="00102440">
        <w:tab/>
      </w:r>
      <w:r w:rsidR="00876A50" w:rsidRPr="00102440">
        <w:tab/>
      </w:r>
      <w:r w:rsidR="00876A50" w:rsidRPr="00102440">
        <w:tab/>
      </w:r>
      <w:r w:rsidR="00876A50" w:rsidRPr="00102440">
        <w:tab/>
      </w:r>
      <w:r w:rsidR="00876A50" w:rsidRPr="00102440">
        <w:tab/>
      </w:r>
      <w:r w:rsidR="00876A50" w:rsidRPr="00102440">
        <w:tab/>
      </w:r>
      <w:r w:rsidR="00876A50" w:rsidRPr="00102440">
        <w:tab/>
        <w:t>(89)</w:t>
      </w:r>
    </w:p>
    <w:p w14:paraId="01A7A329" w14:textId="77777777" w:rsidR="007D26A2" w:rsidRPr="00102440" w:rsidRDefault="007D26A2" w:rsidP="007D26A2">
      <w:pPr>
        <w:pStyle w:val="BodyJUST2CE"/>
      </w:pPr>
      <w:r w:rsidRPr="00102440">
        <w:t>Both the socioeconomic stock and industrial waste can be (partially) recycled:</w:t>
      </w:r>
    </w:p>
    <w:p w14:paraId="172B1152" w14:textId="25B5DA31" w:rsidR="007D26A2" w:rsidRPr="00102440" w:rsidRDefault="007D26A2" w:rsidP="007D26A2">
      <w:pPr>
        <w:pStyle w:val="BodyJUST2CE"/>
      </w:pPr>
      <m:oMath>
        <m:r>
          <w:rPr>
            <w:rFonts w:ascii="Cambria Math" w:hAnsi="Cambria Math"/>
          </w:rPr>
          <m:t>re</m:t>
        </m:r>
        <m:sSup>
          <m:sSupPr>
            <m:ctrlPr>
              <w:rPr>
                <w:rFonts w:ascii="Cambria Math" w:hAnsi="Cambria Math"/>
              </w:rPr>
            </m:ctrlPr>
          </m:sSupPr>
          <m:e>
            <m:r>
              <w:rPr>
                <w:rFonts w:ascii="Cambria Math" w:hAnsi="Cambria Math"/>
              </w:rPr>
              <m:t>c</m:t>
            </m:r>
          </m:e>
          <m:sup>
            <m:r>
              <w:rPr>
                <w:rFonts w:ascii="Cambria Math" w:hAnsi="Cambria Math"/>
              </w:rPr>
              <m:t>z</m:t>
            </m:r>
          </m:sup>
        </m:sSup>
        <m:r>
          <m:rPr>
            <m:sty m:val="p"/>
          </m:rPr>
          <w:rPr>
            <w:rFonts w:ascii="Cambria Math" w:hAnsi="Cambria Math"/>
          </w:rPr>
          <m:t>=</m:t>
        </m:r>
        <m:sSubSup>
          <m:sSubSupPr>
            <m:ctrlPr>
              <w:rPr>
                <w:rFonts w:ascii="Cambria Math" w:hAnsi="Cambria Math"/>
              </w:rPr>
            </m:ctrlPr>
          </m:sSubSupPr>
          <m:e>
            <m:r>
              <w:rPr>
                <w:rFonts w:ascii="Cambria Math" w:hAnsi="Cambria Math"/>
              </w:rPr>
              <m:t>ρ</m:t>
            </m:r>
          </m:e>
          <m:sub>
            <m:r>
              <w:rPr>
                <w:rFonts w:ascii="Cambria Math" w:hAnsi="Cambria Math"/>
              </w:rPr>
              <m:t>dis</m:t>
            </m:r>
          </m:sub>
          <m:sup>
            <m:r>
              <w:rPr>
                <w:rFonts w:ascii="Cambria Math" w:hAnsi="Cambria Math"/>
              </w:rPr>
              <m:t>z</m:t>
            </m:r>
          </m:sup>
        </m:sSubSup>
        <m:r>
          <m:rPr>
            <m:sty m:val="p"/>
          </m:rPr>
          <w:rPr>
            <w:rFonts w:ascii="Cambria Math" w:hAnsi="Cambria Math"/>
          </w:rPr>
          <m:t>⋅</m:t>
        </m:r>
        <m:r>
          <w:rPr>
            <w:rFonts w:ascii="Cambria Math" w:hAnsi="Cambria Math"/>
          </w:rPr>
          <m:t>di</m:t>
        </m:r>
        <m:sSup>
          <m:sSupPr>
            <m:ctrlPr>
              <w:rPr>
                <w:rFonts w:ascii="Cambria Math" w:hAnsi="Cambria Math"/>
              </w:rPr>
            </m:ctrlPr>
          </m:sSupPr>
          <m:e>
            <m:r>
              <w:rPr>
                <w:rFonts w:ascii="Cambria Math" w:hAnsi="Cambria Math"/>
              </w:rPr>
              <m:t>s</m:t>
            </m:r>
          </m:e>
          <m:sup>
            <m:r>
              <w:rPr>
                <w:rFonts w:ascii="Cambria Math" w:hAnsi="Cambria Math"/>
              </w:rPr>
              <m:t>z</m:t>
            </m:r>
          </m:sup>
        </m:sSup>
        <m:r>
          <m:rPr>
            <m:sty m:val="p"/>
          </m:rPr>
          <w:rPr>
            <w:rFonts w:ascii="Cambria Math" w:hAnsi="Cambria Math"/>
          </w:rPr>
          <m:t>+</m:t>
        </m:r>
        <m:sSubSup>
          <m:sSubSupPr>
            <m:ctrlPr>
              <w:rPr>
                <w:rFonts w:ascii="Cambria Math" w:hAnsi="Cambria Math"/>
              </w:rPr>
            </m:ctrlPr>
          </m:sSubSupPr>
          <m:e>
            <m:r>
              <w:rPr>
                <w:rFonts w:ascii="Cambria Math" w:hAnsi="Cambria Math"/>
              </w:rPr>
              <m:t>q</m:t>
            </m:r>
          </m:e>
          <m:sub>
            <m:r>
              <w:rPr>
                <w:rFonts w:ascii="Cambria Math" w:hAnsi="Cambria Math"/>
              </w:rPr>
              <m:t>5</m:t>
            </m:r>
          </m:sub>
          <m:sup>
            <m:r>
              <w:rPr>
                <w:rFonts w:ascii="Cambria Math" w:hAnsi="Cambria Math"/>
              </w:rPr>
              <m:t>z</m:t>
            </m:r>
          </m:sup>
        </m:sSubSup>
        <m:r>
          <m:rPr>
            <m:sty m:val="p"/>
          </m:rP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5</m:t>
            </m:r>
          </m:sub>
          <m:sup>
            <m:r>
              <w:rPr>
                <w:rFonts w:ascii="Cambria Math" w:hAnsi="Cambria Math"/>
              </w:rPr>
              <m:t>z</m:t>
            </m:r>
          </m:sup>
        </m:sSubSup>
      </m:oMath>
      <w:r w:rsidR="00876A50" w:rsidRPr="00102440">
        <w:tab/>
      </w:r>
      <w:r w:rsidR="00876A50" w:rsidRPr="00102440">
        <w:tab/>
      </w:r>
      <w:r w:rsidR="00876A50" w:rsidRPr="00102440">
        <w:tab/>
      </w:r>
      <w:r w:rsidR="00876A50" w:rsidRPr="00102440">
        <w:tab/>
      </w:r>
      <w:r w:rsidR="00876A50" w:rsidRPr="00102440">
        <w:tab/>
      </w:r>
      <w:r w:rsidR="00876A50" w:rsidRPr="00102440">
        <w:tab/>
      </w:r>
      <w:r w:rsidR="00876A50" w:rsidRPr="00102440">
        <w:tab/>
      </w:r>
      <w:r w:rsidR="00876A50" w:rsidRPr="00102440">
        <w:tab/>
      </w:r>
      <w:r w:rsidR="00876A50" w:rsidRPr="00102440">
        <w:tab/>
        <w:t>(90)</w:t>
      </w:r>
    </w:p>
    <w:p w14:paraId="6A443DD2" w14:textId="5457B26A" w:rsidR="007D26A2" w:rsidRPr="00102440" w:rsidRDefault="007D26A2" w:rsidP="007D26A2">
      <w:pPr>
        <w:pStyle w:val="BodyJUST2CE"/>
      </w:pPr>
      <w:r w:rsidRPr="00102440">
        <w:t xml:space="preserve">where </w:t>
      </w:r>
      <m:oMath>
        <m:r>
          <w:rPr>
            <w:rFonts w:ascii="Cambria Math" w:hAnsi="Cambria Math"/>
          </w:rPr>
          <m:t>di</m:t>
        </m:r>
        <m:sSup>
          <m:sSupPr>
            <m:ctrlPr>
              <w:rPr>
                <w:rFonts w:ascii="Cambria Math" w:hAnsi="Cambria Math"/>
              </w:rPr>
            </m:ctrlPr>
          </m:sSupPr>
          <m:e>
            <m:r>
              <w:rPr>
                <w:rFonts w:ascii="Cambria Math" w:hAnsi="Cambria Math"/>
              </w:rPr>
              <m:t>s</m:t>
            </m:r>
          </m:e>
          <m:sup>
            <m:r>
              <w:rPr>
                <w:rFonts w:ascii="Cambria Math" w:hAnsi="Cambria Math"/>
              </w:rPr>
              <m:t>z</m:t>
            </m:r>
          </m:sup>
        </m:sSup>
      </m:oMath>
      <w:r w:rsidRPr="00102440">
        <w:t xml:space="preserve"> is the discarded socioeconomic stock, </w:t>
      </w:r>
      <m:oMath>
        <m:sSubSup>
          <m:sSubSupPr>
            <m:ctrlPr>
              <w:rPr>
                <w:rFonts w:ascii="Cambria Math" w:hAnsi="Cambria Math"/>
              </w:rPr>
            </m:ctrlPr>
          </m:sSubSupPr>
          <m:e>
            <m:r>
              <w:rPr>
                <w:rFonts w:ascii="Cambria Math" w:hAnsi="Cambria Math"/>
              </w:rPr>
              <m:t>ρ</m:t>
            </m:r>
          </m:e>
          <m:sub>
            <m:r>
              <w:rPr>
                <w:rFonts w:ascii="Cambria Math" w:hAnsi="Cambria Math"/>
              </w:rPr>
              <m:t>dis</m:t>
            </m:r>
          </m:sub>
          <m:sup>
            <m:r>
              <w:rPr>
                <w:rFonts w:ascii="Cambria Math" w:hAnsi="Cambria Math"/>
              </w:rPr>
              <m:t>z</m:t>
            </m:r>
          </m:sup>
        </m:sSubSup>
      </m:oMath>
      <w:r w:rsidRPr="00102440">
        <w:t xml:space="preserve"> is the associated rate of recycling, and </w:t>
      </w:r>
      <m:oMath>
        <m:sSubSup>
          <m:sSubSupPr>
            <m:ctrlPr>
              <w:rPr>
                <w:rFonts w:ascii="Cambria Math" w:hAnsi="Cambria Math"/>
              </w:rPr>
            </m:ctrlPr>
          </m:sSubSupPr>
          <m:e>
            <m:r>
              <w:rPr>
                <w:rFonts w:ascii="Cambria Math" w:hAnsi="Cambria Math"/>
              </w:rPr>
              <m:t>q</m:t>
            </m:r>
          </m:e>
          <m:sub>
            <m:r>
              <w:rPr>
                <w:rFonts w:ascii="Cambria Math" w:hAnsi="Cambria Math"/>
              </w:rPr>
              <m:t>5</m:t>
            </m:r>
          </m:sub>
          <m:sup>
            <m:r>
              <w:rPr>
                <w:rFonts w:ascii="Cambria Math" w:hAnsi="Cambria Math"/>
              </w:rPr>
              <m:t>z</m:t>
            </m:r>
          </m:sup>
        </m:sSubSup>
        <m:r>
          <m:rPr>
            <m:sty m:val="p"/>
          </m:rP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5</m:t>
            </m:r>
          </m:sub>
          <m:sup>
            <m:r>
              <w:rPr>
                <w:rFonts w:ascii="Cambria Math" w:hAnsi="Cambria Math"/>
              </w:rPr>
              <m:t>z</m:t>
            </m:r>
          </m:sup>
        </m:sSubSup>
      </m:oMath>
      <w:r w:rsidRPr="00102440">
        <w:t xml:space="preserve"> is the matter content of the recycling industry’s output.</w:t>
      </w:r>
    </w:p>
    <w:p w14:paraId="57048E1F" w14:textId="77777777" w:rsidR="007D26A2" w:rsidRPr="00102440" w:rsidRDefault="007D26A2" w:rsidP="007D26A2">
      <w:pPr>
        <w:pStyle w:val="BodyJUST2CE"/>
      </w:pPr>
      <w:r w:rsidRPr="00102440">
        <w:t>The discarded socioeconomic stocks is:</w:t>
      </w:r>
    </w:p>
    <w:p w14:paraId="64CD21E9" w14:textId="20FAB9E5" w:rsidR="007D26A2" w:rsidRPr="00102440" w:rsidRDefault="007D26A2" w:rsidP="007D26A2">
      <w:pPr>
        <w:pStyle w:val="BodyJUST2CE"/>
      </w:pPr>
      <m:oMath>
        <m:r>
          <w:rPr>
            <w:rFonts w:ascii="Cambria Math" w:hAnsi="Cambria Math"/>
          </w:rPr>
          <m:t>di</m:t>
        </m:r>
        <m:sSup>
          <m:sSupPr>
            <m:ctrlPr>
              <w:rPr>
                <w:rFonts w:ascii="Cambria Math" w:hAnsi="Cambria Math"/>
              </w:rPr>
            </m:ctrlPr>
          </m:sSupPr>
          <m:e>
            <m:r>
              <w:rPr>
                <w:rFonts w:ascii="Cambria Math" w:hAnsi="Cambria Math"/>
              </w:rPr>
              <m:t>s</m:t>
            </m:r>
          </m:e>
          <m:sup>
            <m:r>
              <w:rPr>
                <w:rFonts w:ascii="Cambria Math" w:hAnsi="Cambria Math"/>
              </w:rPr>
              <m:t>z</m:t>
            </m:r>
          </m:sup>
        </m:sSup>
        <m:r>
          <m:rPr>
            <m:sty m:val="p"/>
          </m:rPr>
          <w:rPr>
            <w:rFonts w:ascii="Cambria Math" w:hAnsi="Cambria Math"/>
          </w:rPr>
          <m:t>=</m:t>
        </m:r>
        <m:sSup>
          <m:sSupPr>
            <m:ctrlPr>
              <w:rPr>
                <w:rFonts w:ascii="Cambria Math" w:hAnsi="Cambria Math"/>
              </w:rPr>
            </m:ctrlPr>
          </m:sSupPr>
          <m:e>
            <m:r>
              <w:rPr>
                <w:rFonts w:ascii="Cambria Math" w:hAnsi="Cambria Math"/>
              </w:rPr>
              <m:t>ϕ</m:t>
            </m:r>
          </m:e>
          <m:sup>
            <m:r>
              <w:rPr>
                <w:rFonts w:ascii="Cambria Math" w:hAnsi="Cambria Math"/>
              </w:rPr>
              <m:t>zT</m:t>
            </m:r>
          </m:sup>
        </m:sSup>
        <m:r>
          <m:rPr>
            <m:sty m:val="p"/>
          </m:rPr>
          <w:rPr>
            <w:rFonts w:ascii="Cambria Math" w:hAnsi="Cambria Math"/>
          </w:rPr>
          <m:t>⋅</m:t>
        </m:r>
        <m:d>
          <m:dPr>
            <m:ctrlPr>
              <w:rPr>
                <w:rFonts w:ascii="Cambria Math" w:hAnsi="Cambria Math"/>
              </w:rPr>
            </m:ctrlPr>
          </m:dPr>
          <m:e>
            <m:sSubSup>
              <m:sSubSupPr>
                <m:ctrlPr>
                  <w:rPr>
                    <w:rFonts w:ascii="Cambria Math" w:hAnsi="Cambria Math"/>
                  </w:rPr>
                </m:ctrlPr>
              </m:sSubSupPr>
              <m:e>
                <m:r>
                  <w:rPr>
                    <w:rFonts w:ascii="Cambria Math" w:hAnsi="Cambria Math"/>
                  </w:rPr>
                  <m:t>ζ</m:t>
                </m:r>
              </m:e>
              <m:sub>
                <m:r>
                  <w:rPr>
                    <w:rFonts w:ascii="Cambria Math" w:hAnsi="Cambria Math"/>
                  </w:rPr>
                  <m:t>dc</m:t>
                </m:r>
                <m:r>
                  <m:rPr>
                    <m:sty m:val="p"/>
                  </m:rPr>
                  <w:rPr>
                    <w:rFonts w:ascii="Cambria Math" w:hAnsi="Cambria Math"/>
                  </w:rPr>
                  <m:t>,-</m:t>
                </m:r>
                <m:r>
                  <w:rPr>
                    <w:rFonts w:ascii="Cambria Math" w:hAnsi="Cambria Math"/>
                  </w:rPr>
                  <m:t>1</m:t>
                </m:r>
              </m:sub>
              <m:sup>
                <m:r>
                  <w:rPr>
                    <w:rFonts w:ascii="Cambria Math" w:hAnsi="Cambria Math"/>
                  </w:rPr>
                  <m:t>z</m:t>
                </m:r>
              </m:sup>
            </m:sSubSup>
            <m:r>
              <m:rPr>
                <m:sty m:val="p"/>
              </m:rPr>
              <w:rPr>
                <w:rFonts w:ascii="Cambria Math" w:hAnsi="Cambria Math"/>
              </w:rPr>
              <m:t>⊙</m:t>
            </m:r>
            <m:sSubSup>
              <m:sSubSupPr>
                <m:ctrlPr>
                  <w:rPr>
                    <w:rFonts w:ascii="Cambria Math" w:hAnsi="Cambria Math"/>
                  </w:rPr>
                </m:ctrlPr>
              </m:sSubSupPr>
              <m:e>
                <m:r>
                  <m:rPr>
                    <m:nor/>
                  </m:rPr>
                  <m:t>dc</m:t>
                </m:r>
              </m:e>
              <m:sub>
                <m:r>
                  <m:rPr>
                    <m:sty m:val="p"/>
                  </m:rPr>
                  <w:rPr>
                    <w:rFonts w:ascii="Cambria Math" w:hAnsi="Cambria Math"/>
                  </w:rPr>
                  <m:t>-</m:t>
                </m:r>
                <m:r>
                  <w:rPr>
                    <w:rFonts w:ascii="Cambria Math" w:hAnsi="Cambria Math"/>
                  </w:rPr>
                  <m:t>1</m:t>
                </m:r>
              </m:sub>
              <m:sup>
                <m:r>
                  <w:rPr>
                    <w:rFonts w:ascii="Cambria Math" w:hAnsi="Cambria Math"/>
                  </w:rPr>
                  <m:t>z</m:t>
                </m:r>
              </m:sup>
            </m:sSubSup>
          </m:e>
        </m:d>
      </m:oMath>
      <w:r w:rsidR="00876A50" w:rsidRPr="00102440">
        <w:tab/>
      </w:r>
      <w:r w:rsidR="00876A50" w:rsidRPr="00102440">
        <w:tab/>
      </w:r>
      <w:r w:rsidR="00876A50" w:rsidRPr="00102440">
        <w:tab/>
      </w:r>
      <w:r w:rsidR="00876A50" w:rsidRPr="00102440">
        <w:tab/>
      </w:r>
      <w:r w:rsidR="00876A50" w:rsidRPr="00102440">
        <w:tab/>
      </w:r>
      <w:r w:rsidR="00876A50" w:rsidRPr="00102440">
        <w:tab/>
      </w:r>
      <w:r w:rsidR="00876A50" w:rsidRPr="00102440">
        <w:tab/>
      </w:r>
      <w:r w:rsidR="00876A50" w:rsidRPr="00102440">
        <w:tab/>
      </w:r>
      <w:r w:rsidR="00876A50" w:rsidRPr="00102440">
        <w:tab/>
        <w:t>(91)</w:t>
      </w:r>
    </w:p>
    <w:p w14:paraId="2C9AE201" w14:textId="40F42C81" w:rsidR="007D26A2" w:rsidRPr="00102440" w:rsidRDefault="007D26A2" w:rsidP="007D26A2">
      <w:pPr>
        <w:pStyle w:val="BodyJUST2CE"/>
      </w:pPr>
      <w:r w:rsidRPr="00102440">
        <w:t xml:space="preserve">where </w:t>
      </w:r>
      <m:oMath>
        <m:sSubSup>
          <m:sSubSupPr>
            <m:ctrlPr>
              <w:rPr>
                <w:rFonts w:ascii="Cambria Math" w:hAnsi="Cambria Math"/>
              </w:rPr>
            </m:ctrlPr>
          </m:sSubSupPr>
          <m:e>
            <m:r>
              <w:rPr>
                <w:rFonts w:ascii="Cambria Math" w:hAnsi="Cambria Math"/>
              </w:rPr>
              <m:t>ζ</m:t>
            </m:r>
          </m:e>
          <m:sub>
            <m:r>
              <w:rPr>
                <w:rFonts w:ascii="Cambria Math" w:hAnsi="Cambria Math"/>
              </w:rPr>
              <m:t>dc</m:t>
            </m:r>
          </m:sub>
          <m:sup>
            <m:r>
              <w:rPr>
                <w:rFonts w:ascii="Cambria Math" w:hAnsi="Cambria Math"/>
              </w:rPr>
              <m:t>z</m:t>
            </m:r>
          </m:sup>
        </m:sSubSup>
      </m:oMath>
      <w:r w:rsidRPr="00102440">
        <w:t xml:space="preserve"> is vector of the percentages of durable consumption goods discarded every year by product/industry.</w:t>
      </w:r>
    </w:p>
    <w:p w14:paraId="4CDD0B97" w14:textId="77777777" w:rsidR="007D26A2" w:rsidRPr="00102440" w:rsidRDefault="007D26A2" w:rsidP="007D26A2">
      <w:pPr>
        <w:pStyle w:val="BodyJUST2CE"/>
      </w:pPr>
      <w:r w:rsidRPr="00102440">
        <w:t>New durable goods equal all produced goods minus discarded goods:</w:t>
      </w:r>
    </w:p>
    <w:p w14:paraId="571287C8" w14:textId="20B7B410" w:rsidR="007D26A2" w:rsidRPr="00102440" w:rsidRDefault="007D26A2" w:rsidP="007D26A2">
      <w:pPr>
        <w:pStyle w:val="BodyJUST2CE"/>
      </w:pPr>
      <m:oMath>
        <m:r>
          <w:rPr>
            <w:rFonts w:ascii="Cambria Math" w:hAnsi="Cambria Math"/>
          </w:rPr>
          <m:t>Δ</m:t>
        </m:r>
        <m:sSup>
          <m:sSupPr>
            <m:ctrlPr>
              <w:rPr>
                <w:rFonts w:ascii="Cambria Math" w:hAnsi="Cambria Math"/>
              </w:rPr>
            </m:ctrlPr>
          </m:sSupPr>
          <m:e>
            <m:r>
              <m:rPr>
                <m:nor/>
              </m:rPr>
              <m:t>dc</m:t>
            </m:r>
          </m:e>
          <m:sup>
            <m:r>
              <w:rPr>
                <w:rFonts w:ascii="Cambria Math" w:hAnsi="Cambria Math"/>
              </w:rPr>
              <m:t>z</m:t>
            </m:r>
          </m:sup>
        </m:sSup>
        <m:r>
          <m:rPr>
            <m:sty m:val="p"/>
          </m:rPr>
          <w:rPr>
            <w:rFonts w:ascii="Cambria Math" w:hAnsi="Cambria Math"/>
          </w:rPr>
          <m:t>=</m:t>
        </m:r>
        <m:sSup>
          <m:sSupPr>
            <m:ctrlPr>
              <w:rPr>
                <w:rFonts w:ascii="Cambria Math" w:hAnsi="Cambria Math"/>
              </w:rPr>
            </m:ctrlPr>
          </m:sSupPr>
          <m:e>
            <m:r>
              <w:rPr>
                <w:rFonts w:ascii="Cambria Math" w:hAnsi="Cambria Math"/>
              </w:rPr>
              <m:t>β</m:t>
            </m:r>
          </m:e>
          <m:sup>
            <m:r>
              <w:rPr>
                <w:rFonts w:ascii="Cambria Math" w:hAnsi="Cambria Math"/>
              </w:rPr>
              <m:t>z</m:t>
            </m:r>
          </m:sup>
        </m:sSup>
        <m:r>
          <m:rPr>
            <m:sty m:val="p"/>
          </m:rPr>
          <w:rPr>
            <w:rFonts w:ascii="Cambria Math" w:hAnsi="Cambria Math"/>
          </w:rPr>
          <m:t>⋅</m:t>
        </m:r>
        <m:sSup>
          <m:sSupPr>
            <m:ctrlPr>
              <w:rPr>
                <w:rFonts w:ascii="Cambria Math" w:hAnsi="Cambria Math"/>
              </w:rPr>
            </m:ctrlPr>
          </m:sSupPr>
          <m:e>
            <m:r>
              <w:rPr>
                <w:rFonts w:ascii="Cambria Math" w:hAnsi="Cambria Math"/>
              </w:rPr>
              <m:t>c</m:t>
            </m:r>
          </m:e>
          <m:sup>
            <m:r>
              <w:rPr>
                <w:rFonts w:ascii="Cambria Math" w:hAnsi="Cambria Math"/>
              </w:rPr>
              <m:t>z</m:t>
            </m:r>
          </m:sup>
        </m:sSup>
        <m:r>
          <m:rPr>
            <m:sty m:val="p"/>
          </m:rPr>
          <w:rPr>
            <w:rFonts w:ascii="Cambria Math" w:hAnsi="Cambria Math"/>
          </w:rPr>
          <m:t>-</m:t>
        </m:r>
        <m:sSubSup>
          <m:sSubSupPr>
            <m:ctrlPr>
              <w:rPr>
                <w:rFonts w:ascii="Cambria Math" w:hAnsi="Cambria Math"/>
              </w:rPr>
            </m:ctrlPr>
          </m:sSubSupPr>
          <m:e>
            <m:r>
              <w:rPr>
                <w:rFonts w:ascii="Cambria Math" w:hAnsi="Cambria Math"/>
              </w:rPr>
              <m:t>ζ</m:t>
            </m:r>
          </m:e>
          <m:sub>
            <m:r>
              <w:rPr>
                <w:rFonts w:ascii="Cambria Math" w:hAnsi="Cambria Math"/>
              </w:rPr>
              <m:t>dc</m:t>
            </m:r>
            <m:r>
              <m:rPr>
                <m:sty m:val="p"/>
              </m:rPr>
              <w:rPr>
                <w:rFonts w:ascii="Cambria Math" w:hAnsi="Cambria Math"/>
              </w:rPr>
              <m:t>,-</m:t>
            </m:r>
            <m:r>
              <w:rPr>
                <w:rFonts w:ascii="Cambria Math" w:hAnsi="Cambria Math"/>
              </w:rPr>
              <m:t>1</m:t>
            </m:r>
          </m:sub>
          <m:sup>
            <m:r>
              <w:rPr>
                <w:rFonts w:ascii="Cambria Math" w:hAnsi="Cambria Math"/>
              </w:rPr>
              <m:t>z</m:t>
            </m:r>
          </m:sup>
        </m:sSubSup>
        <m:r>
          <m:rPr>
            <m:sty m:val="p"/>
          </m:rPr>
          <w:rPr>
            <w:rFonts w:ascii="Cambria Math" w:hAnsi="Cambria Math"/>
          </w:rPr>
          <m:t>⊙</m:t>
        </m:r>
        <m:sSubSup>
          <m:sSubSupPr>
            <m:ctrlPr>
              <w:rPr>
                <w:rFonts w:ascii="Cambria Math" w:hAnsi="Cambria Math"/>
              </w:rPr>
            </m:ctrlPr>
          </m:sSubSupPr>
          <m:e>
            <m:r>
              <m:rPr>
                <m:nor/>
              </m:rPr>
              <m:t>dc</m:t>
            </m:r>
          </m:e>
          <m:sub>
            <m:r>
              <m:rPr>
                <m:sty m:val="p"/>
              </m:rPr>
              <w:rPr>
                <w:rFonts w:ascii="Cambria Math" w:hAnsi="Cambria Math"/>
              </w:rPr>
              <m:t>-</m:t>
            </m:r>
            <m:r>
              <w:rPr>
                <w:rFonts w:ascii="Cambria Math" w:hAnsi="Cambria Math"/>
              </w:rPr>
              <m:t>1</m:t>
            </m:r>
          </m:sub>
          <m:sup>
            <m:r>
              <w:rPr>
                <w:rFonts w:ascii="Cambria Math" w:hAnsi="Cambria Math"/>
              </w:rPr>
              <m:t>z</m:t>
            </m:r>
          </m:sup>
        </m:sSubSup>
      </m:oMath>
      <w:r w:rsidR="00876A50" w:rsidRPr="00102440">
        <w:tab/>
      </w:r>
      <w:r w:rsidR="00876A50" w:rsidRPr="00102440">
        <w:tab/>
      </w:r>
      <w:r w:rsidR="00876A50" w:rsidRPr="00102440">
        <w:tab/>
      </w:r>
      <w:r w:rsidR="00876A50" w:rsidRPr="00102440">
        <w:tab/>
      </w:r>
      <w:r w:rsidR="00876A50" w:rsidRPr="00102440">
        <w:tab/>
      </w:r>
      <w:r w:rsidR="00876A50" w:rsidRPr="00102440">
        <w:tab/>
      </w:r>
      <w:r w:rsidR="00876A50" w:rsidRPr="00102440">
        <w:tab/>
      </w:r>
      <w:r w:rsidR="00876A50" w:rsidRPr="00102440">
        <w:tab/>
      </w:r>
      <w:r w:rsidR="00876A50" w:rsidRPr="00102440">
        <w:tab/>
        <w:t>(92)</w:t>
      </w:r>
    </w:p>
    <w:p w14:paraId="7CEFDB05" w14:textId="77777777" w:rsidR="007D26A2" w:rsidRPr="00102440" w:rsidRDefault="007D26A2" w:rsidP="007D26A2">
      <w:pPr>
        <w:pStyle w:val="BodyJUST2CE"/>
      </w:pPr>
      <w:r w:rsidRPr="00102440">
        <w:t>Finally, the socioeconomic stock accumulates as new material goods are produced and reduces as a share of those goods is discarded every year:</w:t>
      </w:r>
    </w:p>
    <w:p w14:paraId="18B24714" w14:textId="7C90CC2C" w:rsidR="007D26A2" w:rsidRPr="00102440" w:rsidRDefault="007D26A2" w:rsidP="007D26A2">
      <w:pPr>
        <w:pStyle w:val="BodyJUST2CE"/>
      </w:pPr>
      <m:oMath>
        <m:r>
          <w:rPr>
            <w:rFonts w:ascii="Cambria Math" w:hAnsi="Cambria Math"/>
          </w:rPr>
          <m:t>Δ</m:t>
        </m:r>
        <m:sSubSup>
          <m:sSubSupPr>
            <m:ctrlPr>
              <w:rPr>
                <w:rFonts w:ascii="Cambria Math" w:hAnsi="Cambria Math"/>
              </w:rPr>
            </m:ctrlPr>
          </m:sSubSupPr>
          <m:e>
            <m:r>
              <w:rPr>
                <w:rFonts w:ascii="Cambria Math" w:hAnsi="Cambria Math"/>
              </w:rPr>
              <m:t>k</m:t>
            </m:r>
          </m:e>
          <m:sub>
            <m:r>
              <w:rPr>
                <w:rFonts w:ascii="Cambria Math" w:hAnsi="Cambria Math"/>
              </w:rPr>
              <m:t>h</m:t>
            </m:r>
          </m:sub>
          <m:sup>
            <m:r>
              <w:rPr>
                <w:rFonts w:ascii="Cambria Math" w:hAnsi="Cambria Math"/>
              </w:rPr>
              <m:t>z</m:t>
            </m:r>
          </m:sup>
        </m:sSubSup>
        <m:r>
          <m:rPr>
            <m:sty m:val="p"/>
          </m:rP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mat</m:t>
            </m:r>
          </m:sub>
          <m:sup>
            <m:r>
              <w:rPr>
                <w:rFonts w:ascii="Cambria Math" w:hAnsi="Cambria Math"/>
              </w:rPr>
              <m:t>z</m:t>
            </m:r>
          </m:sup>
        </m:sSubSup>
        <m:r>
          <m:rPr>
            <m:sty m:val="p"/>
          </m:rPr>
          <w:rPr>
            <w:rFonts w:ascii="Cambria Math" w:hAnsi="Cambria Math"/>
          </w:rPr>
          <m:t>-</m:t>
        </m:r>
        <m:r>
          <w:rPr>
            <w:rFonts w:ascii="Cambria Math" w:hAnsi="Cambria Math"/>
          </w:rPr>
          <m:t>di</m:t>
        </m:r>
        <m:sSup>
          <m:sSupPr>
            <m:ctrlPr>
              <w:rPr>
                <w:rFonts w:ascii="Cambria Math" w:hAnsi="Cambria Math"/>
              </w:rPr>
            </m:ctrlPr>
          </m:sSupPr>
          <m:e>
            <m:r>
              <w:rPr>
                <w:rFonts w:ascii="Cambria Math" w:hAnsi="Cambria Math"/>
              </w:rPr>
              <m:t>s</m:t>
            </m:r>
          </m:e>
          <m:sup>
            <m:r>
              <w:rPr>
                <w:rFonts w:ascii="Cambria Math" w:hAnsi="Cambria Math"/>
              </w:rPr>
              <m:t>z</m:t>
            </m:r>
          </m:sup>
        </m:sSup>
      </m:oMath>
      <w:r w:rsidR="00876A50" w:rsidRPr="00102440">
        <w:tab/>
      </w:r>
      <w:r w:rsidR="00876A50" w:rsidRPr="00102440">
        <w:tab/>
      </w:r>
      <w:r w:rsidR="00876A50" w:rsidRPr="00102440">
        <w:tab/>
      </w:r>
      <w:r w:rsidR="00876A50" w:rsidRPr="00102440">
        <w:tab/>
      </w:r>
      <w:r w:rsidR="00876A50" w:rsidRPr="00102440">
        <w:tab/>
      </w:r>
      <w:r w:rsidR="00876A50" w:rsidRPr="00102440">
        <w:tab/>
      </w:r>
      <w:r w:rsidR="00876A50" w:rsidRPr="00102440">
        <w:tab/>
      </w:r>
      <w:r w:rsidR="00876A50" w:rsidRPr="00102440">
        <w:tab/>
      </w:r>
      <w:r w:rsidR="00876A50" w:rsidRPr="00102440">
        <w:tab/>
      </w:r>
      <w:r w:rsidR="00876A50" w:rsidRPr="00102440">
        <w:tab/>
        <w:t>(93)</w:t>
      </w:r>
    </w:p>
    <w:p w14:paraId="0A5D9246" w14:textId="6A555AB8" w:rsidR="007D26A2" w:rsidRPr="00102440" w:rsidRDefault="007D26A2" w:rsidP="007D26A2">
      <w:pPr>
        <w:pStyle w:val="BodyJUST2CE"/>
      </w:pPr>
      <w:r w:rsidRPr="00102440">
        <w:t xml:space="preserve">Like material contents, the energy contents of outputs can be defined using the corresponding vector of industry-specific intensity coefficients, </w:t>
      </w:r>
      <m:oMath>
        <m:sSup>
          <m:sSupPr>
            <m:ctrlPr>
              <w:rPr>
                <w:rFonts w:ascii="Cambria Math" w:hAnsi="Cambria Math"/>
              </w:rPr>
            </m:ctrlPr>
          </m:sSupPr>
          <m:e>
            <m:r>
              <w:rPr>
                <w:rFonts w:ascii="Cambria Math" w:hAnsi="Cambria Math"/>
              </w:rPr>
              <m:t>ε</m:t>
            </m:r>
          </m:e>
          <m:sup>
            <m:r>
              <w:rPr>
                <w:rFonts w:ascii="Cambria Math" w:hAnsi="Cambria Math"/>
              </w:rPr>
              <m:t>z</m:t>
            </m:r>
          </m:sup>
        </m:sSup>
      </m:oMath>
      <w:r w:rsidRPr="00102440">
        <w:t>, that is:</w:t>
      </w:r>
    </w:p>
    <w:p w14:paraId="42C15043" w14:textId="5CD68820" w:rsidR="007D26A2" w:rsidRPr="00102440" w:rsidRDefault="007D26A2" w:rsidP="007D26A2">
      <w:pPr>
        <w:pStyle w:val="BodyJUST2CE"/>
      </w:pPr>
      <m:oMath>
        <m:r>
          <w:rPr>
            <w:rFonts w:ascii="Cambria Math" w:hAnsi="Cambria Math"/>
          </w:rPr>
          <m:t>e</m:t>
        </m:r>
        <m:sSup>
          <m:sSupPr>
            <m:ctrlPr>
              <w:rPr>
                <w:rFonts w:ascii="Cambria Math" w:hAnsi="Cambria Math"/>
              </w:rPr>
            </m:ctrlPr>
          </m:sSupPr>
          <m:e>
            <m:r>
              <w:rPr>
                <w:rFonts w:ascii="Cambria Math" w:hAnsi="Cambria Math"/>
              </w:rPr>
              <m:t>n</m:t>
            </m:r>
          </m:e>
          <m:sup>
            <m:r>
              <w:rPr>
                <w:rFonts w:ascii="Cambria Math" w:hAnsi="Cambria Math"/>
              </w:rPr>
              <m:t>z</m:t>
            </m:r>
          </m:sup>
        </m:sSup>
        <m:r>
          <m:rPr>
            <m:sty m:val="p"/>
          </m:rPr>
          <w:rPr>
            <w:rFonts w:ascii="Cambria Math" w:hAnsi="Cambria Math"/>
          </w:rPr>
          <m:t>=</m:t>
        </m:r>
        <m:sSup>
          <m:sSupPr>
            <m:ctrlPr>
              <w:rPr>
                <w:rFonts w:ascii="Cambria Math" w:hAnsi="Cambria Math"/>
              </w:rPr>
            </m:ctrlPr>
          </m:sSupPr>
          <m:e>
            <m:r>
              <w:rPr>
                <w:rFonts w:ascii="Cambria Math" w:hAnsi="Cambria Math"/>
              </w:rPr>
              <m:t>ε</m:t>
            </m:r>
          </m:e>
          <m:sup>
            <m:r>
              <w:rPr>
                <w:rFonts w:ascii="Cambria Math" w:hAnsi="Cambria Math"/>
              </w:rPr>
              <m:t>zT</m:t>
            </m:r>
          </m:sup>
        </m:sSup>
        <m:r>
          <m:rPr>
            <m:sty m:val="p"/>
          </m:rPr>
          <w:rPr>
            <w:rFonts w:ascii="Cambria Math" w:hAnsi="Cambria Math"/>
          </w:rPr>
          <m:t>⋅</m:t>
        </m:r>
        <m:sSup>
          <m:sSupPr>
            <m:ctrlPr>
              <w:rPr>
                <w:rFonts w:ascii="Cambria Math" w:hAnsi="Cambria Math"/>
              </w:rPr>
            </m:ctrlPr>
          </m:sSupPr>
          <m:e>
            <m:r>
              <m:rPr>
                <m:nor/>
              </m:rPr>
              <m:t>x</m:t>
            </m:r>
          </m:e>
          <m:sup>
            <m:r>
              <w:rPr>
                <w:rFonts w:ascii="Cambria Math" w:hAnsi="Cambria Math"/>
              </w:rPr>
              <m:t>z</m:t>
            </m:r>
          </m:sup>
        </m:sSup>
      </m:oMath>
      <w:r w:rsidR="00876A50" w:rsidRPr="00102440">
        <w:tab/>
      </w:r>
      <w:r w:rsidR="00876A50" w:rsidRPr="00102440">
        <w:tab/>
      </w:r>
      <w:r w:rsidR="00876A50" w:rsidRPr="00102440">
        <w:tab/>
      </w:r>
      <w:r w:rsidR="00876A50" w:rsidRPr="00102440">
        <w:tab/>
      </w:r>
      <w:r w:rsidR="00876A50" w:rsidRPr="00102440">
        <w:tab/>
      </w:r>
      <w:r w:rsidR="00876A50" w:rsidRPr="00102440">
        <w:tab/>
      </w:r>
      <w:r w:rsidR="00876A50" w:rsidRPr="00102440">
        <w:tab/>
      </w:r>
      <w:r w:rsidR="00876A50" w:rsidRPr="00102440">
        <w:tab/>
      </w:r>
      <w:r w:rsidR="00876A50" w:rsidRPr="00102440">
        <w:tab/>
      </w:r>
      <w:r w:rsidR="00876A50" w:rsidRPr="00102440">
        <w:tab/>
      </w:r>
      <w:r w:rsidR="00876A50" w:rsidRPr="00102440">
        <w:tab/>
        <w:t>(94)</w:t>
      </w:r>
    </w:p>
    <w:p w14:paraId="0D30E319" w14:textId="77777777" w:rsidR="007D26A2" w:rsidRPr="00102440" w:rsidRDefault="007D26A2" w:rsidP="007D26A2">
      <w:pPr>
        <w:pStyle w:val="BodyJUST2CE"/>
      </w:pPr>
      <w:r w:rsidRPr="00102440">
        <w:t>Renewable energy is just a share of total energy used in each industry:</w:t>
      </w:r>
    </w:p>
    <w:p w14:paraId="2784F7DF" w14:textId="6F34C01B" w:rsidR="007D26A2" w:rsidRPr="00102440" w:rsidRDefault="007D26A2" w:rsidP="007D26A2">
      <w:pPr>
        <w:pStyle w:val="BodyJUST2CE"/>
      </w:pPr>
      <m:oMath>
        <m:r>
          <w:rPr>
            <w:rFonts w:ascii="Cambria Math" w:hAnsi="Cambria Math"/>
            <w:rPrChange w:id="2600" w:author="Oriol Valles Codina" w:date="2023-08-31T14:08:00Z">
              <w:rPr>
                <w:rFonts w:ascii="Cambria Math" w:hAnsi="Cambria Math"/>
                <w:highlight w:val="yellow"/>
              </w:rPr>
            </w:rPrChange>
          </w:rPr>
          <m:t>e</m:t>
        </m:r>
        <m:sSubSup>
          <m:sSubSupPr>
            <m:ctrlPr>
              <w:rPr>
                <w:rFonts w:ascii="Cambria Math" w:hAnsi="Cambria Math"/>
              </w:rPr>
            </m:ctrlPr>
          </m:sSubSupPr>
          <m:e>
            <m:r>
              <w:rPr>
                <w:rFonts w:ascii="Cambria Math" w:hAnsi="Cambria Math"/>
                <w:rPrChange w:id="2601" w:author="Oriol Valles Codina" w:date="2023-08-31T14:08:00Z">
                  <w:rPr>
                    <w:rFonts w:ascii="Cambria Math" w:hAnsi="Cambria Math"/>
                    <w:highlight w:val="yellow"/>
                  </w:rPr>
                </w:rPrChange>
              </w:rPr>
              <m:t>n</m:t>
            </m:r>
          </m:e>
          <m:sub>
            <m:r>
              <w:rPr>
                <w:rFonts w:ascii="Cambria Math" w:hAnsi="Cambria Math"/>
                <w:rPrChange w:id="2602" w:author="Oriol Valles Codina" w:date="2023-08-31T14:08:00Z">
                  <w:rPr>
                    <w:rFonts w:ascii="Cambria Math" w:hAnsi="Cambria Math"/>
                    <w:highlight w:val="yellow"/>
                  </w:rPr>
                </w:rPrChange>
              </w:rPr>
              <m:t>R</m:t>
            </m:r>
          </m:sub>
          <m:sup>
            <m:r>
              <w:rPr>
                <w:rFonts w:ascii="Cambria Math" w:hAnsi="Cambria Math"/>
                <w:rPrChange w:id="2603" w:author="Oriol Valles Codina" w:date="2023-08-31T14:08:00Z">
                  <w:rPr>
                    <w:rFonts w:ascii="Cambria Math" w:hAnsi="Cambria Math"/>
                    <w:highlight w:val="yellow"/>
                  </w:rPr>
                </w:rPrChange>
              </w:rPr>
              <m:t>z</m:t>
            </m:r>
          </m:sup>
        </m:sSubSup>
        <m:r>
          <m:rPr>
            <m:sty m:val="p"/>
          </m:rPr>
          <w:rPr>
            <w:rFonts w:ascii="Cambria Math" w:hAnsi="Cambria Math"/>
            <w:rPrChange w:id="2604" w:author="Oriol Valles Codina" w:date="2023-08-31T14:08:00Z">
              <w:rPr>
                <w:rFonts w:ascii="Cambria Math" w:hAnsi="Cambria Math"/>
                <w:highlight w:val="yellow"/>
              </w:rPr>
            </w:rPrChange>
          </w:rPr>
          <m:t>=</m:t>
        </m:r>
        <m:sSup>
          <m:sSupPr>
            <m:ctrlPr>
              <w:rPr>
                <w:rFonts w:ascii="Cambria Math" w:hAnsi="Cambria Math"/>
              </w:rPr>
            </m:ctrlPr>
          </m:sSupPr>
          <m:e>
            <m:r>
              <m:rPr>
                <m:nor/>
              </m:rPr>
              <w:rPr>
                <w:rPrChange w:id="2605" w:author="Oriol Valles Codina" w:date="2023-08-31T14:08:00Z">
                  <w:rPr>
                    <w:highlight w:val="yellow"/>
                  </w:rPr>
                </w:rPrChange>
              </w:rPr>
              <m:t>x</m:t>
            </m:r>
          </m:e>
          <m:sup>
            <m:r>
              <w:rPr>
                <w:rFonts w:ascii="Cambria Math" w:hAnsi="Cambria Math"/>
                <w:rPrChange w:id="2606" w:author="Oriol Valles Codina" w:date="2023-08-31T14:08:00Z">
                  <w:rPr>
                    <w:rFonts w:ascii="Cambria Math" w:hAnsi="Cambria Math"/>
                    <w:highlight w:val="yellow"/>
                  </w:rPr>
                </w:rPrChange>
              </w:rPr>
              <m:t>zT</m:t>
            </m:r>
          </m:sup>
        </m:sSup>
        <m:r>
          <w:rPr>
            <w:rFonts w:ascii="Cambria Math" w:hAnsi="Cambria Math"/>
            <w:rPrChange w:id="2607" w:author="Oriol Valles Codina" w:date="2023-08-31T14:08:00Z">
              <w:rPr>
                <w:rFonts w:ascii="Cambria Math" w:hAnsi="Cambria Math"/>
                <w:highlight w:val="yellow"/>
              </w:rPr>
            </w:rPrChange>
          </w:rPr>
          <m:t>⋅</m:t>
        </m:r>
        <m:d>
          <m:dPr>
            <m:ctrlPr>
              <w:rPr>
                <w:rFonts w:ascii="Cambria Math" w:hAnsi="Cambria Math"/>
                <w:i/>
              </w:rPr>
            </m:ctrlPr>
          </m:dPr>
          <m:e>
            <m:sSup>
              <m:sSupPr>
                <m:ctrlPr>
                  <w:rPr>
                    <w:rFonts w:ascii="Cambria Math" w:hAnsi="Cambria Math"/>
                  </w:rPr>
                </m:ctrlPr>
              </m:sSupPr>
              <m:e>
                <m:r>
                  <w:rPr>
                    <w:rFonts w:ascii="Cambria Math" w:hAnsi="Cambria Math"/>
                    <w:rPrChange w:id="2608" w:author="Oriol Valles Codina" w:date="2023-08-31T14:08:00Z">
                      <w:rPr>
                        <w:rFonts w:ascii="Cambria Math" w:hAnsi="Cambria Math"/>
                        <w:highlight w:val="yellow"/>
                      </w:rPr>
                    </w:rPrChange>
                  </w:rPr>
                  <m:t>ε</m:t>
                </m:r>
              </m:e>
              <m:sup>
                <m:r>
                  <w:rPr>
                    <w:rFonts w:ascii="Cambria Math" w:hAnsi="Cambria Math"/>
                    <w:rPrChange w:id="2609" w:author="Oriol Valles Codina" w:date="2023-08-31T14:08:00Z">
                      <w:rPr>
                        <w:rFonts w:ascii="Cambria Math" w:hAnsi="Cambria Math"/>
                        <w:highlight w:val="yellow"/>
                      </w:rPr>
                    </w:rPrChange>
                  </w:rPr>
                  <m:t>z</m:t>
                </m:r>
              </m:sup>
            </m:sSup>
            <m:r>
              <m:rPr>
                <m:sty m:val="p"/>
              </m:rPr>
              <w:rPr>
                <w:rFonts w:ascii="Cambria Math" w:hAnsi="Cambria Math"/>
                <w:rPrChange w:id="2610" w:author="Oriol Valles Codina" w:date="2023-08-31T14:08:00Z">
                  <w:rPr>
                    <w:rFonts w:ascii="Cambria Math" w:hAnsi="Cambria Math"/>
                    <w:highlight w:val="yellow"/>
                  </w:rPr>
                </w:rPrChange>
              </w:rPr>
              <m:t>⊙</m:t>
            </m:r>
            <m:sSubSup>
              <m:sSubSupPr>
                <m:ctrlPr>
                  <w:rPr>
                    <w:rFonts w:ascii="Cambria Math" w:hAnsi="Cambria Math"/>
                  </w:rPr>
                </m:ctrlPr>
              </m:sSubSupPr>
              <m:e>
                <m:r>
                  <w:rPr>
                    <w:rFonts w:ascii="Cambria Math" w:hAnsi="Cambria Math"/>
                    <w:rPrChange w:id="2611" w:author="Oriol Valles Codina" w:date="2023-08-31T14:08:00Z">
                      <w:rPr>
                        <w:rFonts w:ascii="Cambria Math" w:hAnsi="Cambria Math"/>
                        <w:highlight w:val="yellow"/>
                      </w:rPr>
                    </w:rPrChange>
                  </w:rPr>
                  <m:t>η</m:t>
                </m:r>
              </m:e>
              <m:sub>
                <m:r>
                  <w:rPr>
                    <w:rFonts w:ascii="Cambria Math" w:hAnsi="Cambria Math"/>
                    <w:rPrChange w:id="2612" w:author="Oriol Valles Codina" w:date="2023-08-31T14:08:00Z">
                      <w:rPr>
                        <w:rFonts w:ascii="Cambria Math" w:hAnsi="Cambria Math"/>
                        <w:highlight w:val="yellow"/>
                      </w:rPr>
                    </w:rPrChange>
                  </w:rPr>
                  <m:t>en</m:t>
                </m:r>
              </m:sub>
              <m:sup>
                <m:r>
                  <w:rPr>
                    <w:rFonts w:ascii="Cambria Math" w:hAnsi="Cambria Math"/>
                    <w:rPrChange w:id="2613" w:author="Oriol Valles Codina" w:date="2023-08-31T14:08:00Z">
                      <w:rPr>
                        <w:rFonts w:ascii="Cambria Math" w:hAnsi="Cambria Math"/>
                        <w:highlight w:val="yellow"/>
                      </w:rPr>
                    </w:rPrChange>
                  </w:rPr>
                  <m:t>z</m:t>
                </m:r>
              </m:sup>
            </m:sSubSup>
          </m:e>
        </m:d>
      </m:oMath>
      <w:r w:rsidR="00876A50" w:rsidRPr="00102440">
        <w:tab/>
      </w:r>
      <w:r w:rsidR="00876A50" w:rsidRPr="00102440">
        <w:tab/>
      </w:r>
      <w:r w:rsidR="00876A50" w:rsidRPr="00102440">
        <w:tab/>
      </w:r>
      <w:r w:rsidR="00876A50" w:rsidRPr="00102440">
        <w:tab/>
      </w:r>
      <w:r w:rsidR="00876A50" w:rsidRPr="00102440">
        <w:tab/>
      </w:r>
      <w:r w:rsidR="00876A50" w:rsidRPr="00102440">
        <w:tab/>
      </w:r>
      <w:r w:rsidR="00876A50" w:rsidRPr="00102440">
        <w:tab/>
      </w:r>
      <w:r w:rsidR="00876A50" w:rsidRPr="00102440">
        <w:tab/>
      </w:r>
      <w:r w:rsidR="00876A50" w:rsidRPr="00102440">
        <w:tab/>
      </w:r>
      <w:r w:rsidR="00876A50" w:rsidRPr="00102440">
        <w:tab/>
        <w:t>(95)</w:t>
      </w:r>
    </w:p>
    <w:p w14:paraId="50D88244" w14:textId="77777777" w:rsidR="007D26A2" w:rsidRPr="00102440" w:rsidRDefault="007D26A2" w:rsidP="007D26A2">
      <w:pPr>
        <w:pStyle w:val="BodyJUST2CE"/>
      </w:pPr>
      <w:r w:rsidRPr="00102440">
        <w:rPr>
          <w:rPrChange w:id="2614" w:author="Oriol Valles Codina" w:date="2023-08-31T14:08:00Z">
            <w:rPr>
              <w:highlight w:val="yellow"/>
            </w:rPr>
          </w:rPrChange>
        </w:rPr>
        <w:t>N</w:t>
      </w:r>
      <w:r w:rsidRPr="00102440">
        <w:t>on-renewable energy is therefore:</w:t>
      </w:r>
    </w:p>
    <w:p w14:paraId="1D0A5A20" w14:textId="7587DC94" w:rsidR="007D26A2" w:rsidRPr="00102440" w:rsidRDefault="007D26A2" w:rsidP="007D26A2">
      <w:pPr>
        <w:pStyle w:val="BodyJUST2CE"/>
      </w:pPr>
      <m:oMath>
        <m:r>
          <w:rPr>
            <w:rFonts w:ascii="Cambria Math" w:hAnsi="Cambria Math"/>
          </w:rPr>
          <m:t>e</m:t>
        </m:r>
        <m:sSubSup>
          <m:sSubSupPr>
            <m:ctrlPr>
              <w:rPr>
                <w:rFonts w:ascii="Cambria Math" w:hAnsi="Cambria Math"/>
              </w:rPr>
            </m:ctrlPr>
          </m:sSubSupPr>
          <m:e>
            <m:r>
              <w:rPr>
                <w:rFonts w:ascii="Cambria Math" w:hAnsi="Cambria Math"/>
              </w:rPr>
              <m:t>n</m:t>
            </m:r>
          </m:e>
          <m:sub>
            <m:r>
              <w:rPr>
                <w:rFonts w:ascii="Cambria Math" w:hAnsi="Cambria Math"/>
              </w:rPr>
              <m:t>N</m:t>
            </m:r>
          </m:sub>
          <m:sup>
            <m:r>
              <w:rPr>
                <w:rFonts w:ascii="Cambria Math" w:hAnsi="Cambria Math"/>
              </w:rPr>
              <m:t>z</m:t>
            </m:r>
          </m:sup>
        </m:sSubSup>
        <m:r>
          <m:rPr>
            <m:sty m:val="p"/>
          </m:rPr>
          <w:rPr>
            <w:rFonts w:ascii="Cambria Math" w:hAnsi="Cambria Math"/>
          </w:rPr>
          <m:t>=</m:t>
        </m:r>
        <m:r>
          <w:rPr>
            <w:rFonts w:ascii="Cambria Math" w:hAnsi="Cambria Math"/>
          </w:rPr>
          <m:t>e</m:t>
        </m:r>
        <m:sSup>
          <m:sSupPr>
            <m:ctrlPr>
              <w:rPr>
                <w:rFonts w:ascii="Cambria Math" w:hAnsi="Cambria Math"/>
              </w:rPr>
            </m:ctrlPr>
          </m:sSupPr>
          <m:e>
            <m:r>
              <w:rPr>
                <w:rFonts w:ascii="Cambria Math" w:hAnsi="Cambria Math"/>
              </w:rPr>
              <m:t>n</m:t>
            </m:r>
          </m:e>
          <m:sup>
            <m:r>
              <w:rPr>
                <w:rFonts w:ascii="Cambria Math" w:hAnsi="Cambria Math"/>
              </w:rPr>
              <m:t>z</m:t>
            </m:r>
          </m:sup>
        </m:sSup>
        <m:r>
          <m:rPr>
            <m:sty m:val="p"/>
          </m:rPr>
          <w:rPr>
            <w:rFonts w:ascii="Cambria Math" w:hAnsi="Cambria Math"/>
          </w:rPr>
          <m:t>-</m:t>
        </m:r>
        <m:r>
          <w:rPr>
            <w:rFonts w:ascii="Cambria Math" w:hAnsi="Cambria Math"/>
          </w:rPr>
          <m:t>e</m:t>
        </m:r>
        <m:sSubSup>
          <m:sSubSupPr>
            <m:ctrlPr>
              <w:rPr>
                <w:rFonts w:ascii="Cambria Math" w:hAnsi="Cambria Math"/>
              </w:rPr>
            </m:ctrlPr>
          </m:sSubSupPr>
          <m:e>
            <m:r>
              <w:rPr>
                <w:rFonts w:ascii="Cambria Math" w:hAnsi="Cambria Math"/>
              </w:rPr>
              <m:t>n</m:t>
            </m:r>
          </m:e>
          <m:sub>
            <m:r>
              <w:rPr>
                <w:rFonts w:ascii="Cambria Math" w:hAnsi="Cambria Math"/>
              </w:rPr>
              <m:t>R</m:t>
            </m:r>
          </m:sub>
          <m:sup>
            <m:r>
              <w:rPr>
                <w:rFonts w:ascii="Cambria Math" w:hAnsi="Cambria Math"/>
              </w:rPr>
              <m:t>z</m:t>
            </m:r>
          </m:sup>
        </m:sSubSup>
      </m:oMath>
      <w:r w:rsidR="00876A50" w:rsidRPr="00102440">
        <w:tab/>
      </w:r>
      <w:r w:rsidR="00876A50" w:rsidRPr="00102440">
        <w:tab/>
      </w:r>
      <w:r w:rsidR="00876A50" w:rsidRPr="00102440">
        <w:tab/>
      </w:r>
      <w:r w:rsidR="00876A50" w:rsidRPr="00102440">
        <w:tab/>
      </w:r>
      <w:r w:rsidR="00876A50" w:rsidRPr="00102440">
        <w:tab/>
      </w:r>
      <w:r w:rsidR="00876A50" w:rsidRPr="00102440">
        <w:tab/>
      </w:r>
      <w:r w:rsidR="00876A50" w:rsidRPr="00102440">
        <w:tab/>
      </w:r>
      <w:r w:rsidR="00876A50" w:rsidRPr="00102440">
        <w:tab/>
      </w:r>
      <w:r w:rsidR="00876A50" w:rsidRPr="00102440">
        <w:tab/>
      </w:r>
      <w:r w:rsidR="00876A50" w:rsidRPr="00102440">
        <w:tab/>
      </w:r>
      <w:r w:rsidR="00876A50" w:rsidRPr="00102440">
        <w:tab/>
        <w:t>(96)</w:t>
      </w:r>
    </w:p>
    <w:p w14:paraId="313034EC" w14:textId="77777777" w:rsidR="007D26A2" w:rsidRPr="00102440" w:rsidRDefault="007D26A2" w:rsidP="007D26A2">
      <w:pPr>
        <w:pStyle w:val="BodyJUST2CE"/>
      </w:pPr>
      <w:r w:rsidRPr="00102440">
        <w:t>We can now calculate the global stocks of matter and energy. The annual change in the stock of material reserves is:</w:t>
      </w:r>
    </w:p>
    <w:p w14:paraId="216B1D86" w14:textId="504BDB29" w:rsidR="007D26A2" w:rsidRPr="00102440" w:rsidRDefault="007D26A2" w:rsidP="007D26A2">
      <w:pPr>
        <w:pStyle w:val="BodyJUST2CE"/>
      </w:pPr>
      <m:oMath>
        <m:r>
          <w:rPr>
            <w:rFonts w:ascii="Cambria Math" w:hAnsi="Cambria Math"/>
          </w:rPr>
          <m:t>Δ</m:t>
        </m:r>
        <m:sSub>
          <m:sSubPr>
            <m:ctrlPr>
              <w:rPr>
                <w:rFonts w:ascii="Cambria Math" w:hAnsi="Cambria Math"/>
              </w:rPr>
            </m:ctrlPr>
          </m:sSubPr>
          <m:e>
            <m:r>
              <w:rPr>
                <w:rFonts w:ascii="Cambria Math" w:hAnsi="Cambria Math"/>
              </w:rPr>
              <m:t>k</m:t>
            </m:r>
          </m:e>
          <m:sub>
            <m:r>
              <w:rPr>
                <w:rFonts w:ascii="Cambria Math" w:hAnsi="Cambria Math"/>
              </w:rPr>
              <m:t>mat</m:t>
            </m:r>
          </m:sub>
        </m:sSub>
        <m:r>
          <m:rPr>
            <m:sty m:val="p"/>
          </m:rPr>
          <w:rPr>
            <w:rFonts w:ascii="Cambria Math" w:hAnsi="Cambria Math"/>
          </w:rPr>
          <m:t>=</m:t>
        </m:r>
        <m:r>
          <w:rPr>
            <w:rFonts w:ascii="Cambria Math" w:hAnsi="Cambria Math"/>
          </w:rPr>
          <m:t>con</m:t>
        </m:r>
        <m:sSub>
          <m:sSubPr>
            <m:ctrlPr>
              <w:rPr>
                <w:rFonts w:ascii="Cambria Math" w:hAnsi="Cambria Math"/>
              </w:rPr>
            </m:ctrlPr>
          </m:sSubPr>
          <m:e>
            <m:r>
              <w:rPr>
                <w:rFonts w:ascii="Cambria Math" w:hAnsi="Cambria Math"/>
              </w:rPr>
              <m:t>v</m:t>
            </m:r>
          </m:e>
          <m:sub>
            <m:r>
              <w:rPr>
                <w:rFonts w:ascii="Cambria Math" w:hAnsi="Cambria Math"/>
              </w:rPr>
              <m:t>mat</m:t>
            </m:r>
          </m:sub>
        </m:sSub>
        <m:r>
          <m:rPr>
            <m:sty m:val="p"/>
          </m:rPr>
          <w:rPr>
            <w:rFonts w:ascii="Cambria Math" w:hAnsi="Cambria Math"/>
          </w:rPr>
          <m:t>-</m:t>
        </m:r>
        <m:r>
          <w:rPr>
            <w:rFonts w:ascii="Cambria Math" w:hAnsi="Cambria Math"/>
          </w:rPr>
          <m:t>ma</m:t>
        </m:r>
        <m:sSup>
          <m:sSupPr>
            <m:ctrlPr>
              <w:rPr>
                <w:rFonts w:ascii="Cambria Math" w:hAnsi="Cambria Math"/>
              </w:rPr>
            </m:ctrlPr>
          </m:sSupPr>
          <m:e>
            <m:r>
              <w:rPr>
                <w:rFonts w:ascii="Cambria Math" w:hAnsi="Cambria Math"/>
              </w:rPr>
              <m:t>t</m:t>
            </m:r>
          </m:e>
          <m:sup>
            <m:r>
              <w:rPr>
                <w:rFonts w:ascii="Cambria Math" w:hAnsi="Cambria Math"/>
              </w:rPr>
              <m:t>z</m:t>
            </m:r>
          </m:sup>
        </m:sSup>
        <m:r>
          <m:rPr>
            <m:sty m:val="p"/>
          </m:rPr>
          <w:rPr>
            <w:rFonts w:ascii="Cambria Math" w:hAnsi="Cambria Math"/>
          </w:rPr>
          <m:t>-</m:t>
        </m:r>
        <m:r>
          <w:rPr>
            <w:rFonts w:ascii="Cambria Math" w:hAnsi="Cambria Math"/>
          </w:rPr>
          <m:t>ma</m:t>
        </m:r>
        <m:sSup>
          <m:sSupPr>
            <m:ctrlPr>
              <w:rPr>
                <w:rFonts w:ascii="Cambria Math" w:hAnsi="Cambria Math"/>
              </w:rPr>
            </m:ctrlPr>
          </m:sSupPr>
          <m:e>
            <m:r>
              <w:rPr>
                <w:rFonts w:ascii="Cambria Math" w:hAnsi="Cambria Math"/>
              </w:rPr>
              <m:t>t</m:t>
            </m:r>
          </m:e>
          <m:sup>
            <m:r>
              <w:rPr>
                <w:rFonts w:ascii="Cambria Math" w:hAnsi="Cambria Math"/>
              </w:rPr>
              <m:t>f</m:t>
            </m:r>
          </m:sup>
        </m:sSup>
      </m:oMath>
      <w:r w:rsidR="00876A50" w:rsidRPr="00102440">
        <w:tab/>
      </w:r>
      <w:r w:rsidR="00876A50" w:rsidRPr="00102440">
        <w:tab/>
      </w:r>
      <w:r w:rsidR="00876A50" w:rsidRPr="00102440">
        <w:tab/>
      </w:r>
      <w:r w:rsidR="00876A50" w:rsidRPr="00102440">
        <w:tab/>
      </w:r>
      <w:r w:rsidR="00876A50" w:rsidRPr="00102440">
        <w:tab/>
      </w:r>
      <w:r w:rsidR="00876A50" w:rsidRPr="00102440">
        <w:tab/>
      </w:r>
      <w:r w:rsidR="00876A50" w:rsidRPr="00102440">
        <w:tab/>
      </w:r>
      <w:r w:rsidR="00876A50" w:rsidRPr="00102440">
        <w:tab/>
      </w:r>
      <w:r w:rsidR="00876A50" w:rsidRPr="00102440">
        <w:tab/>
        <w:t>(97)</w:t>
      </w:r>
    </w:p>
    <w:p w14:paraId="255864B7" w14:textId="77777777" w:rsidR="007D26A2" w:rsidRPr="00102440" w:rsidRDefault="007D26A2" w:rsidP="007D26A2">
      <w:pPr>
        <w:pStyle w:val="BodyJUST2CE"/>
      </w:pPr>
      <w:r w:rsidRPr="00102440">
        <w:t>Material resources converted into reserves are:</w:t>
      </w:r>
    </w:p>
    <w:p w14:paraId="4B1C7B73" w14:textId="236213C2" w:rsidR="007D26A2" w:rsidRPr="00102440" w:rsidRDefault="007D26A2" w:rsidP="007D26A2">
      <w:pPr>
        <w:pStyle w:val="BodyJUST2CE"/>
      </w:pPr>
      <m:oMath>
        <m:r>
          <w:rPr>
            <w:rFonts w:ascii="Cambria Math" w:hAnsi="Cambria Math"/>
          </w:rPr>
          <w:lastRenderedPageBreak/>
          <m:t>con</m:t>
        </m:r>
        <m:sSub>
          <m:sSubPr>
            <m:ctrlPr>
              <w:rPr>
                <w:rFonts w:ascii="Cambria Math" w:hAnsi="Cambria Math"/>
              </w:rPr>
            </m:ctrlPr>
          </m:sSubPr>
          <m:e>
            <m:r>
              <w:rPr>
                <w:rFonts w:ascii="Cambria Math" w:hAnsi="Cambria Math"/>
              </w:rPr>
              <m:t>v</m:t>
            </m:r>
          </m:e>
          <m:sub>
            <m:r>
              <w:rPr>
                <w:rFonts w:ascii="Cambria Math" w:hAnsi="Cambria Math"/>
              </w:rPr>
              <m:t>mat</m:t>
            </m:r>
          </m:sub>
        </m:sSub>
        <m:r>
          <m:rPr>
            <m:sty m:val="p"/>
          </m:rP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mat</m:t>
            </m:r>
          </m:sub>
        </m:sSub>
        <m:r>
          <m:rPr>
            <m:sty m:val="p"/>
          </m:rPr>
          <w:rPr>
            <w:rFonts w:ascii="Cambria Math" w:hAnsi="Cambria Math"/>
          </w:rPr>
          <m:t>⋅</m:t>
        </m:r>
        <m:r>
          <w:rPr>
            <w:rFonts w:ascii="Cambria Math" w:hAnsi="Cambria Math"/>
          </w:rPr>
          <m:t>re</m:t>
        </m:r>
        <m:sSub>
          <m:sSubPr>
            <m:ctrlPr>
              <w:rPr>
                <w:rFonts w:ascii="Cambria Math" w:hAnsi="Cambria Math"/>
              </w:rPr>
            </m:ctrlPr>
          </m:sSubPr>
          <m:e>
            <m:r>
              <w:rPr>
                <w:rFonts w:ascii="Cambria Math" w:hAnsi="Cambria Math"/>
              </w:rPr>
              <m:t>s</m:t>
            </m:r>
          </m:e>
          <m:sub>
            <m:r>
              <w:rPr>
                <w:rFonts w:ascii="Cambria Math" w:hAnsi="Cambria Math"/>
              </w:rPr>
              <m:t>mat</m:t>
            </m:r>
          </m:sub>
        </m:sSub>
      </m:oMath>
      <w:r w:rsidR="00876A50" w:rsidRPr="00102440">
        <w:tab/>
      </w:r>
      <w:r w:rsidR="00876A50" w:rsidRPr="00102440">
        <w:tab/>
      </w:r>
      <w:r w:rsidR="00876A50" w:rsidRPr="00102440">
        <w:tab/>
      </w:r>
      <w:r w:rsidR="00876A50" w:rsidRPr="00102440">
        <w:tab/>
      </w:r>
      <w:r w:rsidR="00876A50" w:rsidRPr="00102440">
        <w:tab/>
      </w:r>
      <w:r w:rsidR="00876A50" w:rsidRPr="00102440">
        <w:tab/>
      </w:r>
      <w:r w:rsidR="00876A50" w:rsidRPr="00102440">
        <w:tab/>
      </w:r>
      <w:r w:rsidR="00876A50" w:rsidRPr="00102440">
        <w:tab/>
      </w:r>
      <w:r w:rsidR="00876A50" w:rsidRPr="00102440">
        <w:tab/>
      </w:r>
      <w:r w:rsidR="00876A50" w:rsidRPr="00102440">
        <w:tab/>
        <w:t>(98)</w:t>
      </w:r>
    </w:p>
    <w:p w14:paraId="1EB8C2BF" w14:textId="473AD087" w:rsidR="007D26A2" w:rsidRPr="00102440" w:rsidRDefault="007D26A2" w:rsidP="007D26A2">
      <w:pPr>
        <w:pStyle w:val="BodyJUST2CE"/>
      </w:pPr>
      <w:r w:rsidRPr="00102440">
        <w:t xml:space="preserve">where </w:t>
      </w:r>
      <m:oMath>
        <m:sSub>
          <m:sSubPr>
            <m:ctrlPr>
              <w:rPr>
                <w:rFonts w:ascii="Cambria Math" w:hAnsi="Cambria Math"/>
              </w:rPr>
            </m:ctrlPr>
          </m:sSubPr>
          <m:e>
            <m:r>
              <w:rPr>
                <w:rFonts w:ascii="Cambria Math" w:hAnsi="Cambria Math"/>
              </w:rPr>
              <m:t>σ</m:t>
            </m:r>
          </m:e>
          <m:sub>
            <m:r>
              <w:rPr>
                <w:rFonts w:ascii="Cambria Math" w:hAnsi="Cambria Math"/>
              </w:rPr>
              <m:t>mat</m:t>
            </m:r>
          </m:sub>
        </m:sSub>
      </m:oMath>
      <w:r w:rsidRPr="00102440">
        <w:t xml:space="preserve"> is the speed of conversion and </w:t>
      </w:r>
      <m:oMath>
        <m:r>
          <w:rPr>
            <w:rFonts w:ascii="Cambria Math" w:hAnsi="Cambria Math"/>
          </w:rPr>
          <m:t>re</m:t>
        </m:r>
        <m:sSub>
          <m:sSubPr>
            <m:ctrlPr>
              <w:rPr>
                <w:rFonts w:ascii="Cambria Math" w:hAnsi="Cambria Math"/>
              </w:rPr>
            </m:ctrlPr>
          </m:sSubPr>
          <m:e>
            <m:r>
              <w:rPr>
                <w:rFonts w:ascii="Cambria Math" w:hAnsi="Cambria Math"/>
              </w:rPr>
              <m:t>s</m:t>
            </m:r>
          </m:e>
          <m:sub>
            <m:r>
              <w:rPr>
                <w:rFonts w:ascii="Cambria Math" w:hAnsi="Cambria Math"/>
              </w:rPr>
              <m:t>mat</m:t>
            </m:r>
          </m:sub>
        </m:sSub>
      </m:oMath>
      <w:r w:rsidRPr="00102440">
        <w:t xml:space="preserve"> is the quantity of resources, which reduce as more resources are converted into reserves:</w:t>
      </w:r>
    </w:p>
    <w:p w14:paraId="3113D64E" w14:textId="176DD4BB" w:rsidR="007D26A2" w:rsidRPr="00102440" w:rsidRDefault="007D26A2" w:rsidP="007D26A2">
      <w:pPr>
        <w:pStyle w:val="BodyJUST2CE"/>
      </w:pPr>
      <m:oMath>
        <m:r>
          <w:rPr>
            <w:rFonts w:ascii="Cambria Math" w:hAnsi="Cambria Math"/>
          </w:rPr>
          <m:t>re</m:t>
        </m:r>
        <m:sSub>
          <m:sSubPr>
            <m:ctrlPr>
              <w:rPr>
                <w:rFonts w:ascii="Cambria Math" w:hAnsi="Cambria Math"/>
              </w:rPr>
            </m:ctrlPr>
          </m:sSubPr>
          <m:e>
            <m:r>
              <w:rPr>
                <w:rFonts w:ascii="Cambria Math" w:hAnsi="Cambria Math"/>
              </w:rPr>
              <m:t>s</m:t>
            </m:r>
          </m:e>
          <m:sub>
            <m:r>
              <w:rPr>
                <w:rFonts w:ascii="Cambria Math" w:hAnsi="Cambria Math"/>
              </w:rPr>
              <m:t>mat</m:t>
            </m:r>
          </m:sub>
        </m:sSub>
        <m:r>
          <m:rPr>
            <m:sty m:val="p"/>
          </m:rPr>
          <w:rPr>
            <w:rFonts w:ascii="Cambria Math" w:hAnsi="Cambria Math"/>
          </w:rPr>
          <m:t>=</m:t>
        </m:r>
        <m:r>
          <w:rPr>
            <w:rFonts w:ascii="Cambria Math" w:hAnsi="Cambria Math"/>
          </w:rPr>
          <m:t>re</m:t>
        </m:r>
        <m:sSub>
          <m:sSubPr>
            <m:ctrlPr>
              <w:rPr>
                <w:rFonts w:ascii="Cambria Math" w:hAnsi="Cambria Math"/>
              </w:rPr>
            </m:ctrlPr>
          </m:sSubPr>
          <m:e>
            <m:r>
              <w:rPr>
                <w:rFonts w:ascii="Cambria Math" w:hAnsi="Cambria Math"/>
              </w:rPr>
              <m:t>s</m:t>
            </m:r>
          </m:e>
          <m:sub>
            <m:r>
              <w:rPr>
                <w:rFonts w:ascii="Cambria Math" w:hAnsi="Cambria Math"/>
              </w:rPr>
              <m:t>mat</m:t>
            </m:r>
            <m:r>
              <m:rPr>
                <m:sty m:val="p"/>
              </m:rPr>
              <w:rPr>
                <w:rFonts w:ascii="Cambria Math" w:hAnsi="Cambria Math"/>
              </w:rPr>
              <m:t>,-</m:t>
            </m:r>
            <m:r>
              <w:rPr>
                <w:rFonts w:ascii="Cambria Math" w:hAnsi="Cambria Math"/>
              </w:rPr>
              <m:t>1</m:t>
            </m:r>
          </m:sub>
        </m:sSub>
        <m:r>
          <m:rPr>
            <m:sty m:val="p"/>
          </m:rPr>
          <w:rPr>
            <w:rFonts w:ascii="Cambria Math" w:hAnsi="Cambria Math"/>
          </w:rPr>
          <m:t>-</m:t>
        </m:r>
        <m:r>
          <w:rPr>
            <w:rFonts w:ascii="Cambria Math" w:hAnsi="Cambria Math"/>
          </w:rPr>
          <m:t>con</m:t>
        </m:r>
        <m:sSub>
          <m:sSubPr>
            <m:ctrlPr>
              <w:rPr>
                <w:rFonts w:ascii="Cambria Math" w:hAnsi="Cambria Math"/>
              </w:rPr>
            </m:ctrlPr>
          </m:sSubPr>
          <m:e>
            <m:r>
              <w:rPr>
                <w:rFonts w:ascii="Cambria Math" w:hAnsi="Cambria Math"/>
              </w:rPr>
              <m:t>v</m:t>
            </m:r>
          </m:e>
          <m:sub>
            <m:r>
              <w:rPr>
                <w:rFonts w:ascii="Cambria Math" w:hAnsi="Cambria Math"/>
              </w:rPr>
              <m:t>mat</m:t>
            </m:r>
          </m:sub>
        </m:sSub>
      </m:oMath>
      <w:r w:rsidR="00876A50" w:rsidRPr="00102440">
        <w:tab/>
      </w:r>
      <w:r w:rsidR="00876A50" w:rsidRPr="00102440">
        <w:tab/>
      </w:r>
      <w:r w:rsidR="00876A50" w:rsidRPr="00102440">
        <w:tab/>
      </w:r>
      <w:r w:rsidR="00876A50" w:rsidRPr="00102440">
        <w:tab/>
      </w:r>
      <w:r w:rsidR="00876A50" w:rsidRPr="00102440">
        <w:tab/>
      </w:r>
      <w:r w:rsidR="00876A50" w:rsidRPr="00102440">
        <w:tab/>
      </w:r>
      <w:r w:rsidR="00876A50" w:rsidRPr="00102440">
        <w:tab/>
      </w:r>
      <w:r w:rsidR="00876A50" w:rsidRPr="00102440">
        <w:tab/>
      </w:r>
      <w:r w:rsidR="00876A50" w:rsidRPr="00102440">
        <w:tab/>
        <w:t>(99)</w:t>
      </w:r>
    </w:p>
    <w:p w14:paraId="61113BA9" w14:textId="77777777" w:rsidR="007D26A2" w:rsidRPr="00102440" w:rsidRDefault="007D26A2" w:rsidP="007D26A2">
      <w:pPr>
        <w:pStyle w:val="BodyJUST2CE"/>
      </w:pPr>
      <w:r w:rsidRPr="00102440">
        <w:t>Similarly, the equations defining energy depletion are:</w:t>
      </w:r>
    </w:p>
    <w:p w14:paraId="6D2AAD9D" w14:textId="08AF41EA" w:rsidR="007D26A2" w:rsidRPr="00102440" w:rsidRDefault="007D26A2" w:rsidP="007D26A2">
      <w:pPr>
        <w:pStyle w:val="BodyJUST2CE"/>
      </w:pPr>
      <m:oMath>
        <m:r>
          <w:rPr>
            <w:rFonts w:ascii="Cambria Math" w:hAnsi="Cambria Math"/>
          </w:rPr>
          <m:t>Δ</m:t>
        </m:r>
        <m:sSub>
          <m:sSubPr>
            <m:ctrlPr>
              <w:rPr>
                <w:rFonts w:ascii="Cambria Math" w:hAnsi="Cambria Math"/>
              </w:rPr>
            </m:ctrlPr>
          </m:sSubPr>
          <m:e>
            <m:r>
              <w:rPr>
                <w:rFonts w:ascii="Cambria Math" w:hAnsi="Cambria Math"/>
              </w:rPr>
              <m:t>k</m:t>
            </m:r>
          </m:e>
          <m:sub>
            <m:r>
              <w:rPr>
                <w:rFonts w:ascii="Cambria Math" w:hAnsi="Cambria Math"/>
              </w:rPr>
              <m:t>en</m:t>
            </m:r>
          </m:sub>
        </m:sSub>
        <m:r>
          <m:rPr>
            <m:sty m:val="p"/>
          </m:rPr>
          <w:rPr>
            <w:rFonts w:ascii="Cambria Math" w:hAnsi="Cambria Math"/>
          </w:rPr>
          <m:t>=</m:t>
        </m:r>
        <m:r>
          <w:rPr>
            <w:rFonts w:ascii="Cambria Math" w:hAnsi="Cambria Math"/>
          </w:rPr>
          <m:t>con</m:t>
        </m:r>
        <m:sSub>
          <m:sSubPr>
            <m:ctrlPr>
              <w:rPr>
                <w:rFonts w:ascii="Cambria Math" w:hAnsi="Cambria Math"/>
              </w:rPr>
            </m:ctrlPr>
          </m:sSubPr>
          <m:e>
            <m:r>
              <w:rPr>
                <w:rFonts w:ascii="Cambria Math" w:hAnsi="Cambria Math"/>
              </w:rPr>
              <m:t>v</m:t>
            </m:r>
          </m:e>
          <m:sub>
            <m:r>
              <w:rPr>
                <w:rFonts w:ascii="Cambria Math" w:hAnsi="Cambria Math"/>
              </w:rPr>
              <m:t>en</m:t>
            </m:r>
          </m:sub>
        </m:sSub>
        <m:r>
          <m:rPr>
            <m:sty m:val="p"/>
          </m:rPr>
          <w:rPr>
            <w:rFonts w:ascii="Cambria Math" w:hAnsi="Cambria Math"/>
          </w:rPr>
          <m:t>-</m:t>
        </m:r>
        <m:r>
          <w:rPr>
            <w:rFonts w:ascii="Cambria Math" w:hAnsi="Cambria Math"/>
          </w:rPr>
          <m:t>e</m:t>
        </m:r>
        <m:sSubSup>
          <m:sSubSupPr>
            <m:ctrlPr>
              <w:rPr>
                <w:rFonts w:ascii="Cambria Math" w:hAnsi="Cambria Math"/>
              </w:rPr>
            </m:ctrlPr>
          </m:sSubSupPr>
          <m:e>
            <m:r>
              <w:rPr>
                <w:rFonts w:ascii="Cambria Math" w:hAnsi="Cambria Math"/>
              </w:rPr>
              <m:t>n</m:t>
            </m:r>
          </m:e>
          <m:sub>
            <m:r>
              <w:rPr>
                <w:rFonts w:ascii="Cambria Math" w:hAnsi="Cambria Math"/>
              </w:rPr>
              <m:t>N</m:t>
            </m:r>
          </m:sub>
          <m:sup>
            <m:r>
              <w:rPr>
                <w:rFonts w:ascii="Cambria Math" w:hAnsi="Cambria Math"/>
              </w:rPr>
              <m:t>z</m:t>
            </m:r>
          </m:sup>
        </m:sSubSup>
        <m:r>
          <m:rPr>
            <m:sty m:val="p"/>
          </m:rPr>
          <w:rPr>
            <w:rFonts w:ascii="Cambria Math" w:hAnsi="Cambria Math"/>
          </w:rPr>
          <m:t>-</m:t>
        </m:r>
        <m:r>
          <w:rPr>
            <w:rFonts w:ascii="Cambria Math" w:hAnsi="Cambria Math"/>
          </w:rPr>
          <m:t>e</m:t>
        </m:r>
        <m:sSubSup>
          <m:sSubSupPr>
            <m:ctrlPr>
              <w:rPr>
                <w:rFonts w:ascii="Cambria Math" w:hAnsi="Cambria Math"/>
              </w:rPr>
            </m:ctrlPr>
          </m:sSubSupPr>
          <m:e>
            <m:r>
              <w:rPr>
                <w:rFonts w:ascii="Cambria Math" w:hAnsi="Cambria Math"/>
              </w:rPr>
              <m:t>n</m:t>
            </m:r>
          </m:e>
          <m:sub>
            <m:r>
              <w:rPr>
                <w:rFonts w:ascii="Cambria Math" w:hAnsi="Cambria Math"/>
              </w:rPr>
              <m:t>N</m:t>
            </m:r>
          </m:sub>
          <m:sup>
            <m:r>
              <w:rPr>
                <w:rFonts w:ascii="Cambria Math" w:hAnsi="Cambria Math"/>
              </w:rPr>
              <m:t>f</m:t>
            </m:r>
          </m:sup>
        </m:sSubSup>
      </m:oMath>
      <w:r w:rsidR="00876A50" w:rsidRPr="00102440">
        <w:tab/>
      </w:r>
      <w:r w:rsidR="00876A50" w:rsidRPr="00102440">
        <w:tab/>
      </w:r>
      <w:r w:rsidR="00876A50" w:rsidRPr="00102440">
        <w:tab/>
      </w:r>
      <w:r w:rsidR="00876A50" w:rsidRPr="00102440">
        <w:tab/>
      </w:r>
      <w:r w:rsidR="00876A50" w:rsidRPr="00102440">
        <w:tab/>
      </w:r>
      <w:r w:rsidR="00876A50" w:rsidRPr="00102440">
        <w:tab/>
      </w:r>
      <w:r w:rsidR="00876A50" w:rsidRPr="00102440">
        <w:tab/>
      </w:r>
      <w:r w:rsidR="00876A50" w:rsidRPr="00102440">
        <w:tab/>
      </w:r>
      <w:r w:rsidR="00876A50" w:rsidRPr="00102440">
        <w:tab/>
        <w:t>(100)</w:t>
      </w:r>
    </w:p>
    <w:p w14:paraId="19535D78" w14:textId="03EF4E89" w:rsidR="007D26A2" w:rsidRPr="00102440" w:rsidRDefault="007D26A2" w:rsidP="007D26A2">
      <w:pPr>
        <w:pStyle w:val="BodyJUST2CE"/>
      </w:pPr>
      <m:oMath>
        <m:r>
          <w:rPr>
            <w:rFonts w:ascii="Cambria Math" w:hAnsi="Cambria Math"/>
          </w:rPr>
          <m:t>con</m:t>
        </m:r>
        <m:sSub>
          <m:sSubPr>
            <m:ctrlPr>
              <w:rPr>
                <w:rFonts w:ascii="Cambria Math" w:hAnsi="Cambria Math"/>
              </w:rPr>
            </m:ctrlPr>
          </m:sSubPr>
          <m:e>
            <m:r>
              <w:rPr>
                <w:rFonts w:ascii="Cambria Math" w:hAnsi="Cambria Math"/>
              </w:rPr>
              <m:t>v</m:t>
            </m:r>
          </m:e>
          <m:sub>
            <m:r>
              <w:rPr>
                <w:rFonts w:ascii="Cambria Math" w:hAnsi="Cambria Math"/>
              </w:rPr>
              <m:t>en</m:t>
            </m:r>
          </m:sub>
        </m:sSub>
        <m:r>
          <m:rPr>
            <m:sty m:val="p"/>
          </m:rP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en</m:t>
            </m:r>
          </m:sub>
        </m:sSub>
        <m:r>
          <m:rPr>
            <m:sty m:val="p"/>
          </m:rPr>
          <w:rPr>
            <w:rFonts w:ascii="Cambria Math" w:hAnsi="Cambria Math"/>
          </w:rPr>
          <m:t>⋅</m:t>
        </m:r>
        <m:r>
          <w:rPr>
            <w:rFonts w:ascii="Cambria Math" w:hAnsi="Cambria Math"/>
          </w:rPr>
          <m:t>re</m:t>
        </m:r>
        <m:sSub>
          <m:sSubPr>
            <m:ctrlPr>
              <w:rPr>
                <w:rFonts w:ascii="Cambria Math" w:hAnsi="Cambria Math"/>
              </w:rPr>
            </m:ctrlPr>
          </m:sSubPr>
          <m:e>
            <m:r>
              <w:rPr>
                <w:rFonts w:ascii="Cambria Math" w:hAnsi="Cambria Math"/>
              </w:rPr>
              <m:t>s</m:t>
            </m:r>
          </m:e>
          <m:sub>
            <m:r>
              <w:rPr>
                <w:rFonts w:ascii="Cambria Math" w:hAnsi="Cambria Math"/>
              </w:rPr>
              <m:t>en</m:t>
            </m:r>
          </m:sub>
        </m:sSub>
      </m:oMath>
      <w:r w:rsidR="00876A50" w:rsidRPr="00102440">
        <w:tab/>
      </w:r>
      <w:r w:rsidR="00876A50" w:rsidRPr="00102440">
        <w:tab/>
      </w:r>
      <w:r w:rsidR="00876A50" w:rsidRPr="00102440">
        <w:tab/>
      </w:r>
      <w:r w:rsidR="00876A50" w:rsidRPr="00102440">
        <w:tab/>
      </w:r>
      <w:r w:rsidR="00876A50" w:rsidRPr="00102440">
        <w:tab/>
      </w:r>
      <w:r w:rsidR="00876A50" w:rsidRPr="00102440">
        <w:tab/>
      </w:r>
      <w:r w:rsidR="00876A50" w:rsidRPr="00102440">
        <w:tab/>
      </w:r>
      <w:r w:rsidR="00876A50" w:rsidRPr="00102440">
        <w:tab/>
      </w:r>
      <w:r w:rsidR="00876A50" w:rsidRPr="00102440">
        <w:tab/>
      </w:r>
      <w:r w:rsidR="00876A50" w:rsidRPr="00102440">
        <w:tab/>
        <w:t>(101)</w:t>
      </w:r>
    </w:p>
    <w:p w14:paraId="2E357AC5" w14:textId="2E02A13B" w:rsidR="007D26A2" w:rsidRPr="00102440" w:rsidRDefault="007D26A2" w:rsidP="007D26A2">
      <w:pPr>
        <w:pStyle w:val="BodyJUST2CE"/>
      </w:pPr>
      <m:oMath>
        <m:r>
          <w:rPr>
            <w:rFonts w:ascii="Cambria Math" w:hAnsi="Cambria Math"/>
          </w:rPr>
          <m:t>re</m:t>
        </m:r>
        <m:sSub>
          <m:sSubPr>
            <m:ctrlPr>
              <w:rPr>
                <w:rFonts w:ascii="Cambria Math" w:hAnsi="Cambria Math"/>
              </w:rPr>
            </m:ctrlPr>
          </m:sSubPr>
          <m:e>
            <m:r>
              <w:rPr>
                <w:rFonts w:ascii="Cambria Math" w:hAnsi="Cambria Math"/>
              </w:rPr>
              <m:t>s</m:t>
            </m:r>
          </m:e>
          <m:sub>
            <m:r>
              <w:rPr>
                <w:rFonts w:ascii="Cambria Math" w:hAnsi="Cambria Math"/>
              </w:rPr>
              <m:t>en</m:t>
            </m:r>
          </m:sub>
        </m:sSub>
        <m:r>
          <m:rPr>
            <m:sty m:val="p"/>
          </m:rPr>
          <w:rPr>
            <w:rFonts w:ascii="Cambria Math" w:hAnsi="Cambria Math"/>
          </w:rPr>
          <m:t>=</m:t>
        </m:r>
        <m:r>
          <w:rPr>
            <w:rFonts w:ascii="Cambria Math" w:hAnsi="Cambria Math"/>
          </w:rPr>
          <m:t>re</m:t>
        </m:r>
        <m:sSub>
          <m:sSubPr>
            <m:ctrlPr>
              <w:rPr>
                <w:rFonts w:ascii="Cambria Math" w:hAnsi="Cambria Math"/>
              </w:rPr>
            </m:ctrlPr>
          </m:sSubPr>
          <m:e>
            <m:r>
              <w:rPr>
                <w:rFonts w:ascii="Cambria Math" w:hAnsi="Cambria Math"/>
              </w:rPr>
              <m:t>s</m:t>
            </m:r>
          </m:e>
          <m:sub>
            <m:r>
              <w:rPr>
                <w:rFonts w:ascii="Cambria Math" w:hAnsi="Cambria Math"/>
              </w:rPr>
              <m:t>en</m:t>
            </m:r>
            <m:r>
              <m:rPr>
                <m:sty m:val="p"/>
              </m:rPr>
              <w:rPr>
                <w:rFonts w:ascii="Cambria Math" w:hAnsi="Cambria Math"/>
              </w:rPr>
              <m:t>,-</m:t>
            </m:r>
            <m:r>
              <w:rPr>
                <w:rFonts w:ascii="Cambria Math" w:hAnsi="Cambria Math"/>
              </w:rPr>
              <m:t>1</m:t>
            </m:r>
          </m:sub>
        </m:sSub>
        <m:r>
          <m:rPr>
            <m:sty m:val="p"/>
          </m:rPr>
          <w:rPr>
            <w:rFonts w:ascii="Cambria Math" w:hAnsi="Cambria Math"/>
          </w:rPr>
          <m:t>-</m:t>
        </m:r>
        <m:r>
          <w:rPr>
            <w:rFonts w:ascii="Cambria Math" w:hAnsi="Cambria Math"/>
          </w:rPr>
          <m:t>con</m:t>
        </m:r>
        <m:sSub>
          <m:sSubPr>
            <m:ctrlPr>
              <w:rPr>
                <w:rFonts w:ascii="Cambria Math" w:hAnsi="Cambria Math"/>
              </w:rPr>
            </m:ctrlPr>
          </m:sSubPr>
          <m:e>
            <m:r>
              <w:rPr>
                <w:rFonts w:ascii="Cambria Math" w:hAnsi="Cambria Math"/>
              </w:rPr>
              <m:t>v</m:t>
            </m:r>
          </m:e>
          <m:sub>
            <m:r>
              <w:rPr>
                <w:rFonts w:ascii="Cambria Math" w:hAnsi="Cambria Math"/>
              </w:rPr>
              <m:t>en</m:t>
            </m:r>
          </m:sub>
        </m:sSub>
      </m:oMath>
      <w:r w:rsidR="00876A50" w:rsidRPr="00102440">
        <w:tab/>
      </w:r>
      <w:r w:rsidR="00876A50" w:rsidRPr="00102440">
        <w:tab/>
      </w:r>
      <w:r w:rsidR="00876A50" w:rsidRPr="00102440">
        <w:tab/>
      </w:r>
      <w:r w:rsidR="00876A50" w:rsidRPr="00102440">
        <w:tab/>
      </w:r>
      <w:r w:rsidR="00876A50" w:rsidRPr="00102440">
        <w:tab/>
      </w:r>
      <w:r w:rsidR="00876A50" w:rsidRPr="00102440">
        <w:tab/>
      </w:r>
      <w:r w:rsidR="00876A50" w:rsidRPr="00102440">
        <w:tab/>
      </w:r>
      <w:r w:rsidR="00876A50" w:rsidRPr="00102440">
        <w:tab/>
      </w:r>
      <w:r w:rsidR="00876A50" w:rsidRPr="00102440">
        <w:tab/>
      </w:r>
      <w:r w:rsidR="00876A50" w:rsidRPr="00102440">
        <w:tab/>
        <w:t>(102)</w:t>
      </w:r>
    </w:p>
    <w:p w14:paraId="54B3978E" w14:textId="1A46D57A" w:rsidR="007D26A2" w:rsidRPr="00102440" w:rsidRDefault="007D26A2" w:rsidP="007D26A2">
      <w:pPr>
        <w:pStyle w:val="BodyJUST2CE"/>
      </w:pPr>
      <w:r w:rsidRPr="00102440">
        <w:t xml:space="preserve">where </w:t>
      </w:r>
      <m:oMath>
        <m:sSub>
          <m:sSubPr>
            <m:ctrlPr>
              <w:rPr>
                <w:rFonts w:ascii="Cambria Math" w:hAnsi="Cambria Math"/>
              </w:rPr>
            </m:ctrlPr>
          </m:sSubPr>
          <m:e>
            <m:r>
              <w:rPr>
                <w:rFonts w:ascii="Cambria Math" w:hAnsi="Cambria Math"/>
              </w:rPr>
              <m:t>σ</m:t>
            </m:r>
          </m:e>
          <m:sub>
            <m:r>
              <w:rPr>
                <w:rFonts w:ascii="Cambria Math" w:hAnsi="Cambria Math"/>
              </w:rPr>
              <m:t>en</m:t>
            </m:r>
          </m:sub>
        </m:sSub>
      </m:oMath>
      <w:r w:rsidRPr="00102440">
        <w:t xml:space="preserve"> is the speed of conversion of energy resources into reserves.</w:t>
      </w:r>
    </w:p>
    <w:p w14:paraId="2A7858D4" w14:textId="0E0519BF" w:rsidR="00436201" w:rsidRPr="00102440" w:rsidRDefault="00436201" w:rsidP="007D26A2">
      <w:pPr>
        <w:pStyle w:val="BodyJUST2CE"/>
        <w:rPr>
          <w:rPrChange w:id="2615" w:author="Oriol Valles Codina" w:date="2023-08-31T14:08:00Z">
            <w:rPr>
              <w:highlight w:val="yellow"/>
            </w:rPr>
          </w:rPrChange>
        </w:rPr>
      </w:pPr>
      <w:r w:rsidRPr="00102440">
        <w:rPr>
          <w:rPrChange w:id="2616" w:author="Oriol Valles Codina" w:date="2023-08-31T14:08:00Z">
            <w:rPr>
              <w:highlight w:val="yellow"/>
            </w:rPr>
          </w:rPrChange>
        </w:rPr>
        <w:t xml:space="preserve">Finally, we can calculate the carbon mass of non-renewable energy and the mass of oxygen used for production purposes </w:t>
      </w:r>
      <w:r w:rsidR="003104EF" w:rsidRPr="00102440">
        <w:rPr>
          <w:rPrChange w:id="2617" w:author="Oriol Valles Codina" w:date="2023-08-31T14:08:00Z">
            <w:rPr>
              <w:highlight w:val="yellow"/>
            </w:rPr>
          </w:rPrChange>
        </w:rPr>
        <w:t xml:space="preserve">for each area </w:t>
      </w:r>
      <w:r w:rsidRPr="00102440">
        <w:rPr>
          <w:rPrChange w:id="2618" w:author="Oriol Valles Codina" w:date="2023-08-31T14:08:00Z">
            <w:rPr>
              <w:highlight w:val="yellow"/>
            </w:rPr>
          </w:rPrChange>
        </w:rPr>
        <w:t>as follow:</w:t>
      </w:r>
    </w:p>
    <w:p w14:paraId="3606DB38" w14:textId="4AB48944" w:rsidR="00436201" w:rsidRPr="00102440" w:rsidRDefault="00436201" w:rsidP="00436201">
      <w:pPr>
        <w:pStyle w:val="BodyJUST2CE"/>
        <w:rPr>
          <w:rPrChange w:id="2619" w:author="Oriol Valles Codina" w:date="2023-08-31T14:08:00Z">
            <w:rPr>
              <w:highlight w:val="yellow"/>
            </w:rPr>
          </w:rPrChange>
        </w:rPr>
      </w:pPr>
      <m:oMath>
        <m:r>
          <w:rPr>
            <w:rFonts w:ascii="Cambria Math" w:hAnsi="Cambria Math"/>
            <w:rPrChange w:id="2620" w:author="Oriol Valles Codina" w:date="2023-08-31T14:08:00Z">
              <w:rPr>
                <w:rFonts w:ascii="Cambria Math" w:hAnsi="Cambria Math"/>
                <w:highlight w:val="yellow"/>
              </w:rPr>
            </w:rPrChange>
          </w:rPr>
          <m:t>ce</m:t>
        </m:r>
        <m:sSup>
          <m:sSupPr>
            <m:ctrlPr>
              <w:rPr>
                <w:rFonts w:ascii="Cambria Math" w:hAnsi="Cambria Math"/>
                <w:i/>
              </w:rPr>
            </m:ctrlPr>
          </m:sSupPr>
          <m:e>
            <m:r>
              <w:rPr>
                <w:rFonts w:ascii="Cambria Math" w:hAnsi="Cambria Math"/>
                <w:rPrChange w:id="2621" w:author="Oriol Valles Codina" w:date="2023-08-31T14:08:00Z">
                  <w:rPr>
                    <w:rFonts w:ascii="Cambria Math" w:hAnsi="Cambria Math"/>
                    <w:highlight w:val="yellow"/>
                  </w:rPr>
                </w:rPrChange>
              </w:rPr>
              <m:t>n</m:t>
            </m:r>
          </m:e>
          <m:sup>
            <m:r>
              <w:rPr>
                <w:rFonts w:ascii="Cambria Math" w:hAnsi="Cambria Math"/>
                <w:rPrChange w:id="2622" w:author="Oriol Valles Codina" w:date="2023-08-31T14:08:00Z">
                  <w:rPr>
                    <w:rFonts w:ascii="Cambria Math" w:hAnsi="Cambria Math"/>
                    <w:highlight w:val="yellow"/>
                  </w:rPr>
                </w:rPrChange>
              </w:rPr>
              <m:t>z</m:t>
            </m:r>
          </m:sup>
        </m:sSup>
        <m:r>
          <w:rPr>
            <w:rFonts w:ascii="Cambria Math" w:hAnsi="Cambria Math"/>
            <w:rPrChange w:id="2623" w:author="Oriol Valles Codina" w:date="2023-08-31T14:08:00Z">
              <w:rPr>
                <w:rFonts w:ascii="Cambria Math" w:hAnsi="Cambria Math"/>
                <w:highlight w:val="yellow"/>
              </w:rPr>
            </w:rPrChange>
          </w:rPr>
          <m:t>=</m:t>
        </m:r>
        <m:f>
          <m:fPr>
            <m:ctrlPr>
              <w:rPr>
                <w:rFonts w:ascii="Cambria Math" w:hAnsi="Cambria Math"/>
                <w:i/>
              </w:rPr>
            </m:ctrlPr>
          </m:fPr>
          <m:num>
            <m:r>
              <w:rPr>
                <w:rFonts w:ascii="Cambria Math" w:hAnsi="Cambria Math"/>
                <w:rPrChange w:id="2624" w:author="Oriol Valles Codina" w:date="2023-08-31T14:08:00Z">
                  <w:rPr>
                    <w:rFonts w:ascii="Cambria Math" w:hAnsi="Cambria Math"/>
                    <w:highlight w:val="yellow"/>
                  </w:rPr>
                </w:rPrChange>
              </w:rPr>
              <m:t>emi</m:t>
            </m:r>
            <m:sSup>
              <m:sSupPr>
                <m:ctrlPr>
                  <w:rPr>
                    <w:rFonts w:ascii="Cambria Math" w:hAnsi="Cambria Math"/>
                    <w:i/>
                  </w:rPr>
                </m:ctrlPr>
              </m:sSupPr>
              <m:e>
                <m:r>
                  <w:rPr>
                    <w:rFonts w:ascii="Cambria Math" w:hAnsi="Cambria Math"/>
                    <w:rPrChange w:id="2625" w:author="Oriol Valles Codina" w:date="2023-08-31T14:08:00Z">
                      <w:rPr>
                        <w:rFonts w:ascii="Cambria Math" w:hAnsi="Cambria Math"/>
                        <w:highlight w:val="yellow"/>
                      </w:rPr>
                    </w:rPrChange>
                  </w:rPr>
                  <m:t>s</m:t>
                </m:r>
              </m:e>
              <m:sup>
                <m:r>
                  <w:rPr>
                    <w:rFonts w:ascii="Cambria Math" w:hAnsi="Cambria Math"/>
                    <w:rPrChange w:id="2626" w:author="Oriol Valles Codina" w:date="2023-08-31T14:08:00Z">
                      <w:rPr>
                        <w:rFonts w:ascii="Cambria Math" w:hAnsi="Cambria Math"/>
                        <w:highlight w:val="yellow"/>
                      </w:rPr>
                    </w:rPrChange>
                  </w:rPr>
                  <m:t>z</m:t>
                </m:r>
              </m:sup>
            </m:sSup>
          </m:num>
          <m:den>
            <m:r>
              <w:rPr>
                <w:rFonts w:ascii="Cambria Math" w:hAnsi="Cambria Math"/>
                <w:rPrChange w:id="2627" w:author="Oriol Valles Codina" w:date="2023-08-31T14:08:00Z">
                  <w:rPr>
                    <w:rFonts w:ascii="Cambria Math" w:hAnsi="Cambria Math"/>
                    <w:highlight w:val="yellow"/>
                  </w:rPr>
                </w:rPrChange>
              </w:rPr>
              <m:t>car</m:t>
            </m:r>
          </m:den>
        </m:f>
      </m:oMath>
      <w:r w:rsidRPr="00102440">
        <w:rPr>
          <w:rPrChange w:id="2628" w:author="Oriol Valles Codina" w:date="2023-08-31T14:08:00Z">
            <w:rPr>
              <w:highlight w:val="yellow"/>
            </w:rPr>
          </w:rPrChange>
        </w:rPr>
        <w:tab/>
      </w:r>
      <w:r w:rsidRPr="00102440">
        <w:rPr>
          <w:rPrChange w:id="2629" w:author="Oriol Valles Codina" w:date="2023-08-31T14:08:00Z">
            <w:rPr>
              <w:highlight w:val="yellow"/>
            </w:rPr>
          </w:rPrChange>
        </w:rPr>
        <w:tab/>
      </w:r>
      <w:r w:rsidRPr="00102440">
        <w:rPr>
          <w:rPrChange w:id="2630" w:author="Oriol Valles Codina" w:date="2023-08-31T14:08:00Z">
            <w:rPr>
              <w:highlight w:val="yellow"/>
            </w:rPr>
          </w:rPrChange>
        </w:rPr>
        <w:tab/>
      </w:r>
      <w:r w:rsidRPr="00102440">
        <w:rPr>
          <w:rPrChange w:id="2631" w:author="Oriol Valles Codina" w:date="2023-08-31T14:08:00Z">
            <w:rPr>
              <w:highlight w:val="yellow"/>
            </w:rPr>
          </w:rPrChange>
        </w:rPr>
        <w:tab/>
      </w:r>
      <w:r w:rsidRPr="00102440">
        <w:rPr>
          <w:rPrChange w:id="2632" w:author="Oriol Valles Codina" w:date="2023-08-31T14:08:00Z">
            <w:rPr>
              <w:highlight w:val="yellow"/>
            </w:rPr>
          </w:rPrChange>
        </w:rPr>
        <w:tab/>
      </w:r>
      <w:r w:rsidRPr="00102440">
        <w:rPr>
          <w:rPrChange w:id="2633" w:author="Oriol Valles Codina" w:date="2023-08-31T14:08:00Z">
            <w:rPr>
              <w:highlight w:val="yellow"/>
            </w:rPr>
          </w:rPrChange>
        </w:rPr>
        <w:tab/>
      </w:r>
      <w:r w:rsidRPr="00102440">
        <w:rPr>
          <w:rPrChange w:id="2634" w:author="Oriol Valles Codina" w:date="2023-08-31T14:08:00Z">
            <w:rPr>
              <w:highlight w:val="yellow"/>
            </w:rPr>
          </w:rPrChange>
        </w:rPr>
        <w:tab/>
      </w:r>
      <w:r w:rsidRPr="00102440">
        <w:rPr>
          <w:rPrChange w:id="2635" w:author="Oriol Valles Codina" w:date="2023-08-31T14:08:00Z">
            <w:rPr>
              <w:highlight w:val="yellow"/>
            </w:rPr>
          </w:rPrChange>
        </w:rPr>
        <w:tab/>
      </w:r>
      <w:r w:rsidRPr="00102440">
        <w:rPr>
          <w:rPrChange w:id="2636" w:author="Oriol Valles Codina" w:date="2023-08-31T14:08:00Z">
            <w:rPr>
              <w:highlight w:val="yellow"/>
            </w:rPr>
          </w:rPrChange>
        </w:rPr>
        <w:tab/>
      </w:r>
      <w:r w:rsidRPr="00102440">
        <w:rPr>
          <w:rPrChange w:id="2637" w:author="Oriol Valles Codina" w:date="2023-08-31T14:08:00Z">
            <w:rPr>
              <w:highlight w:val="yellow"/>
            </w:rPr>
          </w:rPrChange>
        </w:rPr>
        <w:tab/>
      </w:r>
      <w:r w:rsidRPr="00102440">
        <w:rPr>
          <w:rPrChange w:id="2638" w:author="Oriol Valles Codina" w:date="2023-08-31T14:08:00Z">
            <w:rPr>
              <w:highlight w:val="yellow"/>
            </w:rPr>
          </w:rPrChange>
        </w:rPr>
        <w:tab/>
        <w:t>(103)</w:t>
      </w:r>
    </w:p>
    <w:p w14:paraId="64C1851F" w14:textId="42281852" w:rsidR="00436201" w:rsidRPr="00102440" w:rsidRDefault="00436201" w:rsidP="007D26A2">
      <w:pPr>
        <w:pStyle w:val="BodyJUST2CE"/>
        <w:rPr>
          <w:rPrChange w:id="2639" w:author="Oriol Valles Codina" w:date="2023-08-31T14:08:00Z">
            <w:rPr>
              <w:highlight w:val="yellow"/>
            </w:rPr>
          </w:rPrChange>
        </w:rPr>
      </w:pPr>
      <m:oMath>
        <m:r>
          <w:rPr>
            <w:rFonts w:ascii="Cambria Math" w:hAnsi="Cambria Math"/>
            <w:rPrChange w:id="2640" w:author="Oriol Valles Codina" w:date="2023-08-31T14:08:00Z">
              <w:rPr>
                <w:rFonts w:ascii="Cambria Math" w:hAnsi="Cambria Math"/>
                <w:highlight w:val="yellow"/>
              </w:rPr>
            </w:rPrChange>
          </w:rPr>
          <m:t>o</m:t>
        </m:r>
        <m:sSup>
          <m:sSupPr>
            <m:ctrlPr>
              <w:rPr>
                <w:rFonts w:ascii="Cambria Math" w:hAnsi="Cambria Math"/>
                <w:i/>
              </w:rPr>
            </m:ctrlPr>
          </m:sSupPr>
          <m:e>
            <m:r>
              <w:rPr>
                <w:rFonts w:ascii="Cambria Math" w:hAnsi="Cambria Math"/>
                <w:rPrChange w:id="2641" w:author="Oriol Valles Codina" w:date="2023-08-31T14:08:00Z">
                  <w:rPr>
                    <w:rFonts w:ascii="Cambria Math" w:hAnsi="Cambria Math"/>
                    <w:highlight w:val="yellow"/>
                  </w:rPr>
                </w:rPrChange>
              </w:rPr>
              <m:t>2</m:t>
            </m:r>
          </m:e>
          <m:sup>
            <m:r>
              <w:rPr>
                <w:rFonts w:ascii="Cambria Math" w:hAnsi="Cambria Math"/>
                <w:rPrChange w:id="2642" w:author="Oriol Valles Codina" w:date="2023-08-31T14:08:00Z">
                  <w:rPr>
                    <w:rFonts w:ascii="Cambria Math" w:hAnsi="Cambria Math"/>
                    <w:highlight w:val="yellow"/>
                  </w:rPr>
                </w:rPrChange>
              </w:rPr>
              <m:t>z</m:t>
            </m:r>
          </m:sup>
        </m:sSup>
        <m:r>
          <w:rPr>
            <w:rFonts w:ascii="Cambria Math" w:hAnsi="Cambria Math"/>
            <w:rPrChange w:id="2643" w:author="Oriol Valles Codina" w:date="2023-08-31T14:08:00Z">
              <w:rPr>
                <w:rFonts w:ascii="Cambria Math" w:hAnsi="Cambria Math"/>
                <w:highlight w:val="yellow"/>
              </w:rPr>
            </w:rPrChange>
          </w:rPr>
          <m:t>=emi</m:t>
        </m:r>
        <m:sSup>
          <m:sSupPr>
            <m:ctrlPr>
              <w:rPr>
                <w:rFonts w:ascii="Cambria Math" w:hAnsi="Cambria Math"/>
                <w:i/>
              </w:rPr>
            </m:ctrlPr>
          </m:sSupPr>
          <m:e>
            <m:r>
              <w:rPr>
                <w:rFonts w:ascii="Cambria Math" w:hAnsi="Cambria Math"/>
                <w:rPrChange w:id="2644" w:author="Oriol Valles Codina" w:date="2023-08-31T14:08:00Z">
                  <w:rPr>
                    <w:rFonts w:ascii="Cambria Math" w:hAnsi="Cambria Math"/>
                    <w:highlight w:val="yellow"/>
                  </w:rPr>
                </w:rPrChange>
              </w:rPr>
              <m:t>s</m:t>
            </m:r>
          </m:e>
          <m:sup>
            <m:r>
              <w:rPr>
                <w:rFonts w:ascii="Cambria Math" w:hAnsi="Cambria Math"/>
                <w:rPrChange w:id="2645" w:author="Oriol Valles Codina" w:date="2023-08-31T14:08:00Z">
                  <w:rPr>
                    <w:rFonts w:ascii="Cambria Math" w:hAnsi="Cambria Math"/>
                    <w:highlight w:val="yellow"/>
                  </w:rPr>
                </w:rPrChange>
              </w:rPr>
              <m:t>z</m:t>
            </m:r>
          </m:sup>
        </m:sSup>
        <m:r>
          <w:rPr>
            <w:rFonts w:ascii="Cambria Math" w:hAnsi="Cambria Math"/>
            <w:rPrChange w:id="2646" w:author="Oriol Valles Codina" w:date="2023-08-31T14:08:00Z">
              <w:rPr>
                <w:rFonts w:ascii="Cambria Math" w:hAnsi="Cambria Math"/>
                <w:highlight w:val="yellow"/>
              </w:rPr>
            </w:rPrChange>
          </w:rPr>
          <m:t>-ce</m:t>
        </m:r>
        <m:sSup>
          <m:sSupPr>
            <m:ctrlPr>
              <w:rPr>
                <w:rFonts w:ascii="Cambria Math" w:hAnsi="Cambria Math"/>
                <w:i/>
              </w:rPr>
            </m:ctrlPr>
          </m:sSupPr>
          <m:e>
            <m:r>
              <w:rPr>
                <w:rFonts w:ascii="Cambria Math" w:hAnsi="Cambria Math"/>
                <w:rPrChange w:id="2647" w:author="Oriol Valles Codina" w:date="2023-08-31T14:08:00Z">
                  <w:rPr>
                    <w:rFonts w:ascii="Cambria Math" w:hAnsi="Cambria Math"/>
                    <w:highlight w:val="yellow"/>
                  </w:rPr>
                </w:rPrChange>
              </w:rPr>
              <m:t>n</m:t>
            </m:r>
          </m:e>
          <m:sup>
            <m:r>
              <w:rPr>
                <w:rFonts w:ascii="Cambria Math" w:hAnsi="Cambria Math"/>
                <w:rPrChange w:id="2648" w:author="Oriol Valles Codina" w:date="2023-08-31T14:08:00Z">
                  <w:rPr>
                    <w:rFonts w:ascii="Cambria Math" w:hAnsi="Cambria Math"/>
                    <w:highlight w:val="yellow"/>
                  </w:rPr>
                </w:rPrChange>
              </w:rPr>
              <m:t>z</m:t>
            </m:r>
          </m:sup>
        </m:sSup>
      </m:oMath>
      <w:r w:rsidRPr="00102440">
        <w:rPr>
          <w:rPrChange w:id="2649" w:author="Oriol Valles Codina" w:date="2023-08-31T14:08:00Z">
            <w:rPr>
              <w:highlight w:val="yellow"/>
            </w:rPr>
          </w:rPrChange>
        </w:rPr>
        <w:tab/>
      </w:r>
      <w:r w:rsidRPr="00102440">
        <w:rPr>
          <w:rPrChange w:id="2650" w:author="Oriol Valles Codina" w:date="2023-08-31T14:08:00Z">
            <w:rPr>
              <w:highlight w:val="yellow"/>
            </w:rPr>
          </w:rPrChange>
        </w:rPr>
        <w:tab/>
      </w:r>
      <w:r w:rsidRPr="00102440">
        <w:rPr>
          <w:rPrChange w:id="2651" w:author="Oriol Valles Codina" w:date="2023-08-31T14:08:00Z">
            <w:rPr>
              <w:highlight w:val="yellow"/>
            </w:rPr>
          </w:rPrChange>
        </w:rPr>
        <w:tab/>
      </w:r>
      <w:r w:rsidRPr="00102440">
        <w:rPr>
          <w:rPrChange w:id="2652" w:author="Oriol Valles Codina" w:date="2023-08-31T14:08:00Z">
            <w:rPr>
              <w:highlight w:val="yellow"/>
            </w:rPr>
          </w:rPrChange>
        </w:rPr>
        <w:tab/>
      </w:r>
      <w:r w:rsidRPr="00102440">
        <w:rPr>
          <w:rPrChange w:id="2653" w:author="Oriol Valles Codina" w:date="2023-08-31T14:08:00Z">
            <w:rPr>
              <w:highlight w:val="yellow"/>
            </w:rPr>
          </w:rPrChange>
        </w:rPr>
        <w:tab/>
      </w:r>
      <w:r w:rsidRPr="00102440">
        <w:rPr>
          <w:rPrChange w:id="2654" w:author="Oriol Valles Codina" w:date="2023-08-31T14:08:00Z">
            <w:rPr>
              <w:highlight w:val="yellow"/>
            </w:rPr>
          </w:rPrChange>
        </w:rPr>
        <w:tab/>
      </w:r>
      <w:r w:rsidRPr="00102440">
        <w:rPr>
          <w:rPrChange w:id="2655" w:author="Oriol Valles Codina" w:date="2023-08-31T14:08:00Z">
            <w:rPr>
              <w:highlight w:val="yellow"/>
            </w:rPr>
          </w:rPrChange>
        </w:rPr>
        <w:tab/>
      </w:r>
      <w:r w:rsidRPr="00102440">
        <w:rPr>
          <w:rPrChange w:id="2656" w:author="Oriol Valles Codina" w:date="2023-08-31T14:08:00Z">
            <w:rPr>
              <w:highlight w:val="yellow"/>
            </w:rPr>
          </w:rPrChange>
        </w:rPr>
        <w:tab/>
      </w:r>
      <w:r w:rsidRPr="00102440">
        <w:rPr>
          <w:rPrChange w:id="2657" w:author="Oriol Valles Codina" w:date="2023-08-31T14:08:00Z">
            <w:rPr>
              <w:highlight w:val="yellow"/>
            </w:rPr>
          </w:rPrChange>
        </w:rPr>
        <w:tab/>
      </w:r>
      <w:r w:rsidRPr="00102440">
        <w:rPr>
          <w:rPrChange w:id="2658" w:author="Oriol Valles Codina" w:date="2023-08-31T14:08:00Z">
            <w:rPr>
              <w:highlight w:val="yellow"/>
            </w:rPr>
          </w:rPrChange>
        </w:rPr>
        <w:tab/>
        <w:t>(104)</w:t>
      </w:r>
    </w:p>
    <w:p w14:paraId="7C448849" w14:textId="48EFE50F" w:rsidR="00436201" w:rsidRPr="00102440" w:rsidRDefault="00436201" w:rsidP="007D26A2">
      <w:pPr>
        <w:pStyle w:val="BodyJUST2CE"/>
      </w:pPr>
      <w:r w:rsidRPr="00102440">
        <w:rPr>
          <w:rPrChange w:id="2659" w:author="Oriol Valles Codina" w:date="2023-08-31T14:08:00Z">
            <w:rPr>
              <w:highlight w:val="yellow"/>
            </w:rPr>
          </w:rPrChange>
        </w:rPr>
        <w:t xml:space="preserve">where </w:t>
      </w:r>
      <m:oMath>
        <m:r>
          <w:rPr>
            <w:rFonts w:ascii="Cambria Math" w:hAnsi="Cambria Math"/>
            <w:rPrChange w:id="2660" w:author="Oriol Valles Codina" w:date="2023-08-31T14:08:00Z">
              <w:rPr>
                <w:rFonts w:ascii="Cambria Math" w:hAnsi="Cambria Math"/>
                <w:highlight w:val="yellow"/>
              </w:rPr>
            </w:rPrChange>
          </w:rPr>
          <m:t>car</m:t>
        </m:r>
      </m:oMath>
      <w:r w:rsidRPr="00102440">
        <w:rPr>
          <w:rPrChange w:id="2661" w:author="Oriol Valles Codina" w:date="2023-08-31T14:08:00Z">
            <w:rPr>
              <w:highlight w:val="yellow"/>
            </w:rPr>
          </w:rPrChange>
        </w:rPr>
        <w:t xml:space="preserve"> is the coefficient converting Gt of carbon into Gt of CO</w:t>
      </w:r>
      <w:r w:rsidRPr="00102440">
        <w:rPr>
          <w:vertAlign w:val="subscript"/>
          <w:rPrChange w:id="2662" w:author="Oriol Valles Codina" w:date="2023-08-31T14:08:00Z">
            <w:rPr>
              <w:highlight w:val="yellow"/>
              <w:vertAlign w:val="subscript"/>
            </w:rPr>
          </w:rPrChange>
        </w:rPr>
        <w:t>2</w:t>
      </w:r>
      <w:r w:rsidRPr="00102440">
        <w:rPr>
          <w:rPrChange w:id="2663" w:author="Oriol Valles Codina" w:date="2023-08-31T14:08:00Z">
            <w:rPr>
              <w:highlight w:val="yellow"/>
            </w:rPr>
          </w:rPrChange>
        </w:rPr>
        <w:t>.</w:t>
      </w:r>
      <w:r w:rsidR="003104EF" w:rsidRPr="00102440">
        <w:rPr>
          <w:rPrChange w:id="2664" w:author="Oriol Valles Codina" w:date="2023-08-31T14:08:00Z">
            <w:rPr>
              <w:highlight w:val="yellow"/>
            </w:rPr>
          </w:rPrChange>
        </w:rPr>
        <w:t>, while equation (104) can be easily derived from equation (93) and the second column of Table 3.</w:t>
      </w:r>
    </w:p>
    <w:p w14:paraId="4BCDFEC2" w14:textId="1114833C" w:rsidR="00222299" w:rsidRPr="00102440" w:rsidRDefault="00222299" w:rsidP="00222299">
      <w:pPr>
        <w:pStyle w:val="Title2JUST2CE"/>
        <w:rPr>
          <w:lang w:val="en-GB"/>
          <w:rPrChange w:id="2665" w:author="Oriol Valles Codina" w:date="2023-08-31T14:08:00Z">
            <w:rPr/>
          </w:rPrChange>
        </w:rPr>
      </w:pPr>
      <w:bookmarkStart w:id="2666" w:name="_Toc144422008"/>
      <w:bookmarkEnd w:id="2584"/>
      <w:r w:rsidRPr="00102440">
        <w:rPr>
          <w:lang w:val="en-GB"/>
          <w:rPrChange w:id="2667" w:author="Oriol Valles Codina" w:date="2023-08-31T14:08:00Z">
            <w:rPr/>
          </w:rPrChange>
        </w:rPr>
        <w:t xml:space="preserve">[A.13] Circular </w:t>
      </w:r>
      <w:del w:id="2668" w:author="Oriol Valles Codina" w:date="2023-08-31T14:19:00Z">
        <w:r w:rsidRPr="00102440" w:rsidDel="009F61ED">
          <w:rPr>
            <w:lang w:val="en-GB"/>
            <w:rPrChange w:id="2669" w:author="Oriol Valles Codina" w:date="2023-08-31T14:08:00Z">
              <w:rPr/>
            </w:rPrChange>
          </w:rPr>
          <w:delText xml:space="preserve">economy </w:delText>
        </w:r>
      </w:del>
      <w:ins w:id="2670" w:author="Oriol Valles Codina" w:date="2023-08-31T14:19:00Z">
        <w:r w:rsidR="009F61ED">
          <w:rPr>
            <w:lang w:val="en-GB"/>
          </w:rPr>
          <w:t>E</w:t>
        </w:r>
        <w:r w:rsidR="009F61ED" w:rsidRPr="00102440">
          <w:rPr>
            <w:lang w:val="en-GB"/>
            <w:rPrChange w:id="2671" w:author="Oriol Valles Codina" w:date="2023-08-31T14:08:00Z">
              <w:rPr/>
            </w:rPrChange>
          </w:rPr>
          <w:t xml:space="preserve">conomy </w:t>
        </w:r>
      </w:ins>
      <w:del w:id="2672" w:author="Oriol Valles Codina" w:date="2023-08-31T14:19:00Z">
        <w:r w:rsidRPr="00102440" w:rsidDel="009F61ED">
          <w:rPr>
            <w:lang w:val="en-GB"/>
            <w:rPrChange w:id="2673" w:author="Oriol Valles Codina" w:date="2023-08-31T14:08:00Z">
              <w:rPr/>
            </w:rPrChange>
          </w:rPr>
          <w:delText>innovations</w:delText>
        </w:r>
      </w:del>
      <w:ins w:id="2674" w:author="Oriol Valles Codina" w:date="2023-08-31T14:19:00Z">
        <w:r w:rsidR="009F61ED">
          <w:rPr>
            <w:lang w:val="en-GB"/>
          </w:rPr>
          <w:t>I</w:t>
        </w:r>
        <w:r w:rsidR="009F61ED" w:rsidRPr="00102440">
          <w:rPr>
            <w:lang w:val="en-GB"/>
            <w:rPrChange w:id="2675" w:author="Oriol Valles Codina" w:date="2023-08-31T14:08:00Z">
              <w:rPr/>
            </w:rPrChange>
          </w:rPr>
          <w:t>nnovations</w:t>
        </w:r>
      </w:ins>
      <w:bookmarkEnd w:id="2666"/>
    </w:p>
    <w:p w14:paraId="38B33790" w14:textId="67CEEE06" w:rsidR="00222299" w:rsidRPr="00102440" w:rsidRDefault="00222299" w:rsidP="00222299">
      <w:pPr>
        <w:pStyle w:val="BodyJUST2CE"/>
      </w:pPr>
      <w:r w:rsidRPr="00102440">
        <w:t xml:space="preserve">The label </w:t>
      </w:r>
      <w:r w:rsidR="001F2192" w:rsidRPr="00102440">
        <w:t>‘</w:t>
      </w:r>
      <w:r w:rsidRPr="00102440">
        <w:t>circular economy</w:t>
      </w:r>
      <w:r w:rsidR="001F2192" w:rsidRPr="00102440">
        <w:t>’</w:t>
      </w:r>
      <w:r w:rsidRPr="00102440">
        <w:t xml:space="preserve"> (CE) denotes a set of policies and practices that aim at reusing, repairing, sharing, and recycling products and resources to create a closed-loop system, thus minimizing waste, pollution and CO</w:t>
      </w:r>
      <m:oMath>
        <m:sSub>
          <m:sSubPr>
            <m:ctrlPr>
              <w:rPr>
                <w:rFonts w:ascii="Cambria Math" w:hAnsi="Cambria Math"/>
              </w:rPr>
            </m:ctrlPr>
          </m:sSubPr>
          <m:e>
            <m:r>
              <w:rPr>
                <w:rFonts w:ascii="Cambria Math" w:hAnsi="Cambria Math"/>
              </w:rPr>
              <m:t>​</m:t>
            </m:r>
          </m:e>
          <m:sub>
            <m:r>
              <w:rPr>
                <w:rFonts w:ascii="Cambria Math" w:hAnsi="Cambria Math"/>
              </w:rPr>
              <m:t>2</m:t>
            </m:r>
          </m:sub>
        </m:sSub>
      </m:oMath>
      <w:r w:rsidRPr="00102440">
        <w:t xml:space="preserve"> emissions.</w:t>
      </w:r>
      <w:r w:rsidRPr="00102440">
        <w:rPr>
          <w:vertAlign w:val="superscript"/>
        </w:rPr>
        <w:footnoteReference w:id="24"/>
      </w:r>
      <w:r w:rsidRPr="00102440">
        <w:t xml:space="preserve"> A simple way to introduce a CE innovation in the model above is to consider a 5-industry economy, in which the first four industries produce standard goods and services and waste management, whereas the fifth industry deals with waste recycling.</w:t>
      </w:r>
    </w:p>
    <w:p w14:paraId="4E67560B" w14:textId="77777777" w:rsidR="00222299" w:rsidRPr="00102440" w:rsidRDefault="00222299" w:rsidP="00222299">
      <w:pPr>
        <w:pStyle w:val="BodyJUST2CE"/>
      </w:pPr>
      <w:r w:rsidRPr="00102440">
        <w:t>As long as waste is not recycled, the matrix of technical coefficients is:</w:t>
      </w:r>
    </w:p>
    <w:p w14:paraId="6D5CCFD1" w14:textId="28D1F743" w:rsidR="00222299" w:rsidRPr="00102440" w:rsidRDefault="00222299" w:rsidP="00222299">
      <w:pPr>
        <w:pStyle w:val="BodyJUST2CE"/>
        <w:rPr>
          <w:lang w:val="pt-PT"/>
          <w:rPrChange w:id="2679" w:author="Oriol Valles Codina" w:date="2023-08-31T14:08:00Z">
            <w:rPr/>
          </w:rPrChange>
        </w:rPr>
      </w:pPr>
      <m:oMath>
        <m:r>
          <m:rPr>
            <m:nor/>
          </m:rPr>
          <w:rPr>
            <w:lang w:val="pt-PT"/>
            <w:rPrChange w:id="2680" w:author="Oriol Valles Codina" w:date="2023-08-31T14:08:00Z">
              <w:rPr/>
            </w:rPrChange>
          </w:rPr>
          <m:t>A</m:t>
        </m:r>
        <m:r>
          <m:rPr>
            <m:sty m:val="p"/>
          </m:rPr>
          <w:rPr>
            <w:rFonts w:ascii="Cambria Math" w:hAnsi="Cambria Math"/>
            <w:lang w:val="pt-PT"/>
            <w:rPrChange w:id="2681" w:author="Oriol Valles Codina" w:date="2023-08-31T14:08:00Z">
              <w:rPr>
                <w:rFonts w:ascii="Cambria Math" w:hAnsi="Cambria Math"/>
              </w:rPr>
            </w:rPrChange>
          </w:rPr>
          <m:t>=</m:t>
        </m:r>
        <m:d>
          <m:dPr>
            <m:ctrlPr>
              <w:rPr>
                <w:rFonts w:ascii="Cambria Math" w:hAnsi="Cambria Math"/>
              </w:rPr>
            </m:ctrlPr>
          </m:dPr>
          <m:e>
            <m:m>
              <m:mPr>
                <m:plcHide m:val="1"/>
                <m:mcs>
                  <m:mc>
                    <m:mcPr>
                      <m:count m:val="1"/>
                      <m:mcJc m:val="center"/>
                    </m:mcPr>
                  </m:mc>
                </m:mcs>
                <m:ctrlPr>
                  <w:rPr>
                    <w:rFonts w:ascii="Cambria Math" w:hAnsi="Cambria Math"/>
                  </w:rPr>
                </m:ctrlPr>
              </m:mPr>
              <m:mr>
                <m:e>
                  <m:m>
                    <m:mPr>
                      <m:plcHide m:val="1"/>
                      <m:mcs>
                        <m:mc>
                          <m:mcPr>
                            <m:count m:val="10"/>
                            <m:mcJc m:val="center"/>
                          </m:mcPr>
                        </m:mc>
                      </m:mcs>
                      <m:ctrlPr>
                        <w:rPr>
                          <w:rFonts w:ascii="Cambria Math" w:hAnsi="Cambria Math"/>
                        </w:rPr>
                      </m:ctrlPr>
                    </m:mPr>
                    <m:mr>
                      <m:e>
                        <m:sSub>
                          <m:sSubPr>
                            <m:ctrlPr>
                              <w:rPr>
                                <w:rFonts w:ascii="Cambria Math" w:hAnsi="Cambria Math"/>
                              </w:rPr>
                            </m:ctrlPr>
                          </m:sSubPr>
                          <m:e>
                            <m:r>
                              <w:rPr>
                                <w:rFonts w:ascii="Cambria Math" w:hAnsi="Cambria Math"/>
                              </w:rPr>
                              <m:t>a</m:t>
                            </m:r>
                          </m:e>
                          <m:sub>
                            <m:r>
                              <w:rPr>
                                <w:rFonts w:ascii="Cambria Math" w:hAnsi="Cambria Math"/>
                                <w:lang w:val="pt-PT"/>
                                <w:rPrChange w:id="2682" w:author="Oriol Valles Codina" w:date="2023-08-31T14:08:00Z">
                                  <w:rPr>
                                    <w:rFonts w:ascii="Cambria Math" w:hAnsi="Cambria Math"/>
                                  </w:rPr>
                                </w:rPrChange>
                              </w:rPr>
                              <m:t>11</m:t>
                            </m:r>
                          </m:sub>
                        </m:sSub>
                      </m:e>
                      <m:e>
                        <m:sSub>
                          <m:sSubPr>
                            <m:ctrlPr>
                              <w:rPr>
                                <w:rFonts w:ascii="Cambria Math" w:hAnsi="Cambria Math"/>
                              </w:rPr>
                            </m:ctrlPr>
                          </m:sSubPr>
                          <m:e>
                            <m:r>
                              <w:rPr>
                                <w:rFonts w:ascii="Cambria Math" w:hAnsi="Cambria Math"/>
                              </w:rPr>
                              <m:t>a</m:t>
                            </m:r>
                          </m:e>
                          <m:sub>
                            <m:r>
                              <w:rPr>
                                <w:rFonts w:ascii="Cambria Math" w:hAnsi="Cambria Math"/>
                                <w:lang w:val="pt-PT"/>
                                <w:rPrChange w:id="2683" w:author="Oriol Valles Codina" w:date="2023-08-31T14:08:00Z">
                                  <w:rPr>
                                    <w:rFonts w:ascii="Cambria Math" w:hAnsi="Cambria Math"/>
                                  </w:rPr>
                                </w:rPrChange>
                              </w:rPr>
                              <m:t>12</m:t>
                            </m:r>
                          </m:sub>
                        </m:sSub>
                      </m:e>
                      <m:e>
                        <m:sSub>
                          <m:sSubPr>
                            <m:ctrlPr>
                              <w:rPr>
                                <w:rFonts w:ascii="Cambria Math" w:hAnsi="Cambria Math"/>
                              </w:rPr>
                            </m:ctrlPr>
                          </m:sSubPr>
                          <m:e>
                            <m:r>
                              <w:rPr>
                                <w:rFonts w:ascii="Cambria Math" w:hAnsi="Cambria Math"/>
                              </w:rPr>
                              <m:t>a</m:t>
                            </m:r>
                          </m:e>
                          <m:sub>
                            <m:r>
                              <w:rPr>
                                <w:rFonts w:ascii="Cambria Math" w:hAnsi="Cambria Math"/>
                                <w:lang w:val="pt-PT"/>
                                <w:rPrChange w:id="2684" w:author="Oriol Valles Codina" w:date="2023-08-31T14:08:00Z">
                                  <w:rPr>
                                    <w:rFonts w:ascii="Cambria Math" w:hAnsi="Cambria Math"/>
                                  </w:rPr>
                                </w:rPrChange>
                              </w:rPr>
                              <m:t>13</m:t>
                            </m:r>
                          </m:sub>
                        </m:sSub>
                      </m:e>
                      <m:e>
                        <m:sSub>
                          <m:sSubPr>
                            <m:ctrlPr>
                              <w:rPr>
                                <w:rFonts w:ascii="Cambria Math" w:hAnsi="Cambria Math"/>
                              </w:rPr>
                            </m:ctrlPr>
                          </m:sSubPr>
                          <m:e>
                            <m:r>
                              <w:rPr>
                                <w:rFonts w:ascii="Cambria Math" w:hAnsi="Cambria Math"/>
                              </w:rPr>
                              <m:t>a</m:t>
                            </m:r>
                          </m:e>
                          <m:sub>
                            <m:r>
                              <w:rPr>
                                <w:rFonts w:ascii="Cambria Math" w:hAnsi="Cambria Math"/>
                                <w:lang w:val="pt-PT"/>
                                <w:rPrChange w:id="2685" w:author="Oriol Valles Codina" w:date="2023-08-31T14:08:00Z">
                                  <w:rPr>
                                    <w:rFonts w:ascii="Cambria Math" w:hAnsi="Cambria Math"/>
                                  </w:rPr>
                                </w:rPrChange>
                              </w:rPr>
                              <m:t>14</m:t>
                            </m:r>
                          </m:sub>
                        </m:sSub>
                      </m:e>
                      <m:e>
                        <m:r>
                          <w:rPr>
                            <w:rFonts w:ascii="Cambria Math" w:hAnsi="Cambria Math"/>
                            <w:lang w:val="pt-PT"/>
                            <w:rPrChange w:id="2686" w:author="Oriol Valles Codina" w:date="2023-08-31T14:08:00Z">
                              <w:rPr>
                                <w:rFonts w:ascii="Cambria Math" w:hAnsi="Cambria Math"/>
                              </w:rPr>
                            </w:rPrChange>
                          </w:rPr>
                          <m:t>0</m:t>
                        </m:r>
                      </m:e>
                      <m:e>
                        <m:sSub>
                          <m:sSubPr>
                            <m:ctrlPr>
                              <w:rPr>
                                <w:rFonts w:ascii="Cambria Math" w:hAnsi="Cambria Math"/>
                              </w:rPr>
                            </m:ctrlPr>
                          </m:sSubPr>
                          <m:e>
                            <m:r>
                              <w:rPr>
                                <w:rFonts w:ascii="Cambria Math" w:hAnsi="Cambria Math"/>
                              </w:rPr>
                              <m:t>a</m:t>
                            </m:r>
                          </m:e>
                          <m:sub>
                            <m:r>
                              <w:rPr>
                                <w:rFonts w:ascii="Cambria Math" w:hAnsi="Cambria Math"/>
                                <w:lang w:val="pt-PT"/>
                                <w:rPrChange w:id="2687" w:author="Oriol Valles Codina" w:date="2023-08-31T14:08:00Z">
                                  <w:rPr>
                                    <w:rFonts w:ascii="Cambria Math" w:hAnsi="Cambria Math"/>
                                  </w:rPr>
                                </w:rPrChange>
                              </w:rPr>
                              <m:t>16</m:t>
                            </m:r>
                          </m:sub>
                        </m:sSub>
                      </m:e>
                      <m:e>
                        <m:sSub>
                          <m:sSubPr>
                            <m:ctrlPr>
                              <w:rPr>
                                <w:rFonts w:ascii="Cambria Math" w:hAnsi="Cambria Math"/>
                              </w:rPr>
                            </m:ctrlPr>
                          </m:sSubPr>
                          <m:e>
                            <m:r>
                              <w:rPr>
                                <w:rFonts w:ascii="Cambria Math" w:hAnsi="Cambria Math"/>
                              </w:rPr>
                              <m:t>a</m:t>
                            </m:r>
                          </m:e>
                          <m:sub>
                            <m:r>
                              <w:rPr>
                                <w:rFonts w:ascii="Cambria Math" w:hAnsi="Cambria Math"/>
                                <w:lang w:val="pt-PT"/>
                                <w:rPrChange w:id="2688" w:author="Oriol Valles Codina" w:date="2023-08-31T14:08:00Z">
                                  <w:rPr>
                                    <w:rFonts w:ascii="Cambria Math" w:hAnsi="Cambria Math"/>
                                  </w:rPr>
                                </w:rPrChange>
                              </w:rPr>
                              <m:t>17</m:t>
                            </m:r>
                          </m:sub>
                        </m:sSub>
                      </m:e>
                      <m:e>
                        <m:sSub>
                          <m:sSubPr>
                            <m:ctrlPr>
                              <w:rPr>
                                <w:rFonts w:ascii="Cambria Math" w:hAnsi="Cambria Math"/>
                              </w:rPr>
                            </m:ctrlPr>
                          </m:sSubPr>
                          <m:e>
                            <m:r>
                              <w:rPr>
                                <w:rFonts w:ascii="Cambria Math" w:hAnsi="Cambria Math"/>
                              </w:rPr>
                              <m:t>a</m:t>
                            </m:r>
                          </m:e>
                          <m:sub>
                            <m:r>
                              <w:rPr>
                                <w:rFonts w:ascii="Cambria Math" w:hAnsi="Cambria Math"/>
                                <w:lang w:val="pt-PT"/>
                                <w:rPrChange w:id="2689" w:author="Oriol Valles Codina" w:date="2023-08-31T14:08:00Z">
                                  <w:rPr>
                                    <w:rFonts w:ascii="Cambria Math" w:hAnsi="Cambria Math"/>
                                  </w:rPr>
                                </w:rPrChange>
                              </w:rPr>
                              <m:t>18</m:t>
                            </m:r>
                          </m:sub>
                        </m:sSub>
                      </m:e>
                      <m:e>
                        <m:sSub>
                          <m:sSubPr>
                            <m:ctrlPr>
                              <w:rPr>
                                <w:rFonts w:ascii="Cambria Math" w:hAnsi="Cambria Math"/>
                              </w:rPr>
                            </m:ctrlPr>
                          </m:sSubPr>
                          <m:e>
                            <m:r>
                              <w:rPr>
                                <w:rFonts w:ascii="Cambria Math" w:hAnsi="Cambria Math"/>
                              </w:rPr>
                              <m:t>a</m:t>
                            </m:r>
                          </m:e>
                          <m:sub>
                            <m:r>
                              <w:rPr>
                                <w:rFonts w:ascii="Cambria Math" w:hAnsi="Cambria Math"/>
                                <w:lang w:val="pt-PT"/>
                                <w:rPrChange w:id="2690" w:author="Oriol Valles Codina" w:date="2023-08-31T14:08:00Z">
                                  <w:rPr>
                                    <w:rFonts w:ascii="Cambria Math" w:hAnsi="Cambria Math"/>
                                  </w:rPr>
                                </w:rPrChange>
                              </w:rPr>
                              <m:t>19</m:t>
                            </m:r>
                          </m:sub>
                        </m:sSub>
                      </m:e>
                      <m:e>
                        <m:r>
                          <w:rPr>
                            <w:rFonts w:ascii="Cambria Math" w:hAnsi="Cambria Math"/>
                            <w:lang w:val="pt-PT"/>
                            <w:rPrChange w:id="2691" w:author="Oriol Valles Codina" w:date="2023-08-31T14:08:00Z">
                              <w:rPr>
                                <w:rFonts w:ascii="Cambria Math" w:hAnsi="Cambria Math"/>
                              </w:rPr>
                            </w:rPrChange>
                          </w:rPr>
                          <m:t>0</m:t>
                        </m:r>
                      </m:e>
                    </m:mr>
                    <m:mr>
                      <m:e>
                        <m:sSub>
                          <m:sSubPr>
                            <m:ctrlPr>
                              <w:rPr>
                                <w:rFonts w:ascii="Cambria Math" w:hAnsi="Cambria Math"/>
                              </w:rPr>
                            </m:ctrlPr>
                          </m:sSubPr>
                          <m:e>
                            <m:r>
                              <w:rPr>
                                <w:rFonts w:ascii="Cambria Math" w:hAnsi="Cambria Math"/>
                              </w:rPr>
                              <m:t>a</m:t>
                            </m:r>
                          </m:e>
                          <m:sub>
                            <m:r>
                              <w:rPr>
                                <w:rFonts w:ascii="Cambria Math" w:hAnsi="Cambria Math"/>
                                <w:lang w:val="pt-PT"/>
                                <w:rPrChange w:id="2692" w:author="Oriol Valles Codina" w:date="2023-08-31T14:08:00Z">
                                  <w:rPr>
                                    <w:rFonts w:ascii="Cambria Math" w:hAnsi="Cambria Math"/>
                                  </w:rPr>
                                </w:rPrChange>
                              </w:rPr>
                              <m:t>21</m:t>
                            </m:r>
                          </m:sub>
                        </m:sSub>
                      </m:e>
                      <m:e>
                        <m:sSub>
                          <m:sSubPr>
                            <m:ctrlPr>
                              <w:rPr>
                                <w:rFonts w:ascii="Cambria Math" w:hAnsi="Cambria Math"/>
                              </w:rPr>
                            </m:ctrlPr>
                          </m:sSubPr>
                          <m:e>
                            <m:r>
                              <w:rPr>
                                <w:rFonts w:ascii="Cambria Math" w:hAnsi="Cambria Math"/>
                              </w:rPr>
                              <m:t>a</m:t>
                            </m:r>
                          </m:e>
                          <m:sub>
                            <m:r>
                              <w:rPr>
                                <w:rFonts w:ascii="Cambria Math" w:hAnsi="Cambria Math"/>
                                <w:lang w:val="pt-PT"/>
                                <w:rPrChange w:id="2693" w:author="Oriol Valles Codina" w:date="2023-08-31T14:08:00Z">
                                  <w:rPr>
                                    <w:rFonts w:ascii="Cambria Math" w:hAnsi="Cambria Math"/>
                                  </w:rPr>
                                </w:rPrChange>
                              </w:rPr>
                              <m:t>22</m:t>
                            </m:r>
                          </m:sub>
                        </m:sSub>
                      </m:e>
                      <m:e>
                        <m:sSub>
                          <m:sSubPr>
                            <m:ctrlPr>
                              <w:rPr>
                                <w:rFonts w:ascii="Cambria Math" w:hAnsi="Cambria Math"/>
                              </w:rPr>
                            </m:ctrlPr>
                          </m:sSubPr>
                          <m:e>
                            <m:r>
                              <w:rPr>
                                <w:rFonts w:ascii="Cambria Math" w:hAnsi="Cambria Math"/>
                              </w:rPr>
                              <m:t>a</m:t>
                            </m:r>
                          </m:e>
                          <m:sub>
                            <m:r>
                              <w:rPr>
                                <w:rFonts w:ascii="Cambria Math" w:hAnsi="Cambria Math"/>
                                <w:lang w:val="pt-PT"/>
                                <w:rPrChange w:id="2694" w:author="Oriol Valles Codina" w:date="2023-08-31T14:08:00Z">
                                  <w:rPr>
                                    <w:rFonts w:ascii="Cambria Math" w:hAnsi="Cambria Math"/>
                                  </w:rPr>
                                </w:rPrChange>
                              </w:rPr>
                              <m:t>23</m:t>
                            </m:r>
                          </m:sub>
                        </m:sSub>
                      </m:e>
                      <m:e>
                        <m:sSub>
                          <m:sSubPr>
                            <m:ctrlPr>
                              <w:rPr>
                                <w:rFonts w:ascii="Cambria Math" w:hAnsi="Cambria Math"/>
                              </w:rPr>
                            </m:ctrlPr>
                          </m:sSubPr>
                          <m:e>
                            <m:r>
                              <w:rPr>
                                <w:rFonts w:ascii="Cambria Math" w:hAnsi="Cambria Math"/>
                              </w:rPr>
                              <m:t>a</m:t>
                            </m:r>
                          </m:e>
                          <m:sub>
                            <m:r>
                              <w:rPr>
                                <w:rFonts w:ascii="Cambria Math" w:hAnsi="Cambria Math"/>
                                <w:lang w:val="pt-PT"/>
                                <w:rPrChange w:id="2695" w:author="Oriol Valles Codina" w:date="2023-08-31T14:08:00Z">
                                  <w:rPr>
                                    <w:rFonts w:ascii="Cambria Math" w:hAnsi="Cambria Math"/>
                                  </w:rPr>
                                </w:rPrChange>
                              </w:rPr>
                              <m:t>24</m:t>
                            </m:r>
                          </m:sub>
                        </m:sSub>
                      </m:e>
                      <m:e>
                        <m:r>
                          <w:rPr>
                            <w:rFonts w:ascii="Cambria Math" w:hAnsi="Cambria Math"/>
                            <w:lang w:val="pt-PT"/>
                            <w:rPrChange w:id="2696" w:author="Oriol Valles Codina" w:date="2023-08-31T14:08:00Z">
                              <w:rPr>
                                <w:rFonts w:ascii="Cambria Math" w:hAnsi="Cambria Math"/>
                              </w:rPr>
                            </w:rPrChange>
                          </w:rPr>
                          <m:t>0</m:t>
                        </m:r>
                      </m:e>
                      <m:e>
                        <m:sSub>
                          <m:sSubPr>
                            <m:ctrlPr>
                              <w:rPr>
                                <w:rFonts w:ascii="Cambria Math" w:hAnsi="Cambria Math"/>
                              </w:rPr>
                            </m:ctrlPr>
                          </m:sSubPr>
                          <m:e>
                            <m:r>
                              <w:rPr>
                                <w:rFonts w:ascii="Cambria Math" w:hAnsi="Cambria Math"/>
                              </w:rPr>
                              <m:t>a</m:t>
                            </m:r>
                          </m:e>
                          <m:sub>
                            <m:r>
                              <w:rPr>
                                <w:rFonts w:ascii="Cambria Math" w:hAnsi="Cambria Math"/>
                                <w:lang w:val="pt-PT"/>
                                <w:rPrChange w:id="2697" w:author="Oriol Valles Codina" w:date="2023-08-31T14:08:00Z">
                                  <w:rPr>
                                    <w:rFonts w:ascii="Cambria Math" w:hAnsi="Cambria Math"/>
                                  </w:rPr>
                                </w:rPrChange>
                              </w:rPr>
                              <m:t>26</m:t>
                            </m:r>
                          </m:sub>
                        </m:sSub>
                      </m:e>
                      <m:e>
                        <m:sSub>
                          <m:sSubPr>
                            <m:ctrlPr>
                              <w:rPr>
                                <w:rFonts w:ascii="Cambria Math" w:hAnsi="Cambria Math"/>
                              </w:rPr>
                            </m:ctrlPr>
                          </m:sSubPr>
                          <m:e>
                            <m:r>
                              <w:rPr>
                                <w:rFonts w:ascii="Cambria Math" w:hAnsi="Cambria Math"/>
                              </w:rPr>
                              <m:t>a</m:t>
                            </m:r>
                          </m:e>
                          <m:sub>
                            <m:r>
                              <w:rPr>
                                <w:rFonts w:ascii="Cambria Math" w:hAnsi="Cambria Math"/>
                                <w:lang w:val="pt-PT"/>
                                <w:rPrChange w:id="2698" w:author="Oriol Valles Codina" w:date="2023-08-31T14:08:00Z">
                                  <w:rPr>
                                    <w:rFonts w:ascii="Cambria Math" w:hAnsi="Cambria Math"/>
                                  </w:rPr>
                                </w:rPrChange>
                              </w:rPr>
                              <m:t>27</m:t>
                            </m:r>
                          </m:sub>
                        </m:sSub>
                      </m:e>
                      <m:e>
                        <m:sSub>
                          <m:sSubPr>
                            <m:ctrlPr>
                              <w:rPr>
                                <w:rFonts w:ascii="Cambria Math" w:hAnsi="Cambria Math"/>
                              </w:rPr>
                            </m:ctrlPr>
                          </m:sSubPr>
                          <m:e>
                            <m:r>
                              <w:rPr>
                                <w:rFonts w:ascii="Cambria Math" w:hAnsi="Cambria Math"/>
                              </w:rPr>
                              <m:t>a</m:t>
                            </m:r>
                          </m:e>
                          <m:sub>
                            <m:r>
                              <w:rPr>
                                <w:rFonts w:ascii="Cambria Math" w:hAnsi="Cambria Math"/>
                                <w:lang w:val="pt-PT"/>
                                <w:rPrChange w:id="2699" w:author="Oriol Valles Codina" w:date="2023-08-31T14:08:00Z">
                                  <w:rPr>
                                    <w:rFonts w:ascii="Cambria Math" w:hAnsi="Cambria Math"/>
                                  </w:rPr>
                                </w:rPrChange>
                              </w:rPr>
                              <m:t>28</m:t>
                            </m:r>
                          </m:sub>
                        </m:sSub>
                      </m:e>
                      <m:e>
                        <m:sSub>
                          <m:sSubPr>
                            <m:ctrlPr>
                              <w:rPr>
                                <w:rFonts w:ascii="Cambria Math" w:hAnsi="Cambria Math"/>
                              </w:rPr>
                            </m:ctrlPr>
                          </m:sSubPr>
                          <m:e>
                            <m:r>
                              <w:rPr>
                                <w:rFonts w:ascii="Cambria Math" w:hAnsi="Cambria Math"/>
                              </w:rPr>
                              <m:t>a</m:t>
                            </m:r>
                          </m:e>
                          <m:sub>
                            <m:r>
                              <w:rPr>
                                <w:rFonts w:ascii="Cambria Math" w:hAnsi="Cambria Math"/>
                                <w:lang w:val="pt-PT"/>
                                <w:rPrChange w:id="2700" w:author="Oriol Valles Codina" w:date="2023-08-31T14:08:00Z">
                                  <w:rPr>
                                    <w:rFonts w:ascii="Cambria Math" w:hAnsi="Cambria Math"/>
                                  </w:rPr>
                                </w:rPrChange>
                              </w:rPr>
                              <m:t>29</m:t>
                            </m:r>
                          </m:sub>
                        </m:sSub>
                      </m:e>
                      <m:e>
                        <m:r>
                          <w:rPr>
                            <w:rFonts w:ascii="Cambria Math" w:hAnsi="Cambria Math"/>
                            <w:lang w:val="pt-PT"/>
                            <w:rPrChange w:id="2701" w:author="Oriol Valles Codina" w:date="2023-08-31T14:08:00Z">
                              <w:rPr>
                                <w:rFonts w:ascii="Cambria Math" w:hAnsi="Cambria Math"/>
                              </w:rPr>
                            </w:rPrChange>
                          </w:rPr>
                          <m:t>0</m:t>
                        </m:r>
                      </m:e>
                    </m:mr>
                    <m:mr>
                      <m:e>
                        <m:sSub>
                          <m:sSubPr>
                            <m:ctrlPr>
                              <w:rPr>
                                <w:rFonts w:ascii="Cambria Math" w:hAnsi="Cambria Math"/>
                              </w:rPr>
                            </m:ctrlPr>
                          </m:sSubPr>
                          <m:e>
                            <m:r>
                              <w:rPr>
                                <w:rFonts w:ascii="Cambria Math" w:hAnsi="Cambria Math"/>
                              </w:rPr>
                              <m:t>a</m:t>
                            </m:r>
                          </m:e>
                          <m:sub>
                            <m:r>
                              <w:rPr>
                                <w:rFonts w:ascii="Cambria Math" w:hAnsi="Cambria Math"/>
                                <w:lang w:val="pt-PT"/>
                                <w:rPrChange w:id="2702" w:author="Oriol Valles Codina" w:date="2023-08-31T14:08:00Z">
                                  <w:rPr>
                                    <w:rFonts w:ascii="Cambria Math" w:hAnsi="Cambria Math"/>
                                  </w:rPr>
                                </w:rPrChange>
                              </w:rPr>
                              <m:t>31</m:t>
                            </m:r>
                          </m:sub>
                        </m:sSub>
                      </m:e>
                      <m:e>
                        <m:sSub>
                          <m:sSubPr>
                            <m:ctrlPr>
                              <w:rPr>
                                <w:rFonts w:ascii="Cambria Math" w:hAnsi="Cambria Math"/>
                              </w:rPr>
                            </m:ctrlPr>
                          </m:sSubPr>
                          <m:e>
                            <m:r>
                              <w:rPr>
                                <w:rFonts w:ascii="Cambria Math" w:hAnsi="Cambria Math"/>
                              </w:rPr>
                              <m:t>a</m:t>
                            </m:r>
                          </m:e>
                          <m:sub>
                            <m:r>
                              <w:rPr>
                                <w:rFonts w:ascii="Cambria Math" w:hAnsi="Cambria Math"/>
                                <w:lang w:val="pt-PT"/>
                                <w:rPrChange w:id="2703" w:author="Oriol Valles Codina" w:date="2023-08-31T14:08:00Z">
                                  <w:rPr>
                                    <w:rFonts w:ascii="Cambria Math" w:hAnsi="Cambria Math"/>
                                  </w:rPr>
                                </w:rPrChange>
                              </w:rPr>
                              <m:t>32</m:t>
                            </m:r>
                          </m:sub>
                        </m:sSub>
                      </m:e>
                      <m:e>
                        <m:sSub>
                          <m:sSubPr>
                            <m:ctrlPr>
                              <w:rPr>
                                <w:rFonts w:ascii="Cambria Math" w:hAnsi="Cambria Math"/>
                              </w:rPr>
                            </m:ctrlPr>
                          </m:sSubPr>
                          <m:e>
                            <m:r>
                              <w:rPr>
                                <w:rFonts w:ascii="Cambria Math" w:hAnsi="Cambria Math"/>
                              </w:rPr>
                              <m:t>a</m:t>
                            </m:r>
                          </m:e>
                          <m:sub>
                            <m:r>
                              <w:rPr>
                                <w:rFonts w:ascii="Cambria Math" w:hAnsi="Cambria Math"/>
                                <w:lang w:val="pt-PT"/>
                                <w:rPrChange w:id="2704" w:author="Oriol Valles Codina" w:date="2023-08-31T14:08:00Z">
                                  <w:rPr>
                                    <w:rFonts w:ascii="Cambria Math" w:hAnsi="Cambria Math"/>
                                  </w:rPr>
                                </w:rPrChange>
                              </w:rPr>
                              <m:t>33</m:t>
                            </m:r>
                          </m:sub>
                        </m:sSub>
                      </m:e>
                      <m:e>
                        <m:sSub>
                          <m:sSubPr>
                            <m:ctrlPr>
                              <w:rPr>
                                <w:rFonts w:ascii="Cambria Math" w:hAnsi="Cambria Math"/>
                              </w:rPr>
                            </m:ctrlPr>
                          </m:sSubPr>
                          <m:e>
                            <m:r>
                              <w:rPr>
                                <w:rFonts w:ascii="Cambria Math" w:hAnsi="Cambria Math"/>
                              </w:rPr>
                              <m:t>a</m:t>
                            </m:r>
                          </m:e>
                          <m:sub>
                            <m:r>
                              <w:rPr>
                                <w:rFonts w:ascii="Cambria Math" w:hAnsi="Cambria Math"/>
                                <w:lang w:val="pt-PT"/>
                                <w:rPrChange w:id="2705" w:author="Oriol Valles Codina" w:date="2023-08-31T14:08:00Z">
                                  <w:rPr>
                                    <w:rFonts w:ascii="Cambria Math" w:hAnsi="Cambria Math"/>
                                  </w:rPr>
                                </w:rPrChange>
                              </w:rPr>
                              <m:t>34</m:t>
                            </m:r>
                          </m:sub>
                        </m:sSub>
                      </m:e>
                      <m:e>
                        <m:r>
                          <w:rPr>
                            <w:rFonts w:ascii="Cambria Math" w:hAnsi="Cambria Math"/>
                            <w:lang w:val="pt-PT"/>
                            <w:rPrChange w:id="2706" w:author="Oriol Valles Codina" w:date="2023-08-31T14:08:00Z">
                              <w:rPr>
                                <w:rFonts w:ascii="Cambria Math" w:hAnsi="Cambria Math"/>
                              </w:rPr>
                            </w:rPrChange>
                          </w:rPr>
                          <m:t>0</m:t>
                        </m:r>
                      </m:e>
                      <m:e>
                        <m:sSub>
                          <m:sSubPr>
                            <m:ctrlPr>
                              <w:rPr>
                                <w:rFonts w:ascii="Cambria Math" w:hAnsi="Cambria Math"/>
                              </w:rPr>
                            </m:ctrlPr>
                          </m:sSubPr>
                          <m:e>
                            <m:r>
                              <w:rPr>
                                <w:rFonts w:ascii="Cambria Math" w:hAnsi="Cambria Math"/>
                              </w:rPr>
                              <m:t>a</m:t>
                            </m:r>
                          </m:e>
                          <m:sub>
                            <m:r>
                              <w:rPr>
                                <w:rFonts w:ascii="Cambria Math" w:hAnsi="Cambria Math"/>
                                <w:lang w:val="pt-PT"/>
                                <w:rPrChange w:id="2707" w:author="Oriol Valles Codina" w:date="2023-08-31T14:08:00Z">
                                  <w:rPr>
                                    <w:rFonts w:ascii="Cambria Math" w:hAnsi="Cambria Math"/>
                                  </w:rPr>
                                </w:rPrChange>
                              </w:rPr>
                              <m:t>36</m:t>
                            </m:r>
                          </m:sub>
                        </m:sSub>
                      </m:e>
                      <m:e>
                        <m:sSub>
                          <m:sSubPr>
                            <m:ctrlPr>
                              <w:rPr>
                                <w:rFonts w:ascii="Cambria Math" w:hAnsi="Cambria Math"/>
                              </w:rPr>
                            </m:ctrlPr>
                          </m:sSubPr>
                          <m:e>
                            <m:r>
                              <w:rPr>
                                <w:rFonts w:ascii="Cambria Math" w:hAnsi="Cambria Math"/>
                              </w:rPr>
                              <m:t>a</m:t>
                            </m:r>
                          </m:e>
                          <m:sub>
                            <m:r>
                              <w:rPr>
                                <w:rFonts w:ascii="Cambria Math" w:hAnsi="Cambria Math"/>
                                <w:lang w:val="pt-PT"/>
                                <w:rPrChange w:id="2708" w:author="Oriol Valles Codina" w:date="2023-08-31T14:08:00Z">
                                  <w:rPr>
                                    <w:rFonts w:ascii="Cambria Math" w:hAnsi="Cambria Math"/>
                                  </w:rPr>
                                </w:rPrChange>
                              </w:rPr>
                              <m:t>37</m:t>
                            </m:r>
                          </m:sub>
                        </m:sSub>
                      </m:e>
                      <m:e>
                        <m:sSub>
                          <m:sSubPr>
                            <m:ctrlPr>
                              <w:rPr>
                                <w:rFonts w:ascii="Cambria Math" w:hAnsi="Cambria Math"/>
                              </w:rPr>
                            </m:ctrlPr>
                          </m:sSubPr>
                          <m:e>
                            <m:r>
                              <w:rPr>
                                <w:rFonts w:ascii="Cambria Math" w:hAnsi="Cambria Math"/>
                              </w:rPr>
                              <m:t>a</m:t>
                            </m:r>
                          </m:e>
                          <m:sub>
                            <m:r>
                              <w:rPr>
                                <w:rFonts w:ascii="Cambria Math" w:hAnsi="Cambria Math"/>
                                <w:lang w:val="pt-PT"/>
                                <w:rPrChange w:id="2709" w:author="Oriol Valles Codina" w:date="2023-08-31T14:08:00Z">
                                  <w:rPr>
                                    <w:rFonts w:ascii="Cambria Math" w:hAnsi="Cambria Math"/>
                                  </w:rPr>
                                </w:rPrChange>
                              </w:rPr>
                              <m:t>38</m:t>
                            </m:r>
                          </m:sub>
                        </m:sSub>
                      </m:e>
                      <m:e>
                        <m:sSub>
                          <m:sSubPr>
                            <m:ctrlPr>
                              <w:rPr>
                                <w:rFonts w:ascii="Cambria Math" w:hAnsi="Cambria Math"/>
                              </w:rPr>
                            </m:ctrlPr>
                          </m:sSubPr>
                          <m:e>
                            <m:r>
                              <w:rPr>
                                <w:rFonts w:ascii="Cambria Math" w:hAnsi="Cambria Math"/>
                              </w:rPr>
                              <m:t>a</m:t>
                            </m:r>
                          </m:e>
                          <m:sub>
                            <m:r>
                              <w:rPr>
                                <w:rFonts w:ascii="Cambria Math" w:hAnsi="Cambria Math"/>
                                <w:lang w:val="pt-PT"/>
                                <w:rPrChange w:id="2710" w:author="Oriol Valles Codina" w:date="2023-08-31T14:08:00Z">
                                  <w:rPr>
                                    <w:rFonts w:ascii="Cambria Math" w:hAnsi="Cambria Math"/>
                                  </w:rPr>
                                </w:rPrChange>
                              </w:rPr>
                              <m:t>39</m:t>
                            </m:r>
                          </m:sub>
                        </m:sSub>
                      </m:e>
                      <m:e>
                        <m:r>
                          <w:rPr>
                            <w:rFonts w:ascii="Cambria Math" w:hAnsi="Cambria Math"/>
                            <w:lang w:val="pt-PT"/>
                            <w:rPrChange w:id="2711" w:author="Oriol Valles Codina" w:date="2023-08-31T14:08:00Z">
                              <w:rPr>
                                <w:rFonts w:ascii="Cambria Math" w:hAnsi="Cambria Math"/>
                              </w:rPr>
                            </w:rPrChange>
                          </w:rPr>
                          <m:t>0</m:t>
                        </m:r>
                      </m:e>
                    </m:mr>
                    <m:mr>
                      <m:e>
                        <m:sSub>
                          <m:sSubPr>
                            <m:ctrlPr>
                              <w:rPr>
                                <w:rFonts w:ascii="Cambria Math" w:hAnsi="Cambria Math"/>
                              </w:rPr>
                            </m:ctrlPr>
                          </m:sSubPr>
                          <m:e>
                            <m:r>
                              <w:rPr>
                                <w:rFonts w:ascii="Cambria Math" w:hAnsi="Cambria Math"/>
                              </w:rPr>
                              <m:t>a</m:t>
                            </m:r>
                          </m:e>
                          <m:sub>
                            <m:r>
                              <w:rPr>
                                <w:rFonts w:ascii="Cambria Math" w:hAnsi="Cambria Math"/>
                                <w:lang w:val="pt-PT"/>
                                <w:rPrChange w:id="2712" w:author="Oriol Valles Codina" w:date="2023-08-31T14:08:00Z">
                                  <w:rPr>
                                    <w:rFonts w:ascii="Cambria Math" w:hAnsi="Cambria Math"/>
                                  </w:rPr>
                                </w:rPrChange>
                              </w:rPr>
                              <m:t>41</m:t>
                            </m:r>
                          </m:sub>
                        </m:sSub>
                      </m:e>
                      <m:e>
                        <m:sSub>
                          <m:sSubPr>
                            <m:ctrlPr>
                              <w:rPr>
                                <w:rFonts w:ascii="Cambria Math" w:hAnsi="Cambria Math"/>
                              </w:rPr>
                            </m:ctrlPr>
                          </m:sSubPr>
                          <m:e>
                            <m:r>
                              <w:rPr>
                                <w:rFonts w:ascii="Cambria Math" w:hAnsi="Cambria Math"/>
                              </w:rPr>
                              <m:t>a</m:t>
                            </m:r>
                          </m:e>
                          <m:sub>
                            <m:r>
                              <w:rPr>
                                <w:rFonts w:ascii="Cambria Math" w:hAnsi="Cambria Math"/>
                                <w:lang w:val="pt-PT"/>
                                <w:rPrChange w:id="2713" w:author="Oriol Valles Codina" w:date="2023-08-31T14:08:00Z">
                                  <w:rPr>
                                    <w:rFonts w:ascii="Cambria Math" w:hAnsi="Cambria Math"/>
                                  </w:rPr>
                                </w:rPrChange>
                              </w:rPr>
                              <m:t>42</m:t>
                            </m:r>
                          </m:sub>
                        </m:sSub>
                      </m:e>
                      <m:e>
                        <m:sSub>
                          <m:sSubPr>
                            <m:ctrlPr>
                              <w:rPr>
                                <w:rFonts w:ascii="Cambria Math" w:hAnsi="Cambria Math"/>
                              </w:rPr>
                            </m:ctrlPr>
                          </m:sSubPr>
                          <m:e>
                            <m:r>
                              <w:rPr>
                                <w:rFonts w:ascii="Cambria Math" w:hAnsi="Cambria Math"/>
                              </w:rPr>
                              <m:t>a</m:t>
                            </m:r>
                          </m:e>
                          <m:sub>
                            <m:r>
                              <w:rPr>
                                <w:rFonts w:ascii="Cambria Math" w:hAnsi="Cambria Math"/>
                                <w:lang w:val="pt-PT"/>
                                <w:rPrChange w:id="2714" w:author="Oriol Valles Codina" w:date="2023-08-31T14:08:00Z">
                                  <w:rPr>
                                    <w:rFonts w:ascii="Cambria Math" w:hAnsi="Cambria Math"/>
                                  </w:rPr>
                                </w:rPrChange>
                              </w:rPr>
                              <m:t>43</m:t>
                            </m:r>
                          </m:sub>
                        </m:sSub>
                      </m:e>
                      <m:e>
                        <m:sSub>
                          <m:sSubPr>
                            <m:ctrlPr>
                              <w:rPr>
                                <w:rFonts w:ascii="Cambria Math" w:hAnsi="Cambria Math"/>
                              </w:rPr>
                            </m:ctrlPr>
                          </m:sSubPr>
                          <m:e>
                            <m:r>
                              <w:rPr>
                                <w:rFonts w:ascii="Cambria Math" w:hAnsi="Cambria Math"/>
                              </w:rPr>
                              <m:t>a</m:t>
                            </m:r>
                          </m:e>
                          <m:sub>
                            <m:r>
                              <w:rPr>
                                <w:rFonts w:ascii="Cambria Math" w:hAnsi="Cambria Math"/>
                                <w:lang w:val="pt-PT"/>
                                <w:rPrChange w:id="2715" w:author="Oriol Valles Codina" w:date="2023-08-31T14:08:00Z">
                                  <w:rPr>
                                    <w:rFonts w:ascii="Cambria Math" w:hAnsi="Cambria Math"/>
                                  </w:rPr>
                                </w:rPrChange>
                              </w:rPr>
                              <m:t>44</m:t>
                            </m:r>
                          </m:sub>
                        </m:sSub>
                      </m:e>
                      <m:e>
                        <m:r>
                          <w:rPr>
                            <w:rFonts w:ascii="Cambria Math" w:hAnsi="Cambria Math"/>
                            <w:lang w:val="pt-PT"/>
                            <w:rPrChange w:id="2716" w:author="Oriol Valles Codina" w:date="2023-08-31T14:08:00Z">
                              <w:rPr>
                                <w:rFonts w:ascii="Cambria Math" w:hAnsi="Cambria Math"/>
                              </w:rPr>
                            </w:rPrChange>
                          </w:rPr>
                          <m:t>0</m:t>
                        </m:r>
                      </m:e>
                      <m:e>
                        <m:sSub>
                          <m:sSubPr>
                            <m:ctrlPr>
                              <w:rPr>
                                <w:rFonts w:ascii="Cambria Math" w:hAnsi="Cambria Math"/>
                              </w:rPr>
                            </m:ctrlPr>
                          </m:sSubPr>
                          <m:e>
                            <m:r>
                              <w:rPr>
                                <w:rFonts w:ascii="Cambria Math" w:hAnsi="Cambria Math"/>
                              </w:rPr>
                              <m:t>a</m:t>
                            </m:r>
                          </m:e>
                          <m:sub>
                            <m:r>
                              <w:rPr>
                                <w:rFonts w:ascii="Cambria Math" w:hAnsi="Cambria Math"/>
                                <w:lang w:val="pt-PT"/>
                                <w:rPrChange w:id="2717" w:author="Oriol Valles Codina" w:date="2023-08-31T14:08:00Z">
                                  <w:rPr>
                                    <w:rFonts w:ascii="Cambria Math" w:hAnsi="Cambria Math"/>
                                  </w:rPr>
                                </w:rPrChange>
                              </w:rPr>
                              <m:t>46</m:t>
                            </m:r>
                          </m:sub>
                        </m:sSub>
                      </m:e>
                      <m:e>
                        <m:sSub>
                          <m:sSubPr>
                            <m:ctrlPr>
                              <w:rPr>
                                <w:rFonts w:ascii="Cambria Math" w:hAnsi="Cambria Math"/>
                              </w:rPr>
                            </m:ctrlPr>
                          </m:sSubPr>
                          <m:e>
                            <m:r>
                              <w:rPr>
                                <w:rFonts w:ascii="Cambria Math" w:hAnsi="Cambria Math"/>
                              </w:rPr>
                              <m:t>a</m:t>
                            </m:r>
                          </m:e>
                          <m:sub>
                            <m:r>
                              <w:rPr>
                                <w:rFonts w:ascii="Cambria Math" w:hAnsi="Cambria Math"/>
                                <w:lang w:val="pt-PT"/>
                                <w:rPrChange w:id="2718" w:author="Oriol Valles Codina" w:date="2023-08-31T14:08:00Z">
                                  <w:rPr>
                                    <w:rFonts w:ascii="Cambria Math" w:hAnsi="Cambria Math"/>
                                  </w:rPr>
                                </w:rPrChange>
                              </w:rPr>
                              <m:t>47</m:t>
                            </m:r>
                          </m:sub>
                        </m:sSub>
                      </m:e>
                      <m:e>
                        <m:sSub>
                          <m:sSubPr>
                            <m:ctrlPr>
                              <w:rPr>
                                <w:rFonts w:ascii="Cambria Math" w:hAnsi="Cambria Math"/>
                              </w:rPr>
                            </m:ctrlPr>
                          </m:sSubPr>
                          <m:e>
                            <m:r>
                              <w:rPr>
                                <w:rFonts w:ascii="Cambria Math" w:hAnsi="Cambria Math"/>
                              </w:rPr>
                              <m:t>a</m:t>
                            </m:r>
                          </m:e>
                          <m:sub>
                            <m:r>
                              <w:rPr>
                                <w:rFonts w:ascii="Cambria Math" w:hAnsi="Cambria Math"/>
                                <w:lang w:val="pt-PT"/>
                                <w:rPrChange w:id="2719" w:author="Oriol Valles Codina" w:date="2023-08-31T14:08:00Z">
                                  <w:rPr>
                                    <w:rFonts w:ascii="Cambria Math" w:hAnsi="Cambria Math"/>
                                  </w:rPr>
                                </w:rPrChange>
                              </w:rPr>
                              <m:t>48</m:t>
                            </m:r>
                          </m:sub>
                        </m:sSub>
                      </m:e>
                      <m:e>
                        <m:sSub>
                          <m:sSubPr>
                            <m:ctrlPr>
                              <w:rPr>
                                <w:rFonts w:ascii="Cambria Math" w:hAnsi="Cambria Math"/>
                              </w:rPr>
                            </m:ctrlPr>
                          </m:sSubPr>
                          <m:e>
                            <m:r>
                              <w:rPr>
                                <w:rFonts w:ascii="Cambria Math" w:hAnsi="Cambria Math"/>
                              </w:rPr>
                              <m:t>a</m:t>
                            </m:r>
                          </m:e>
                          <m:sub>
                            <m:r>
                              <w:rPr>
                                <w:rFonts w:ascii="Cambria Math" w:hAnsi="Cambria Math"/>
                                <w:lang w:val="pt-PT"/>
                                <w:rPrChange w:id="2720" w:author="Oriol Valles Codina" w:date="2023-08-31T14:08:00Z">
                                  <w:rPr>
                                    <w:rFonts w:ascii="Cambria Math" w:hAnsi="Cambria Math"/>
                                  </w:rPr>
                                </w:rPrChange>
                              </w:rPr>
                              <m:t>49</m:t>
                            </m:r>
                          </m:sub>
                        </m:sSub>
                      </m:e>
                      <m:e>
                        <m:r>
                          <w:rPr>
                            <w:rFonts w:ascii="Cambria Math" w:hAnsi="Cambria Math"/>
                            <w:lang w:val="pt-PT"/>
                            <w:rPrChange w:id="2721" w:author="Oriol Valles Codina" w:date="2023-08-31T14:08:00Z">
                              <w:rPr>
                                <w:rFonts w:ascii="Cambria Math" w:hAnsi="Cambria Math"/>
                              </w:rPr>
                            </w:rPrChange>
                          </w:rPr>
                          <m:t>0</m:t>
                        </m:r>
                      </m:e>
                    </m:mr>
                    <m:mr>
                      <m:e>
                        <m:r>
                          <w:rPr>
                            <w:rFonts w:ascii="Cambria Math" w:hAnsi="Cambria Math"/>
                            <w:lang w:val="pt-PT"/>
                            <w:rPrChange w:id="2722" w:author="Oriol Valles Codina" w:date="2023-08-31T14:08:00Z">
                              <w:rPr>
                                <w:rFonts w:ascii="Cambria Math" w:hAnsi="Cambria Math"/>
                              </w:rPr>
                            </w:rPrChange>
                          </w:rPr>
                          <m:t>0</m:t>
                        </m:r>
                      </m:e>
                      <m:e>
                        <m:r>
                          <w:rPr>
                            <w:rFonts w:ascii="Cambria Math" w:hAnsi="Cambria Math"/>
                            <w:lang w:val="pt-PT"/>
                            <w:rPrChange w:id="2723" w:author="Oriol Valles Codina" w:date="2023-08-31T14:08:00Z">
                              <w:rPr>
                                <w:rFonts w:ascii="Cambria Math" w:hAnsi="Cambria Math"/>
                              </w:rPr>
                            </w:rPrChange>
                          </w:rPr>
                          <m:t>0</m:t>
                        </m:r>
                      </m:e>
                      <m:e>
                        <m:r>
                          <w:rPr>
                            <w:rFonts w:ascii="Cambria Math" w:hAnsi="Cambria Math"/>
                            <w:lang w:val="pt-PT"/>
                            <w:rPrChange w:id="2724" w:author="Oriol Valles Codina" w:date="2023-08-31T14:08:00Z">
                              <w:rPr>
                                <w:rFonts w:ascii="Cambria Math" w:hAnsi="Cambria Math"/>
                              </w:rPr>
                            </w:rPrChange>
                          </w:rPr>
                          <m:t>0</m:t>
                        </m:r>
                      </m:e>
                      <m:e>
                        <m:r>
                          <w:rPr>
                            <w:rFonts w:ascii="Cambria Math" w:hAnsi="Cambria Math"/>
                            <w:lang w:val="pt-PT"/>
                            <w:rPrChange w:id="2725" w:author="Oriol Valles Codina" w:date="2023-08-31T14:08:00Z">
                              <w:rPr>
                                <w:rFonts w:ascii="Cambria Math" w:hAnsi="Cambria Math"/>
                              </w:rPr>
                            </w:rPrChange>
                          </w:rPr>
                          <m:t>0</m:t>
                        </m:r>
                      </m:e>
                      <m:e>
                        <m:r>
                          <w:rPr>
                            <w:rFonts w:ascii="Cambria Math" w:hAnsi="Cambria Math"/>
                            <w:lang w:val="pt-PT"/>
                            <w:rPrChange w:id="2726" w:author="Oriol Valles Codina" w:date="2023-08-31T14:08:00Z">
                              <w:rPr>
                                <w:rFonts w:ascii="Cambria Math" w:hAnsi="Cambria Math"/>
                              </w:rPr>
                            </w:rPrChange>
                          </w:rPr>
                          <m:t>0</m:t>
                        </m:r>
                      </m:e>
                      <m:e>
                        <m:r>
                          <w:rPr>
                            <w:rFonts w:ascii="Cambria Math" w:hAnsi="Cambria Math"/>
                            <w:lang w:val="pt-PT"/>
                            <w:rPrChange w:id="2727" w:author="Oriol Valles Codina" w:date="2023-08-31T14:08:00Z">
                              <w:rPr>
                                <w:rFonts w:ascii="Cambria Math" w:hAnsi="Cambria Math"/>
                              </w:rPr>
                            </w:rPrChange>
                          </w:rPr>
                          <m:t>0</m:t>
                        </m:r>
                      </m:e>
                      <m:e>
                        <m:r>
                          <w:rPr>
                            <w:rFonts w:ascii="Cambria Math" w:hAnsi="Cambria Math"/>
                            <w:lang w:val="pt-PT"/>
                            <w:rPrChange w:id="2728" w:author="Oriol Valles Codina" w:date="2023-08-31T14:08:00Z">
                              <w:rPr>
                                <w:rFonts w:ascii="Cambria Math" w:hAnsi="Cambria Math"/>
                              </w:rPr>
                            </w:rPrChange>
                          </w:rPr>
                          <m:t>0</m:t>
                        </m:r>
                      </m:e>
                      <m:e>
                        <m:r>
                          <w:rPr>
                            <w:rFonts w:ascii="Cambria Math" w:hAnsi="Cambria Math"/>
                            <w:lang w:val="pt-PT"/>
                            <w:rPrChange w:id="2729" w:author="Oriol Valles Codina" w:date="2023-08-31T14:08:00Z">
                              <w:rPr>
                                <w:rFonts w:ascii="Cambria Math" w:hAnsi="Cambria Math"/>
                              </w:rPr>
                            </w:rPrChange>
                          </w:rPr>
                          <m:t>0</m:t>
                        </m:r>
                      </m:e>
                      <m:e>
                        <m:r>
                          <w:rPr>
                            <w:rFonts w:ascii="Cambria Math" w:hAnsi="Cambria Math"/>
                            <w:lang w:val="pt-PT"/>
                            <w:rPrChange w:id="2730" w:author="Oriol Valles Codina" w:date="2023-08-31T14:08:00Z">
                              <w:rPr>
                                <w:rFonts w:ascii="Cambria Math" w:hAnsi="Cambria Math"/>
                              </w:rPr>
                            </w:rPrChange>
                          </w:rPr>
                          <m:t>0</m:t>
                        </m:r>
                      </m:e>
                      <m:e>
                        <m:r>
                          <w:rPr>
                            <w:rFonts w:ascii="Cambria Math" w:hAnsi="Cambria Math"/>
                            <w:lang w:val="pt-PT"/>
                            <w:rPrChange w:id="2731" w:author="Oriol Valles Codina" w:date="2023-08-31T14:08:00Z">
                              <w:rPr>
                                <w:rFonts w:ascii="Cambria Math" w:hAnsi="Cambria Math"/>
                              </w:rPr>
                            </w:rPrChange>
                          </w:rPr>
                          <m:t>0</m:t>
                        </m:r>
                      </m:e>
                    </m:mr>
                    <m:mr>
                      <m:e>
                        <m:sSub>
                          <m:sSubPr>
                            <m:ctrlPr>
                              <w:rPr>
                                <w:rFonts w:ascii="Cambria Math" w:hAnsi="Cambria Math"/>
                              </w:rPr>
                            </m:ctrlPr>
                          </m:sSubPr>
                          <m:e>
                            <m:r>
                              <w:rPr>
                                <w:rFonts w:ascii="Cambria Math" w:hAnsi="Cambria Math"/>
                              </w:rPr>
                              <m:t>a</m:t>
                            </m:r>
                          </m:e>
                          <m:sub>
                            <m:r>
                              <w:rPr>
                                <w:rFonts w:ascii="Cambria Math" w:hAnsi="Cambria Math"/>
                                <w:lang w:val="pt-PT"/>
                                <w:rPrChange w:id="2732" w:author="Oriol Valles Codina" w:date="2023-08-31T14:08:00Z">
                                  <w:rPr>
                                    <w:rFonts w:ascii="Cambria Math" w:hAnsi="Cambria Math"/>
                                  </w:rPr>
                                </w:rPrChange>
                              </w:rPr>
                              <m:t>61</m:t>
                            </m:r>
                          </m:sub>
                        </m:sSub>
                      </m:e>
                      <m:e>
                        <m:sSub>
                          <m:sSubPr>
                            <m:ctrlPr>
                              <w:rPr>
                                <w:rFonts w:ascii="Cambria Math" w:hAnsi="Cambria Math"/>
                              </w:rPr>
                            </m:ctrlPr>
                          </m:sSubPr>
                          <m:e>
                            <m:r>
                              <w:rPr>
                                <w:rFonts w:ascii="Cambria Math" w:hAnsi="Cambria Math"/>
                              </w:rPr>
                              <m:t>a</m:t>
                            </m:r>
                          </m:e>
                          <m:sub>
                            <m:r>
                              <w:rPr>
                                <w:rFonts w:ascii="Cambria Math" w:hAnsi="Cambria Math"/>
                                <w:lang w:val="pt-PT"/>
                                <w:rPrChange w:id="2733" w:author="Oriol Valles Codina" w:date="2023-08-31T14:08:00Z">
                                  <w:rPr>
                                    <w:rFonts w:ascii="Cambria Math" w:hAnsi="Cambria Math"/>
                                  </w:rPr>
                                </w:rPrChange>
                              </w:rPr>
                              <m:t>62</m:t>
                            </m:r>
                          </m:sub>
                        </m:sSub>
                      </m:e>
                      <m:e>
                        <m:sSub>
                          <m:sSubPr>
                            <m:ctrlPr>
                              <w:rPr>
                                <w:rFonts w:ascii="Cambria Math" w:hAnsi="Cambria Math"/>
                              </w:rPr>
                            </m:ctrlPr>
                          </m:sSubPr>
                          <m:e>
                            <m:r>
                              <w:rPr>
                                <w:rFonts w:ascii="Cambria Math" w:hAnsi="Cambria Math"/>
                              </w:rPr>
                              <m:t>a</m:t>
                            </m:r>
                          </m:e>
                          <m:sub>
                            <m:r>
                              <w:rPr>
                                <w:rFonts w:ascii="Cambria Math" w:hAnsi="Cambria Math"/>
                                <w:lang w:val="pt-PT"/>
                                <w:rPrChange w:id="2734" w:author="Oriol Valles Codina" w:date="2023-08-31T14:08:00Z">
                                  <w:rPr>
                                    <w:rFonts w:ascii="Cambria Math" w:hAnsi="Cambria Math"/>
                                  </w:rPr>
                                </w:rPrChange>
                              </w:rPr>
                              <m:t>63</m:t>
                            </m:r>
                          </m:sub>
                        </m:sSub>
                      </m:e>
                      <m:e>
                        <m:sSub>
                          <m:sSubPr>
                            <m:ctrlPr>
                              <w:rPr>
                                <w:rFonts w:ascii="Cambria Math" w:hAnsi="Cambria Math"/>
                              </w:rPr>
                            </m:ctrlPr>
                          </m:sSubPr>
                          <m:e>
                            <m:r>
                              <w:rPr>
                                <w:rFonts w:ascii="Cambria Math" w:hAnsi="Cambria Math"/>
                              </w:rPr>
                              <m:t>a</m:t>
                            </m:r>
                          </m:e>
                          <m:sub>
                            <m:r>
                              <w:rPr>
                                <w:rFonts w:ascii="Cambria Math" w:hAnsi="Cambria Math"/>
                                <w:lang w:val="pt-PT"/>
                                <w:rPrChange w:id="2735" w:author="Oriol Valles Codina" w:date="2023-08-31T14:08:00Z">
                                  <w:rPr>
                                    <w:rFonts w:ascii="Cambria Math" w:hAnsi="Cambria Math"/>
                                  </w:rPr>
                                </w:rPrChange>
                              </w:rPr>
                              <m:t>64</m:t>
                            </m:r>
                          </m:sub>
                        </m:sSub>
                      </m:e>
                      <m:e>
                        <m:r>
                          <w:rPr>
                            <w:rFonts w:ascii="Cambria Math" w:hAnsi="Cambria Math"/>
                            <w:lang w:val="pt-PT"/>
                            <w:rPrChange w:id="2736" w:author="Oriol Valles Codina" w:date="2023-08-31T14:08:00Z">
                              <w:rPr>
                                <w:rFonts w:ascii="Cambria Math" w:hAnsi="Cambria Math"/>
                              </w:rPr>
                            </w:rPrChange>
                          </w:rPr>
                          <m:t>0</m:t>
                        </m:r>
                      </m:e>
                      <m:e>
                        <m:sSub>
                          <m:sSubPr>
                            <m:ctrlPr>
                              <w:rPr>
                                <w:rFonts w:ascii="Cambria Math" w:hAnsi="Cambria Math"/>
                              </w:rPr>
                            </m:ctrlPr>
                          </m:sSubPr>
                          <m:e>
                            <m:r>
                              <w:rPr>
                                <w:rFonts w:ascii="Cambria Math" w:hAnsi="Cambria Math"/>
                              </w:rPr>
                              <m:t>a</m:t>
                            </m:r>
                          </m:e>
                          <m:sub>
                            <m:r>
                              <w:rPr>
                                <w:rFonts w:ascii="Cambria Math" w:hAnsi="Cambria Math"/>
                                <w:lang w:val="pt-PT"/>
                                <w:rPrChange w:id="2737" w:author="Oriol Valles Codina" w:date="2023-08-31T14:08:00Z">
                                  <w:rPr>
                                    <w:rFonts w:ascii="Cambria Math" w:hAnsi="Cambria Math"/>
                                  </w:rPr>
                                </w:rPrChange>
                              </w:rPr>
                              <m:t>66</m:t>
                            </m:r>
                          </m:sub>
                        </m:sSub>
                      </m:e>
                      <m:e>
                        <m:sSub>
                          <m:sSubPr>
                            <m:ctrlPr>
                              <w:rPr>
                                <w:rFonts w:ascii="Cambria Math" w:hAnsi="Cambria Math"/>
                              </w:rPr>
                            </m:ctrlPr>
                          </m:sSubPr>
                          <m:e>
                            <m:r>
                              <w:rPr>
                                <w:rFonts w:ascii="Cambria Math" w:hAnsi="Cambria Math"/>
                              </w:rPr>
                              <m:t>a</m:t>
                            </m:r>
                          </m:e>
                          <m:sub>
                            <m:r>
                              <w:rPr>
                                <w:rFonts w:ascii="Cambria Math" w:hAnsi="Cambria Math"/>
                                <w:lang w:val="pt-PT"/>
                                <w:rPrChange w:id="2738" w:author="Oriol Valles Codina" w:date="2023-08-31T14:08:00Z">
                                  <w:rPr>
                                    <w:rFonts w:ascii="Cambria Math" w:hAnsi="Cambria Math"/>
                                  </w:rPr>
                                </w:rPrChange>
                              </w:rPr>
                              <m:t>67</m:t>
                            </m:r>
                          </m:sub>
                        </m:sSub>
                      </m:e>
                      <m:e>
                        <m:sSub>
                          <m:sSubPr>
                            <m:ctrlPr>
                              <w:rPr>
                                <w:rFonts w:ascii="Cambria Math" w:hAnsi="Cambria Math"/>
                              </w:rPr>
                            </m:ctrlPr>
                          </m:sSubPr>
                          <m:e>
                            <m:r>
                              <w:rPr>
                                <w:rFonts w:ascii="Cambria Math" w:hAnsi="Cambria Math"/>
                              </w:rPr>
                              <m:t>a</m:t>
                            </m:r>
                          </m:e>
                          <m:sub>
                            <m:r>
                              <w:rPr>
                                <w:rFonts w:ascii="Cambria Math" w:hAnsi="Cambria Math"/>
                                <w:lang w:val="pt-PT"/>
                                <w:rPrChange w:id="2739" w:author="Oriol Valles Codina" w:date="2023-08-31T14:08:00Z">
                                  <w:rPr>
                                    <w:rFonts w:ascii="Cambria Math" w:hAnsi="Cambria Math"/>
                                  </w:rPr>
                                </w:rPrChange>
                              </w:rPr>
                              <m:t>68</m:t>
                            </m:r>
                          </m:sub>
                        </m:sSub>
                      </m:e>
                      <m:e>
                        <m:sSub>
                          <m:sSubPr>
                            <m:ctrlPr>
                              <w:rPr>
                                <w:rFonts w:ascii="Cambria Math" w:hAnsi="Cambria Math"/>
                              </w:rPr>
                            </m:ctrlPr>
                          </m:sSubPr>
                          <m:e>
                            <m:r>
                              <w:rPr>
                                <w:rFonts w:ascii="Cambria Math" w:hAnsi="Cambria Math"/>
                              </w:rPr>
                              <m:t>a</m:t>
                            </m:r>
                          </m:e>
                          <m:sub>
                            <m:r>
                              <w:rPr>
                                <w:rFonts w:ascii="Cambria Math" w:hAnsi="Cambria Math"/>
                                <w:lang w:val="pt-PT"/>
                                <w:rPrChange w:id="2740" w:author="Oriol Valles Codina" w:date="2023-08-31T14:08:00Z">
                                  <w:rPr>
                                    <w:rFonts w:ascii="Cambria Math" w:hAnsi="Cambria Math"/>
                                  </w:rPr>
                                </w:rPrChange>
                              </w:rPr>
                              <m:t>69</m:t>
                            </m:r>
                          </m:sub>
                        </m:sSub>
                      </m:e>
                      <m:e>
                        <m:r>
                          <w:rPr>
                            <w:rFonts w:ascii="Cambria Math" w:hAnsi="Cambria Math"/>
                            <w:lang w:val="pt-PT"/>
                            <w:rPrChange w:id="2741" w:author="Oriol Valles Codina" w:date="2023-08-31T14:08:00Z">
                              <w:rPr>
                                <w:rFonts w:ascii="Cambria Math" w:hAnsi="Cambria Math"/>
                              </w:rPr>
                            </w:rPrChange>
                          </w:rPr>
                          <m:t>0</m:t>
                        </m:r>
                      </m:e>
                    </m:mr>
                    <m:mr>
                      <m:e>
                        <m:sSub>
                          <m:sSubPr>
                            <m:ctrlPr>
                              <w:rPr>
                                <w:rFonts w:ascii="Cambria Math" w:hAnsi="Cambria Math"/>
                              </w:rPr>
                            </m:ctrlPr>
                          </m:sSubPr>
                          <m:e>
                            <m:r>
                              <w:rPr>
                                <w:rFonts w:ascii="Cambria Math" w:hAnsi="Cambria Math"/>
                              </w:rPr>
                              <m:t>a</m:t>
                            </m:r>
                          </m:e>
                          <m:sub>
                            <m:r>
                              <w:rPr>
                                <w:rFonts w:ascii="Cambria Math" w:hAnsi="Cambria Math"/>
                                <w:lang w:val="pt-PT"/>
                                <w:rPrChange w:id="2742" w:author="Oriol Valles Codina" w:date="2023-08-31T14:08:00Z">
                                  <w:rPr>
                                    <w:rFonts w:ascii="Cambria Math" w:hAnsi="Cambria Math"/>
                                  </w:rPr>
                                </w:rPrChange>
                              </w:rPr>
                              <m:t>71</m:t>
                            </m:r>
                          </m:sub>
                        </m:sSub>
                      </m:e>
                      <m:e>
                        <m:sSub>
                          <m:sSubPr>
                            <m:ctrlPr>
                              <w:rPr>
                                <w:rFonts w:ascii="Cambria Math" w:hAnsi="Cambria Math"/>
                              </w:rPr>
                            </m:ctrlPr>
                          </m:sSubPr>
                          <m:e>
                            <m:r>
                              <w:rPr>
                                <w:rFonts w:ascii="Cambria Math" w:hAnsi="Cambria Math"/>
                              </w:rPr>
                              <m:t>a</m:t>
                            </m:r>
                          </m:e>
                          <m:sub>
                            <m:r>
                              <w:rPr>
                                <w:rFonts w:ascii="Cambria Math" w:hAnsi="Cambria Math"/>
                                <w:lang w:val="pt-PT"/>
                                <w:rPrChange w:id="2743" w:author="Oriol Valles Codina" w:date="2023-08-31T14:08:00Z">
                                  <w:rPr>
                                    <w:rFonts w:ascii="Cambria Math" w:hAnsi="Cambria Math"/>
                                  </w:rPr>
                                </w:rPrChange>
                              </w:rPr>
                              <m:t>72</m:t>
                            </m:r>
                          </m:sub>
                        </m:sSub>
                      </m:e>
                      <m:e>
                        <m:sSub>
                          <m:sSubPr>
                            <m:ctrlPr>
                              <w:rPr>
                                <w:rFonts w:ascii="Cambria Math" w:hAnsi="Cambria Math"/>
                              </w:rPr>
                            </m:ctrlPr>
                          </m:sSubPr>
                          <m:e>
                            <m:r>
                              <w:rPr>
                                <w:rFonts w:ascii="Cambria Math" w:hAnsi="Cambria Math"/>
                              </w:rPr>
                              <m:t>a</m:t>
                            </m:r>
                          </m:e>
                          <m:sub>
                            <m:r>
                              <w:rPr>
                                <w:rFonts w:ascii="Cambria Math" w:hAnsi="Cambria Math"/>
                                <w:lang w:val="pt-PT"/>
                                <w:rPrChange w:id="2744" w:author="Oriol Valles Codina" w:date="2023-08-31T14:08:00Z">
                                  <w:rPr>
                                    <w:rFonts w:ascii="Cambria Math" w:hAnsi="Cambria Math"/>
                                  </w:rPr>
                                </w:rPrChange>
                              </w:rPr>
                              <m:t>73</m:t>
                            </m:r>
                          </m:sub>
                        </m:sSub>
                      </m:e>
                      <m:e>
                        <m:sSub>
                          <m:sSubPr>
                            <m:ctrlPr>
                              <w:rPr>
                                <w:rFonts w:ascii="Cambria Math" w:hAnsi="Cambria Math"/>
                              </w:rPr>
                            </m:ctrlPr>
                          </m:sSubPr>
                          <m:e>
                            <m:r>
                              <w:rPr>
                                <w:rFonts w:ascii="Cambria Math" w:hAnsi="Cambria Math"/>
                              </w:rPr>
                              <m:t>a</m:t>
                            </m:r>
                          </m:e>
                          <m:sub>
                            <m:r>
                              <w:rPr>
                                <w:rFonts w:ascii="Cambria Math" w:hAnsi="Cambria Math"/>
                                <w:lang w:val="pt-PT"/>
                                <w:rPrChange w:id="2745" w:author="Oriol Valles Codina" w:date="2023-08-31T14:08:00Z">
                                  <w:rPr>
                                    <w:rFonts w:ascii="Cambria Math" w:hAnsi="Cambria Math"/>
                                  </w:rPr>
                                </w:rPrChange>
                              </w:rPr>
                              <m:t>74</m:t>
                            </m:r>
                          </m:sub>
                        </m:sSub>
                      </m:e>
                      <m:e>
                        <m:r>
                          <w:rPr>
                            <w:rFonts w:ascii="Cambria Math" w:hAnsi="Cambria Math"/>
                            <w:lang w:val="pt-PT"/>
                            <w:rPrChange w:id="2746" w:author="Oriol Valles Codina" w:date="2023-08-31T14:08:00Z">
                              <w:rPr>
                                <w:rFonts w:ascii="Cambria Math" w:hAnsi="Cambria Math"/>
                              </w:rPr>
                            </w:rPrChange>
                          </w:rPr>
                          <m:t>0</m:t>
                        </m:r>
                      </m:e>
                      <m:e>
                        <m:sSub>
                          <m:sSubPr>
                            <m:ctrlPr>
                              <w:rPr>
                                <w:rFonts w:ascii="Cambria Math" w:hAnsi="Cambria Math"/>
                              </w:rPr>
                            </m:ctrlPr>
                          </m:sSubPr>
                          <m:e>
                            <m:r>
                              <w:rPr>
                                <w:rFonts w:ascii="Cambria Math" w:hAnsi="Cambria Math"/>
                              </w:rPr>
                              <m:t>a</m:t>
                            </m:r>
                          </m:e>
                          <m:sub>
                            <m:r>
                              <w:rPr>
                                <w:rFonts w:ascii="Cambria Math" w:hAnsi="Cambria Math"/>
                                <w:lang w:val="pt-PT"/>
                                <w:rPrChange w:id="2747" w:author="Oriol Valles Codina" w:date="2023-08-31T14:08:00Z">
                                  <w:rPr>
                                    <w:rFonts w:ascii="Cambria Math" w:hAnsi="Cambria Math"/>
                                  </w:rPr>
                                </w:rPrChange>
                              </w:rPr>
                              <m:t>76</m:t>
                            </m:r>
                          </m:sub>
                        </m:sSub>
                      </m:e>
                      <m:e>
                        <m:sSub>
                          <m:sSubPr>
                            <m:ctrlPr>
                              <w:rPr>
                                <w:rFonts w:ascii="Cambria Math" w:hAnsi="Cambria Math"/>
                              </w:rPr>
                            </m:ctrlPr>
                          </m:sSubPr>
                          <m:e>
                            <m:r>
                              <w:rPr>
                                <w:rFonts w:ascii="Cambria Math" w:hAnsi="Cambria Math"/>
                              </w:rPr>
                              <m:t>a</m:t>
                            </m:r>
                          </m:e>
                          <m:sub>
                            <m:r>
                              <w:rPr>
                                <w:rFonts w:ascii="Cambria Math" w:hAnsi="Cambria Math"/>
                                <w:lang w:val="pt-PT"/>
                                <w:rPrChange w:id="2748" w:author="Oriol Valles Codina" w:date="2023-08-31T14:08:00Z">
                                  <w:rPr>
                                    <w:rFonts w:ascii="Cambria Math" w:hAnsi="Cambria Math"/>
                                  </w:rPr>
                                </w:rPrChange>
                              </w:rPr>
                              <m:t>77</m:t>
                            </m:r>
                          </m:sub>
                        </m:sSub>
                      </m:e>
                      <m:e>
                        <m:sSub>
                          <m:sSubPr>
                            <m:ctrlPr>
                              <w:rPr>
                                <w:rFonts w:ascii="Cambria Math" w:hAnsi="Cambria Math"/>
                              </w:rPr>
                            </m:ctrlPr>
                          </m:sSubPr>
                          <m:e>
                            <m:r>
                              <w:rPr>
                                <w:rFonts w:ascii="Cambria Math" w:hAnsi="Cambria Math"/>
                              </w:rPr>
                              <m:t>a</m:t>
                            </m:r>
                          </m:e>
                          <m:sub>
                            <m:r>
                              <w:rPr>
                                <w:rFonts w:ascii="Cambria Math" w:hAnsi="Cambria Math"/>
                                <w:lang w:val="pt-PT"/>
                                <w:rPrChange w:id="2749" w:author="Oriol Valles Codina" w:date="2023-08-31T14:08:00Z">
                                  <w:rPr>
                                    <w:rFonts w:ascii="Cambria Math" w:hAnsi="Cambria Math"/>
                                  </w:rPr>
                                </w:rPrChange>
                              </w:rPr>
                              <m:t>78</m:t>
                            </m:r>
                          </m:sub>
                        </m:sSub>
                      </m:e>
                      <m:e>
                        <m:sSub>
                          <m:sSubPr>
                            <m:ctrlPr>
                              <w:rPr>
                                <w:rFonts w:ascii="Cambria Math" w:hAnsi="Cambria Math"/>
                              </w:rPr>
                            </m:ctrlPr>
                          </m:sSubPr>
                          <m:e>
                            <m:r>
                              <w:rPr>
                                <w:rFonts w:ascii="Cambria Math" w:hAnsi="Cambria Math"/>
                              </w:rPr>
                              <m:t>a</m:t>
                            </m:r>
                          </m:e>
                          <m:sub>
                            <m:r>
                              <w:rPr>
                                <w:rFonts w:ascii="Cambria Math" w:hAnsi="Cambria Math"/>
                                <w:lang w:val="pt-PT"/>
                                <w:rPrChange w:id="2750" w:author="Oriol Valles Codina" w:date="2023-08-31T14:08:00Z">
                                  <w:rPr>
                                    <w:rFonts w:ascii="Cambria Math" w:hAnsi="Cambria Math"/>
                                  </w:rPr>
                                </w:rPrChange>
                              </w:rPr>
                              <m:t>79</m:t>
                            </m:r>
                          </m:sub>
                        </m:sSub>
                      </m:e>
                      <m:e>
                        <m:r>
                          <w:rPr>
                            <w:rFonts w:ascii="Cambria Math" w:hAnsi="Cambria Math"/>
                            <w:lang w:val="pt-PT"/>
                            <w:rPrChange w:id="2751" w:author="Oriol Valles Codina" w:date="2023-08-31T14:08:00Z">
                              <w:rPr>
                                <w:rFonts w:ascii="Cambria Math" w:hAnsi="Cambria Math"/>
                              </w:rPr>
                            </w:rPrChange>
                          </w:rPr>
                          <m:t>0</m:t>
                        </m:r>
                      </m:e>
                    </m:mr>
                    <m:mr>
                      <m:e>
                        <m:sSub>
                          <m:sSubPr>
                            <m:ctrlPr>
                              <w:rPr>
                                <w:rFonts w:ascii="Cambria Math" w:hAnsi="Cambria Math"/>
                              </w:rPr>
                            </m:ctrlPr>
                          </m:sSubPr>
                          <m:e>
                            <m:r>
                              <w:rPr>
                                <w:rFonts w:ascii="Cambria Math" w:hAnsi="Cambria Math"/>
                              </w:rPr>
                              <m:t>a</m:t>
                            </m:r>
                          </m:e>
                          <m:sub>
                            <m:r>
                              <w:rPr>
                                <w:rFonts w:ascii="Cambria Math" w:hAnsi="Cambria Math"/>
                                <w:lang w:val="pt-PT"/>
                                <w:rPrChange w:id="2752" w:author="Oriol Valles Codina" w:date="2023-08-31T14:08:00Z">
                                  <w:rPr>
                                    <w:rFonts w:ascii="Cambria Math" w:hAnsi="Cambria Math"/>
                                  </w:rPr>
                                </w:rPrChange>
                              </w:rPr>
                              <m:t>81</m:t>
                            </m:r>
                          </m:sub>
                        </m:sSub>
                      </m:e>
                      <m:e>
                        <m:sSub>
                          <m:sSubPr>
                            <m:ctrlPr>
                              <w:rPr>
                                <w:rFonts w:ascii="Cambria Math" w:hAnsi="Cambria Math"/>
                              </w:rPr>
                            </m:ctrlPr>
                          </m:sSubPr>
                          <m:e>
                            <m:r>
                              <w:rPr>
                                <w:rFonts w:ascii="Cambria Math" w:hAnsi="Cambria Math"/>
                              </w:rPr>
                              <m:t>a</m:t>
                            </m:r>
                          </m:e>
                          <m:sub>
                            <m:r>
                              <w:rPr>
                                <w:rFonts w:ascii="Cambria Math" w:hAnsi="Cambria Math"/>
                                <w:lang w:val="pt-PT"/>
                                <w:rPrChange w:id="2753" w:author="Oriol Valles Codina" w:date="2023-08-31T14:08:00Z">
                                  <w:rPr>
                                    <w:rFonts w:ascii="Cambria Math" w:hAnsi="Cambria Math"/>
                                  </w:rPr>
                                </w:rPrChange>
                              </w:rPr>
                              <m:t>82</m:t>
                            </m:r>
                          </m:sub>
                        </m:sSub>
                      </m:e>
                      <m:e>
                        <m:sSub>
                          <m:sSubPr>
                            <m:ctrlPr>
                              <w:rPr>
                                <w:rFonts w:ascii="Cambria Math" w:hAnsi="Cambria Math"/>
                              </w:rPr>
                            </m:ctrlPr>
                          </m:sSubPr>
                          <m:e>
                            <m:r>
                              <w:rPr>
                                <w:rFonts w:ascii="Cambria Math" w:hAnsi="Cambria Math"/>
                              </w:rPr>
                              <m:t>a</m:t>
                            </m:r>
                          </m:e>
                          <m:sub>
                            <m:r>
                              <w:rPr>
                                <w:rFonts w:ascii="Cambria Math" w:hAnsi="Cambria Math"/>
                                <w:lang w:val="pt-PT"/>
                                <w:rPrChange w:id="2754" w:author="Oriol Valles Codina" w:date="2023-08-31T14:08:00Z">
                                  <w:rPr>
                                    <w:rFonts w:ascii="Cambria Math" w:hAnsi="Cambria Math"/>
                                  </w:rPr>
                                </w:rPrChange>
                              </w:rPr>
                              <m:t>83</m:t>
                            </m:r>
                          </m:sub>
                        </m:sSub>
                      </m:e>
                      <m:e>
                        <m:sSub>
                          <m:sSubPr>
                            <m:ctrlPr>
                              <w:rPr>
                                <w:rFonts w:ascii="Cambria Math" w:hAnsi="Cambria Math"/>
                              </w:rPr>
                            </m:ctrlPr>
                          </m:sSubPr>
                          <m:e>
                            <m:r>
                              <w:rPr>
                                <w:rFonts w:ascii="Cambria Math" w:hAnsi="Cambria Math"/>
                              </w:rPr>
                              <m:t>a</m:t>
                            </m:r>
                          </m:e>
                          <m:sub>
                            <m:r>
                              <w:rPr>
                                <w:rFonts w:ascii="Cambria Math" w:hAnsi="Cambria Math"/>
                                <w:lang w:val="pt-PT"/>
                                <w:rPrChange w:id="2755" w:author="Oriol Valles Codina" w:date="2023-08-31T14:08:00Z">
                                  <w:rPr>
                                    <w:rFonts w:ascii="Cambria Math" w:hAnsi="Cambria Math"/>
                                  </w:rPr>
                                </w:rPrChange>
                              </w:rPr>
                              <m:t>84</m:t>
                            </m:r>
                          </m:sub>
                        </m:sSub>
                      </m:e>
                      <m:e>
                        <m:r>
                          <w:rPr>
                            <w:rFonts w:ascii="Cambria Math" w:hAnsi="Cambria Math"/>
                            <w:lang w:val="pt-PT"/>
                            <w:rPrChange w:id="2756" w:author="Oriol Valles Codina" w:date="2023-08-31T14:08:00Z">
                              <w:rPr>
                                <w:rFonts w:ascii="Cambria Math" w:hAnsi="Cambria Math"/>
                              </w:rPr>
                            </w:rPrChange>
                          </w:rPr>
                          <m:t>0</m:t>
                        </m:r>
                      </m:e>
                      <m:e>
                        <m:sSub>
                          <m:sSubPr>
                            <m:ctrlPr>
                              <w:rPr>
                                <w:rFonts w:ascii="Cambria Math" w:hAnsi="Cambria Math"/>
                              </w:rPr>
                            </m:ctrlPr>
                          </m:sSubPr>
                          <m:e>
                            <m:r>
                              <w:rPr>
                                <w:rFonts w:ascii="Cambria Math" w:hAnsi="Cambria Math"/>
                              </w:rPr>
                              <m:t>a</m:t>
                            </m:r>
                          </m:e>
                          <m:sub>
                            <m:r>
                              <w:rPr>
                                <w:rFonts w:ascii="Cambria Math" w:hAnsi="Cambria Math"/>
                                <w:lang w:val="pt-PT"/>
                                <w:rPrChange w:id="2757" w:author="Oriol Valles Codina" w:date="2023-08-31T14:08:00Z">
                                  <w:rPr>
                                    <w:rFonts w:ascii="Cambria Math" w:hAnsi="Cambria Math"/>
                                  </w:rPr>
                                </w:rPrChange>
                              </w:rPr>
                              <m:t>86</m:t>
                            </m:r>
                          </m:sub>
                        </m:sSub>
                      </m:e>
                      <m:e>
                        <m:sSub>
                          <m:sSubPr>
                            <m:ctrlPr>
                              <w:rPr>
                                <w:rFonts w:ascii="Cambria Math" w:hAnsi="Cambria Math"/>
                              </w:rPr>
                            </m:ctrlPr>
                          </m:sSubPr>
                          <m:e>
                            <m:r>
                              <w:rPr>
                                <w:rFonts w:ascii="Cambria Math" w:hAnsi="Cambria Math"/>
                              </w:rPr>
                              <m:t>a</m:t>
                            </m:r>
                          </m:e>
                          <m:sub>
                            <m:r>
                              <w:rPr>
                                <w:rFonts w:ascii="Cambria Math" w:hAnsi="Cambria Math"/>
                                <w:lang w:val="pt-PT"/>
                                <w:rPrChange w:id="2758" w:author="Oriol Valles Codina" w:date="2023-08-31T14:08:00Z">
                                  <w:rPr>
                                    <w:rFonts w:ascii="Cambria Math" w:hAnsi="Cambria Math"/>
                                  </w:rPr>
                                </w:rPrChange>
                              </w:rPr>
                              <m:t>87</m:t>
                            </m:r>
                          </m:sub>
                        </m:sSub>
                      </m:e>
                      <m:e>
                        <m:sSub>
                          <m:sSubPr>
                            <m:ctrlPr>
                              <w:rPr>
                                <w:rFonts w:ascii="Cambria Math" w:hAnsi="Cambria Math"/>
                              </w:rPr>
                            </m:ctrlPr>
                          </m:sSubPr>
                          <m:e>
                            <m:r>
                              <w:rPr>
                                <w:rFonts w:ascii="Cambria Math" w:hAnsi="Cambria Math"/>
                              </w:rPr>
                              <m:t>a</m:t>
                            </m:r>
                          </m:e>
                          <m:sub>
                            <m:r>
                              <w:rPr>
                                <w:rFonts w:ascii="Cambria Math" w:hAnsi="Cambria Math"/>
                                <w:lang w:val="pt-PT"/>
                                <w:rPrChange w:id="2759" w:author="Oriol Valles Codina" w:date="2023-08-31T14:08:00Z">
                                  <w:rPr>
                                    <w:rFonts w:ascii="Cambria Math" w:hAnsi="Cambria Math"/>
                                  </w:rPr>
                                </w:rPrChange>
                              </w:rPr>
                              <m:t>88</m:t>
                            </m:r>
                          </m:sub>
                        </m:sSub>
                      </m:e>
                      <m:e>
                        <m:sSub>
                          <m:sSubPr>
                            <m:ctrlPr>
                              <w:rPr>
                                <w:rFonts w:ascii="Cambria Math" w:hAnsi="Cambria Math"/>
                              </w:rPr>
                            </m:ctrlPr>
                          </m:sSubPr>
                          <m:e>
                            <m:r>
                              <w:rPr>
                                <w:rFonts w:ascii="Cambria Math" w:hAnsi="Cambria Math"/>
                              </w:rPr>
                              <m:t>a</m:t>
                            </m:r>
                          </m:e>
                          <m:sub>
                            <m:r>
                              <w:rPr>
                                <w:rFonts w:ascii="Cambria Math" w:hAnsi="Cambria Math"/>
                                <w:lang w:val="pt-PT"/>
                                <w:rPrChange w:id="2760" w:author="Oriol Valles Codina" w:date="2023-08-31T14:08:00Z">
                                  <w:rPr>
                                    <w:rFonts w:ascii="Cambria Math" w:hAnsi="Cambria Math"/>
                                  </w:rPr>
                                </w:rPrChange>
                              </w:rPr>
                              <m:t>89</m:t>
                            </m:r>
                          </m:sub>
                        </m:sSub>
                      </m:e>
                      <m:e>
                        <m:r>
                          <w:rPr>
                            <w:rFonts w:ascii="Cambria Math" w:hAnsi="Cambria Math"/>
                            <w:lang w:val="pt-PT"/>
                            <w:rPrChange w:id="2761" w:author="Oriol Valles Codina" w:date="2023-08-31T14:08:00Z">
                              <w:rPr>
                                <w:rFonts w:ascii="Cambria Math" w:hAnsi="Cambria Math"/>
                              </w:rPr>
                            </w:rPrChange>
                          </w:rPr>
                          <m:t>0</m:t>
                        </m:r>
                      </m:e>
                    </m:mr>
                    <m:mr>
                      <m:e>
                        <m:sSub>
                          <m:sSubPr>
                            <m:ctrlPr>
                              <w:rPr>
                                <w:rFonts w:ascii="Cambria Math" w:hAnsi="Cambria Math"/>
                              </w:rPr>
                            </m:ctrlPr>
                          </m:sSubPr>
                          <m:e>
                            <m:r>
                              <w:rPr>
                                <w:rFonts w:ascii="Cambria Math" w:hAnsi="Cambria Math"/>
                              </w:rPr>
                              <m:t>a</m:t>
                            </m:r>
                          </m:e>
                          <m:sub>
                            <m:r>
                              <w:rPr>
                                <w:rFonts w:ascii="Cambria Math" w:hAnsi="Cambria Math"/>
                                <w:lang w:val="pt-PT"/>
                                <w:rPrChange w:id="2762" w:author="Oriol Valles Codina" w:date="2023-08-31T14:08:00Z">
                                  <w:rPr>
                                    <w:rFonts w:ascii="Cambria Math" w:hAnsi="Cambria Math"/>
                                  </w:rPr>
                                </w:rPrChange>
                              </w:rPr>
                              <m:t>91</m:t>
                            </m:r>
                          </m:sub>
                        </m:sSub>
                      </m:e>
                      <m:e>
                        <m:sSub>
                          <m:sSubPr>
                            <m:ctrlPr>
                              <w:rPr>
                                <w:rFonts w:ascii="Cambria Math" w:hAnsi="Cambria Math"/>
                              </w:rPr>
                            </m:ctrlPr>
                          </m:sSubPr>
                          <m:e>
                            <m:r>
                              <w:rPr>
                                <w:rFonts w:ascii="Cambria Math" w:hAnsi="Cambria Math"/>
                              </w:rPr>
                              <m:t>a</m:t>
                            </m:r>
                          </m:e>
                          <m:sub>
                            <m:r>
                              <w:rPr>
                                <w:rFonts w:ascii="Cambria Math" w:hAnsi="Cambria Math"/>
                                <w:lang w:val="pt-PT"/>
                                <w:rPrChange w:id="2763" w:author="Oriol Valles Codina" w:date="2023-08-31T14:08:00Z">
                                  <w:rPr>
                                    <w:rFonts w:ascii="Cambria Math" w:hAnsi="Cambria Math"/>
                                  </w:rPr>
                                </w:rPrChange>
                              </w:rPr>
                              <m:t>92</m:t>
                            </m:r>
                          </m:sub>
                        </m:sSub>
                      </m:e>
                      <m:e>
                        <m:sSub>
                          <m:sSubPr>
                            <m:ctrlPr>
                              <w:rPr>
                                <w:rFonts w:ascii="Cambria Math" w:hAnsi="Cambria Math"/>
                              </w:rPr>
                            </m:ctrlPr>
                          </m:sSubPr>
                          <m:e>
                            <m:r>
                              <w:rPr>
                                <w:rFonts w:ascii="Cambria Math" w:hAnsi="Cambria Math"/>
                              </w:rPr>
                              <m:t>a</m:t>
                            </m:r>
                          </m:e>
                          <m:sub>
                            <m:r>
                              <w:rPr>
                                <w:rFonts w:ascii="Cambria Math" w:hAnsi="Cambria Math"/>
                                <w:lang w:val="pt-PT"/>
                                <w:rPrChange w:id="2764" w:author="Oriol Valles Codina" w:date="2023-08-31T14:08:00Z">
                                  <w:rPr>
                                    <w:rFonts w:ascii="Cambria Math" w:hAnsi="Cambria Math"/>
                                  </w:rPr>
                                </w:rPrChange>
                              </w:rPr>
                              <m:t>93</m:t>
                            </m:r>
                          </m:sub>
                        </m:sSub>
                      </m:e>
                      <m:e>
                        <m:sSub>
                          <m:sSubPr>
                            <m:ctrlPr>
                              <w:rPr>
                                <w:rFonts w:ascii="Cambria Math" w:hAnsi="Cambria Math"/>
                              </w:rPr>
                            </m:ctrlPr>
                          </m:sSubPr>
                          <m:e>
                            <m:r>
                              <w:rPr>
                                <w:rFonts w:ascii="Cambria Math" w:hAnsi="Cambria Math"/>
                              </w:rPr>
                              <m:t>a</m:t>
                            </m:r>
                          </m:e>
                          <m:sub>
                            <m:r>
                              <w:rPr>
                                <w:rFonts w:ascii="Cambria Math" w:hAnsi="Cambria Math"/>
                                <w:lang w:val="pt-PT"/>
                                <w:rPrChange w:id="2765" w:author="Oriol Valles Codina" w:date="2023-08-31T14:08:00Z">
                                  <w:rPr>
                                    <w:rFonts w:ascii="Cambria Math" w:hAnsi="Cambria Math"/>
                                  </w:rPr>
                                </w:rPrChange>
                              </w:rPr>
                              <m:t>94</m:t>
                            </m:r>
                          </m:sub>
                        </m:sSub>
                      </m:e>
                      <m:e>
                        <m:r>
                          <w:rPr>
                            <w:rFonts w:ascii="Cambria Math" w:hAnsi="Cambria Math"/>
                            <w:lang w:val="pt-PT"/>
                            <w:rPrChange w:id="2766" w:author="Oriol Valles Codina" w:date="2023-08-31T14:08:00Z">
                              <w:rPr>
                                <w:rFonts w:ascii="Cambria Math" w:hAnsi="Cambria Math"/>
                              </w:rPr>
                            </w:rPrChange>
                          </w:rPr>
                          <m:t>0</m:t>
                        </m:r>
                      </m:e>
                      <m:e>
                        <m:sSub>
                          <m:sSubPr>
                            <m:ctrlPr>
                              <w:rPr>
                                <w:rFonts w:ascii="Cambria Math" w:hAnsi="Cambria Math"/>
                              </w:rPr>
                            </m:ctrlPr>
                          </m:sSubPr>
                          <m:e>
                            <m:r>
                              <w:rPr>
                                <w:rFonts w:ascii="Cambria Math" w:hAnsi="Cambria Math"/>
                              </w:rPr>
                              <m:t>a</m:t>
                            </m:r>
                          </m:e>
                          <m:sub>
                            <m:r>
                              <w:rPr>
                                <w:rFonts w:ascii="Cambria Math" w:hAnsi="Cambria Math"/>
                                <w:lang w:val="pt-PT"/>
                                <w:rPrChange w:id="2767" w:author="Oriol Valles Codina" w:date="2023-08-31T14:08:00Z">
                                  <w:rPr>
                                    <w:rFonts w:ascii="Cambria Math" w:hAnsi="Cambria Math"/>
                                  </w:rPr>
                                </w:rPrChange>
                              </w:rPr>
                              <m:t>96</m:t>
                            </m:r>
                          </m:sub>
                        </m:sSub>
                      </m:e>
                      <m:e>
                        <m:sSub>
                          <m:sSubPr>
                            <m:ctrlPr>
                              <w:rPr>
                                <w:rFonts w:ascii="Cambria Math" w:hAnsi="Cambria Math"/>
                              </w:rPr>
                            </m:ctrlPr>
                          </m:sSubPr>
                          <m:e>
                            <m:r>
                              <w:rPr>
                                <w:rFonts w:ascii="Cambria Math" w:hAnsi="Cambria Math"/>
                              </w:rPr>
                              <m:t>a</m:t>
                            </m:r>
                          </m:e>
                          <m:sub>
                            <m:r>
                              <w:rPr>
                                <w:rFonts w:ascii="Cambria Math" w:hAnsi="Cambria Math"/>
                                <w:lang w:val="pt-PT"/>
                                <w:rPrChange w:id="2768" w:author="Oriol Valles Codina" w:date="2023-08-31T14:08:00Z">
                                  <w:rPr>
                                    <w:rFonts w:ascii="Cambria Math" w:hAnsi="Cambria Math"/>
                                  </w:rPr>
                                </w:rPrChange>
                              </w:rPr>
                              <m:t>97</m:t>
                            </m:r>
                          </m:sub>
                        </m:sSub>
                      </m:e>
                      <m:e>
                        <m:sSub>
                          <m:sSubPr>
                            <m:ctrlPr>
                              <w:rPr>
                                <w:rFonts w:ascii="Cambria Math" w:hAnsi="Cambria Math"/>
                              </w:rPr>
                            </m:ctrlPr>
                          </m:sSubPr>
                          <m:e>
                            <m:r>
                              <w:rPr>
                                <w:rFonts w:ascii="Cambria Math" w:hAnsi="Cambria Math"/>
                              </w:rPr>
                              <m:t>a</m:t>
                            </m:r>
                          </m:e>
                          <m:sub>
                            <m:r>
                              <w:rPr>
                                <w:rFonts w:ascii="Cambria Math" w:hAnsi="Cambria Math"/>
                                <w:lang w:val="pt-PT"/>
                                <w:rPrChange w:id="2769" w:author="Oriol Valles Codina" w:date="2023-08-31T14:08:00Z">
                                  <w:rPr>
                                    <w:rFonts w:ascii="Cambria Math" w:hAnsi="Cambria Math"/>
                                  </w:rPr>
                                </w:rPrChange>
                              </w:rPr>
                              <m:t>98</m:t>
                            </m:r>
                          </m:sub>
                        </m:sSub>
                      </m:e>
                      <m:e>
                        <m:sSub>
                          <m:sSubPr>
                            <m:ctrlPr>
                              <w:rPr>
                                <w:rFonts w:ascii="Cambria Math" w:hAnsi="Cambria Math"/>
                              </w:rPr>
                            </m:ctrlPr>
                          </m:sSubPr>
                          <m:e>
                            <m:r>
                              <w:rPr>
                                <w:rFonts w:ascii="Cambria Math" w:hAnsi="Cambria Math"/>
                              </w:rPr>
                              <m:t>a</m:t>
                            </m:r>
                          </m:e>
                          <m:sub>
                            <m:r>
                              <w:rPr>
                                <w:rFonts w:ascii="Cambria Math" w:hAnsi="Cambria Math"/>
                                <w:lang w:val="pt-PT"/>
                                <w:rPrChange w:id="2770" w:author="Oriol Valles Codina" w:date="2023-08-31T14:08:00Z">
                                  <w:rPr>
                                    <w:rFonts w:ascii="Cambria Math" w:hAnsi="Cambria Math"/>
                                  </w:rPr>
                                </w:rPrChange>
                              </w:rPr>
                              <m:t>99</m:t>
                            </m:r>
                          </m:sub>
                        </m:sSub>
                      </m:e>
                      <m:e>
                        <m:r>
                          <w:rPr>
                            <w:rFonts w:ascii="Cambria Math" w:hAnsi="Cambria Math"/>
                            <w:lang w:val="pt-PT"/>
                            <w:rPrChange w:id="2771" w:author="Oriol Valles Codina" w:date="2023-08-31T14:08:00Z">
                              <w:rPr>
                                <w:rFonts w:ascii="Cambria Math" w:hAnsi="Cambria Math"/>
                              </w:rPr>
                            </w:rPrChange>
                          </w:rPr>
                          <m:t>0</m:t>
                        </m:r>
                      </m:e>
                    </m:mr>
                    <m:mr>
                      <m:e>
                        <m:r>
                          <w:rPr>
                            <w:rFonts w:ascii="Cambria Math" w:hAnsi="Cambria Math"/>
                            <w:lang w:val="pt-PT"/>
                            <w:rPrChange w:id="2772" w:author="Oriol Valles Codina" w:date="2023-08-31T14:08:00Z">
                              <w:rPr>
                                <w:rFonts w:ascii="Cambria Math" w:hAnsi="Cambria Math"/>
                              </w:rPr>
                            </w:rPrChange>
                          </w:rPr>
                          <m:t>0</m:t>
                        </m:r>
                      </m:e>
                      <m:e>
                        <m:r>
                          <w:rPr>
                            <w:rFonts w:ascii="Cambria Math" w:hAnsi="Cambria Math"/>
                            <w:lang w:val="pt-PT"/>
                            <w:rPrChange w:id="2773" w:author="Oriol Valles Codina" w:date="2023-08-31T14:08:00Z">
                              <w:rPr>
                                <w:rFonts w:ascii="Cambria Math" w:hAnsi="Cambria Math"/>
                              </w:rPr>
                            </w:rPrChange>
                          </w:rPr>
                          <m:t>0</m:t>
                        </m:r>
                      </m:e>
                      <m:e>
                        <m:r>
                          <w:rPr>
                            <w:rFonts w:ascii="Cambria Math" w:hAnsi="Cambria Math"/>
                            <w:lang w:val="pt-PT"/>
                            <w:rPrChange w:id="2774" w:author="Oriol Valles Codina" w:date="2023-08-31T14:08:00Z">
                              <w:rPr>
                                <w:rFonts w:ascii="Cambria Math" w:hAnsi="Cambria Math"/>
                              </w:rPr>
                            </w:rPrChange>
                          </w:rPr>
                          <m:t>0</m:t>
                        </m:r>
                      </m:e>
                      <m:e>
                        <m:r>
                          <w:rPr>
                            <w:rFonts w:ascii="Cambria Math" w:hAnsi="Cambria Math"/>
                            <w:lang w:val="pt-PT"/>
                            <w:rPrChange w:id="2775" w:author="Oriol Valles Codina" w:date="2023-08-31T14:08:00Z">
                              <w:rPr>
                                <w:rFonts w:ascii="Cambria Math" w:hAnsi="Cambria Math"/>
                              </w:rPr>
                            </w:rPrChange>
                          </w:rPr>
                          <m:t>0</m:t>
                        </m:r>
                      </m:e>
                      <m:e>
                        <m:r>
                          <w:rPr>
                            <w:rFonts w:ascii="Cambria Math" w:hAnsi="Cambria Math"/>
                            <w:lang w:val="pt-PT"/>
                            <w:rPrChange w:id="2776" w:author="Oriol Valles Codina" w:date="2023-08-31T14:08:00Z">
                              <w:rPr>
                                <w:rFonts w:ascii="Cambria Math" w:hAnsi="Cambria Math"/>
                              </w:rPr>
                            </w:rPrChange>
                          </w:rPr>
                          <m:t>0</m:t>
                        </m:r>
                      </m:e>
                      <m:e>
                        <m:r>
                          <w:rPr>
                            <w:rFonts w:ascii="Cambria Math" w:hAnsi="Cambria Math"/>
                            <w:lang w:val="pt-PT"/>
                            <w:rPrChange w:id="2777" w:author="Oriol Valles Codina" w:date="2023-08-31T14:08:00Z">
                              <w:rPr>
                                <w:rFonts w:ascii="Cambria Math" w:hAnsi="Cambria Math"/>
                              </w:rPr>
                            </w:rPrChange>
                          </w:rPr>
                          <m:t>0</m:t>
                        </m:r>
                      </m:e>
                      <m:e>
                        <m:r>
                          <w:rPr>
                            <w:rFonts w:ascii="Cambria Math" w:hAnsi="Cambria Math"/>
                            <w:lang w:val="pt-PT"/>
                            <w:rPrChange w:id="2778" w:author="Oriol Valles Codina" w:date="2023-08-31T14:08:00Z">
                              <w:rPr>
                                <w:rFonts w:ascii="Cambria Math" w:hAnsi="Cambria Math"/>
                              </w:rPr>
                            </w:rPrChange>
                          </w:rPr>
                          <m:t>0</m:t>
                        </m:r>
                      </m:e>
                      <m:e>
                        <m:r>
                          <w:rPr>
                            <w:rFonts w:ascii="Cambria Math" w:hAnsi="Cambria Math"/>
                            <w:lang w:val="pt-PT"/>
                            <w:rPrChange w:id="2779" w:author="Oriol Valles Codina" w:date="2023-08-31T14:08:00Z">
                              <w:rPr>
                                <w:rFonts w:ascii="Cambria Math" w:hAnsi="Cambria Math"/>
                              </w:rPr>
                            </w:rPrChange>
                          </w:rPr>
                          <m:t>0</m:t>
                        </m:r>
                      </m:e>
                      <m:e>
                        <m:r>
                          <w:rPr>
                            <w:rFonts w:ascii="Cambria Math" w:hAnsi="Cambria Math"/>
                            <w:lang w:val="pt-PT"/>
                            <w:rPrChange w:id="2780" w:author="Oriol Valles Codina" w:date="2023-08-31T14:08:00Z">
                              <w:rPr>
                                <w:rFonts w:ascii="Cambria Math" w:hAnsi="Cambria Math"/>
                              </w:rPr>
                            </w:rPrChange>
                          </w:rPr>
                          <m:t>0</m:t>
                        </m:r>
                      </m:e>
                      <m:e>
                        <m:r>
                          <w:rPr>
                            <w:rFonts w:ascii="Cambria Math" w:hAnsi="Cambria Math"/>
                            <w:lang w:val="pt-PT"/>
                            <w:rPrChange w:id="2781" w:author="Oriol Valles Codina" w:date="2023-08-31T14:08:00Z">
                              <w:rPr>
                                <w:rFonts w:ascii="Cambria Math" w:hAnsi="Cambria Math"/>
                              </w:rPr>
                            </w:rPrChange>
                          </w:rPr>
                          <m:t>0</m:t>
                        </m:r>
                      </m:e>
                    </m:mr>
                    <m:mr>
                      <m:e/>
                      <m:e/>
                      <m:e/>
                      <m:e/>
                      <m:e/>
                      <m:e/>
                      <m:e/>
                      <m:e/>
                      <m:e/>
                      <m:e/>
                    </m:mr>
                  </m:m>
                </m:e>
              </m:mr>
            </m:m>
          </m:e>
        </m:d>
      </m:oMath>
      <w:r w:rsidR="00876A50" w:rsidRPr="00102440">
        <w:rPr>
          <w:lang w:val="pt-PT"/>
          <w:rPrChange w:id="2782" w:author="Oriol Valles Codina" w:date="2023-08-31T14:08:00Z">
            <w:rPr/>
          </w:rPrChange>
        </w:rPr>
        <w:tab/>
      </w:r>
    </w:p>
    <w:p w14:paraId="1C9D6D61" w14:textId="72D5A34F" w:rsidR="00222299" w:rsidRPr="00102440" w:rsidRDefault="00222299" w:rsidP="00222299">
      <w:pPr>
        <w:pStyle w:val="BodyJUST2CE"/>
      </w:pPr>
      <w:r w:rsidRPr="00102440">
        <w:t>All industries generate waste, but no waste is used as input in the domestic economy (</w:t>
      </w:r>
      <m:oMath>
        <m:sSub>
          <m:sSubPr>
            <m:ctrlPr>
              <w:rPr>
                <w:rFonts w:ascii="Cambria Math" w:hAnsi="Cambria Math"/>
              </w:rPr>
            </m:ctrlPr>
          </m:sSubPr>
          <m:e>
            <m:r>
              <w:rPr>
                <w:rFonts w:ascii="Cambria Math" w:hAnsi="Cambria Math"/>
              </w:rPr>
              <m:t>a</m:t>
            </m:r>
          </m:e>
          <m:sub>
            <m:r>
              <w:rPr>
                <w:rFonts w:ascii="Cambria Math" w:hAnsi="Cambria Math"/>
              </w:rPr>
              <m:t>51</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52</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53</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54</m:t>
            </m:r>
          </m:sub>
        </m:sSub>
        <m:r>
          <m:rPr>
            <m:sty m:val="p"/>
          </m:rPr>
          <w:rPr>
            <w:rFonts w:ascii="Cambria Math" w:hAnsi="Cambria Math"/>
          </w:rPr>
          <m:t>=</m:t>
        </m:r>
        <m:r>
          <w:rPr>
            <w:rFonts w:ascii="Cambria Math" w:hAnsi="Cambria Math"/>
          </w:rPr>
          <m:t>0</m:t>
        </m:r>
      </m:oMath>
      <w:r w:rsidRPr="00102440">
        <w:t>) or in the foreign economy (</w:t>
      </w:r>
      <m:oMath>
        <m:sSub>
          <m:sSubPr>
            <m:ctrlPr>
              <w:rPr>
                <w:rFonts w:ascii="Cambria Math" w:hAnsi="Cambria Math"/>
              </w:rPr>
            </m:ctrlPr>
          </m:sSubPr>
          <m:e>
            <m:r>
              <w:rPr>
                <w:rFonts w:ascii="Cambria Math" w:hAnsi="Cambria Math"/>
              </w:rPr>
              <m:t>a</m:t>
            </m:r>
          </m:e>
          <m:sub>
            <m:r>
              <w:rPr>
                <w:rFonts w:ascii="Cambria Math" w:hAnsi="Cambria Math"/>
              </w:rPr>
              <m:t>106</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107</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108</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109</m:t>
            </m:r>
          </m:sub>
        </m:sSub>
        <m:r>
          <m:rPr>
            <m:sty m:val="p"/>
          </m:rPr>
          <w:rPr>
            <w:rFonts w:ascii="Cambria Math" w:hAnsi="Cambria Math"/>
          </w:rPr>
          <m:t>=</m:t>
        </m:r>
        <m:r>
          <w:rPr>
            <w:rFonts w:ascii="Cambria Math" w:hAnsi="Cambria Math"/>
          </w:rPr>
          <m:t>0</m:t>
        </m:r>
      </m:oMath>
      <w:r w:rsidRPr="00102440">
        <w:t xml:space="preserve">). Additionally, no inputs are used in the waste </w:t>
      </w:r>
      <w:r w:rsidRPr="00102440">
        <w:lastRenderedPageBreak/>
        <w:t>recycling industry of the domestic economy (</w:t>
      </w:r>
      <m:oMath>
        <m:sSub>
          <m:sSubPr>
            <m:ctrlPr>
              <w:rPr>
                <w:rFonts w:ascii="Cambria Math" w:hAnsi="Cambria Math"/>
              </w:rPr>
            </m:ctrlPr>
          </m:sSubPr>
          <m:e>
            <m:r>
              <w:rPr>
                <w:rFonts w:ascii="Cambria Math" w:hAnsi="Cambria Math"/>
              </w:rPr>
              <m:t>a</m:t>
            </m:r>
          </m:e>
          <m:sub>
            <m:r>
              <w:rPr>
                <w:rFonts w:ascii="Cambria Math" w:hAnsi="Cambria Math"/>
              </w:rPr>
              <m:t>15</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25</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35</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45</m:t>
            </m:r>
          </m:sub>
        </m:sSub>
        <m:r>
          <m:rPr>
            <m:sty m:val="p"/>
          </m:rPr>
          <w:rPr>
            <w:rFonts w:ascii="Cambria Math" w:hAnsi="Cambria Math"/>
          </w:rPr>
          <m:t>=</m:t>
        </m:r>
        <m:r>
          <w:rPr>
            <w:rFonts w:ascii="Cambria Math" w:hAnsi="Cambria Math"/>
          </w:rPr>
          <m:t>0</m:t>
        </m:r>
      </m:oMath>
      <w:r w:rsidRPr="00102440">
        <w:t>) or of the foreign economy (</w:t>
      </w:r>
      <m:oMath>
        <m:sSub>
          <m:sSubPr>
            <m:ctrlPr>
              <w:rPr>
                <w:rFonts w:ascii="Cambria Math" w:hAnsi="Cambria Math"/>
              </w:rPr>
            </m:ctrlPr>
          </m:sSubPr>
          <m:e>
            <m:r>
              <w:rPr>
                <w:rFonts w:ascii="Cambria Math" w:hAnsi="Cambria Math"/>
              </w:rPr>
              <m:t>a</m:t>
            </m:r>
          </m:e>
          <m:sub>
            <m:r>
              <w:rPr>
                <w:rFonts w:ascii="Cambria Math" w:hAnsi="Cambria Math"/>
              </w:rPr>
              <m:t>610</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710</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810</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910</m:t>
            </m:r>
          </m:sub>
        </m:sSub>
        <m:r>
          <m:rPr>
            <m:sty m:val="p"/>
          </m:rPr>
          <w:rPr>
            <w:rFonts w:ascii="Cambria Math" w:hAnsi="Cambria Math"/>
          </w:rPr>
          <m:t>=</m:t>
        </m:r>
        <m:r>
          <w:rPr>
            <w:rFonts w:ascii="Cambria Math" w:hAnsi="Cambria Math"/>
          </w:rPr>
          <m:t>0</m:t>
        </m:r>
      </m:oMath>
      <w:r w:rsidRPr="00102440">
        <w:t>).</w:t>
      </w:r>
    </w:p>
    <w:p w14:paraId="5E79DDCE" w14:textId="77777777" w:rsidR="00222299" w:rsidRPr="00102440" w:rsidRDefault="00222299" w:rsidP="00222299">
      <w:pPr>
        <w:pStyle w:val="BodyJUST2CE"/>
      </w:pPr>
      <w:r w:rsidRPr="00102440">
        <w:t>The introduction of a simple CE innovation in the domestic economy implies a change in technical coefficients such that the new matrix is:</w:t>
      </w:r>
    </w:p>
    <w:p w14:paraId="043F1130" w14:textId="374EEFB9" w:rsidR="00222299" w:rsidRPr="00102440" w:rsidRDefault="00222299" w:rsidP="00222299">
      <w:pPr>
        <w:pStyle w:val="BodyJUST2CE"/>
      </w:pPr>
      <m:oMath>
        <m:r>
          <m:rPr>
            <m:nor/>
          </m:rPr>
          <m:t>A’</m:t>
        </m:r>
        <m:r>
          <m:rPr>
            <m:sty m:val="p"/>
          </m:rPr>
          <w:rPr>
            <w:rFonts w:ascii="Cambria Math" w:hAnsi="Cambria Math"/>
          </w:rPr>
          <m:t>=</m:t>
        </m:r>
        <m:d>
          <m:dPr>
            <m:ctrlPr>
              <w:rPr>
                <w:rFonts w:ascii="Cambria Math" w:hAnsi="Cambria Math"/>
              </w:rPr>
            </m:ctrlPr>
          </m:dPr>
          <m:e>
            <m:m>
              <m:mPr>
                <m:plcHide m:val="1"/>
                <m:mcs>
                  <m:mc>
                    <m:mcPr>
                      <m:count m:val="1"/>
                      <m:mcJc m:val="center"/>
                    </m:mcPr>
                  </m:mc>
                </m:mcs>
                <m:ctrlPr>
                  <w:rPr>
                    <w:rFonts w:ascii="Cambria Math" w:hAnsi="Cambria Math"/>
                  </w:rPr>
                </m:ctrlPr>
              </m:mPr>
              <m:mr>
                <m:e>
                  <m:m>
                    <m:mPr>
                      <m:plcHide m:val="1"/>
                      <m:mcs>
                        <m:mc>
                          <m:mcPr>
                            <m:count m:val="10"/>
                            <m:mcJc m:val="center"/>
                          </m:mcPr>
                        </m:mc>
                      </m:mcs>
                      <m:ctrlPr>
                        <w:rPr>
                          <w:rFonts w:ascii="Cambria Math" w:hAnsi="Cambria Math"/>
                        </w:rPr>
                      </m:ctrlPr>
                    </m:mPr>
                    <m:mr>
                      <m:e>
                        <m:r>
                          <w:rPr>
                            <w:rFonts w:ascii="Cambria Math" w:hAnsi="Cambria Math"/>
                          </w:rPr>
                          <m:t>a</m:t>
                        </m:r>
                        <m:sSub>
                          <m:sSubPr>
                            <m:ctrlPr>
                              <w:rPr>
                                <w:rFonts w:ascii="Cambria Math" w:hAnsi="Cambria Math"/>
                              </w:rPr>
                            </m:ctrlPr>
                          </m:sSubPr>
                          <m:e>
                            <m:r>
                              <m:rPr>
                                <m:sty m:val="p"/>
                              </m:rPr>
                              <w:rPr>
                                <w:rFonts w:ascii="Cambria Math" w:hAnsi="Cambria Math"/>
                              </w:rPr>
                              <m:t>'</m:t>
                            </m:r>
                          </m:e>
                          <m:sub>
                            <m:r>
                              <w:rPr>
                                <w:rFonts w:ascii="Cambria Math" w:hAnsi="Cambria Math"/>
                              </w:rPr>
                              <m:t>11</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11</m:t>
                            </m:r>
                          </m:sub>
                        </m:sSub>
                      </m:e>
                      <m:e>
                        <m:r>
                          <w:rPr>
                            <w:rFonts w:ascii="Cambria Math" w:hAnsi="Cambria Math"/>
                          </w:rPr>
                          <m:t>a</m:t>
                        </m:r>
                        <m:sSub>
                          <m:sSubPr>
                            <m:ctrlPr>
                              <w:rPr>
                                <w:rFonts w:ascii="Cambria Math" w:hAnsi="Cambria Math"/>
                              </w:rPr>
                            </m:ctrlPr>
                          </m:sSubPr>
                          <m:e>
                            <m:r>
                              <m:rPr>
                                <m:sty m:val="p"/>
                              </m:rPr>
                              <w:rPr>
                                <w:rFonts w:ascii="Cambria Math" w:hAnsi="Cambria Math"/>
                              </w:rPr>
                              <m:t>'</m:t>
                            </m:r>
                          </m:e>
                          <m:sub>
                            <m:r>
                              <w:rPr>
                                <w:rFonts w:ascii="Cambria Math" w:hAnsi="Cambria Math"/>
                              </w:rPr>
                              <m:t>12</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12</m:t>
                            </m:r>
                          </m:sub>
                        </m:sSub>
                      </m:e>
                      <m:e>
                        <m:r>
                          <w:rPr>
                            <w:rFonts w:ascii="Cambria Math" w:hAnsi="Cambria Math"/>
                          </w:rPr>
                          <m:t>a</m:t>
                        </m:r>
                        <m:sSub>
                          <m:sSubPr>
                            <m:ctrlPr>
                              <w:rPr>
                                <w:rFonts w:ascii="Cambria Math" w:hAnsi="Cambria Math"/>
                              </w:rPr>
                            </m:ctrlPr>
                          </m:sSubPr>
                          <m:e>
                            <m:r>
                              <m:rPr>
                                <m:sty m:val="p"/>
                              </m:rPr>
                              <w:rPr>
                                <w:rFonts w:ascii="Cambria Math" w:hAnsi="Cambria Math"/>
                              </w:rPr>
                              <m:t>'</m:t>
                            </m:r>
                          </m:e>
                          <m:sub>
                            <m:r>
                              <w:rPr>
                                <w:rFonts w:ascii="Cambria Math" w:hAnsi="Cambria Math"/>
                              </w:rPr>
                              <m:t>13</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13</m:t>
                            </m:r>
                          </m:sub>
                        </m:sSub>
                      </m:e>
                      <m:e>
                        <m:r>
                          <w:rPr>
                            <w:rFonts w:ascii="Cambria Math" w:hAnsi="Cambria Math"/>
                          </w:rPr>
                          <m:t>a</m:t>
                        </m:r>
                        <m:sSub>
                          <m:sSubPr>
                            <m:ctrlPr>
                              <w:rPr>
                                <w:rFonts w:ascii="Cambria Math" w:hAnsi="Cambria Math"/>
                              </w:rPr>
                            </m:ctrlPr>
                          </m:sSubPr>
                          <m:e>
                            <m:r>
                              <m:rPr>
                                <m:sty m:val="p"/>
                              </m:rPr>
                              <w:rPr>
                                <w:rFonts w:ascii="Cambria Math" w:hAnsi="Cambria Math"/>
                              </w:rPr>
                              <m:t>'</m:t>
                            </m:r>
                          </m:e>
                          <m:sub>
                            <m:r>
                              <w:rPr>
                                <w:rFonts w:ascii="Cambria Math" w:hAnsi="Cambria Math"/>
                              </w:rPr>
                              <m:t>14</m:t>
                            </m:r>
                          </m:sub>
                        </m:sSub>
                        <m:r>
                          <m:rPr>
                            <m:sty m:val="p"/>
                          </m:rPr>
                          <w:rPr>
                            <w:rFonts w:ascii="Cambria Math" w:hAnsi="Cambria Math"/>
                          </w:rPr>
                          <m:t>≤</m:t>
                        </m:r>
                        <m:r>
                          <w:rPr>
                            <w:rFonts w:ascii="Cambria Math" w:hAnsi="Cambria Math"/>
                          </w:rPr>
                          <m:t>a</m:t>
                        </m:r>
                        <m:sSub>
                          <m:sSubPr>
                            <m:ctrlPr>
                              <w:rPr>
                                <w:rFonts w:ascii="Cambria Math" w:hAnsi="Cambria Math"/>
                              </w:rPr>
                            </m:ctrlPr>
                          </m:sSubPr>
                          <m:e>
                            <m:r>
                              <m:rPr>
                                <m:sty m:val="p"/>
                              </m:rPr>
                              <w:rPr>
                                <w:rFonts w:ascii="Cambria Math" w:hAnsi="Cambria Math"/>
                              </w:rPr>
                              <m:t>'</m:t>
                            </m:r>
                          </m:e>
                          <m:sub>
                            <m:r>
                              <w:rPr>
                                <w:rFonts w:ascii="Cambria Math" w:hAnsi="Cambria Math"/>
                              </w:rPr>
                              <m:t>14</m:t>
                            </m:r>
                          </m:sub>
                        </m:sSub>
                      </m:e>
                      <m:e>
                        <m:r>
                          <w:rPr>
                            <w:rFonts w:ascii="Cambria Math" w:hAnsi="Cambria Math"/>
                          </w:rPr>
                          <m:t>a</m:t>
                        </m:r>
                        <m:sSub>
                          <m:sSubPr>
                            <m:ctrlPr>
                              <w:rPr>
                                <w:rFonts w:ascii="Cambria Math" w:hAnsi="Cambria Math"/>
                              </w:rPr>
                            </m:ctrlPr>
                          </m:sSubPr>
                          <m:e>
                            <m:r>
                              <m:rPr>
                                <m:sty m:val="p"/>
                              </m:rPr>
                              <w:rPr>
                                <w:rFonts w:ascii="Cambria Math" w:hAnsi="Cambria Math"/>
                              </w:rPr>
                              <m:t>'</m:t>
                            </m:r>
                          </m:e>
                          <m:sub>
                            <m:r>
                              <w:rPr>
                                <w:rFonts w:ascii="Cambria Math" w:hAnsi="Cambria Math"/>
                              </w:rPr>
                              <m:t>15</m:t>
                            </m:r>
                          </m:sub>
                        </m:sSub>
                        <m:r>
                          <m:rPr>
                            <m:sty m:val="p"/>
                          </m:rPr>
                          <w:rPr>
                            <w:rFonts w:ascii="Cambria Math" w:hAnsi="Cambria Math"/>
                          </w:rPr>
                          <m:t>&gt;</m:t>
                        </m:r>
                        <m:r>
                          <w:rPr>
                            <w:rFonts w:ascii="Cambria Math" w:hAnsi="Cambria Math"/>
                          </w:rPr>
                          <m:t>0</m:t>
                        </m:r>
                      </m:e>
                      <m:e>
                        <m:sSub>
                          <m:sSubPr>
                            <m:ctrlPr>
                              <w:rPr>
                                <w:rFonts w:ascii="Cambria Math" w:hAnsi="Cambria Math"/>
                              </w:rPr>
                            </m:ctrlPr>
                          </m:sSubPr>
                          <m:e>
                            <m:r>
                              <w:rPr>
                                <w:rFonts w:ascii="Cambria Math" w:hAnsi="Cambria Math"/>
                              </w:rPr>
                              <m:t>a</m:t>
                            </m:r>
                          </m:e>
                          <m:sub>
                            <m:r>
                              <w:rPr>
                                <w:rFonts w:ascii="Cambria Math" w:hAnsi="Cambria Math"/>
                              </w:rPr>
                              <m:t>16</m:t>
                            </m:r>
                          </m:sub>
                        </m:sSub>
                      </m:e>
                      <m:e>
                        <m:sSub>
                          <m:sSubPr>
                            <m:ctrlPr>
                              <w:rPr>
                                <w:rFonts w:ascii="Cambria Math" w:hAnsi="Cambria Math"/>
                              </w:rPr>
                            </m:ctrlPr>
                          </m:sSubPr>
                          <m:e>
                            <m:r>
                              <w:rPr>
                                <w:rFonts w:ascii="Cambria Math" w:hAnsi="Cambria Math"/>
                              </w:rPr>
                              <m:t>a</m:t>
                            </m:r>
                          </m:e>
                          <m:sub>
                            <m:r>
                              <w:rPr>
                                <w:rFonts w:ascii="Cambria Math" w:hAnsi="Cambria Math"/>
                              </w:rPr>
                              <m:t>17</m:t>
                            </m:r>
                          </m:sub>
                        </m:sSub>
                      </m:e>
                      <m:e>
                        <m:sSub>
                          <m:sSubPr>
                            <m:ctrlPr>
                              <w:rPr>
                                <w:rFonts w:ascii="Cambria Math" w:hAnsi="Cambria Math"/>
                              </w:rPr>
                            </m:ctrlPr>
                          </m:sSubPr>
                          <m:e>
                            <m:r>
                              <w:rPr>
                                <w:rFonts w:ascii="Cambria Math" w:hAnsi="Cambria Math"/>
                              </w:rPr>
                              <m:t>a</m:t>
                            </m:r>
                          </m:e>
                          <m:sub>
                            <m:r>
                              <w:rPr>
                                <w:rFonts w:ascii="Cambria Math" w:hAnsi="Cambria Math"/>
                              </w:rPr>
                              <m:t>18</m:t>
                            </m:r>
                          </m:sub>
                        </m:sSub>
                      </m:e>
                      <m:e>
                        <m:sSub>
                          <m:sSubPr>
                            <m:ctrlPr>
                              <w:rPr>
                                <w:rFonts w:ascii="Cambria Math" w:hAnsi="Cambria Math"/>
                              </w:rPr>
                            </m:ctrlPr>
                          </m:sSubPr>
                          <m:e>
                            <m:r>
                              <w:rPr>
                                <w:rFonts w:ascii="Cambria Math" w:hAnsi="Cambria Math"/>
                              </w:rPr>
                              <m:t>a</m:t>
                            </m:r>
                          </m:e>
                          <m:sub>
                            <m:r>
                              <w:rPr>
                                <w:rFonts w:ascii="Cambria Math" w:hAnsi="Cambria Math"/>
                              </w:rPr>
                              <m:t>19</m:t>
                            </m:r>
                          </m:sub>
                        </m:sSub>
                      </m:e>
                      <m:e>
                        <m:r>
                          <w:rPr>
                            <w:rFonts w:ascii="Cambria Math" w:hAnsi="Cambria Math"/>
                          </w:rPr>
                          <m:t>0</m:t>
                        </m:r>
                      </m:e>
                    </m:mr>
                    <m:mr>
                      <m:e>
                        <m:r>
                          <w:rPr>
                            <w:rFonts w:ascii="Cambria Math" w:hAnsi="Cambria Math"/>
                          </w:rPr>
                          <m:t>a</m:t>
                        </m:r>
                        <m:sSub>
                          <m:sSubPr>
                            <m:ctrlPr>
                              <w:rPr>
                                <w:rFonts w:ascii="Cambria Math" w:hAnsi="Cambria Math"/>
                              </w:rPr>
                            </m:ctrlPr>
                          </m:sSubPr>
                          <m:e>
                            <m:r>
                              <m:rPr>
                                <m:sty m:val="p"/>
                              </m:rPr>
                              <w:rPr>
                                <w:rFonts w:ascii="Cambria Math" w:hAnsi="Cambria Math"/>
                              </w:rPr>
                              <m:t>'</m:t>
                            </m:r>
                          </m:e>
                          <m:sub>
                            <m:r>
                              <w:rPr>
                                <w:rFonts w:ascii="Cambria Math" w:hAnsi="Cambria Math"/>
                              </w:rPr>
                              <m:t>21</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21</m:t>
                            </m:r>
                          </m:sub>
                        </m:sSub>
                      </m:e>
                      <m:e>
                        <m:r>
                          <w:rPr>
                            <w:rFonts w:ascii="Cambria Math" w:hAnsi="Cambria Math"/>
                          </w:rPr>
                          <m:t>a</m:t>
                        </m:r>
                        <m:sSub>
                          <m:sSubPr>
                            <m:ctrlPr>
                              <w:rPr>
                                <w:rFonts w:ascii="Cambria Math" w:hAnsi="Cambria Math"/>
                              </w:rPr>
                            </m:ctrlPr>
                          </m:sSubPr>
                          <m:e>
                            <m:r>
                              <m:rPr>
                                <m:sty m:val="p"/>
                              </m:rPr>
                              <w:rPr>
                                <w:rFonts w:ascii="Cambria Math" w:hAnsi="Cambria Math"/>
                              </w:rPr>
                              <m:t>'</m:t>
                            </m:r>
                          </m:e>
                          <m:sub>
                            <m:r>
                              <w:rPr>
                                <w:rFonts w:ascii="Cambria Math" w:hAnsi="Cambria Math"/>
                              </w:rPr>
                              <m:t>22</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22</m:t>
                            </m:r>
                          </m:sub>
                        </m:sSub>
                      </m:e>
                      <m:e>
                        <m:r>
                          <w:rPr>
                            <w:rFonts w:ascii="Cambria Math" w:hAnsi="Cambria Math"/>
                          </w:rPr>
                          <m:t>a</m:t>
                        </m:r>
                        <m:sSub>
                          <m:sSubPr>
                            <m:ctrlPr>
                              <w:rPr>
                                <w:rFonts w:ascii="Cambria Math" w:hAnsi="Cambria Math"/>
                              </w:rPr>
                            </m:ctrlPr>
                          </m:sSubPr>
                          <m:e>
                            <m:r>
                              <m:rPr>
                                <m:sty m:val="p"/>
                              </m:rPr>
                              <w:rPr>
                                <w:rFonts w:ascii="Cambria Math" w:hAnsi="Cambria Math"/>
                              </w:rPr>
                              <m:t>'</m:t>
                            </m:r>
                          </m:e>
                          <m:sub>
                            <m:r>
                              <w:rPr>
                                <w:rFonts w:ascii="Cambria Math" w:hAnsi="Cambria Math"/>
                              </w:rPr>
                              <m:t>23</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23</m:t>
                            </m:r>
                          </m:sub>
                        </m:sSub>
                      </m:e>
                      <m:e>
                        <m:r>
                          <w:rPr>
                            <w:rFonts w:ascii="Cambria Math" w:hAnsi="Cambria Math"/>
                          </w:rPr>
                          <m:t>a</m:t>
                        </m:r>
                        <m:sSub>
                          <m:sSubPr>
                            <m:ctrlPr>
                              <w:rPr>
                                <w:rFonts w:ascii="Cambria Math" w:hAnsi="Cambria Math"/>
                              </w:rPr>
                            </m:ctrlPr>
                          </m:sSubPr>
                          <m:e>
                            <m:r>
                              <m:rPr>
                                <m:sty m:val="p"/>
                              </m:rPr>
                              <w:rPr>
                                <w:rFonts w:ascii="Cambria Math" w:hAnsi="Cambria Math"/>
                              </w:rPr>
                              <m:t>'</m:t>
                            </m:r>
                          </m:e>
                          <m:sub>
                            <m:r>
                              <w:rPr>
                                <w:rFonts w:ascii="Cambria Math" w:hAnsi="Cambria Math"/>
                              </w:rPr>
                              <m:t>24</m:t>
                            </m:r>
                          </m:sub>
                        </m:sSub>
                        <m:r>
                          <m:rPr>
                            <m:sty m:val="p"/>
                          </m:rPr>
                          <w:rPr>
                            <w:rFonts w:ascii="Cambria Math" w:hAnsi="Cambria Math"/>
                          </w:rPr>
                          <m:t>≤</m:t>
                        </m:r>
                        <m:r>
                          <w:rPr>
                            <w:rFonts w:ascii="Cambria Math" w:hAnsi="Cambria Math"/>
                          </w:rPr>
                          <m:t>a</m:t>
                        </m:r>
                        <m:sSub>
                          <m:sSubPr>
                            <m:ctrlPr>
                              <w:rPr>
                                <w:rFonts w:ascii="Cambria Math" w:hAnsi="Cambria Math"/>
                              </w:rPr>
                            </m:ctrlPr>
                          </m:sSubPr>
                          <m:e>
                            <m:r>
                              <m:rPr>
                                <m:sty m:val="p"/>
                              </m:rPr>
                              <w:rPr>
                                <w:rFonts w:ascii="Cambria Math" w:hAnsi="Cambria Math"/>
                              </w:rPr>
                              <m:t>'</m:t>
                            </m:r>
                          </m:e>
                          <m:sub>
                            <m:r>
                              <w:rPr>
                                <w:rFonts w:ascii="Cambria Math" w:hAnsi="Cambria Math"/>
                              </w:rPr>
                              <m:t>24</m:t>
                            </m:r>
                          </m:sub>
                        </m:sSub>
                      </m:e>
                      <m:e>
                        <m:r>
                          <w:rPr>
                            <w:rFonts w:ascii="Cambria Math" w:hAnsi="Cambria Math"/>
                          </w:rPr>
                          <m:t>a</m:t>
                        </m:r>
                        <m:sSub>
                          <m:sSubPr>
                            <m:ctrlPr>
                              <w:rPr>
                                <w:rFonts w:ascii="Cambria Math" w:hAnsi="Cambria Math"/>
                              </w:rPr>
                            </m:ctrlPr>
                          </m:sSubPr>
                          <m:e>
                            <m:r>
                              <m:rPr>
                                <m:sty m:val="p"/>
                              </m:rPr>
                              <w:rPr>
                                <w:rFonts w:ascii="Cambria Math" w:hAnsi="Cambria Math"/>
                              </w:rPr>
                              <m:t>'</m:t>
                            </m:r>
                          </m:e>
                          <m:sub>
                            <m:r>
                              <w:rPr>
                                <w:rFonts w:ascii="Cambria Math" w:hAnsi="Cambria Math"/>
                              </w:rPr>
                              <m:t>25</m:t>
                            </m:r>
                          </m:sub>
                        </m:sSub>
                        <m:r>
                          <m:rPr>
                            <m:sty m:val="p"/>
                          </m:rPr>
                          <w:rPr>
                            <w:rFonts w:ascii="Cambria Math" w:hAnsi="Cambria Math"/>
                          </w:rPr>
                          <m:t>&gt;</m:t>
                        </m:r>
                        <m:r>
                          <w:rPr>
                            <w:rFonts w:ascii="Cambria Math" w:hAnsi="Cambria Math"/>
                          </w:rPr>
                          <m:t>0</m:t>
                        </m:r>
                      </m:e>
                      <m:e>
                        <m:sSub>
                          <m:sSubPr>
                            <m:ctrlPr>
                              <w:rPr>
                                <w:rFonts w:ascii="Cambria Math" w:hAnsi="Cambria Math"/>
                              </w:rPr>
                            </m:ctrlPr>
                          </m:sSubPr>
                          <m:e>
                            <m:r>
                              <w:rPr>
                                <w:rFonts w:ascii="Cambria Math" w:hAnsi="Cambria Math"/>
                              </w:rPr>
                              <m:t>a</m:t>
                            </m:r>
                          </m:e>
                          <m:sub>
                            <m:r>
                              <w:rPr>
                                <w:rFonts w:ascii="Cambria Math" w:hAnsi="Cambria Math"/>
                              </w:rPr>
                              <m:t>26</m:t>
                            </m:r>
                          </m:sub>
                        </m:sSub>
                      </m:e>
                      <m:e>
                        <m:sSub>
                          <m:sSubPr>
                            <m:ctrlPr>
                              <w:rPr>
                                <w:rFonts w:ascii="Cambria Math" w:hAnsi="Cambria Math"/>
                              </w:rPr>
                            </m:ctrlPr>
                          </m:sSubPr>
                          <m:e>
                            <m:r>
                              <w:rPr>
                                <w:rFonts w:ascii="Cambria Math" w:hAnsi="Cambria Math"/>
                              </w:rPr>
                              <m:t>a</m:t>
                            </m:r>
                          </m:e>
                          <m:sub>
                            <m:r>
                              <w:rPr>
                                <w:rFonts w:ascii="Cambria Math" w:hAnsi="Cambria Math"/>
                              </w:rPr>
                              <m:t>27</m:t>
                            </m:r>
                          </m:sub>
                        </m:sSub>
                      </m:e>
                      <m:e>
                        <m:sSub>
                          <m:sSubPr>
                            <m:ctrlPr>
                              <w:rPr>
                                <w:rFonts w:ascii="Cambria Math" w:hAnsi="Cambria Math"/>
                              </w:rPr>
                            </m:ctrlPr>
                          </m:sSubPr>
                          <m:e>
                            <m:r>
                              <w:rPr>
                                <w:rFonts w:ascii="Cambria Math" w:hAnsi="Cambria Math"/>
                              </w:rPr>
                              <m:t>a</m:t>
                            </m:r>
                          </m:e>
                          <m:sub>
                            <m:r>
                              <w:rPr>
                                <w:rFonts w:ascii="Cambria Math" w:hAnsi="Cambria Math"/>
                              </w:rPr>
                              <m:t>28</m:t>
                            </m:r>
                          </m:sub>
                        </m:sSub>
                      </m:e>
                      <m:e>
                        <m:sSub>
                          <m:sSubPr>
                            <m:ctrlPr>
                              <w:rPr>
                                <w:rFonts w:ascii="Cambria Math" w:hAnsi="Cambria Math"/>
                              </w:rPr>
                            </m:ctrlPr>
                          </m:sSubPr>
                          <m:e>
                            <m:r>
                              <w:rPr>
                                <w:rFonts w:ascii="Cambria Math" w:hAnsi="Cambria Math"/>
                              </w:rPr>
                              <m:t>a</m:t>
                            </m:r>
                          </m:e>
                          <m:sub>
                            <m:r>
                              <w:rPr>
                                <w:rFonts w:ascii="Cambria Math" w:hAnsi="Cambria Math"/>
                              </w:rPr>
                              <m:t>29</m:t>
                            </m:r>
                          </m:sub>
                        </m:sSub>
                      </m:e>
                      <m:e>
                        <m:r>
                          <w:rPr>
                            <w:rFonts w:ascii="Cambria Math" w:hAnsi="Cambria Math"/>
                          </w:rPr>
                          <m:t>0</m:t>
                        </m:r>
                      </m:e>
                    </m:mr>
                    <m:mr>
                      <m:e>
                        <m:r>
                          <w:rPr>
                            <w:rFonts w:ascii="Cambria Math" w:hAnsi="Cambria Math"/>
                          </w:rPr>
                          <m:t>a</m:t>
                        </m:r>
                        <m:sSub>
                          <m:sSubPr>
                            <m:ctrlPr>
                              <w:rPr>
                                <w:rFonts w:ascii="Cambria Math" w:hAnsi="Cambria Math"/>
                              </w:rPr>
                            </m:ctrlPr>
                          </m:sSubPr>
                          <m:e>
                            <m:r>
                              <m:rPr>
                                <m:sty m:val="p"/>
                              </m:rPr>
                              <w:rPr>
                                <w:rFonts w:ascii="Cambria Math" w:hAnsi="Cambria Math"/>
                              </w:rPr>
                              <m:t>'</m:t>
                            </m:r>
                          </m:e>
                          <m:sub>
                            <m:r>
                              <w:rPr>
                                <w:rFonts w:ascii="Cambria Math" w:hAnsi="Cambria Math"/>
                              </w:rPr>
                              <m:t>31</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31</m:t>
                            </m:r>
                          </m:sub>
                        </m:sSub>
                      </m:e>
                      <m:e>
                        <m:r>
                          <w:rPr>
                            <w:rFonts w:ascii="Cambria Math" w:hAnsi="Cambria Math"/>
                          </w:rPr>
                          <m:t>a</m:t>
                        </m:r>
                        <m:sSub>
                          <m:sSubPr>
                            <m:ctrlPr>
                              <w:rPr>
                                <w:rFonts w:ascii="Cambria Math" w:hAnsi="Cambria Math"/>
                              </w:rPr>
                            </m:ctrlPr>
                          </m:sSubPr>
                          <m:e>
                            <m:r>
                              <m:rPr>
                                <m:sty m:val="p"/>
                              </m:rPr>
                              <w:rPr>
                                <w:rFonts w:ascii="Cambria Math" w:hAnsi="Cambria Math"/>
                              </w:rPr>
                              <m:t>'</m:t>
                            </m:r>
                          </m:e>
                          <m:sub>
                            <m:r>
                              <w:rPr>
                                <w:rFonts w:ascii="Cambria Math" w:hAnsi="Cambria Math"/>
                              </w:rPr>
                              <m:t>32</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32</m:t>
                            </m:r>
                          </m:sub>
                        </m:sSub>
                      </m:e>
                      <m:e>
                        <m:r>
                          <w:rPr>
                            <w:rFonts w:ascii="Cambria Math" w:hAnsi="Cambria Math"/>
                          </w:rPr>
                          <m:t>a</m:t>
                        </m:r>
                        <m:sSub>
                          <m:sSubPr>
                            <m:ctrlPr>
                              <w:rPr>
                                <w:rFonts w:ascii="Cambria Math" w:hAnsi="Cambria Math"/>
                              </w:rPr>
                            </m:ctrlPr>
                          </m:sSubPr>
                          <m:e>
                            <m:r>
                              <m:rPr>
                                <m:sty m:val="p"/>
                              </m:rPr>
                              <w:rPr>
                                <w:rFonts w:ascii="Cambria Math" w:hAnsi="Cambria Math"/>
                              </w:rPr>
                              <m:t>'</m:t>
                            </m:r>
                          </m:e>
                          <m:sub>
                            <m:r>
                              <w:rPr>
                                <w:rFonts w:ascii="Cambria Math" w:hAnsi="Cambria Math"/>
                              </w:rPr>
                              <m:t>33</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33</m:t>
                            </m:r>
                          </m:sub>
                        </m:sSub>
                      </m:e>
                      <m:e>
                        <m:r>
                          <w:rPr>
                            <w:rFonts w:ascii="Cambria Math" w:hAnsi="Cambria Math"/>
                          </w:rPr>
                          <m:t>a</m:t>
                        </m:r>
                        <m:sSub>
                          <m:sSubPr>
                            <m:ctrlPr>
                              <w:rPr>
                                <w:rFonts w:ascii="Cambria Math" w:hAnsi="Cambria Math"/>
                              </w:rPr>
                            </m:ctrlPr>
                          </m:sSubPr>
                          <m:e>
                            <m:r>
                              <m:rPr>
                                <m:sty m:val="p"/>
                              </m:rPr>
                              <w:rPr>
                                <w:rFonts w:ascii="Cambria Math" w:hAnsi="Cambria Math"/>
                              </w:rPr>
                              <m:t>'</m:t>
                            </m:r>
                          </m:e>
                          <m:sub>
                            <m:r>
                              <w:rPr>
                                <w:rFonts w:ascii="Cambria Math" w:hAnsi="Cambria Math"/>
                              </w:rPr>
                              <m:t>34</m:t>
                            </m:r>
                          </m:sub>
                        </m:sSub>
                        <m:r>
                          <m:rPr>
                            <m:sty m:val="p"/>
                          </m:rPr>
                          <w:rPr>
                            <w:rFonts w:ascii="Cambria Math" w:hAnsi="Cambria Math"/>
                          </w:rPr>
                          <m:t>≤</m:t>
                        </m:r>
                        <m:r>
                          <w:rPr>
                            <w:rFonts w:ascii="Cambria Math" w:hAnsi="Cambria Math"/>
                          </w:rPr>
                          <m:t>a</m:t>
                        </m:r>
                        <m:sSub>
                          <m:sSubPr>
                            <m:ctrlPr>
                              <w:rPr>
                                <w:rFonts w:ascii="Cambria Math" w:hAnsi="Cambria Math"/>
                              </w:rPr>
                            </m:ctrlPr>
                          </m:sSubPr>
                          <m:e>
                            <m:r>
                              <m:rPr>
                                <m:sty m:val="p"/>
                              </m:rPr>
                              <w:rPr>
                                <w:rFonts w:ascii="Cambria Math" w:hAnsi="Cambria Math"/>
                              </w:rPr>
                              <m:t>'</m:t>
                            </m:r>
                          </m:e>
                          <m:sub>
                            <m:r>
                              <w:rPr>
                                <w:rFonts w:ascii="Cambria Math" w:hAnsi="Cambria Math"/>
                              </w:rPr>
                              <m:t>34</m:t>
                            </m:r>
                          </m:sub>
                        </m:sSub>
                      </m:e>
                      <m:e>
                        <m:r>
                          <w:rPr>
                            <w:rFonts w:ascii="Cambria Math" w:hAnsi="Cambria Math"/>
                          </w:rPr>
                          <m:t>a</m:t>
                        </m:r>
                        <m:sSub>
                          <m:sSubPr>
                            <m:ctrlPr>
                              <w:rPr>
                                <w:rFonts w:ascii="Cambria Math" w:hAnsi="Cambria Math"/>
                              </w:rPr>
                            </m:ctrlPr>
                          </m:sSubPr>
                          <m:e>
                            <m:r>
                              <m:rPr>
                                <m:sty m:val="p"/>
                              </m:rPr>
                              <w:rPr>
                                <w:rFonts w:ascii="Cambria Math" w:hAnsi="Cambria Math"/>
                              </w:rPr>
                              <m:t>'</m:t>
                            </m:r>
                          </m:e>
                          <m:sub>
                            <m:r>
                              <w:rPr>
                                <w:rFonts w:ascii="Cambria Math" w:hAnsi="Cambria Math"/>
                              </w:rPr>
                              <m:t>35</m:t>
                            </m:r>
                          </m:sub>
                        </m:sSub>
                        <m:r>
                          <m:rPr>
                            <m:sty m:val="p"/>
                          </m:rPr>
                          <w:rPr>
                            <w:rFonts w:ascii="Cambria Math" w:hAnsi="Cambria Math"/>
                          </w:rPr>
                          <m:t>&gt;</m:t>
                        </m:r>
                        <m:r>
                          <w:rPr>
                            <w:rFonts w:ascii="Cambria Math" w:hAnsi="Cambria Math"/>
                          </w:rPr>
                          <m:t>0</m:t>
                        </m:r>
                      </m:e>
                      <m:e>
                        <m:sSub>
                          <m:sSubPr>
                            <m:ctrlPr>
                              <w:rPr>
                                <w:rFonts w:ascii="Cambria Math" w:hAnsi="Cambria Math"/>
                              </w:rPr>
                            </m:ctrlPr>
                          </m:sSubPr>
                          <m:e>
                            <m:r>
                              <w:rPr>
                                <w:rFonts w:ascii="Cambria Math" w:hAnsi="Cambria Math"/>
                              </w:rPr>
                              <m:t>a</m:t>
                            </m:r>
                          </m:e>
                          <m:sub>
                            <m:r>
                              <w:rPr>
                                <w:rFonts w:ascii="Cambria Math" w:hAnsi="Cambria Math"/>
                              </w:rPr>
                              <m:t>36</m:t>
                            </m:r>
                          </m:sub>
                        </m:sSub>
                      </m:e>
                      <m:e>
                        <m:sSub>
                          <m:sSubPr>
                            <m:ctrlPr>
                              <w:rPr>
                                <w:rFonts w:ascii="Cambria Math" w:hAnsi="Cambria Math"/>
                              </w:rPr>
                            </m:ctrlPr>
                          </m:sSubPr>
                          <m:e>
                            <m:r>
                              <w:rPr>
                                <w:rFonts w:ascii="Cambria Math" w:hAnsi="Cambria Math"/>
                              </w:rPr>
                              <m:t>a</m:t>
                            </m:r>
                          </m:e>
                          <m:sub>
                            <m:r>
                              <w:rPr>
                                <w:rFonts w:ascii="Cambria Math" w:hAnsi="Cambria Math"/>
                              </w:rPr>
                              <m:t>37</m:t>
                            </m:r>
                          </m:sub>
                        </m:sSub>
                      </m:e>
                      <m:e>
                        <m:sSub>
                          <m:sSubPr>
                            <m:ctrlPr>
                              <w:rPr>
                                <w:rFonts w:ascii="Cambria Math" w:hAnsi="Cambria Math"/>
                              </w:rPr>
                            </m:ctrlPr>
                          </m:sSubPr>
                          <m:e>
                            <m:r>
                              <w:rPr>
                                <w:rFonts w:ascii="Cambria Math" w:hAnsi="Cambria Math"/>
                              </w:rPr>
                              <m:t>a</m:t>
                            </m:r>
                          </m:e>
                          <m:sub>
                            <m:r>
                              <w:rPr>
                                <w:rFonts w:ascii="Cambria Math" w:hAnsi="Cambria Math"/>
                              </w:rPr>
                              <m:t>38</m:t>
                            </m:r>
                          </m:sub>
                        </m:sSub>
                      </m:e>
                      <m:e>
                        <m:sSub>
                          <m:sSubPr>
                            <m:ctrlPr>
                              <w:rPr>
                                <w:rFonts w:ascii="Cambria Math" w:hAnsi="Cambria Math"/>
                              </w:rPr>
                            </m:ctrlPr>
                          </m:sSubPr>
                          <m:e>
                            <m:r>
                              <w:rPr>
                                <w:rFonts w:ascii="Cambria Math" w:hAnsi="Cambria Math"/>
                              </w:rPr>
                              <m:t>a</m:t>
                            </m:r>
                          </m:e>
                          <m:sub>
                            <m:r>
                              <w:rPr>
                                <w:rFonts w:ascii="Cambria Math" w:hAnsi="Cambria Math"/>
                              </w:rPr>
                              <m:t>39</m:t>
                            </m:r>
                          </m:sub>
                        </m:sSub>
                      </m:e>
                      <m:e>
                        <m:r>
                          <w:rPr>
                            <w:rFonts w:ascii="Cambria Math" w:hAnsi="Cambria Math"/>
                          </w:rPr>
                          <m:t>0</m:t>
                        </m:r>
                      </m:e>
                    </m:mr>
                    <m:mr>
                      <m:e>
                        <m:r>
                          <w:rPr>
                            <w:rFonts w:ascii="Cambria Math" w:hAnsi="Cambria Math"/>
                          </w:rPr>
                          <m:t>a</m:t>
                        </m:r>
                        <m:sSub>
                          <m:sSubPr>
                            <m:ctrlPr>
                              <w:rPr>
                                <w:rFonts w:ascii="Cambria Math" w:hAnsi="Cambria Math"/>
                              </w:rPr>
                            </m:ctrlPr>
                          </m:sSubPr>
                          <m:e>
                            <m:r>
                              <m:rPr>
                                <m:sty m:val="p"/>
                              </m:rPr>
                              <w:rPr>
                                <w:rFonts w:ascii="Cambria Math" w:hAnsi="Cambria Math"/>
                              </w:rPr>
                              <m:t>'</m:t>
                            </m:r>
                          </m:e>
                          <m:sub>
                            <m:r>
                              <w:rPr>
                                <w:rFonts w:ascii="Cambria Math" w:hAnsi="Cambria Math"/>
                              </w:rPr>
                              <m:t>41</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41</m:t>
                            </m:r>
                          </m:sub>
                        </m:sSub>
                      </m:e>
                      <m:e>
                        <m:r>
                          <w:rPr>
                            <w:rFonts w:ascii="Cambria Math" w:hAnsi="Cambria Math"/>
                          </w:rPr>
                          <m:t>a</m:t>
                        </m:r>
                        <m:sSub>
                          <m:sSubPr>
                            <m:ctrlPr>
                              <w:rPr>
                                <w:rFonts w:ascii="Cambria Math" w:hAnsi="Cambria Math"/>
                              </w:rPr>
                            </m:ctrlPr>
                          </m:sSubPr>
                          <m:e>
                            <m:r>
                              <m:rPr>
                                <m:sty m:val="p"/>
                              </m:rPr>
                              <w:rPr>
                                <w:rFonts w:ascii="Cambria Math" w:hAnsi="Cambria Math"/>
                              </w:rPr>
                              <m:t>'</m:t>
                            </m:r>
                          </m:e>
                          <m:sub>
                            <m:r>
                              <w:rPr>
                                <w:rFonts w:ascii="Cambria Math" w:hAnsi="Cambria Math"/>
                              </w:rPr>
                              <m:t>42</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42</m:t>
                            </m:r>
                          </m:sub>
                        </m:sSub>
                      </m:e>
                      <m:e>
                        <m:r>
                          <w:rPr>
                            <w:rFonts w:ascii="Cambria Math" w:hAnsi="Cambria Math"/>
                          </w:rPr>
                          <m:t>a</m:t>
                        </m:r>
                        <m:sSub>
                          <m:sSubPr>
                            <m:ctrlPr>
                              <w:rPr>
                                <w:rFonts w:ascii="Cambria Math" w:hAnsi="Cambria Math"/>
                              </w:rPr>
                            </m:ctrlPr>
                          </m:sSubPr>
                          <m:e>
                            <m:r>
                              <m:rPr>
                                <m:sty m:val="p"/>
                              </m:rPr>
                              <w:rPr>
                                <w:rFonts w:ascii="Cambria Math" w:hAnsi="Cambria Math"/>
                              </w:rPr>
                              <m:t>'</m:t>
                            </m:r>
                          </m:e>
                          <m:sub>
                            <m:r>
                              <w:rPr>
                                <w:rFonts w:ascii="Cambria Math" w:hAnsi="Cambria Math"/>
                              </w:rPr>
                              <m:t>43</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43</m:t>
                            </m:r>
                          </m:sub>
                        </m:sSub>
                      </m:e>
                      <m:e>
                        <m:r>
                          <w:rPr>
                            <w:rFonts w:ascii="Cambria Math" w:hAnsi="Cambria Math"/>
                          </w:rPr>
                          <m:t>a</m:t>
                        </m:r>
                        <m:sSub>
                          <m:sSubPr>
                            <m:ctrlPr>
                              <w:rPr>
                                <w:rFonts w:ascii="Cambria Math" w:hAnsi="Cambria Math"/>
                              </w:rPr>
                            </m:ctrlPr>
                          </m:sSubPr>
                          <m:e>
                            <m:r>
                              <m:rPr>
                                <m:sty m:val="p"/>
                              </m:rPr>
                              <w:rPr>
                                <w:rFonts w:ascii="Cambria Math" w:hAnsi="Cambria Math"/>
                              </w:rPr>
                              <m:t>'</m:t>
                            </m:r>
                          </m:e>
                          <m:sub>
                            <m:r>
                              <w:rPr>
                                <w:rFonts w:ascii="Cambria Math" w:hAnsi="Cambria Math"/>
                              </w:rPr>
                              <m:t>44</m:t>
                            </m:r>
                          </m:sub>
                        </m:sSub>
                        <m:r>
                          <m:rPr>
                            <m:sty m:val="p"/>
                          </m:rPr>
                          <w:rPr>
                            <w:rFonts w:ascii="Cambria Math" w:hAnsi="Cambria Math"/>
                          </w:rPr>
                          <m:t>≤</m:t>
                        </m:r>
                        <m:r>
                          <w:rPr>
                            <w:rFonts w:ascii="Cambria Math" w:hAnsi="Cambria Math"/>
                          </w:rPr>
                          <m:t>a</m:t>
                        </m:r>
                        <m:sSub>
                          <m:sSubPr>
                            <m:ctrlPr>
                              <w:rPr>
                                <w:rFonts w:ascii="Cambria Math" w:hAnsi="Cambria Math"/>
                              </w:rPr>
                            </m:ctrlPr>
                          </m:sSubPr>
                          <m:e>
                            <m:r>
                              <m:rPr>
                                <m:sty m:val="p"/>
                              </m:rPr>
                              <w:rPr>
                                <w:rFonts w:ascii="Cambria Math" w:hAnsi="Cambria Math"/>
                              </w:rPr>
                              <m:t>'</m:t>
                            </m:r>
                          </m:e>
                          <m:sub>
                            <m:r>
                              <w:rPr>
                                <w:rFonts w:ascii="Cambria Math" w:hAnsi="Cambria Math"/>
                              </w:rPr>
                              <m:t>44</m:t>
                            </m:r>
                          </m:sub>
                        </m:sSub>
                      </m:e>
                      <m:e>
                        <m:r>
                          <w:rPr>
                            <w:rFonts w:ascii="Cambria Math" w:hAnsi="Cambria Math"/>
                          </w:rPr>
                          <m:t>a</m:t>
                        </m:r>
                        <m:sSub>
                          <m:sSubPr>
                            <m:ctrlPr>
                              <w:rPr>
                                <w:rFonts w:ascii="Cambria Math" w:hAnsi="Cambria Math"/>
                              </w:rPr>
                            </m:ctrlPr>
                          </m:sSubPr>
                          <m:e>
                            <m:r>
                              <m:rPr>
                                <m:sty m:val="p"/>
                              </m:rPr>
                              <w:rPr>
                                <w:rFonts w:ascii="Cambria Math" w:hAnsi="Cambria Math"/>
                              </w:rPr>
                              <m:t>'</m:t>
                            </m:r>
                          </m:e>
                          <m:sub>
                            <m:r>
                              <w:rPr>
                                <w:rFonts w:ascii="Cambria Math" w:hAnsi="Cambria Math"/>
                              </w:rPr>
                              <m:t>45</m:t>
                            </m:r>
                          </m:sub>
                        </m:sSub>
                        <m:r>
                          <m:rPr>
                            <m:sty m:val="p"/>
                          </m:rPr>
                          <w:rPr>
                            <w:rFonts w:ascii="Cambria Math" w:hAnsi="Cambria Math"/>
                          </w:rPr>
                          <m:t>&gt;</m:t>
                        </m:r>
                        <m:r>
                          <w:rPr>
                            <w:rFonts w:ascii="Cambria Math" w:hAnsi="Cambria Math"/>
                          </w:rPr>
                          <m:t>0</m:t>
                        </m:r>
                      </m:e>
                      <m:e>
                        <m:sSub>
                          <m:sSubPr>
                            <m:ctrlPr>
                              <w:rPr>
                                <w:rFonts w:ascii="Cambria Math" w:hAnsi="Cambria Math"/>
                              </w:rPr>
                            </m:ctrlPr>
                          </m:sSubPr>
                          <m:e>
                            <m:r>
                              <w:rPr>
                                <w:rFonts w:ascii="Cambria Math" w:hAnsi="Cambria Math"/>
                              </w:rPr>
                              <m:t>a</m:t>
                            </m:r>
                          </m:e>
                          <m:sub>
                            <m:r>
                              <w:rPr>
                                <w:rFonts w:ascii="Cambria Math" w:hAnsi="Cambria Math"/>
                              </w:rPr>
                              <m:t>46</m:t>
                            </m:r>
                          </m:sub>
                        </m:sSub>
                      </m:e>
                      <m:e>
                        <m:sSub>
                          <m:sSubPr>
                            <m:ctrlPr>
                              <w:rPr>
                                <w:rFonts w:ascii="Cambria Math" w:hAnsi="Cambria Math"/>
                              </w:rPr>
                            </m:ctrlPr>
                          </m:sSubPr>
                          <m:e>
                            <m:r>
                              <w:rPr>
                                <w:rFonts w:ascii="Cambria Math" w:hAnsi="Cambria Math"/>
                              </w:rPr>
                              <m:t>a</m:t>
                            </m:r>
                          </m:e>
                          <m:sub>
                            <m:r>
                              <w:rPr>
                                <w:rFonts w:ascii="Cambria Math" w:hAnsi="Cambria Math"/>
                              </w:rPr>
                              <m:t>47</m:t>
                            </m:r>
                          </m:sub>
                        </m:sSub>
                      </m:e>
                      <m:e>
                        <m:sSub>
                          <m:sSubPr>
                            <m:ctrlPr>
                              <w:rPr>
                                <w:rFonts w:ascii="Cambria Math" w:hAnsi="Cambria Math"/>
                              </w:rPr>
                            </m:ctrlPr>
                          </m:sSubPr>
                          <m:e>
                            <m:r>
                              <w:rPr>
                                <w:rFonts w:ascii="Cambria Math" w:hAnsi="Cambria Math"/>
                              </w:rPr>
                              <m:t>a</m:t>
                            </m:r>
                          </m:e>
                          <m:sub>
                            <m:r>
                              <w:rPr>
                                <w:rFonts w:ascii="Cambria Math" w:hAnsi="Cambria Math"/>
                              </w:rPr>
                              <m:t>48</m:t>
                            </m:r>
                          </m:sub>
                        </m:sSub>
                      </m:e>
                      <m:e>
                        <m:sSub>
                          <m:sSubPr>
                            <m:ctrlPr>
                              <w:rPr>
                                <w:rFonts w:ascii="Cambria Math" w:hAnsi="Cambria Math"/>
                              </w:rPr>
                            </m:ctrlPr>
                          </m:sSubPr>
                          <m:e>
                            <m:r>
                              <w:rPr>
                                <w:rFonts w:ascii="Cambria Math" w:hAnsi="Cambria Math"/>
                              </w:rPr>
                              <m:t>a</m:t>
                            </m:r>
                          </m:e>
                          <m:sub>
                            <m:r>
                              <w:rPr>
                                <w:rFonts w:ascii="Cambria Math" w:hAnsi="Cambria Math"/>
                              </w:rPr>
                              <m:t>49</m:t>
                            </m:r>
                          </m:sub>
                        </m:sSub>
                      </m:e>
                      <m:e>
                        <m:r>
                          <w:rPr>
                            <w:rFonts w:ascii="Cambria Math" w:hAnsi="Cambria Math"/>
                          </w:rPr>
                          <m:t>0</m:t>
                        </m:r>
                      </m:e>
                    </m:mr>
                    <m:mr>
                      <m:e>
                        <m:sSub>
                          <m:sSubPr>
                            <m:ctrlPr>
                              <w:rPr>
                                <w:rFonts w:ascii="Cambria Math" w:hAnsi="Cambria Math"/>
                              </w:rPr>
                            </m:ctrlPr>
                          </m:sSubPr>
                          <m:e>
                            <m:r>
                              <w:rPr>
                                <w:rFonts w:ascii="Cambria Math" w:hAnsi="Cambria Math"/>
                              </w:rPr>
                              <m:t>a</m:t>
                            </m:r>
                          </m:e>
                          <m:sub>
                            <m:r>
                              <w:rPr>
                                <w:rFonts w:ascii="Cambria Math" w:hAnsi="Cambria Math"/>
                              </w:rPr>
                              <m:t>51</m:t>
                            </m:r>
                          </m:sub>
                        </m:sSub>
                        <m:r>
                          <m:rPr>
                            <m:sty m:val="p"/>
                          </m:rPr>
                          <w:rPr>
                            <w:rFonts w:ascii="Cambria Math" w:hAnsi="Cambria Math"/>
                          </w:rPr>
                          <m:t>&gt;</m:t>
                        </m:r>
                        <m:r>
                          <w:rPr>
                            <w:rFonts w:ascii="Cambria Math" w:hAnsi="Cambria Math"/>
                          </w:rPr>
                          <m:t>0</m:t>
                        </m:r>
                      </m:e>
                      <m:e>
                        <m:sSub>
                          <m:sSubPr>
                            <m:ctrlPr>
                              <w:rPr>
                                <w:rFonts w:ascii="Cambria Math" w:hAnsi="Cambria Math"/>
                              </w:rPr>
                            </m:ctrlPr>
                          </m:sSubPr>
                          <m:e>
                            <m:r>
                              <w:rPr>
                                <w:rFonts w:ascii="Cambria Math" w:hAnsi="Cambria Math"/>
                              </w:rPr>
                              <m:t>a</m:t>
                            </m:r>
                          </m:e>
                          <m:sub>
                            <m:r>
                              <w:rPr>
                                <w:rFonts w:ascii="Cambria Math" w:hAnsi="Cambria Math"/>
                              </w:rPr>
                              <m:t>52</m:t>
                            </m:r>
                          </m:sub>
                        </m:sSub>
                        <m:r>
                          <m:rPr>
                            <m:sty m:val="p"/>
                          </m:rPr>
                          <w:rPr>
                            <w:rFonts w:ascii="Cambria Math" w:hAnsi="Cambria Math"/>
                          </w:rPr>
                          <m:t>&gt;</m:t>
                        </m:r>
                        <m:r>
                          <w:rPr>
                            <w:rFonts w:ascii="Cambria Math" w:hAnsi="Cambria Math"/>
                          </w:rPr>
                          <m:t>0</m:t>
                        </m:r>
                      </m:e>
                      <m:e>
                        <m:sSub>
                          <m:sSubPr>
                            <m:ctrlPr>
                              <w:rPr>
                                <w:rFonts w:ascii="Cambria Math" w:hAnsi="Cambria Math"/>
                              </w:rPr>
                            </m:ctrlPr>
                          </m:sSubPr>
                          <m:e>
                            <m:r>
                              <w:rPr>
                                <w:rFonts w:ascii="Cambria Math" w:hAnsi="Cambria Math"/>
                              </w:rPr>
                              <m:t>a</m:t>
                            </m:r>
                          </m:e>
                          <m:sub>
                            <m:r>
                              <w:rPr>
                                <w:rFonts w:ascii="Cambria Math" w:hAnsi="Cambria Math"/>
                              </w:rPr>
                              <m:t>53</m:t>
                            </m:r>
                          </m:sub>
                        </m:sSub>
                        <m:r>
                          <m:rPr>
                            <m:sty m:val="p"/>
                          </m:rPr>
                          <w:rPr>
                            <w:rFonts w:ascii="Cambria Math" w:hAnsi="Cambria Math"/>
                          </w:rPr>
                          <m:t>&gt;</m:t>
                        </m:r>
                        <m:r>
                          <w:rPr>
                            <w:rFonts w:ascii="Cambria Math" w:hAnsi="Cambria Math"/>
                          </w:rPr>
                          <m:t>0</m:t>
                        </m:r>
                      </m:e>
                      <m:e>
                        <m:sSub>
                          <m:sSubPr>
                            <m:ctrlPr>
                              <w:rPr>
                                <w:rFonts w:ascii="Cambria Math" w:hAnsi="Cambria Math"/>
                              </w:rPr>
                            </m:ctrlPr>
                          </m:sSubPr>
                          <m:e>
                            <m:r>
                              <w:rPr>
                                <w:rFonts w:ascii="Cambria Math" w:hAnsi="Cambria Math"/>
                              </w:rPr>
                              <m:t>a</m:t>
                            </m:r>
                          </m:e>
                          <m:sub>
                            <m:r>
                              <w:rPr>
                                <w:rFonts w:ascii="Cambria Math" w:hAnsi="Cambria Math"/>
                              </w:rPr>
                              <m:t>54</m:t>
                            </m:r>
                          </m:sub>
                        </m:sSub>
                        <m:r>
                          <m:rPr>
                            <m:sty m:val="p"/>
                          </m:rPr>
                          <w:rPr>
                            <w:rFonts w:ascii="Cambria Math" w:hAnsi="Cambria Math"/>
                          </w:rPr>
                          <m:t>&gt;</m:t>
                        </m:r>
                        <m:r>
                          <w:rPr>
                            <w:rFonts w:ascii="Cambria Math" w:hAnsi="Cambria Math"/>
                          </w:rPr>
                          <m:t>0</m:t>
                        </m:r>
                      </m:e>
                      <m:e>
                        <m:r>
                          <w:rPr>
                            <w:rFonts w:ascii="Cambria Math" w:hAnsi="Cambria Math"/>
                          </w:rPr>
                          <m:t>0</m:t>
                        </m:r>
                      </m:e>
                      <m:e>
                        <m:sSub>
                          <m:sSubPr>
                            <m:ctrlPr>
                              <w:rPr>
                                <w:rFonts w:ascii="Cambria Math" w:hAnsi="Cambria Math"/>
                              </w:rPr>
                            </m:ctrlPr>
                          </m:sSubPr>
                          <m:e>
                            <m:r>
                              <w:rPr>
                                <w:rFonts w:ascii="Cambria Math" w:hAnsi="Cambria Math"/>
                              </w:rPr>
                              <m:t>a</m:t>
                            </m:r>
                          </m:e>
                          <m:sub>
                            <m:r>
                              <w:rPr>
                                <w:rFonts w:ascii="Cambria Math" w:hAnsi="Cambria Math"/>
                              </w:rPr>
                              <m:t>56</m:t>
                            </m:r>
                          </m:sub>
                        </m:sSub>
                      </m:e>
                      <m:e>
                        <m:sSub>
                          <m:sSubPr>
                            <m:ctrlPr>
                              <w:rPr>
                                <w:rFonts w:ascii="Cambria Math" w:hAnsi="Cambria Math"/>
                              </w:rPr>
                            </m:ctrlPr>
                          </m:sSubPr>
                          <m:e>
                            <m:r>
                              <w:rPr>
                                <w:rFonts w:ascii="Cambria Math" w:hAnsi="Cambria Math"/>
                              </w:rPr>
                              <m:t>a</m:t>
                            </m:r>
                          </m:e>
                          <m:sub>
                            <m:r>
                              <w:rPr>
                                <w:rFonts w:ascii="Cambria Math" w:hAnsi="Cambria Math"/>
                              </w:rPr>
                              <m:t>57</m:t>
                            </m:r>
                          </m:sub>
                        </m:sSub>
                      </m:e>
                      <m:e>
                        <m:sSub>
                          <m:sSubPr>
                            <m:ctrlPr>
                              <w:rPr>
                                <w:rFonts w:ascii="Cambria Math" w:hAnsi="Cambria Math"/>
                              </w:rPr>
                            </m:ctrlPr>
                          </m:sSubPr>
                          <m:e>
                            <m:r>
                              <w:rPr>
                                <w:rFonts w:ascii="Cambria Math" w:hAnsi="Cambria Math"/>
                              </w:rPr>
                              <m:t>a</m:t>
                            </m:r>
                          </m:e>
                          <m:sub>
                            <m:r>
                              <w:rPr>
                                <w:rFonts w:ascii="Cambria Math" w:hAnsi="Cambria Math"/>
                              </w:rPr>
                              <m:t>58</m:t>
                            </m:r>
                          </m:sub>
                        </m:sSub>
                      </m:e>
                      <m:e>
                        <m:sSub>
                          <m:sSubPr>
                            <m:ctrlPr>
                              <w:rPr>
                                <w:rFonts w:ascii="Cambria Math" w:hAnsi="Cambria Math"/>
                              </w:rPr>
                            </m:ctrlPr>
                          </m:sSubPr>
                          <m:e>
                            <m:r>
                              <w:rPr>
                                <w:rFonts w:ascii="Cambria Math" w:hAnsi="Cambria Math"/>
                              </w:rPr>
                              <m:t>a</m:t>
                            </m:r>
                          </m:e>
                          <m:sub>
                            <m:r>
                              <w:rPr>
                                <w:rFonts w:ascii="Cambria Math" w:hAnsi="Cambria Math"/>
                              </w:rPr>
                              <m:t>59</m:t>
                            </m:r>
                          </m:sub>
                        </m:sSub>
                      </m:e>
                      <m:e>
                        <m:r>
                          <w:rPr>
                            <w:rFonts w:ascii="Cambria Math" w:hAnsi="Cambria Math"/>
                          </w:rPr>
                          <m:t>0</m:t>
                        </m:r>
                      </m:e>
                    </m:mr>
                    <m:mr>
                      <m:e>
                        <m:r>
                          <w:rPr>
                            <w:rFonts w:ascii="Cambria Math" w:hAnsi="Cambria Math"/>
                          </w:rPr>
                          <m:t>a</m:t>
                        </m:r>
                        <m:sSub>
                          <m:sSubPr>
                            <m:ctrlPr>
                              <w:rPr>
                                <w:rFonts w:ascii="Cambria Math" w:hAnsi="Cambria Math"/>
                              </w:rPr>
                            </m:ctrlPr>
                          </m:sSubPr>
                          <m:e>
                            <m:r>
                              <m:rPr>
                                <m:sty m:val="p"/>
                              </m:rPr>
                              <w:rPr>
                                <w:rFonts w:ascii="Cambria Math" w:hAnsi="Cambria Math"/>
                              </w:rPr>
                              <m:t>'</m:t>
                            </m:r>
                          </m:e>
                          <m:sub>
                            <m:r>
                              <w:rPr>
                                <w:rFonts w:ascii="Cambria Math" w:hAnsi="Cambria Math"/>
                              </w:rPr>
                              <m:t>61</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61</m:t>
                            </m:r>
                          </m:sub>
                        </m:sSub>
                      </m:e>
                      <m:e>
                        <m:r>
                          <w:rPr>
                            <w:rFonts w:ascii="Cambria Math" w:hAnsi="Cambria Math"/>
                          </w:rPr>
                          <m:t>a</m:t>
                        </m:r>
                        <m:sSub>
                          <m:sSubPr>
                            <m:ctrlPr>
                              <w:rPr>
                                <w:rFonts w:ascii="Cambria Math" w:hAnsi="Cambria Math"/>
                              </w:rPr>
                            </m:ctrlPr>
                          </m:sSubPr>
                          <m:e>
                            <m:r>
                              <m:rPr>
                                <m:sty m:val="p"/>
                              </m:rPr>
                              <w:rPr>
                                <w:rFonts w:ascii="Cambria Math" w:hAnsi="Cambria Math"/>
                              </w:rPr>
                              <m:t>'</m:t>
                            </m:r>
                          </m:e>
                          <m:sub>
                            <m:r>
                              <w:rPr>
                                <w:rFonts w:ascii="Cambria Math" w:hAnsi="Cambria Math"/>
                              </w:rPr>
                              <m:t>62</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62</m:t>
                            </m:r>
                          </m:sub>
                        </m:sSub>
                      </m:e>
                      <m:e>
                        <m:r>
                          <w:rPr>
                            <w:rFonts w:ascii="Cambria Math" w:hAnsi="Cambria Math"/>
                          </w:rPr>
                          <m:t>a</m:t>
                        </m:r>
                        <m:sSub>
                          <m:sSubPr>
                            <m:ctrlPr>
                              <w:rPr>
                                <w:rFonts w:ascii="Cambria Math" w:hAnsi="Cambria Math"/>
                              </w:rPr>
                            </m:ctrlPr>
                          </m:sSubPr>
                          <m:e>
                            <m:r>
                              <m:rPr>
                                <m:sty m:val="p"/>
                              </m:rPr>
                              <w:rPr>
                                <w:rFonts w:ascii="Cambria Math" w:hAnsi="Cambria Math"/>
                              </w:rPr>
                              <m:t>'</m:t>
                            </m:r>
                          </m:e>
                          <m:sub>
                            <m:r>
                              <w:rPr>
                                <w:rFonts w:ascii="Cambria Math" w:hAnsi="Cambria Math"/>
                              </w:rPr>
                              <m:t>63</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63</m:t>
                            </m:r>
                          </m:sub>
                        </m:sSub>
                      </m:e>
                      <m:e>
                        <m:r>
                          <w:rPr>
                            <w:rFonts w:ascii="Cambria Math" w:hAnsi="Cambria Math"/>
                          </w:rPr>
                          <m:t>a</m:t>
                        </m:r>
                        <m:sSub>
                          <m:sSubPr>
                            <m:ctrlPr>
                              <w:rPr>
                                <w:rFonts w:ascii="Cambria Math" w:hAnsi="Cambria Math"/>
                              </w:rPr>
                            </m:ctrlPr>
                          </m:sSubPr>
                          <m:e>
                            <m:r>
                              <m:rPr>
                                <m:sty m:val="p"/>
                              </m:rPr>
                              <w:rPr>
                                <w:rFonts w:ascii="Cambria Math" w:hAnsi="Cambria Math"/>
                              </w:rPr>
                              <m:t>'</m:t>
                            </m:r>
                          </m:e>
                          <m:sub>
                            <m:r>
                              <w:rPr>
                                <w:rFonts w:ascii="Cambria Math" w:hAnsi="Cambria Math"/>
                              </w:rPr>
                              <m:t>64</m:t>
                            </m:r>
                          </m:sub>
                        </m:sSub>
                        <m:r>
                          <m:rPr>
                            <m:sty m:val="p"/>
                          </m:rPr>
                          <w:rPr>
                            <w:rFonts w:ascii="Cambria Math" w:hAnsi="Cambria Math"/>
                          </w:rPr>
                          <m:t>≤</m:t>
                        </m:r>
                        <m:r>
                          <w:rPr>
                            <w:rFonts w:ascii="Cambria Math" w:hAnsi="Cambria Math"/>
                          </w:rPr>
                          <m:t>a</m:t>
                        </m:r>
                        <m:sSub>
                          <m:sSubPr>
                            <m:ctrlPr>
                              <w:rPr>
                                <w:rFonts w:ascii="Cambria Math" w:hAnsi="Cambria Math"/>
                              </w:rPr>
                            </m:ctrlPr>
                          </m:sSubPr>
                          <m:e>
                            <m:r>
                              <m:rPr>
                                <m:sty m:val="p"/>
                              </m:rPr>
                              <w:rPr>
                                <w:rFonts w:ascii="Cambria Math" w:hAnsi="Cambria Math"/>
                              </w:rPr>
                              <m:t>'</m:t>
                            </m:r>
                          </m:e>
                          <m:sub>
                            <m:r>
                              <w:rPr>
                                <w:rFonts w:ascii="Cambria Math" w:hAnsi="Cambria Math"/>
                              </w:rPr>
                              <m:t>64</m:t>
                            </m:r>
                          </m:sub>
                        </m:sSub>
                      </m:e>
                      <m:e>
                        <m:r>
                          <w:rPr>
                            <w:rFonts w:ascii="Cambria Math" w:hAnsi="Cambria Math"/>
                          </w:rPr>
                          <m:t>a</m:t>
                        </m:r>
                        <m:sSub>
                          <m:sSubPr>
                            <m:ctrlPr>
                              <w:rPr>
                                <w:rFonts w:ascii="Cambria Math" w:hAnsi="Cambria Math"/>
                              </w:rPr>
                            </m:ctrlPr>
                          </m:sSubPr>
                          <m:e>
                            <m:r>
                              <m:rPr>
                                <m:sty m:val="p"/>
                              </m:rPr>
                              <w:rPr>
                                <w:rFonts w:ascii="Cambria Math" w:hAnsi="Cambria Math"/>
                              </w:rPr>
                              <m:t>'</m:t>
                            </m:r>
                          </m:e>
                          <m:sub>
                            <m:r>
                              <w:rPr>
                                <w:rFonts w:ascii="Cambria Math" w:hAnsi="Cambria Math"/>
                              </w:rPr>
                              <m:t>65</m:t>
                            </m:r>
                          </m:sub>
                        </m:sSub>
                        <m:r>
                          <m:rPr>
                            <m:sty m:val="p"/>
                          </m:rPr>
                          <w:rPr>
                            <w:rFonts w:ascii="Cambria Math" w:hAnsi="Cambria Math"/>
                          </w:rPr>
                          <m:t>&gt;</m:t>
                        </m:r>
                        <m:r>
                          <w:rPr>
                            <w:rFonts w:ascii="Cambria Math" w:hAnsi="Cambria Math"/>
                          </w:rPr>
                          <m:t>0</m:t>
                        </m:r>
                      </m:e>
                      <m:e>
                        <m:sSub>
                          <m:sSubPr>
                            <m:ctrlPr>
                              <w:rPr>
                                <w:rFonts w:ascii="Cambria Math" w:hAnsi="Cambria Math"/>
                              </w:rPr>
                            </m:ctrlPr>
                          </m:sSubPr>
                          <m:e>
                            <m:r>
                              <w:rPr>
                                <w:rFonts w:ascii="Cambria Math" w:hAnsi="Cambria Math"/>
                              </w:rPr>
                              <m:t>a</m:t>
                            </m:r>
                          </m:e>
                          <m:sub>
                            <m:r>
                              <w:rPr>
                                <w:rFonts w:ascii="Cambria Math" w:hAnsi="Cambria Math"/>
                              </w:rPr>
                              <m:t>66</m:t>
                            </m:r>
                          </m:sub>
                        </m:sSub>
                      </m:e>
                      <m:e>
                        <m:sSub>
                          <m:sSubPr>
                            <m:ctrlPr>
                              <w:rPr>
                                <w:rFonts w:ascii="Cambria Math" w:hAnsi="Cambria Math"/>
                              </w:rPr>
                            </m:ctrlPr>
                          </m:sSubPr>
                          <m:e>
                            <m:r>
                              <w:rPr>
                                <w:rFonts w:ascii="Cambria Math" w:hAnsi="Cambria Math"/>
                              </w:rPr>
                              <m:t>a</m:t>
                            </m:r>
                          </m:e>
                          <m:sub>
                            <m:r>
                              <w:rPr>
                                <w:rFonts w:ascii="Cambria Math" w:hAnsi="Cambria Math"/>
                              </w:rPr>
                              <m:t>67</m:t>
                            </m:r>
                          </m:sub>
                        </m:sSub>
                      </m:e>
                      <m:e>
                        <m:sSub>
                          <m:sSubPr>
                            <m:ctrlPr>
                              <w:rPr>
                                <w:rFonts w:ascii="Cambria Math" w:hAnsi="Cambria Math"/>
                              </w:rPr>
                            </m:ctrlPr>
                          </m:sSubPr>
                          <m:e>
                            <m:r>
                              <w:rPr>
                                <w:rFonts w:ascii="Cambria Math" w:hAnsi="Cambria Math"/>
                              </w:rPr>
                              <m:t>a</m:t>
                            </m:r>
                          </m:e>
                          <m:sub>
                            <m:r>
                              <w:rPr>
                                <w:rFonts w:ascii="Cambria Math" w:hAnsi="Cambria Math"/>
                              </w:rPr>
                              <m:t>68</m:t>
                            </m:r>
                          </m:sub>
                        </m:sSub>
                      </m:e>
                      <m:e>
                        <m:sSub>
                          <m:sSubPr>
                            <m:ctrlPr>
                              <w:rPr>
                                <w:rFonts w:ascii="Cambria Math" w:hAnsi="Cambria Math"/>
                              </w:rPr>
                            </m:ctrlPr>
                          </m:sSubPr>
                          <m:e>
                            <m:r>
                              <w:rPr>
                                <w:rFonts w:ascii="Cambria Math" w:hAnsi="Cambria Math"/>
                              </w:rPr>
                              <m:t>a</m:t>
                            </m:r>
                          </m:e>
                          <m:sub>
                            <m:r>
                              <w:rPr>
                                <w:rFonts w:ascii="Cambria Math" w:hAnsi="Cambria Math"/>
                              </w:rPr>
                              <m:t>69</m:t>
                            </m:r>
                          </m:sub>
                        </m:sSub>
                      </m:e>
                      <m:e>
                        <m:r>
                          <w:rPr>
                            <w:rFonts w:ascii="Cambria Math" w:hAnsi="Cambria Math"/>
                          </w:rPr>
                          <m:t>0</m:t>
                        </m:r>
                      </m:e>
                    </m:mr>
                    <m:mr>
                      <m:e>
                        <m:r>
                          <w:rPr>
                            <w:rFonts w:ascii="Cambria Math" w:hAnsi="Cambria Math"/>
                          </w:rPr>
                          <m:t>a</m:t>
                        </m:r>
                        <m:sSub>
                          <m:sSubPr>
                            <m:ctrlPr>
                              <w:rPr>
                                <w:rFonts w:ascii="Cambria Math" w:hAnsi="Cambria Math"/>
                              </w:rPr>
                            </m:ctrlPr>
                          </m:sSubPr>
                          <m:e>
                            <m:r>
                              <m:rPr>
                                <m:sty m:val="p"/>
                              </m:rPr>
                              <w:rPr>
                                <w:rFonts w:ascii="Cambria Math" w:hAnsi="Cambria Math"/>
                              </w:rPr>
                              <m:t>'</m:t>
                            </m:r>
                          </m:e>
                          <m:sub>
                            <m:r>
                              <w:rPr>
                                <w:rFonts w:ascii="Cambria Math" w:hAnsi="Cambria Math"/>
                              </w:rPr>
                              <m:t>71</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71</m:t>
                            </m:r>
                          </m:sub>
                        </m:sSub>
                      </m:e>
                      <m:e>
                        <m:r>
                          <w:rPr>
                            <w:rFonts w:ascii="Cambria Math" w:hAnsi="Cambria Math"/>
                          </w:rPr>
                          <m:t>a</m:t>
                        </m:r>
                        <m:sSub>
                          <m:sSubPr>
                            <m:ctrlPr>
                              <w:rPr>
                                <w:rFonts w:ascii="Cambria Math" w:hAnsi="Cambria Math"/>
                              </w:rPr>
                            </m:ctrlPr>
                          </m:sSubPr>
                          <m:e>
                            <m:r>
                              <m:rPr>
                                <m:sty m:val="p"/>
                              </m:rPr>
                              <w:rPr>
                                <w:rFonts w:ascii="Cambria Math" w:hAnsi="Cambria Math"/>
                              </w:rPr>
                              <m:t>'</m:t>
                            </m:r>
                          </m:e>
                          <m:sub>
                            <m:r>
                              <w:rPr>
                                <w:rFonts w:ascii="Cambria Math" w:hAnsi="Cambria Math"/>
                              </w:rPr>
                              <m:t>72</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72</m:t>
                            </m:r>
                          </m:sub>
                        </m:sSub>
                      </m:e>
                      <m:e>
                        <m:r>
                          <w:rPr>
                            <w:rFonts w:ascii="Cambria Math" w:hAnsi="Cambria Math"/>
                          </w:rPr>
                          <m:t>a</m:t>
                        </m:r>
                        <m:sSub>
                          <m:sSubPr>
                            <m:ctrlPr>
                              <w:rPr>
                                <w:rFonts w:ascii="Cambria Math" w:hAnsi="Cambria Math"/>
                              </w:rPr>
                            </m:ctrlPr>
                          </m:sSubPr>
                          <m:e>
                            <m:r>
                              <m:rPr>
                                <m:sty m:val="p"/>
                              </m:rPr>
                              <w:rPr>
                                <w:rFonts w:ascii="Cambria Math" w:hAnsi="Cambria Math"/>
                              </w:rPr>
                              <m:t>'</m:t>
                            </m:r>
                          </m:e>
                          <m:sub>
                            <m:r>
                              <w:rPr>
                                <w:rFonts w:ascii="Cambria Math" w:hAnsi="Cambria Math"/>
                              </w:rPr>
                              <m:t>73</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73</m:t>
                            </m:r>
                          </m:sub>
                        </m:sSub>
                      </m:e>
                      <m:e>
                        <m:r>
                          <w:rPr>
                            <w:rFonts w:ascii="Cambria Math" w:hAnsi="Cambria Math"/>
                          </w:rPr>
                          <m:t>a</m:t>
                        </m:r>
                        <m:sSub>
                          <m:sSubPr>
                            <m:ctrlPr>
                              <w:rPr>
                                <w:rFonts w:ascii="Cambria Math" w:hAnsi="Cambria Math"/>
                              </w:rPr>
                            </m:ctrlPr>
                          </m:sSubPr>
                          <m:e>
                            <m:r>
                              <m:rPr>
                                <m:sty m:val="p"/>
                              </m:rPr>
                              <w:rPr>
                                <w:rFonts w:ascii="Cambria Math" w:hAnsi="Cambria Math"/>
                              </w:rPr>
                              <m:t>'</m:t>
                            </m:r>
                          </m:e>
                          <m:sub>
                            <m:r>
                              <w:rPr>
                                <w:rFonts w:ascii="Cambria Math" w:hAnsi="Cambria Math"/>
                              </w:rPr>
                              <m:t>74</m:t>
                            </m:r>
                          </m:sub>
                        </m:sSub>
                        <m:r>
                          <m:rPr>
                            <m:sty m:val="p"/>
                          </m:rPr>
                          <w:rPr>
                            <w:rFonts w:ascii="Cambria Math" w:hAnsi="Cambria Math"/>
                          </w:rPr>
                          <m:t>≤</m:t>
                        </m:r>
                        <m:r>
                          <w:rPr>
                            <w:rFonts w:ascii="Cambria Math" w:hAnsi="Cambria Math"/>
                          </w:rPr>
                          <m:t>a</m:t>
                        </m:r>
                        <m:sSub>
                          <m:sSubPr>
                            <m:ctrlPr>
                              <w:rPr>
                                <w:rFonts w:ascii="Cambria Math" w:hAnsi="Cambria Math"/>
                              </w:rPr>
                            </m:ctrlPr>
                          </m:sSubPr>
                          <m:e>
                            <m:r>
                              <m:rPr>
                                <m:sty m:val="p"/>
                              </m:rPr>
                              <w:rPr>
                                <w:rFonts w:ascii="Cambria Math" w:hAnsi="Cambria Math"/>
                              </w:rPr>
                              <m:t>'</m:t>
                            </m:r>
                          </m:e>
                          <m:sub>
                            <m:r>
                              <w:rPr>
                                <w:rFonts w:ascii="Cambria Math" w:hAnsi="Cambria Math"/>
                              </w:rPr>
                              <m:t>74</m:t>
                            </m:r>
                          </m:sub>
                        </m:sSub>
                      </m:e>
                      <m:e>
                        <m:r>
                          <w:rPr>
                            <w:rFonts w:ascii="Cambria Math" w:hAnsi="Cambria Math"/>
                          </w:rPr>
                          <m:t>a</m:t>
                        </m:r>
                        <m:sSub>
                          <m:sSubPr>
                            <m:ctrlPr>
                              <w:rPr>
                                <w:rFonts w:ascii="Cambria Math" w:hAnsi="Cambria Math"/>
                              </w:rPr>
                            </m:ctrlPr>
                          </m:sSubPr>
                          <m:e>
                            <m:r>
                              <m:rPr>
                                <m:sty m:val="p"/>
                              </m:rPr>
                              <w:rPr>
                                <w:rFonts w:ascii="Cambria Math" w:hAnsi="Cambria Math"/>
                              </w:rPr>
                              <m:t>'</m:t>
                            </m:r>
                          </m:e>
                          <m:sub>
                            <m:r>
                              <w:rPr>
                                <w:rFonts w:ascii="Cambria Math" w:hAnsi="Cambria Math"/>
                              </w:rPr>
                              <m:t>75</m:t>
                            </m:r>
                          </m:sub>
                        </m:sSub>
                        <m:r>
                          <m:rPr>
                            <m:sty m:val="p"/>
                          </m:rPr>
                          <w:rPr>
                            <w:rFonts w:ascii="Cambria Math" w:hAnsi="Cambria Math"/>
                          </w:rPr>
                          <m:t>&gt;</m:t>
                        </m:r>
                        <m:r>
                          <w:rPr>
                            <w:rFonts w:ascii="Cambria Math" w:hAnsi="Cambria Math"/>
                          </w:rPr>
                          <m:t>0</m:t>
                        </m:r>
                      </m:e>
                      <m:e>
                        <m:sSub>
                          <m:sSubPr>
                            <m:ctrlPr>
                              <w:rPr>
                                <w:rFonts w:ascii="Cambria Math" w:hAnsi="Cambria Math"/>
                              </w:rPr>
                            </m:ctrlPr>
                          </m:sSubPr>
                          <m:e>
                            <m:r>
                              <w:rPr>
                                <w:rFonts w:ascii="Cambria Math" w:hAnsi="Cambria Math"/>
                              </w:rPr>
                              <m:t>a</m:t>
                            </m:r>
                          </m:e>
                          <m:sub>
                            <m:r>
                              <w:rPr>
                                <w:rFonts w:ascii="Cambria Math" w:hAnsi="Cambria Math"/>
                              </w:rPr>
                              <m:t>76</m:t>
                            </m:r>
                          </m:sub>
                        </m:sSub>
                      </m:e>
                      <m:e>
                        <m:sSub>
                          <m:sSubPr>
                            <m:ctrlPr>
                              <w:rPr>
                                <w:rFonts w:ascii="Cambria Math" w:hAnsi="Cambria Math"/>
                              </w:rPr>
                            </m:ctrlPr>
                          </m:sSubPr>
                          <m:e>
                            <m:r>
                              <w:rPr>
                                <w:rFonts w:ascii="Cambria Math" w:hAnsi="Cambria Math"/>
                              </w:rPr>
                              <m:t>a</m:t>
                            </m:r>
                          </m:e>
                          <m:sub>
                            <m:r>
                              <w:rPr>
                                <w:rFonts w:ascii="Cambria Math" w:hAnsi="Cambria Math"/>
                              </w:rPr>
                              <m:t>77</m:t>
                            </m:r>
                          </m:sub>
                        </m:sSub>
                      </m:e>
                      <m:e>
                        <m:sSub>
                          <m:sSubPr>
                            <m:ctrlPr>
                              <w:rPr>
                                <w:rFonts w:ascii="Cambria Math" w:hAnsi="Cambria Math"/>
                              </w:rPr>
                            </m:ctrlPr>
                          </m:sSubPr>
                          <m:e>
                            <m:r>
                              <w:rPr>
                                <w:rFonts w:ascii="Cambria Math" w:hAnsi="Cambria Math"/>
                              </w:rPr>
                              <m:t>a</m:t>
                            </m:r>
                          </m:e>
                          <m:sub>
                            <m:r>
                              <w:rPr>
                                <w:rFonts w:ascii="Cambria Math" w:hAnsi="Cambria Math"/>
                              </w:rPr>
                              <m:t>78</m:t>
                            </m:r>
                          </m:sub>
                        </m:sSub>
                      </m:e>
                      <m:e>
                        <m:sSub>
                          <m:sSubPr>
                            <m:ctrlPr>
                              <w:rPr>
                                <w:rFonts w:ascii="Cambria Math" w:hAnsi="Cambria Math"/>
                              </w:rPr>
                            </m:ctrlPr>
                          </m:sSubPr>
                          <m:e>
                            <m:r>
                              <w:rPr>
                                <w:rFonts w:ascii="Cambria Math" w:hAnsi="Cambria Math"/>
                              </w:rPr>
                              <m:t>a</m:t>
                            </m:r>
                          </m:e>
                          <m:sub>
                            <m:r>
                              <w:rPr>
                                <w:rFonts w:ascii="Cambria Math" w:hAnsi="Cambria Math"/>
                              </w:rPr>
                              <m:t>79</m:t>
                            </m:r>
                          </m:sub>
                        </m:sSub>
                      </m:e>
                      <m:e>
                        <m:r>
                          <w:rPr>
                            <w:rFonts w:ascii="Cambria Math" w:hAnsi="Cambria Math"/>
                          </w:rPr>
                          <m:t>0</m:t>
                        </m:r>
                      </m:e>
                    </m:mr>
                    <m:mr>
                      <m:e>
                        <m:r>
                          <w:rPr>
                            <w:rFonts w:ascii="Cambria Math" w:hAnsi="Cambria Math"/>
                          </w:rPr>
                          <m:t>a</m:t>
                        </m:r>
                        <m:sSub>
                          <m:sSubPr>
                            <m:ctrlPr>
                              <w:rPr>
                                <w:rFonts w:ascii="Cambria Math" w:hAnsi="Cambria Math"/>
                              </w:rPr>
                            </m:ctrlPr>
                          </m:sSubPr>
                          <m:e>
                            <m:r>
                              <m:rPr>
                                <m:sty m:val="p"/>
                              </m:rPr>
                              <w:rPr>
                                <w:rFonts w:ascii="Cambria Math" w:hAnsi="Cambria Math"/>
                              </w:rPr>
                              <m:t>'</m:t>
                            </m:r>
                          </m:e>
                          <m:sub>
                            <m:r>
                              <w:rPr>
                                <w:rFonts w:ascii="Cambria Math" w:hAnsi="Cambria Math"/>
                              </w:rPr>
                              <m:t>81</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81</m:t>
                            </m:r>
                          </m:sub>
                        </m:sSub>
                      </m:e>
                      <m:e>
                        <m:r>
                          <w:rPr>
                            <w:rFonts w:ascii="Cambria Math" w:hAnsi="Cambria Math"/>
                          </w:rPr>
                          <m:t>a</m:t>
                        </m:r>
                        <m:sSub>
                          <m:sSubPr>
                            <m:ctrlPr>
                              <w:rPr>
                                <w:rFonts w:ascii="Cambria Math" w:hAnsi="Cambria Math"/>
                              </w:rPr>
                            </m:ctrlPr>
                          </m:sSubPr>
                          <m:e>
                            <m:r>
                              <m:rPr>
                                <m:sty m:val="p"/>
                              </m:rPr>
                              <w:rPr>
                                <w:rFonts w:ascii="Cambria Math" w:hAnsi="Cambria Math"/>
                              </w:rPr>
                              <m:t>'</m:t>
                            </m:r>
                          </m:e>
                          <m:sub>
                            <m:r>
                              <w:rPr>
                                <w:rFonts w:ascii="Cambria Math" w:hAnsi="Cambria Math"/>
                              </w:rPr>
                              <m:t>82</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82</m:t>
                            </m:r>
                          </m:sub>
                        </m:sSub>
                      </m:e>
                      <m:e>
                        <m:r>
                          <w:rPr>
                            <w:rFonts w:ascii="Cambria Math" w:hAnsi="Cambria Math"/>
                          </w:rPr>
                          <m:t>a</m:t>
                        </m:r>
                        <m:sSub>
                          <m:sSubPr>
                            <m:ctrlPr>
                              <w:rPr>
                                <w:rFonts w:ascii="Cambria Math" w:hAnsi="Cambria Math"/>
                              </w:rPr>
                            </m:ctrlPr>
                          </m:sSubPr>
                          <m:e>
                            <m:r>
                              <m:rPr>
                                <m:sty m:val="p"/>
                              </m:rPr>
                              <w:rPr>
                                <w:rFonts w:ascii="Cambria Math" w:hAnsi="Cambria Math"/>
                              </w:rPr>
                              <m:t>'</m:t>
                            </m:r>
                          </m:e>
                          <m:sub>
                            <m:r>
                              <w:rPr>
                                <w:rFonts w:ascii="Cambria Math" w:hAnsi="Cambria Math"/>
                              </w:rPr>
                              <m:t>83</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83</m:t>
                            </m:r>
                          </m:sub>
                        </m:sSub>
                      </m:e>
                      <m:e>
                        <m:r>
                          <w:rPr>
                            <w:rFonts w:ascii="Cambria Math" w:hAnsi="Cambria Math"/>
                          </w:rPr>
                          <m:t>a</m:t>
                        </m:r>
                        <m:sSub>
                          <m:sSubPr>
                            <m:ctrlPr>
                              <w:rPr>
                                <w:rFonts w:ascii="Cambria Math" w:hAnsi="Cambria Math"/>
                              </w:rPr>
                            </m:ctrlPr>
                          </m:sSubPr>
                          <m:e>
                            <m:r>
                              <m:rPr>
                                <m:sty m:val="p"/>
                              </m:rPr>
                              <w:rPr>
                                <w:rFonts w:ascii="Cambria Math" w:hAnsi="Cambria Math"/>
                              </w:rPr>
                              <m:t>'</m:t>
                            </m:r>
                          </m:e>
                          <m:sub>
                            <m:r>
                              <w:rPr>
                                <w:rFonts w:ascii="Cambria Math" w:hAnsi="Cambria Math"/>
                              </w:rPr>
                              <m:t>84</m:t>
                            </m:r>
                          </m:sub>
                        </m:sSub>
                        <m:r>
                          <m:rPr>
                            <m:sty m:val="p"/>
                          </m:rPr>
                          <w:rPr>
                            <w:rFonts w:ascii="Cambria Math" w:hAnsi="Cambria Math"/>
                          </w:rPr>
                          <m:t>≤</m:t>
                        </m:r>
                        <m:r>
                          <w:rPr>
                            <w:rFonts w:ascii="Cambria Math" w:hAnsi="Cambria Math"/>
                          </w:rPr>
                          <m:t>a</m:t>
                        </m:r>
                        <m:sSub>
                          <m:sSubPr>
                            <m:ctrlPr>
                              <w:rPr>
                                <w:rFonts w:ascii="Cambria Math" w:hAnsi="Cambria Math"/>
                              </w:rPr>
                            </m:ctrlPr>
                          </m:sSubPr>
                          <m:e>
                            <m:r>
                              <m:rPr>
                                <m:sty m:val="p"/>
                              </m:rPr>
                              <w:rPr>
                                <w:rFonts w:ascii="Cambria Math" w:hAnsi="Cambria Math"/>
                              </w:rPr>
                              <m:t>'</m:t>
                            </m:r>
                          </m:e>
                          <m:sub>
                            <m:r>
                              <w:rPr>
                                <w:rFonts w:ascii="Cambria Math" w:hAnsi="Cambria Math"/>
                              </w:rPr>
                              <m:t>84</m:t>
                            </m:r>
                          </m:sub>
                        </m:sSub>
                      </m:e>
                      <m:e>
                        <m:r>
                          <w:rPr>
                            <w:rFonts w:ascii="Cambria Math" w:hAnsi="Cambria Math"/>
                          </w:rPr>
                          <m:t>a</m:t>
                        </m:r>
                        <m:sSub>
                          <m:sSubPr>
                            <m:ctrlPr>
                              <w:rPr>
                                <w:rFonts w:ascii="Cambria Math" w:hAnsi="Cambria Math"/>
                              </w:rPr>
                            </m:ctrlPr>
                          </m:sSubPr>
                          <m:e>
                            <m:r>
                              <m:rPr>
                                <m:sty m:val="p"/>
                              </m:rPr>
                              <w:rPr>
                                <w:rFonts w:ascii="Cambria Math" w:hAnsi="Cambria Math"/>
                              </w:rPr>
                              <m:t>'</m:t>
                            </m:r>
                          </m:e>
                          <m:sub>
                            <m:r>
                              <w:rPr>
                                <w:rFonts w:ascii="Cambria Math" w:hAnsi="Cambria Math"/>
                              </w:rPr>
                              <m:t>85</m:t>
                            </m:r>
                          </m:sub>
                        </m:sSub>
                        <m:r>
                          <m:rPr>
                            <m:sty m:val="p"/>
                          </m:rPr>
                          <w:rPr>
                            <w:rFonts w:ascii="Cambria Math" w:hAnsi="Cambria Math"/>
                          </w:rPr>
                          <m:t>&gt;</m:t>
                        </m:r>
                        <m:r>
                          <w:rPr>
                            <w:rFonts w:ascii="Cambria Math" w:hAnsi="Cambria Math"/>
                          </w:rPr>
                          <m:t>0</m:t>
                        </m:r>
                      </m:e>
                      <m:e>
                        <m:sSub>
                          <m:sSubPr>
                            <m:ctrlPr>
                              <w:rPr>
                                <w:rFonts w:ascii="Cambria Math" w:hAnsi="Cambria Math"/>
                              </w:rPr>
                            </m:ctrlPr>
                          </m:sSubPr>
                          <m:e>
                            <m:r>
                              <w:rPr>
                                <w:rFonts w:ascii="Cambria Math" w:hAnsi="Cambria Math"/>
                              </w:rPr>
                              <m:t>a</m:t>
                            </m:r>
                          </m:e>
                          <m:sub>
                            <m:r>
                              <w:rPr>
                                <w:rFonts w:ascii="Cambria Math" w:hAnsi="Cambria Math"/>
                              </w:rPr>
                              <m:t>86</m:t>
                            </m:r>
                          </m:sub>
                        </m:sSub>
                      </m:e>
                      <m:e>
                        <m:sSub>
                          <m:sSubPr>
                            <m:ctrlPr>
                              <w:rPr>
                                <w:rFonts w:ascii="Cambria Math" w:hAnsi="Cambria Math"/>
                              </w:rPr>
                            </m:ctrlPr>
                          </m:sSubPr>
                          <m:e>
                            <m:r>
                              <w:rPr>
                                <w:rFonts w:ascii="Cambria Math" w:hAnsi="Cambria Math"/>
                              </w:rPr>
                              <m:t>a</m:t>
                            </m:r>
                          </m:e>
                          <m:sub>
                            <m:r>
                              <w:rPr>
                                <w:rFonts w:ascii="Cambria Math" w:hAnsi="Cambria Math"/>
                              </w:rPr>
                              <m:t>87</m:t>
                            </m:r>
                          </m:sub>
                        </m:sSub>
                      </m:e>
                      <m:e>
                        <m:sSub>
                          <m:sSubPr>
                            <m:ctrlPr>
                              <w:rPr>
                                <w:rFonts w:ascii="Cambria Math" w:hAnsi="Cambria Math"/>
                              </w:rPr>
                            </m:ctrlPr>
                          </m:sSubPr>
                          <m:e>
                            <m:r>
                              <w:rPr>
                                <w:rFonts w:ascii="Cambria Math" w:hAnsi="Cambria Math"/>
                              </w:rPr>
                              <m:t>a</m:t>
                            </m:r>
                          </m:e>
                          <m:sub>
                            <m:r>
                              <w:rPr>
                                <w:rFonts w:ascii="Cambria Math" w:hAnsi="Cambria Math"/>
                              </w:rPr>
                              <m:t>88</m:t>
                            </m:r>
                          </m:sub>
                        </m:sSub>
                      </m:e>
                      <m:e>
                        <m:sSub>
                          <m:sSubPr>
                            <m:ctrlPr>
                              <w:rPr>
                                <w:rFonts w:ascii="Cambria Math" w:hAnsi="Cambria Math"/>
                              </w:rPr>
                            </m:ctrlPr>
                          </m:sSubPr>
                          <m:e>
                            <m:r>
                              <w:rPr>
                                <w:rFonts w:ascii="Cambria Math" w:hAnsi="Cambria Math"/>
                              </w:rPr>
                              <m:t>a</m:t>
                            </m:r>
                          </m:e>
                          <m:sub>
                            <m:r>
                              <w:rPr>
                                <w:rFonts w:ascii="Cambria Math" w:hAnsi="Cambria Math"/>
                              </w:rPr>
                              <m:t>89</m:t>
                            </m:r>
                          </m:sub>
                        </m:sSub>
                      </m:e>
                      <m:e>
                        <m:r>
                          <w:rPr>
                            <w:rFonts w:ascii="Cambria Math" w:hAnsi="Cambria Math"/>
                          </w:rPr>
                          <m:t>0</m:t>
                        </m:r>
                      </m:e>
                    </m:mr>
                    <m:mr>
                      <m:e>
                        <m:r>
                          <w:rPr>
                            <w:rFonts w:ascii="Cambria Math" w:hAnsi="Cambria Math"/>
                          </w:rPr>
                          <m:t>a</m:t>
                        </m:r>
                        <m:sSub>
                          <m:sSubPr>
                            <m:ctrlPr>
                              <w:rPr>
                                <w:rFonts w:ascii="Cambria Math" w:hAnsi="Cambria Math"/>
                              </w:rPr>
                            </m:ctrlPr>
                          </m:sSubPr>
                          <m:e>
                            <m:r>
                              <m:rPr>
                                <m:sty m:val="p"/>
                              </m:rPr>
                              <w:rPr>
                                <w:rFonts w:ascii="Cambria Math" w:hAnsi="Cambria Math"/>
                              </w:rPr>
                              <m:t>'</m:t>
                            </m:r>
                          </m:e>
                          <m:sub>
                            <m:r>
                              <w:rPr>
                                <w:rFonts w:ascii="Cambria Math" w:hAnsi="Cambria Math"/>
                              </w:rPr>
                              <m:t>91</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91</m:t>
                            </m:r>
                          </m:sub>
                        </m:sSub>
                      </m:e>
                      <m:e>
                        <m:r>
                          <w:rPr>
                            <w:rFonts w:ascii="Cambria Math" w:hAnsi="Cambria Math"/>
                          </w:rPr>
                          <m:t>a</m:t>
                        </m:r>
                        <m:sSub>
                          <m:sSubPr>
                            <m:ctrlPr>
                              <w:rPr>
                                <w:rFonts w:ascii="Cambria Math" w:hAnsi="Cambria Math"/>
                              </w:rPr>
                            </m:ctrlPr>
                          </m:sSubPr>
                          <m:e>
                            <m:r>
                              <m:rPr>
                                <m:sty m:val="p"/>
                              </m:rPr>
                              <w:rPr>
                                <w:rFonts w:ascii="Cambria Math" w:hAnsi="Cambria Math"/>
                              </w:rPr>
                              <m:t>'</m:t>
                            </m:r>
                          </m:e>
                          <m:sub>
                            <m:r>
                              <w:rPr>
                                <w:rFonts w:ascii="Cambria Math" w:hAnsi="Cambria Math"/>
                              </w:rPr>
                              <m:t>92</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92</m:t>
                            </m:r>
                          </m:sub>
                        </m:sSub>
                      </m:e>
                      <m:e>
                        <m:r>
                          <w:rPr>
                            <w:rFonts w:ascii="Cambria Math" w:hAnsi="Cambria Math"/>
                          </w:rPr>
                          <m:t>a</m:t>
                        </m:r>
                        <m:sSub>
                          <m:sSubPr>
                            <m:ctrlPr>
                              <w:rPr>
                                <w:rFonts w:ascii="Cambria Math" w:hAnsi="Cambria Math"/>
                              </w:rPr>
                            </m:ctrlPr>
                          </m:sSubPr>
                          <m:e>
                            <m:r>
                              <m:rPr>
                                <m:sty m:val="p"/>
                              </m:rPr>
                              <w:rPr>
                                <w:rFonts w:ascii="Cambria Math" w:hAnsi="Cambria Math"/>
                              </w:rPr>
                              <m:t>'</m:t>
                            </m:r>
                          </m:e>
                          <m:sub>
                            <m:r>
                              <w:rPr>
                                <w:rFonts w:ascii="Cambria Math" w:hAnsi="Cambria Math"/>
                              </w:rPr>
                              <m:t>93</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93</m:t>
                            </m:r>
                          </m:sub>
                        </m:sSub>
                      </m:e>
                      <m:e>
                        <m:r>
                          <w:rPr>
                            <w:rFonts w:ascii="Cambria Math" w:hAnsi="Cambria Math"/>
                          </w:rPr>
                          <m:t>a</m:t>
                        </m:r>
                        <m:sSub>
                          <m:sSubPr>
                            <m:ctrlPr>
                              <w:rPr>
                                <w:rFonts w:ascii="Cambria Math" w:hAnsi="Cambria Math"/>
                              </w:rPr>
                            </m:ctrlPr>
                          </m:sSubPr>
                          <m:e>
                            <m:r>
                              <m:rPr>
                                <m:sty m:val="p"/>
                              </m:rPr>
                              <w:rPr>
                                <w:rFonts w:ascii="Cambria Math" w:hAnsi="Cambria Math"/>
                              </w:rPr>
                              <m:t>'</m:t>
                            </m:r>
                          </m:e>
                          <m:sub>
                            <m:r>
                              <w:rPr>
                                <w:rFonts w:ascii="Cambria Math" w:hAnsi="Cambria Math"/>
                              </w:rPr>
                              <m:t>94</m:t>
                            </m:r>
                          </m:sub>
                        </m:sSub>
                        <m:r>
                          <m:rPr>
                            <m:sty m:val="p"/>
                          </m:rPr>
                          <w:rPr>
                            <w:rFonts w:ascii="Cambria Math" w:hAnsi="Cambria Math"/>
                          </w:rPr>
                          <m:t>≤</m:t>
                        </m:r>
                        <m:r>
                          <w:rPr>
                            <w:rFonts w:ascii="Cambria Math" w:hAnsi="Cambria Math"/>
                          </w:rPr>
                          <m:t>a</m:t>
                        </m:r>
                        <m:sSub>
                          <m:sSubPr>
                            <m:ctrlPr>
                              <w:rPr>
                                <w:rFonts w:ascii="Cambria Math" w:hAnsi="Cambria Math"/>
                              </w:rPr>
                            </m:ctrlPr>
                          </m:sSubPr>
                          <m:e>
                            <m:r>
                              <m:rPr>
                                <m:sty m:val="p"/>
                              </m:rPr>
                              <w:rPr>
                                <w:rFonts w:ascii="Cambria Math" w:hAnsi="Cambria Math"/>
                              </w:rPr>
                              <m:t>'</m:t>
                            </m:r>
                          </m:e>
                          <m:sub>
                            <m:r>
                              <w:rPr>
                                <w:rFonts w:ascii="Cambria Math" w:hAnsi="Cambria Math"/>
                              </w:rPr>
                              <m:t>94</m:t>
                            </m:r>
                          </m:sub>
                        </m:sSub>
                      </m:e>
                      <m:e>
                        <m:r>
                          <w:rPr>
                            <w:rFonts w:ascii="Cambria Math" w:hAnsi="Cambria Math"/>
                          </w:rPr>
                          <m:t>a</m:t>
                        </m:r>
                        <m:sSub>
                          <m:sSubPr>
                            <m:ctrlPr>
                              <w:rPr>
                                <w:rFonts w:ascii="Cambria Math" w:hAnsi="Cambria Math"/>
                              </w:rPr>
                            </m:ctrlPr>
                          </m:sSubPr>
                          <m:e>
                            <m:r>
                              <m:rPr>
                                <m:sty m:val="p"/>
                              </m:rPr>
                              <w:rPr>
                                <w:rFonts w:ascii="Cambria Math" w:hAnsi="Cambria Math"/>
                              </w:rPr>
                              <m:t>'</m:t>
                            </m:r>
                          </m:e>
                          <m:sub>
                            <m:r>
                              <w:rPr>
                                <w:rFonts w:ascii="Cambria Math" w:hAnsi="Cambria Math"/>
                              </w:rPr>
                              <m:t>95</m:t>
                            </m:r>
                          </m:sub>
                        </m:sSub>
                        <m:r>
                          <m:rPr>
                            <m:sty m:val="p"/>
                          </m:rPr>
                          <w:rPr>
                            <w:rFonts w:ascii="Cambria Math" w:hAnsi="Cambria Math"/>
                          </w:rPr>
                          <m:t>&gt;</m:t>
                        </m:r>
                        <m:r>
                          <w:rPr>
                            <w:rFonts w:ascii="Cambria Math" w:hAnsi="Cambria Math"/>
                          </w:rPr>
                          <m:t>0</m:t>
                        </m:r>
                      </m:e>
                      <m:e>
                        <m:sSub>
                          <m:sSubPr>
                            <m:ctrlPr>
                              <w:rPr>
                                <w:rFonts w:ascii="Cambria Math" w:hAnsi="Cambria Math"/>
                              </w:rPr>
                            </m:ctrlPr>
                          </m:sSubPr>
                          <m:e>
                            <m:r>
                              <w:rPr>
                                <w:rFonts w:ascii="Cambria Math" w:hAnsi="Cambria Math"/>
                              </w:rPr>
                              <m:t>a</m:t>
                            </m:r>
                          </m:e>
                          <m:sub>
                            <m:r>
                              <w:rPr>
                                <w:rFonts w:ascii="Cambria Math" w:hAnsi="Cambria Math"/>
                              </w:rPr>
                              <m:t>96</m:t>
                            </m:r>
                          </m:sub>
                        </m:sSub>
                      </m:e>
                      <m:e>
                        <m:sSub>
                          <m:sSubPr>
                            <m:ctrlPr>
                              <w:rPr>
                                <w:rFonts w:ascii="Cambria Math" w:hAnsi="Cambria Math"/>
                              </w:rPr>
                            </m:ctrlPr>
                          </m:sSubPr>
                          <m:e>
                            <m:r>
                              <w:rPr>
                                <w:rFonts w:ascii="Cambria Math" w:hAnsi="Cambria Math"/>
                              </w:rPr>
                              <m:t>a</m:t>
                            </m:r>
                          </m:e>
                          <m:sub>
                            <m:r>
                              <w:rPr>
                                <w:rFonts w:ascii="Cambria Math" w:hAnsi="Cambria Math"/>
                              </w:rPr>
                              <m:t>97</m:t>
                            </m:r>
                          </m:sub>
                        </m:sSub>
                      </m:e>
                      <m:e>
                        <m:sSub>
                          <m:sSubPr>
                            <m:ctrlPr>
                              <w:rPr>
                                <w:rFonts w:ascii="Cambria Math" w:hAnsi="Cambria Math"/>
                              </w:rPr>
                            </m:ctrlPr>
                          </m:sSubPr>
                          <m:e>
                            <m:r>
                              <w:rPr>
                                <w:rFonts w:ascii="Cambria Math" w:hAnsi="Cambria Math"/>
                              </w:rPr>
                              <m:t>a</m:t>
                            </m:r>
                          </m:e>
                          <m:sub>
                            <m:r>
                              <w:rPr>
                                <w:rFonts w:ascii="Cambria Math" w:hAnsi="Cambria Math"/>
                              </w:rPr>
                              <m:t>98</m:t>
                            </m:r>
                          </m:sub>
                        </m:sSub>
                      </m:e>
                      <m:e>
                        <m:sSub>
                          <m:sSubPr>
                            <m:ctrlPr>
                              <w:rPr>
                                <w:rFonts w:ascii="Cambria Math" w:hAnsi="Cambria Math"/>
                              </w:rPr>
                            </m:ctrlPr>
                          </m:sSubPr>
                          <m:e>
                            <m:r>
                              <w:rPr>
                                <w:rFonts w:ascii="Cambria Math" w:hAnsi="Cambria Math"/>
                              </w:rPr>
                              <m:t>a</m:t>
                            </m:r>
                          </m:e>
                          <m:sub>
                            <m:r>
                              <w:rPr>
                                <w:rFonts w:ascii="Cambria Math" w:hAnsi="Cambria Math"/>
                              </w:rPr>
                              <m:t>99</m:t>
                            </m:r>
                          </m:sub>
                        </m:sSub>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e>
                        <m:r>
                          <w:rPr>
                            <w:rFonts w:ascii="Cambria Math" w:hAnsi="Cambria Math"/>
                          </w:rPr>
                          <m:t>0</m:t>
                        </m:r>
                      </m:e>
                      <m:e>
                        <m:r>
                          <w:rPr>
                            <w:rFonts w:ascii="Cambria Math" w:hAnsi="Cambria Math"/>
                          </w:rPr>
                          <m:t>0</m:t>
                        </m:r>
                      </m:e>
                      <m:e>
                        <m:r>
                          <w:rPr>
                            <w:rFonts w:ascii="Cambria Math" w:hAnsi="Cambria Math"/>
                          </w:rPr>
                          <m:t>0</m:t>
                        </m:r>
                      </m:e>
                      <m:e>
                        <m:r>
                          <w:rPr>
                            <w:rFonts w:ascii="Cambria Math" w:hAnsi="Cambria Math"/>
                          </w:rPr>
                          <m:t>0</m:t>
                        </m:r>
                      </m:e>
                      <m:e>
                        <m:r>
                          <w:rPr>
                            <w:rFonts w:ascii="Cambria Math" w:hAnsi="Cambria Math"/>
                          </w:rPr>
                          <m:t>0</m:t>
                        </m:r>
                      </m:e>
                      <m:e>
                        <m:r>
                          <w:rPr>
                            <w:rFonts w:ascii="Cambria Math" w:hAnsi="Cambria Math"/>
                          </w:rPr>
                          <m:t>0</m:t>
                        </m:r>
                      </m:e>
                      <m:e>
                        <m:r>
                          <w:rPr>
                            <w:rFonts w:ascii="Cambria Math" w:hAnsi="Cambria Math"/>
                          </w:rPr>
                          <m:t>0</m:t>
                        </m:r>
                      </m:e>
                    </m:mr>
                    <m:mr>
                      <m:e/>
                      <m:e/>
                      <m:e/>
                      <m:e/>
                      <m:e/>
                      <m:e/>
                      <m:e/>
                      <m:e/>
                      <m:e/>
                      <m:e/>
                    </m:mr>
                  </m:m>
                </m:e>
              </m:mr>
            </m:m>
          </m:e>
        </m:d>
      </m:oMath>
      <w:r w:rsidR="00876A50" w:rsidRPr="00102440">
        <w:tab/>
      </w:r>
    </w:p>
    <w:p w14:paraId="028320C1" w14:textId="77777777" w:rsidR="00222299" w:rsidRPr="00102440" w:rsidRDefault="00222299" w:rsidP="00222299">
      <w:pPr>
        <w:pStyle w:val="BodyJUST2CE"/>
      </w:pPr>
      <w:r w:rsidRPr="00102440">
        <w:t>In short, the CE innovation entails a reduction in the quantities of products and services used as inputs in the same industries. This is possible because recycled waste now enters their production processes.</w:t>
      </w:r>
      <w:r w:rsidRPr="00102440">
        <w:rPr>
          <w:vertAlign w:val="superscript"/>
        </w:rPr>
        <w:footnoteReference w:id="25"/>
      </w:r>
      <w:r w:rsidRPr="00102440">
        <w:t xml:space="preserve"> Besides, outputs from other industries are used as inputs in the waste recycling industry.</w:t>
      </w:r>
    </w:p>
    <w:p w14:paraId="7B8C3612" w14:textId="21499A64" w:rsidR="00222299" w:rsidRPr="00102440" w:rsidRDefault="00222299" w:rsidP="00222299">
      <w:pPr>
        <w:pStyle w:val="BodyJUST2CE"/>
      </w:pPr>
      <w:r w:rsidRPr="00102440">
        <w:t xml:space="preserve">The unit price of recycled waste now enters equation (60) in </w:t>
      </w:r>
      <w:r w:rsidRPr="00D14149">
        <w:rPr>
          <w:highlight w:val="green"/>
          <w:rPrChange w:id="2792" w:author="Oriol Valles Codina" w:date="2023-08-31T15:38:00Z">
            <w:rPr/>
          </w:rPrChange>
        </w:rPr>
        <w:t>subsection 2.8.</w:t>
      </w:r>
      <w:r w:rsidRPr="00102440">
        <w:t xml:space="preserve"> It is defined in the same way as the other prices. The mark-up applied by the recycling industry is set using the average mark-up of the economy:</w:t>
      </w:r>
    </w:p>
    <w:p w14:paraId="4D0345F4" w14:textId="3516640E" w:rsidR="00222299" w:rsidRPr="00102440" w:rsidRDefault="00377183" w:rsidP="00222299">
      <w:pPr>
        <w:pStyle w:val="BodyJUST2CE"/>
      </w:pPr>
      <m:oMath>
        <m:sSubSup>
          <m:sSubSupPr>
            <m:ctrlPr>
              <w:rPr>
                <w:rFonts w:ascii="Cambria Math" w:hAnsi="Cambria Math"/>
              </w:rPr>
            </m:ctrlPr>
          </m:sSubSupPr>
          <m:e>
            <m:r>
              <w:rPr>
                <w:rFonts w:ascii="Cambria Math" w:hAnsi="Cambria Math"/>
              </w:rPr>
              <m:t>μ</m:t>
            </m:r>
          </m:e>
          <m:sub>
            <m:r>
              <w:rPr>
                <w:rFonts w:ascii="Cambria Math" w:hAnsi="Cambria Math"/>
              </w:rPr>
              <m:t>5</m:t>
            </m:r>
          </m:sub>
          <m:sup>
            <m:r>
              <w:rPr>
                <w:rFonts w:ascii="Cambria Math" w:hAnsi="Cambria Math"/>
              </w:rPr>
              <m:t>z</m:t>
            </m:r>
          </m:sup>
        </m:sSubSup>
        <m:r>
          <m:rPr>
            <m:sty m:val="p"/>
          </m:rPr>
          <w:rPr>
            <w:rFonts w:ascii="Cambria Math" w:hAnsi="Cambria Math"/>
          </w:rPr>
          <m:t>=</m:t>
        </m:r>
        <m:sSubSup>
          <m:sSubSupPr>
            <m:ctrlPr>
              <w:rPr>
                <w:rFonts w:ascii="Cambria Math" w:hAnsi="Cambria Math"/>
              </w:rPr>
            </m:ctrlPr>
          </m:sSubSupPr>
          <m:e>
            <m:r>
              <w:rPr>
                <w:rFonts w:ascii="Cambria Math" w:hAnsi="Cambria Math"/>
              </w:rPr>
              <m:t>μ</m:t>
            </m:r>
          </m:e>
          <m:sub>
            <m:r>
              <w:rPr>
                <w:rFonts w:ascii="Cambria Math" w:hAnsi="Cambria Math"/>
              </w:rPr>
              <m:t>5</m:t>
            </m:r>
            <m:r>
              <m:rPr>
                <m:sty m:val="p"/>
              </m:rPr>
              <w:rPr>
                <w:rFonts w:ascii="Cambria Math" w:hAnsi="Cambria Math"/>
              </w:rPr>
              <m:t>,-</m:t>
            </m:r>
            <m:r>
              <w:rPr>
                <w:rFonts w:ascii="Cambria Math" w:hAnsi="Cambria Math"/>
              </w:rPr>
              <m:t>1</m:t>
            </m:r>
          </m:sub>
          <m:sup>
            <m:r>
              <w:rPr>
                <w:rFonts w:ascii="Cambria Math" w:hAnsi="Cambria Math"/>
              </w:rPr>
              <m:t>z</m:t>
            </m:r>
          </m:sup>
        </m:sSubSup>
        <m:r>
          <m:rPr>
            <m:sty m:val="p"/>
          </m:rPr>
          <w:rPr>
            <w:rFonts w:ascii="Cambria Math" w:hAnsi="Cambria Math"/>
          </w:rPr>
          <m:t>+</m:t>
        </m:r>
        <m:sSubSup>
          <m:sSubSupPr>
            <m:ctrlPr>
              <w:rPr>
                <w:rFonts w:ascii="Cambria Math" w:hAnsi="Cambria Math"/>
              </w:rPr>
            </m:ctrlPr>
          </m:sSubSupPr>
          <m:e>
            <m:r>
              <w:rPr>
                <w:rFonts w:ascii="Cambria Math" w:hAnsi="Cambria Math"/>
              </w:rPr>
              <m:t>γ</m:t>
            </m:r>
          </m:e>
          <m:sub>
            <m:r>
              <w:rPr>
                <w:rFonts w:ascii="Cambria Math" w:hAnsi="Cambria Math"/>
              </w:rPr>
              <m:t>μ</m:t>
            </m:r>
          </m:sub>
          <m:sup>
            <m:r>
              <w:rPr>
                <w:rFonts w:ascii="Cambria Math" w:hAnsi="Cambria Math"/>
              </w:rPr>
              <m:t>z</m:t>
            </m:r>
          </m:sup>
        </m:sSubSup>
        <m:r>
          <m:rPr>
            <m:sty m:val="p"/>
          </m:rPr>
          <w:rPr>
            <w:rFonts w:ascii="Cambria Math" w:hAnsi="Cambria Math"/>
          </w:rPr>
          <m:t>⋅</m:t>
        </m:r>
        <m:d>
          <m:dPr>
            <m:ctrlPr>
              <w:rPr>
                <w:rFonts w:ascii="Cambria Math" w:hAnsi="Cambria Math"/>
              </w:rPr>
            </m:ctrlPr>
          </m:dPr>
          <m:e>
            <m:sSup>
              <m:sSupPr>
                <m:ctrlPr>
                  <w:rPr>
                    <w:rFonts w:ascii="Cambria Math" w:hAnsi="Cambria Math"/>
                  </w:rPr>
                </m:ctrlPr>
              </m:sSupPr>
              <m:e>
                <m:acc>
                  <m:accPr>
                    <m:chr m:val="‾"/>
                    <m:ctrlPr>
                      <w:rPr>
                        <w:rFonts w:ascii="Cambria Math" w:hAnsi="Cambria Math"/>
                      </w:rPr>
                    </m:ctrlPr>
                  </m:accPr>
                  <m:e>
                    <m:r>
                      <w:rPr>
                        <w:rFonts w:ascii="Cambria Math" w:hAnsi="Cambria Math"/>
                      </w:rPr>
                      <m:t>μ</m:t>
                    </m:r>
                  </m:e>
                </m:acc>
              </m:e>
              <m:sup>
                <m:r>
                  <w:rPr>
                    <w:rFonts w:ascii="Cambria Math" w:hAnsi="Cambria Math"/>
                  </w:rPr>
                  <m:t>z</m:t>
                </m:r>
              </m:sup>
            </m:sSup>
            <m:r>
              <m:rPr>
                <m:sty m:val="p"/>
              </m:rPr>
              <w:rPr>
                <w:rFonts w:ascii="Cambria Math" w:hAnsi="Cambria Math"/>
              </w:rPr>
              <m:t>-</m:t>
            </m:r>
            <m:sSubSup>
              <m:sSubSupPr>
                <m:ctrlPr>
                  <w:rPr>
                    <w:rFonts w:ascii="Cambria Math" w:hAnsi="Cambria Math"/>
                  </w:rPr>
                </m:ctrlPr>
              </m:sSubSupPr>
              <m:e>
                <m:r>
                  <w:rPr>
                    <w:rFonts w:ascii="Cambria Math" w:hAnsi="Cambria Math"/>
                  </w:rPr>
                  <m:t>μ</m:t>
                </m:r>
              </m:e>
              <m:sub>
                <m:r>
                  <w:rPr>
                    <w:rFonts w:ascii="Cambria Math" w:hAnsi="Cambria Math"/>
                  </w:rPr>
                  <m:t>5</m:t>
                </m:r>
                <m:r>
                  <m:rPr>
                    <m:sty m:val="p"/>
                  </m:rPr>
                  <w:rPr>
                    <w:rFonts w:ascii="Cambria Math" w:hAnsi="Cambria Math"/>
                  </w:rPr>
                  <m:t>,-</m:t>
                </m:r>
                <m:r>
                  <w:rPr>
                    <w:rFonts w:ascii="Cambria Math" w:hAnsi="Cambria Math"/>
                  </w:rPr>
                  <m:t>1</m:t>
                </m:r>
              </m:sub>
              <m:sup>
                <m:r>
                  <w:rPr>
                    <w:rFonts w:ascii="Cambria Math" w:hAnsi="Cambria Math"/>
                  </w:rPr>
                  <m:t>z</m:t>
                </m:r>
              </m:sup>
            </m:sSubSup>
          </m:e>
        </m:d>
        <m:r>
          <m:rPr>
            <m:sty m:val="p"/>
          </m:rPr>
          <w:rPr>
            <w:rFonts w:ascii="Cambria Math" w:hAnsi="Cambria Math"/>
          </w:rPr>
          <m:t>,</m:t>
        </m:r>
        <m:r>
          <w:rPr>
            <w:rFonts w:ascii="Cambria Math" w:hAnsi="Cambria Math"/>
          </w:rPr>
          <m:t>   </m:t>
        </m:r>
        <m:r>
          <w:rPr>
            <w:rFonts w:ascii="Cambria Math" w:hAnsi="Cambria Math"/>
          </w:rPr>
          <m:t>wit</m:t>
        </m:r>
        <m:r>
          <w:rPr>
            <w:rFonts w:ascii="Cambria Math" w:hAnsi="Cambria Math"/>
          </w:rPr>
          <m:t>h</m:t>
        </m:r>
        <m:r>
          <m:rPr>
            <m:sty m:val="p"/>
          </m:rPr>
          <w:rPr>
            <w:rFonts w:ascii="Cambria Math" w:hAnsi="Cambria Math"/>
          </w:rPr>
          <m:t>:</m:t>
        </m:r>
        <m:sSup>
          <m:sSupPr>
            <m:ctrlPr>
              <w:rPr>
                <w:rFonts w:ascii="Cambria Math" w:hAnsi="Cambria Math"/>
              </w:rPr>
            </m:ctrlPr>
          </m:sSupPr>
          <m:e>
            <m:acc>
              <m:accPr>
                <m:chr m:val="‾"/>
                <m:ctrlPr>
                  <w:rPr>
                    <w:rFonts w:ascii="Cambria Math" w:hAnsi="Cambria Math"/>
                  </w:rPr>
                </m:ctrlPr>
              </m:accPr>
              <m:e>
                <m:r>
                  <w:rPr>
                    <w:rFonts w:ascii="Cambria Math" w:hAnsi="Cambria Math"/>
                  </w:rPr>
                  <m:t>μ</m:t>
                </m:r>
              </m:e>
            </m:acc>
          </m:e>
          <m:sup>
            <m:r>
              <w:rPr>
                <w:rFonts w:ascii="Cambria Math" w:hAnsi="Cambria Math"/>
              </w:rPr>
              <m:t>z</m:t>
            </m:r>
          </m:sup>
        </m:sSup>
        <m:r>
          <m:rPr>
            <m:sty m:val="p"/>
          </m:rPr>
          <w:rPr>
            <w:rFonts w:ascii="Cambria Math" w:hAnsi="Cambria Math"/>
          </w:rPr>
          <m:t>=</m:t>
        </m:r>
        <m:f>
          <m:fPr>
            <m:ctrlPr>
              <w:rPr>
                <w:rFonts w:ascii="Cambria Math" w:hAnsi="Cambria Math"/>
              </w:rPr>
            </m:ctrlPr>
          </m:fPr>
          <m:num>
            <m:nary>
              <m:naryPr>
                <m:chr m:val="∑"/>
                <m:limLoc m:val="undOvr"/>
                <m:ctrlPr>
                  <w:rPr>
                    <w:rFonts w:ascii="Cambria Math" w:hAnsi="Cambria Math"/>
                  </w:rPr>
                </m:ctrlPr>
              </m:naryPr>
              <m:sub>
                <m:r>
                  <w:rPr>
                    <w:rFonts w:ascii="Cambria Math" w:hAnsi="Cambria Math"/>
                  </w:rPr>
                  <m:t>j</m:t>
                </m:r>
                <m:r>
                  <m:rPr>
                    <m:sty m:val="p"/>
                  </m:rPr>
                  <w:rPr>
                    <w:rFonts w:ascii="Cambria Math" w:hAnsi="Cambria Math"/>
                  </w:rPr>
                  <m:t>=</m:t>
                </m:r>
                <m:r>
                  <w:rPr>
                    <w:rFonts w:ascii="Cambria Math" w:hAnsi="Cambria Math"/>
                  </w:rPr>
                  <m:t>1</m:t>
                </m:r>
              </m:sub>
              <m:sup>
                <m:r>
                  <w:rPr>
                    <w:rFonts w:ascii="Cambria Math" w:hAnsi="Cambria Math"/>
                  </w:rPr>
                  <m:t>4</m:t>
                </m:r>
              </m:sup>
              <m:e>
                <m:sSubSup>
                  <m:sSubSupPr>
                    <m:ctrlPr>
                      <w:rPr>
                        <w:rFonts w:ascii="Cambria Math" w:hAnsi="Cambria Math"/>
                      </w:rPr>
                    </m:ctrlPr>
                  </m:sSubSupPr>
                  <m:e>
                    <m:r>
                      <w:rPr>
                        <w:rFonts w:ascii="Cambria Math" w:hAnsi="Cambria Math"/>
                      </w:rPr>
                      <m:t>μ</m:t>
                    </m:r>
                  </m:e>
                  <m:sub>
                    <m:r>
                      <w:rPr>
                        <w:rFonts w:ascii="Cambria Math" w:hAnsi="Cambria Math"/>
                      </w:rPr>
                      <m:t>j</m:t>
                    </m:r>
                  </m:sub>
                  <m:sup>
                    <m:r>
                      <w:rPr>
                        <w:rFonts w:ascii="Cambria Math" w:hAnsi="Cambria Math"/>
                      </w:rPr>
                      <m:t>z</m:t>
                    </m:r>
                  </m:sup>
                </m:sSubSup>
              </m:e>
            </m:nary>
          </m:num>
          <m:den>
            <m:r>
              <w:rPr>
                <w:rFonts w:ascii="Cambria Math" w:hAnsi="Cambria Math"/>
              </w:rPr>
              <m:t>4</m:t>
            </m:r>
          </m:den>
        </m:f>
      </m:oMath>
      <w:r w:rsidR="00876A50" w:rsidRPr="00102440">
        <w:tab/>
      </w:r>
      <w:r w:rsidR="00876A50" w:rsidRPr="00102440">
        <w:tab/>
      </w:r>
      <w:r w:rsidR="00876A50" w:rsidRPr="00102440">
        <w:tab/>
      </w:r>
      <w:r w:rsidR="00876A50" w:rsidRPr="00102440">
        <w:tab/>
      </w:r>
      <w:r w:rsidR="00876A50" w:rsidRPr="00102440">
        <w:tab/>
      </w:r>
      <w:r w:rsidR="00876A50" w:rsidRPr="00102440">
        <w:tab/>
      </w:r>
      <w:r w:rsidR="00876A50" w:rsidRPr="00102440">
        <w:tab/>
      </w:r>
      <w:r w:rsidR="00876A50" w:rsidRPr="00102440">
        <w:rPr>
          <w:rPrChange w:id="2793" w:author="Oriol Valles Codina" w:date="2023-08-31T14:08:00Z">
            <w:rPr>
              <w:highlight w:val="yellow"/>
            </w:rPr>
          </w:rPrChange>
        </w:rPr>
        <w:t>(10</w:t>
      </w:r>
      <w:r w:rsidR="00436201" w:rsidRPr="00102440">
        <w:rPr>
          <w:rPrChange w:id="2794" w:author="Oriol Valles Codina" w:date="2023-08-31T14:08:00Z">
            <w:rPr>
              <w:highlight w:val="yellow"/>
            </w:rPr>
          </w:rPrChange>
        </w:rPr>
        <w:t>5</w:t>
      </w:r>
      <w:r w:rsidR="00876A50" w:rsidRPr="00102440">
        <w:rPr>
          <w:rPrChange w:id="2795" w:author="Oriol Valles Codina" w:date="2023-08-31T14:08:00Z">
            <w:rPr>
              <w:highlight w:val="yellow"/>
            </w:rPr>
          </w:rPrChange>
        </w:rPr>
        <w:t>)</w:t>
      </w:r>
    </w:p>
    <w:p w14:paraId="119F8453" w14:textId="6116E137" w:rsidR="00222299" w:rsidRPr="00102440" w:rsidRDefault="00222299" w:rsidP="00222299">
      <w:pPr>
        <w:pStyle w:val="BodyJUST2CE"/>
      </w:pPr>
      <w:r w:rsidRPr="00102440">
        <w:t xml:space="preserve">where </w:t>
      </w:r>
      <m:oMath>
        <m:sSubSup>
          <m:sSubSupPr>
            <m:ctrlPr>
              <w:rPr>
                <w:rFonts w:ascii="Cambria Math" w:hAnsi="Cambria Math"/>
              </w:rPr>
            </m:ctrlPr>
          </m:sSubSupPr>
          <m:e>
            <m:r>
              <w:rPr>
                <w:rFonts w:ascii="Cambria Math" w:hAnsi="Cambria Math"/>
              </w:rPr>
              <m:t>γ</m:t>
            </m:r>
          </m:e>
          <m:sub>
            <m:r>
              <w:rPr>
                <w:rFonts w:ascii="Cambria Math" w:hAnsi="Cambria Math"/>
              </w:rPr>
              <m:t>μ</m:t>
            </m:r>
          </m:sub>
          <m:sup>
            <m:r>
              <w:rPr>
                <w:rFonts w:ascii="Cambria Math" w:hAnsi="Cambria Math"/>
              </w:rPr>
              <m:t>z</m:t>
            </m:r>
          </m:sup>
        </m:sSubSup>
      </m:oMath>
      <w:r w:rsidRPr="00102440">
        <w:t xml:space="preserve"> is the speed of convergence of the initial mark-up value (0 in the baseline scenario) to the average one.</w:t>
      </w:r>
    </w:p>
    <w:p w14:paraId="2FA42019" w14:textId="4C83DAF1" w:rsidR="00222299" w:rsidRPr="00102440" w:rsidRDefault="00222299" w:rsidP="00222299">
      <w:pPr>
        <w:pStyle w:val="BodyJUST2CE"/>
      </w:pPr>
      <w:r w:rsidRPr="00102440">
        <w:t xml:space="preserve">This model assumes that technical change (that is, the value of </w:t>
      </w:r>
      <m:oMath>
        <m:r>
          <w:rPr>
            <w:rFonts w:ascii="Cambria Math" w:hAnsi="Cambria Math"/>
          </w:rPr>
          <m:t>a</m:t>
        </m:r>
        <m:sSub>
          <m:sSubPr>
            <m:ctrlPr>
              <w:rPr>
                <w:rFonts w:ascii="Cambria Math" w:hAnsi="Cambria Math"/>
              </w:rPr>
            </m:ctrlPr>
          </m:sSubPr>
          <m:e>
            <m:r>
              <m:rPr>
                <m:sty m:val="p"/>
              </m:rPr>
              <w:rPr>
                <w:rFonts w:ascii="Cambria Math" w:hAnsi="Cambria Math"/>
              </w:rPr>
              <m:t>'</m:t>
            </m:r>
          </m:e>
          <m:sub>
            <m:r>
              <w:rPr>
                <w:rFonts w:ascii="Cambria Math" w:hAnsi="Cambria Math"/>
              </w:rPr>
              <m:t>ij</m:t>
            </m:r>
          </m:sub>
        </m:sSub>
      </m:oMath>
      <w:r w:rsidRPr="00102440">
        <w:t>) is set by the policy makers, while the average speed of convergence of technical coefficients to their target values is defined as a linear, positive function of government expenditures.</w:t>
      </w:r>
    </w:p>
    <w:p w14:paraId="46701E8C" w14:textId="540D1BB8" w:rsidR="00222299" w:rsidRPr="00102440" w:rsidRDefault="00222299" w:rsidP="00222299">
      <w:pPr>
        <w:pStyle w:val="BodyJUST2CE"/>
      </w:pPr>
      <w:r w:rsidRPr="00102440">
        <w:t xml:space="preserve">Focusing on the domestic economy (that is, on the first five columns of matrix </w:t>
      </w:r>
      <m:oMath>
        <m:r>
          <m:rPr>
            <m:nor/>
          </m:rPr>
          <m:t>A</m:t>
        </m:r>
        <m:r>
          <m:rPr>
            <m:sty m:val="p"/>
          </m:rPr>
          <w:rPr>
            <w:rFonts w:ascii="Cambria Math" w:hAnsi="Cambria Math"/>
          </w:rPr>
          <m:t>'</m:t>
        </m:r>
      </m:oMath>
      <w:r w:rsidRPr="00102440">
        <w:t>), each coefficient is defined as:</w:t>
      </w:r>
    </w:p>
    <w:p w14:paraId="5650B4EE" w14:textId="3A227240" w:rsidR="00222299" w:rsidRPr="00102440" w:rsidRDefault="00377183" w:rsidP="00222299">
      <w:pPr>
        <w:pStyle w:val="BodyJUST2CE"/>
      </w:pPr>
      <m:oMath>
        <m:sSub>
          <m:sSubPr>
            <m:ctrlPr>
              <w:rPr>
                <w:rFonts w:ascii="Cambria Math" w:hAnsi="Cambria Math"/>
              </w:rPr>
            </m:ctrlPr>
          </m:sSubPr>
          <m:e>
            <m:r>
              <w:rPr>
                <w:rFonts w:ascii="Cambria Math" w:hAnsi="Cambria Math"/>
              </w:rPr>
              <m:t>a</m:t>
            </m:r>
          </m:e>
          <m:sub>
            <m:r>
              <w:rPr>
                <w:rFonts w:ascii="Cambria Math" w:hAnsi="Cambria Math"/>
              </w:rPr>
              <m:t>ij</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ij</m:t>
            </m:r>
            <m:r>
              <m:rPr>
                <m:sty m:val="p"/>
              </m:rPr>
              <w:rPr>
                <w:rFonts w:ascii="Cambria Math" w:hAnsi="Cambria Math"/>
              </w:rPr>
              <m:t>,-</m:t>
            </m:r>
            <m:r>
              <w:rPr>
                <w:rFonts w:ascii="Cambria Math" w:hAnsi="Cambria Math"/>
              </w:rPr>
              <m:t>1</m:t>
            </m:r>
          </m:sub>
        </m:sSub>
        <m:r>
          <m:rPr>
            <m:sty m:val="p"/>
          </m:rPr>
          <w:rPr>
            <w:rFonts w:ascii="Cambria Math" w:hAnsi="Cambria Math"/>
          </w:rPr>
          <m:t>+</m:t>
        </m:r>
        <m:sSubSup>
          <m:sSubSupPr>
            <m:ctrlPr>
              <w:rPr>
                <w:rFonts w:ascii="Cambria Math" w:hAnsi="Cambria Math"/>
              </w:rPr>
            </m:ctrlPr>
          </m:sSubSupPr>
          <m:e>
            <m:r>
              <w:rPr>
                <w:rFonts w:ascii="Cambria Math" w:hAnsi="Cambria Math"/>
              </w:rPr>
              <m:t>γ</m:t>
            </m:r>
          </m:e>
          <m:sub>
            <m:r>
              <w:rPr>
                <w:rFonts w:ascii="Cambria Math" w:hAnsi="Cambria Math"/>
              </w:rPr>
              <m:t>A</m:t>
            </m:r>
          </m:sub>
          <m:sup>
            <m:r>
              <w:rPr>
                <w:rFonts w:ascii="Cambria Math" w:hAnsi="Cambria Math"/>
              </w:rPr>
              <m:t>z</m:t>
            </m:r>
          </m:sup>
        </m:sSubSup>
        <m:r>
          <m:rPr>
            <m:sty m:val="p"/>
          </m:rPr>
          <w:rPr>
            <w:rFonts w:ascii="Cambria Math" w:hAnsi="Cambria Math"/>
          </w:rPr>
          <m:t>⋅</m:t>
        </m:r>
        <m:d>
          <m:dPr>
            <m:ctrlPr>
              <w:rPr>
                <w:rFonts w:ascii="Cambria Math" w:hAnsi="Cambria Math"/>
              </w:rPr>
            </m:ctrlPr>
          </m:dPr>
          <m:e>
            <m:r>
              <w:rPr>
                <w:rFonts w:ascii="Cambria Math" w:hAnsi="Cambria Math"/>
              </w:rPr>
              <m:t>a</m:t>
            </m:r>
            <m:sSub>
              <m:sSubPr>
                <m:ctrlPr>
                  <w:rPr>
                    <w:rFonts w:ascii="Cambria Math" w:hAnsi="Cambria Math"/>
                  </w:rPr>
                </m:ctrlPr>
              </m:sSubPr>
              <m:e>
                <m:r>
                  <m:rPr>
                    <m:sty m:val="p"/>
                  </m:rPr>
                  <w:rPr>
                    <w:rFonts w:ascii="Cambria Math" w:hAnsi="Cambria Math"/>
                  </w:rPr>
                  <m:t>'</m:t>
                </m:r>
              </m:e>
              <m:sub>
                <m:r>
                  <w:rPr>
                    <w:rFonts w:ascii="Cambria Math" w:hAnsi="Cambria Math"/>
                  </w:rPr>
                  <m:t>ij</m:t>
                </m:r>
                <m:r>
                  <m:rPr>
                    <m:sty m:val="p"/>
                  </m:rPr>
                  <w:rPr>
                    <w:rFonts w:ascii="Cambria Math" w:hAnsi="Cambria Math"/>
                  </w:rPr>
                  <m:t>,-</m:t>
                </m:r>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ij</m:t>
                </m:r>
                <m:r>
                  <m:rPr>
                    <m:sty m:val="p"/>
                  </m:rPr>
                  <w:rPr>
                    <w:rFonts w:ascii="Cambria Math" w:hAnsi="Cambria Math"/>
                  </w:rPr>
                  <m:t>,-</m:t>
                </m:r>
                <m:r>
                  <w:rPr>
                    <w:rFonts w:ascii="Cambria Math" w:hAnsi="Cambria Math"/>
                  </w:rPr>
                  <m:t>1</m:t>
                </m:r>
              </m:sub>
            </m:sSub>
          </m:e>
        </m:d>
      </m:oMath>
      <w:r w:rsidR="00876A50" w:rsidRPr="00102440">
        <w:tab/>
      </w:r>
      <w:r w:rsidR="00876A50" w:rsidRPr="00102440">
        <w:tab/>
      </w:r>
      <w:r w:rsidR="00876A50" w:rsidRPr="00102440">
        <w:tab/>
      </w:r>
      <w:r w:rsidR="00876A50" w:rsidRPr="00102440">
        <w:tab/>
      </w:r>
      <w:r w:rsidR="00876A50" w:rsidRPr="00102440">
        <w:tab/>
      </w:r>
      <w:r w:rsidR="00876A50" w:rsidRPr="00102440">
        <w:tab/>
      </w:r>
      <w:r w:rsidR="00876A50" w:rsidRPr="00102440">
        <w:tab/>
      </w:r>
      <w:r w:rsidR="00876A50" w:rsidRPr="00102440">
        <w:tab/>
      </w:r>
      <w:r w:rsidR="00876A50" w:rsidRPr="00102440">
        <w:tab/>
      </w:r>
      <w:r w:rsidR="00876A50" w:rsidRPr="00102440">
        <w:rPr>
          <w:rPrChange w:id="2796" w:author="Oriol Valles Codina" w:date="2023-08-31T14:08:00Z">
            <w:rPr>
              <w:highlight w:val="yellow"/>
            </w:rPr>
          </w:rPrChange>
        </w:rPr>
        <w:t>(10</w:t>
      </w:r>
      <w:r w:rsidR="00436201" w:rsidRPr="00102440">
        <w:rPr>
          <w:rPrChange w:id="2797" w:author="Oriol Valles Codina" w:date="2023-08-31T14:08:00Z">
            <w:rPr>
              <w:highlight w:val="yellow"/>
            </w:rPr>
          </w:rPrChange>
        </w:rPr>
        <w:t>6</w:t>
      </w:r>
      <w:r w:rsidR="00876A50" w:rsidRPr="00102440">
        <w:rPr>
          <w:rPrChange w:id="2798" w:author="Oriol Valles Codina" w:date="2023-08-31T14:08:00Z">
            <w:rPr>
              <w:highlight w:val="yellow"/>
            </w:rPr>
          </w:rPrChange>
        </w:rPr>
        <w:t>)</w:t>
      </w:r>
    </w:p>
    <w:p w14:paraId="7139E0A8" w14:textId="33943D86" w:rsidR="00222299" w:rsidRPr="00102440" w:rsidRDefault="00222299" w:rsidP="00222299">
      <w:pPr>
        <w:pStyle w:val="BodyJUST2CE"/>
      </w:pPr>
      <m:oMath>
        <m:r>
          <m:rPr>
            <m:sty m:val="p"/>
          </m:rPr>
          <w:rPr>
            <w:rFonts w:ascii="Cambria Math" w:hAnsi="Cambria Math"/>
          </w:rPr>
          <m:t>∀</m:t>
        </m:r>
        <m:r>
          <w:rPr>
            <w:rFonts w:ascii="Cambria Math" w:hAnsi="Cambria Math"/>
          </w:rPr>
          <m:t> i</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2</m:t>
        </m:r>
        <m:r>
          <m:rPr>
            <m:sty m:val="p"/>
          </m:rPr>
          <w:rPr>
            <w:rFonts w:ascii="Cambria Math" w:hAnsi="Cambria Math"/>
          </w:rPr>
          <m:t>,...,</m:t>
        </m:r>
        <m:r>
          <w:rPr>
            <w:rFonts w:ascii="Cambria Math" w:hAnsi="Cambria Math"/>
          </w:rPr>
          <m:t>10</m:t>
        </m:r>
      </m:oMath>
      <w:r w:rsidRPr="00102440">
        <w:t xml:space="preserve"> and </w:t>
      </w:r>
      <m:oMath>
        <m:r>
          <w:rPr>
            <w:rFonts w:ascii="Cambria Math" w:hAnsi="Cambria Math"/>
          </w:rPr>
          <m:t>j</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2</m:t>
        </m:r>
        <m:r>
          <m:rPr>
            <m:sty m:val="p"/>
          </m:rPr>
          <w:rPr>
            <w:rFonts w:ascii="Cambria Math" w:hAnsi="Cambria Math"/>
          </w:rPr>
          <m:t>,...,</m:t>
        </m:r>
        <m:r>
          <w:rPr>
            <w:rFonts w:ascii="Cambria Math" w:hAnsi="Cambria Math"/>
          </w:rPr>
          <m:t>5</m:t>
        </m:r>
      </m:oMath>
      <w:r w:rsidRPr="00102440">
        <w:t xml:space="preserve">, where </w:t>
      </w:r>
      <m:oMath>
        <m:sSubSup>
          <m:sSubSupPr>
            <m:ctrlPr>
              <w:rPr>
                <w:rFonts w:ascii="Cambria Math" w:hAnsi="Cambria Math"/>
              </w:rPr>
            </m:ctrlPr>
          </m:sSubSupPr>
          <m:e>
            <m:r>
              <w:rPr>
                <w:rFonts w:ascii="Cambria Math" w:hAnsi="Cambria Math"/>
              </w:rPr>
              <m:t>γ</m:t>
            </m:r>
          </m:e>
          <m:sub>
            <m:r>
              <w:rPr>
                <w:rFonts w:ascii="Cambria Math" w:hAnsi="Cambria Math"/>
              </w:rPr>
              <m:t>A</m:t>
            </m:r>
          </m:sub>
          <m:sup>
            <m:r>
              <w:rPr>
                <w:rFonts w:ascii="Cambria Math" w:hAnsi="Cambria Math"/>
              </w:rPr>
              <m:t>z</m:t>
            </m:r>
          </m:sup>
        </m:sSubSup>
      </m:oMath>
      <w:r w:rsidRPr="00102440">
        <w:t xml:space="preserve"> is the average speed of transition towards a (partial) CE production system, which is defined as:</w:t>
      </w:r>
    </w:p>
    <w:p w14:paraId="546C70D6" w14:textId="52455488" w:rsidR="00222299" w:rsidRPr="00102440" w:rsidRDefault="00377183" w:rsidP="00222299">
      <w:pPr>
        <w:pStyle w:val="BodyJUST2CE"/>
      </w:pPr>
      <m:oMath>
        <m:sSubSup>
          <m:sSubSupPr>
            <m:ctrlPr>
              <w:rPr>
                <w:rFonts w:ascii="Cambria Math" w:hAnsi="Cambria Math"/>
              </w:rPr>
            </m:ctrlPr>
          </m:sSubSupPr>
          <m:e>
            <m:r>
              <w:rPr>
                <w:rFonts w:ascii="Cambria Math" w:hAnsi="Cambria Math"/>
              </w:rPr>
              <m:t>γ</m:t>
            </m:r>
          </m:e>
          <m:sub>
            <m:r>
              <w:rPr>
                <w:rFonts w:ascii="Cambria Math" w:hAnsi="Cambria Math"/>
              </w:rPr>
              <m:t>A</m:t>
            </m:r>
          </m:sub>
          <m:sup>
            <m:r>
              <w:rPr>
                <w:rFonts w:ascii="Cambria Math" w:hAnsi="Cambria Math"/>
              </w:rPr>
              <m:t>z</m:t>
            </m:r>
          </m:sup>
        </m:sSubSup>
        <m:r>
          <m:rPr>
            <m:sty m:val="p"/>
          </m:rPr>
          <w:rPr>
            <w:rFonts w:ascii="Cambria Math" w:hAnsi="Cambria Math"/>
          </w:rPr>
          <m:t>=</m:t>
        </m:r>
        <m:sSubSup>
          <m:sSubSupPr>
            <m:ctrlPr>
              <w:rPr>
                <w:rFonts w:ascii="Cambria Math" w:hAnsi="Cambria Math"/>
              </w:rPr>
            </m:ctrlPr>
          </m:sSubSupPr>
          <m:e>
            <m:r>
              <w:rPr>
                <w:rFonts w:ascii="Cambria Math" w:hAnsi="Cambria Math"/>
              </w:rPr>
              <m:t>γ</m:t>
            </m:r>
          </m:e>
          <m:sub>
            <m:r>
              <w:rPr>
                <w:rFonts w:ascii="Cambria Math" w:hAnsi="Cambria Math"/>
              </w:rPr>
              <m:t>A</m:t>
            </m:r>
            <m:r>
              <w:rPr>
                <w:rFonts w:ascii="Cambria Math" w:hAnsi="Cambria Math"/>
              </w:rPr>
              <m:t>0</m:t>
            </m:r>
          </m:sub>
          <m:sup>
            <m:r>
              <w:rPr>
                <w:rFonts w:ascii="Cambria Math" w:hAnsi="Cambria Math"/>
              </w:rPr>
              <m:t>z</m:t>
            </m:r>
          </m:sup>
        </m:sSubSup>
        <m:r>
          <m:rPr>
            <m:sty m:val="p"/>
          </m:rPr>
          <w:rPr>
            <w:rFonts w:ascii="Cambria Math" w:hAnsi="Cambria Math"/>
          </w:rPr>
          <m:t>+</m:t>
        </m:r>
        <m:sSubSup>
          <m:sSubSupPr>
            <m:ctrlPr>
              <w:rPr>
                <w:rFonts w:ascii="Cambria Math" w:hAnsi="Cambria Math"/>
              </w:rPr>
            </m:ctrlPr>
          </m:sSubSupPr>
          <m:e>
            <m:r>
              <w:rPr>
                <w:rFonts w:ascii="Cambria Math" w:hAnsi="Cambria Math"/>
              </w:rPr>
              <m:t>Γ</m:t>
            </m:r>
          </m:e>
          <m:sub>
            <m:r>
              <w:rPr>
                <w:rFonts w:ascii="Cambria Math" w:hAnsi="Cambria Math"/>
              </w:rPr>
              <m:t>A</m:t>
            </m:r>
          </m:sub>
          <m:sup>
            <m:r>
              <w:rPr>
                <w:rFonts w:ascii="Cambria Math" w:hAnsi="Cambria Math"/>
              </w:rPr>
              <m:t>zT</m:t>
            </m:r>
          </m:sup>
        </m:sSubSup>
        <m:r>
          <m:rPr>
            <m:sty m:val="p"/>
          </m:rPr>
          <w:rPr>
            <w:rFonts w:ascii="Cambria Math" w:hAnsi="Cambria Math"/>
          </w:rPr>
          <m:t>⋅</m:t>
        </m:r>
        <m:sSup>
          <m:sSupPr>
            <m:ctrlPr>
              <w:rPr>
                <w:rFonts w:ascii="Cambria Math" w:hAnsi="Cambria Math"/>
              </w:rPr>
            </m:ctrlPr>
          </m:sSupPr>
          <m:e>
            <m:r>
              <w:rPr>
                <w:rFonts w:ascii="Cambria Math" w:hAnsi="Cambria Math"/>
              </w:rPr>
              <m:t>σ</m:t>
            </m:r>
          </m:e>
          <m:sup>
            <m:r>
              <w:rPr>
                <w:rFonts w:ascii="Cambria Math" w:hAnsi="Cambria Math"/>
              </w:rPr>
              <m:t>z</m:t>
            </m:r>
          </m:sup>
        </m:sSup>
        <m:r>
          <m:rPr>
            <m:sty m:val="p"/>
          </m:rPr>
          <w:rPr>
            <w:rFonts w:ascii="Cambria Math" w:hAnsi="Cambria Math"/>
          </w:rPr>
          <m:t>⋅</m:t>
        </m:r>
        <m:r>
          <w:rPr>
            <w:rFonts w:ascii="Cambria Math" w:hAnsi="Cambria Math"/>
          </w:rPr>
          <m:t>go</m:t>
        </m:r>
        <m:sSubSup>
          <m:sSubSupPr>
            <m:ctrlPr>
              <w:rPr>
                <w:rFonts w:ascii="Cambria Math" w:hAnsi="Cambria Math"/>
              </w:rPr>
            </m:ctrlPr>
          </m:sSubSupPr>
          <m:e>
            <m:r>
              <w:rPr>
                <w:rFonts w:ascii="Cambria Math" w:hAnsi="Cambria Math"/>
              </w:rPr>
              <m:t>v</m:t>
            </m:r>
          </m:e>
          <m:sub>
            <m:r>
              <m:rPr>
                <m:sty m:val="p"/>
              </m:rPr>
              <w:rPr>
                <w:rFonts w:ascii="Cambria Math" w:hAnsi="Cambria Math"/>
              </w:rPr>
              <m:t>-</m:t>
            </m:r>
            <m:r>
              <w:rPr>
                <w:rFonts w:ascii="Cambria Math" w:hAnsi="Cambria Math"/>
              </w:rPr>
              <m:t>1</m:t>
            </m:r>
          </m:sub>
          <m:sup>
            <m:r>
              <w:rPr>
                <w:rFonts w:ascii="Cambria Math" w:hAnsi="Cambria Math"/>
              </w:rPr>
              <m:t>z</m:t>
            </m:r>
          </m:sup>
        </m:sSubSup>
      </m:oMath>
      <w:r w:rsidR="00876A50" w:rsidRPr="00102440">
        <w:tab/>
      </w:r>
      <w:r w:rsidR="00876A50" w:rsidRPr="00102440">
        <w:tab/>
      </w:r>
      <w:r w:rsidR="00876A50" w:rsidRPr="00102440">
        <w:tab/>
      </w:r>
      <w:r w:rsidR="00876A50" w:rsidRPr="00102440">
        <w:tab/>
      </w:r>
      <w:r w:rsidR="00876A50" w:rsidRPr="00102440">
        <w:tab/>
      </w:r>
      <w:r w:rsidR="00876A50" w:rsidRPr="00102440">
        <w:tab/>
      </w:r>
      <w:r w:rsidR="00876A50" w:rsidRPr="00102440">
        <w:tab/>
      </w:r>
      <w:r w:rsidR="00876A50" w:rsidRPr="00102440">
        <w:tab/>
      </w:r>
      <w:r w:rsidR="00876A50" w:rsidRPr="00102440">
        <w:tab/>
      </w:r>
      <w:r w:rsidR="00876A50" w:rsidRPr="00102440">
        <w:rPr>
          <w:rPrChange w:id="2799" w:author="Oriol Valles Codina" w:date="2023-08-31T14:08:00Z">
            <w:rPr>
              <w:highlight w:val="yellow"/>
            </w:rPr>
          </w:rPrChange>
        </w:rPr>
        <w:t>(10</w:t>
      </w:r>
      <w:r w:rsidR="00436201" w:rsidRPr="00102440">
        <w:rPr>
          <w:rPrChange w:id="2800" w:author="Oriol Valles Codina" w:date="2023-08-31T14:08:00Z">
            <w:rPr>
              <w:highlight w:val="yellow"/>
            </w:rPr>
          </w:rPrChange>
        </w:rPr>
        <w:t>7</w:t>
      </w:r>
      <w:r w:rsidR="00876A50" w:rsidRPr="00102440">
        <w:rPr>
          <w:rPrChange w:id="2801" w:author="Oriol Valles Codina" w:date="2023-08-31T14:08:00Z">
            <w:rPr>
              <w:highlight w:val="yellow"/>
            </w:rPr>
          </w:rPrChange>
        </w:rPr>
        <w:t>)</w:t>
      </w:r>
    </w:p>
    <w:p w14:paraId="6AD795A0" w14:textId="794427E4" w:rsidR="00E97857" w:rsidRPr="00102440" w:rsidRDefault="00222299" w:rsidP="00222299">
      <w:pPr>
        <w:pStyle w:val="BodyJUST2CE"/>
        <w:rPr>
          <w:lang w:val="en-US"/>
        </w:rPr>
      </w:pPr>
      <w:r w:rsidRPr="00102440">
        <w:rPr>
          <w:lang w:val="en-US"/>
        </w:rPr>
        <w:t xml:space="preserve">where </w:t>
      </w:r>
      <m:oMath>
        <m:sSubSup>
          <m:sSubSupPr>
            <m:ctrlPr>
              <w:rPr>
                <w:rFonts w:ascii="Cambria Math" w:hAnsi="Cambria Math"/>
                <w:lang w:val="en-US"/>
              </w:rPr>
            </m:ctrlPr>
          </m:sSubSupPr>
          <m:e>
            <m:r>
              <w:rPr>
                <w:rFonts w:ascii="Cambria Math" w:hAnsi="Cambria Math"/>
                <w:lang w:val="en-US"/>
              </w:rPr>
              <m:t>γ</m:t>
            </m:r>
          </m:e>
          <m:sub>
            <m:r>
              <w:rPr>
                <w:rFonts w:ascii="Cambria Math" w:hAnsi="Cambria Math"/>
                <w:lang w:val="en-US"/>
              </w:rPr>
              <m:t>A0</m:t>
            </m:r>
          </m:sub>
          <m:sup>
            <m:r>
              <w:rPr>
                <w:rFonts w:ascii="Cambria Math" w:hAnsi="Cambria Math"/>
                <w:lang w:val="en-US"/>
              </w:rPr>
              <m:t>z</m:t>
            </m:r>
          </m:sup>
        </m:sSubSup>
      </m:oMath>
      <w:r w:rsidRPr="00102440">
        <w:rPr>
          <w:lang w:val="en-US"/>
        </w:rPr>
        <w:t xml:space="preserve"> is a positive scalar, whereas </w:t>
      </w:r>
      <m:oMath>
        <m:sSubSup>
          <m:sSubSupPr>
            <m:ctrlPr>
              <w:rPr>
                <w:rFonts w:ascii="Cambria Math" w:hAnsi="Cambria Math"/>
                <w:lang w:val="en-US"/>
              </w:rPr>
            </m:ctrlPr>
          </m:sSubSupPr>
          <m:e>
            <m:r>
              <w:rPr>
                <w:rFonts w:ascii="Cambria Math" w:hAnsi="Cambria Math"/>
                <w:lang w:val="en-US"/>
              </w:rPr>
              <m:t>Γ</m:t>
            </m:r>
          </m:e>
          <m:sub>
            <m:r>
              <w:rPr>
                <w:rFonts w:ascii="Cambria Math" w:hAnsi="Cambria Math"/>
                <w:lang w:val="en-US"/>
              </w:rPr>
              <m:t>A</m:t>
            </m:r>
          </m:sub>
          <m:sup>
            <m:r>
              <w:rPr>
                <w:rFonts w:ascii="Cambria Math" w:hAnsi="Cambria Math"/>
                <w:lang w:val="en-US"/>
              </w:rPr>
              <m:t>z</m:t>
            </m:r>
          </m:sup>
        </m:sSubSup>
        <m:r>
          <m:rPr>
            <m:sty m:val="p"/>
          </m:rPr>
          <w:rPr>
            <w:rFonts w:ascii="Cambria Math" w:hAnsi="Cambria Math"/>
            <w:lang w:val="en-US"/>
          </w:rPr>
          <m:t>={</m:t>
        </m:r>
        <m:sSubSup>
          <m:sSubSupPr>
            <m:ctrlPr>
              <w:rPr>
                <w:rFonts w:ascii="Cambria Math" w:hAnsi="Cambria Math"/>
                <w:lang w:val="en-US"/>
              </w:rPr>
            </m:ctrlPr>
          </m:sSubSupPr>
          <m:e>
            <m:r>
              <w:rPr>
                <w:rFonts w:ascii="Cambria Math" w:hAnsi="Cambria Math"/>
                <w:lang w:val="en-US"/>
              </w:rPr>
              <m:t>γ</m:t>
            </m:r>
          </m:e>
          <m:sub>
            <m:r>
              <w:rPr>
                <w:rFonts w:ascii="Cambria Math" w:hAnsi="Cambria Math"/>
                <w:lang w:val="en-US"/>
              </w:rPr>
              <m:t>Aj</m:t>
            </m:r>
          </m:sub>
          <m:sup>
            <m:r>
              <w:rPr>
                <w:rFonts w:ascii="Cambria Math" w:hAnsi="Cambria Math"/>
                <w:lang w:val="en-US"/>
              </w:rPr>
              <m:t>z</m:t>
            </m:r>
          </m:sup>
        </m:sSubSup>
        <m:r>
          <m:rPr>
            <m:sty m:val="p"/>
          </m:rPr>
          <w:rPr>
            <w:rFonts w:ascii="Cambria Math" w:hAnsi="Cambria Math"/>
            <w:lang w:val="en-US"/>
          </w:rPr>
          <m:t>}</m:t>
        </m:r>
      </m:oMath>
      <w:r w:rsidRPr="00102440">
        <w:rPr>
          <w:lang w:val="en-US"/>
        </w:rPr>
        <w:t xml:space="preserve"> is the vector that defines the industry-specific sensitivities (of the speeds of adjustment) to government final demands.</w:t>
      </w:r>
      <w:r w:rsidRPr="00102440">
        <w:rPr>
          <w:vertAlign w:val="superscript"/>
          <w:lang w:val="en-US"/>
        </w:rPr>
        <w:footnoteReference w:id="26"/>
      </w:r>
    </w:p>
    <w:bookmarkEnd w:id="2030"/>
    <w:bookmarkEnd w:id="2193"/>
    <w:p w14:paraId="678F6E18" w14:textId="77777777" w:rsidR="00290940" w:rsidRPr="00102440" w:rsidRDefault="00290940" w:rsidP="00E0457B">
      <w:pPr>
        <w:pStyle w:val="BodyJUST2CE"/>
      </w:pPr>
    </w:p>
    <w:p w14:paraId="2B54F6CA" w14:textId="6E6D3052" w:rsidR="00E0457B" w:rsidRPr="00102440" w:rsidRDefault="00E0457B" w:rsidP="00E0457B">
      <w:pPr>
        <w:pStyle w:val="BodyJUST2CE"/>
      </w:pPr>
      <w:r w:rsidRPr="00102440">
        <w:br w:type="page"/>
      </w:r>
    </w:p>
    <w:p w14:paraId="22DDCD40" w14:textId="25B7C27E" w:rsidR="00C65686" w:rsidRPr="00102440" w:rsidRDefault="007E7B65" w:rsidP="00C65686">
      <w:pPr>
        <w:pStyle w:val="Title1JUST2CE"/>
      </w:pPr>
      <w:bookmarkStart w:id="2849" w:name="_Toc144422009"/>
      <w:r w:rsidRPr="00102440">
        <w:lastRenderedPageBreak/>
        <w:t>T</w:t>
      </w:r>
      <w:r w:rsidR="00C65686" w:rsidRPr="00102440">
        <w:t>ables</w:t>
      </w:r>
      <w:r w:rsidRPr="00102440">
        <w:t xml:space="preserve"> and </w:t>
      </w:r>
      <w:del w:id="2850" w:author="Oriol Valles Codina" w:date="2023-08-31T14:19:00Z">
        <w:r w:rsidRPr="00102440" w:rsidDel="009F61ED">
          <w:delText>figures</w:delText>
        </w:r>
      </w:del>
      <w:ins w:id="2851" w:author="Oriol Valles Codina" w:date="2023-08-31T14:19:00Z">
        <w:r w:rsidR="009F61ED">
          <w:t>F</w:t>
        </w:r>
        <w:r w:rsidR="009F61ED" w:rsidRPr="00102440">
          <w:t>igures</w:t>
        </w:r>
      </w:ins>
      <w:bookmarkEnd w:id="2849"/>
    </w:p>
    <w:p w14:paraId="08AAB9A0" w14:textId="45BC7D11" w:rsidR="0048197D" w:rsidRDefault="0048197D" w:rsidP="00A67BAA">
      <w:pPr>
        <w:pStyle w:val="Caption"/>
        <w:keepNext/>
        <w:rPr>
          <w:ins w:id="2852" w:author="Oriol Valles Codina" w:date="2023-08-31T16:02:00Z"/>
        </w:rPr>
      </w:pPr>
      <w:bookmarkStart w:id="2853" w:name="_a0dbws1z89m0" w:colFirst="0" w:colLast="0"/>
      <w:bookmarkEnd w:id="2853"/>
      <w:ins w:id="2854" w:author="Oriol Valles Codina" w:date="2023-08-31T16:03:00Z">
        <w:r>
          <w:t>Table 1. Search Keywords</w:t>
        </w:r>
        <w:r>
          <w:rPr>
            <w:noProof/>
          </w:rPr>
          <w:drawing>
            <wp:inline distT="0" distB="0" distL="0" distR="0" wp14:anchorId="696EB872" wp14:editId="447E907F">
              <wp:extent cx="5836920" cy="2241550"/>
              <wp:effectExtent l="0" t="0" r="5080" b="6350"/>
              <wp:docPr id="3" name="Picture 3" descr="A table of concep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table of concepts&#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836920" cy="2241550"/>
                      </a:xfrm>
                      <a:prstGeom prst="rect">
                        <a:avLst/>
                      </a:prstGeom>
                    </pic:spPr>
                  </pic:pic>
                </a:graphicData>
              </a:graphic>
            </wp:inline>
          </w:drawing>
        </w:r>
      </w:ins>
    </w:p>
    <w:p w14:paraId="3F56C644" w14:textId="3B459369" w:rsidR="00A67BAA" w:rsidRPr="00102440" w:rsidRDefault="00A67BAA" w:rsidP="00A67BAA">
      <w:pPr>
        <w:pStyle w:val="Caption"/>
        <w:keepNext/>
      </w:pPr>
      <w:r w:rsidRPr="00102440">
        <w:t xml:space="preserve">Table </w:t>
      </w:r>
      <w:del w:id="2855" w:author="Oriol Valles Codina" w:date="2023-08-31T16:12:00Z">
        <w:r w:rsidR="008A1458" w:rsidRPr="00102440" w:rsidDel="00B51517">
          <w:fldChar w:fldCharType="begin"/>
        </w:r>
        <w:r w:rsidR="008A1458" w:rsidRPr="00102440" w:rsidDel="00B51517">
          <w:delInstrText xml:space="preserve"> SEQ Table \* ARABIC </w:delInstrText>
        </w:r>
        <w:r w:rsidR="008A1458" w:rsidRPr="00102440" w:rsidDel="00B51517">
          <w:fldChar w:fldCharType="separate"/>
        </w:r>
        <w:r w:rsidR="00F76D3D" w:rsidRPr="00102440" w:rsidDel="00B51517">
          <w:rPr>
            <w:noProof/>
          </w:rPr>
          <w:delText>1</w:delText>
        </w:r>
        <w:r w:rsidR="008A1458" w:rsidRPr="00102440" w:rsidDel="00B51517">
          <w:rPr>
            <w:noProof/>
          </w:rPr>
          <w:fldChar w:fldCharType="end"/>
        </w:r>
      </w:del>
      <w:ins w:id="2856" w:author="Oriol Valles Codina" w:date="2023-08-31T16:12:00Z">
        <w:r w:rsidR="00B51517">
          <w:t>2</w:t>
        </w:r>
      </w:ins>
      <w:r w:rsidRPr="00102440">
        <w:t>. Balance-sheet matrix in period 20 (current prices, Area 1 currency)</w:t>
      </w:r>
    </w:p>
    <w:tbl>
      <w:tblPr>
        <w:tblStyle w:val="Table"/>
        <w:tblW w:w="0" w:type="auto"/>
        <w:tblLook w:val="0020" w:firstRow="1" w:lastRow="0" w:firstColumn="0" w:lastColumn="0" w:noHBand="0" w:noVBand="0"/>
        <w:tblCaption w:val="Balance-sheet matrix in period 20 (current prices, Area 1 currency)"/>
      </w:tblPr>
      <w:tblGrid>
        <w:gridCol w:w="1354"/>
        <w:gridCol w:w="661"/>
        <w:gridCol w:w="618"/>
        <w:gridCol w:w="661"/>
        <w:gridCol w:w="661"/>
        <w:gridCol w:w="589"/>
        <w:gridCol w:w="326"/>
        <w:gridCol w:w="661"/>
        <w:gridCol w:w="618"/>
        <w:gridCol w:w="661"/>
        <w:gridCol w:w="661"/>
        <w:gridCol w:w="589"/>
        <w:gridCol w:w="661"/>
      </w:tblGrid>
      <w:tr w:rsidR="00A67BAA" w:rsidRPr="00102440" w14:paraId="4AF3A7FA" w14:textId="77777777" w:rsidTr="006425FB">
        <w:trPr>
          <w:cnfStyle w:val="100000000000" w:firstRow="1" w:lastRow="0" w:firstColumn="0" w:lastColumn="0" w:oddVBand="0" w:evenVBand="0" w:oddHBand="0" w:evenHBand="0" w:firstRowFirstColumn="0" w:firstRowLastColumn="0" w:lastRowFirstColumn="0" w:lastRowLastColumn="0"/>
          <w:tblHeader/>
        </w:trPr>
        <w:tc>
          <w:tcPr>
            <w:tcW w:w="0" w:type="auto"/>
            <w:tcBorders>
              <w:top w:val="single" w:sz="4" w:space="0" w:color="19B839"/>
              <w:bottom w:val="none" w:sz="0" w:space="0" w:color="auto"/>
            </w:tcBorders>
            <w:vAlign w:val="center"/>
          </w:tcPr>
          <w:p w14:paraId="7D9CC3E3" w14:textId="77777777" w:rsidR="00A67BAA" w:rsidRPr="00102440" w:rsidRDefault="00A67BAA" w:rsidP="00A67BAA">
            <w:pPr>
              <w:pStyle w:val="Compact"/>
              <w:rPr>
                <w:rFonts w:ascii="Arial Narrow" w:hAnsi="Arial Narrow"/>
                <w:sz w:val="16"/>
                <w:szCs w:val="16"/>
              </w:rPr>
            </w:pPr>
          </w:p>
        </w:tc>
        <w:tc>
          <w:tcPr>
            <w:tcW w:w="0" w:type="auto"/>
            <w:gridSpan w:val="5"/>
            <w:tcBorders>
              <w:top w:val="single" w:sz="4" w:space="0" w:color="19B839"/>
              <w:bottom w:val="single" w:sz="4" w:space="0" w:color="19B839"/>
            </w:tcBorders>
            <w:vAlign w:val="center"/>
          </w:tcPr>
          <w:p w14:paraId="77C2F106" w14:textId="1F69DD63" w:rsidR="00A67BAA" w:rsidRPr="00102440" w:rsidRDefault="00A67BAA" w:rsidP="00A67BAA">
            <w:pPr>
              <w:pStyle w:val="Compact"/>
              <w:jc w:val="center"/>
              <w:rPr>
                <w:rFonts w:ascii="Arial Narrow" w:hAnsi="Arial Narrow"/>
                <w:sz w:val="16"/>
                <w:szCs w:val="16"/>
              </w:rPr>
            </w:pPr>
            <w:r w:rsidRPr="00102440">
              <w:rPr>
                <w:rFonts w:ascii="Arial Narrow" w:hAnsi="Arial Narrow"/>
                <w:sz w:val="16"/>
                <w:szCs w:val="16"/>
              </w:rPr>
              <w:t>Area 1</w:t>
            </w:r>
          </w:p>
        </w:tc>
        <w:tc>
          <w:tcPr>
            <w:tcW w:w="0" w:type="auto"/>
            <w:tcBorders>
              <w:top w:val="single" w:sz="4" w:space="0" w:color="19B839"/>
              <w:bottom w:val="none" w:sz="0" w:space="0" w:color="auto"/>
            </w:tcBorders>
            <w:vAlign w:val="center"/>
          </w:tcPr>
          <w:p w14:paraId="0CA56347" w14:textId="77777777" w:rsidR="00A67BAA" w:rsidRPr="00102440" w:rsidRDefault="00A67BAA" w:rsidP="00A67BAA">
            <w:pPr>
              <w:pStyle w:val="Compact"/>
              <w:jc w:val="center"/>
              <w:rPr>
                <w:rFonts w:ascii="Arial Narrow" w:hAnsi="Arial Narrow"/>
                <w:sz w:val="16"/>
                <w:szCs w:val="16"/>
              </w:rPr>
            </w:pPr>
          </w:p>
        </w:tc>
        <w:tc>
          <w:tcPr>
            <w:tcW w:w="0" w:type="auto"/>
            <w:gridSpan w:val="5"/>
            <w:tcBorders>
              <w:top w:val="single" w:sz="4" w:space="0" w:color="19B839"/>
              <w:bottom w:val="single" w:sz="4" w:space="0" w:color="19B839"/>
            </w:tcBorders>
            <w:vAlign w:val="center"/>
          </w:tcPr>
          <w:p w14:paraId="13FD8DD9" w14:textId="440FFF28" w:rsidR="00A67BAA" w:rsidRPr="00102440" w:rsidRDefault="00A67BAA" w:rsidP="00A67BAA">
            <w:pPr>
              <w:pStyle w:val="Compact"/>
              <w:jc w:val="center"/>
              <w:rPr>
                <w:rFonts w:ascii="Arial Narrow" w:hAnsi="Arial Narrow"/>
                <w:sz w:val="16"/>
                <w:szCs w:val="16"/>
              </w:rPr>
            </w:pPr>
            <w:r w:rsidRPr="00102440">
              <w:rPr>
                <w:rFonts w:ascii="Arial Narrow" w:hAnsi="Arial Narrow"/>
                <w:sz w:val="16"/>
                <w:szCs w:val="16"/>
              </w:rPr>
              <w:t>Area 2</w:t>
            </w:r>
          </w:p>
        </w:tc>
        <w:tc>
          <w:tcPr>
            <w:tcW w:w="0" w:type="auto"/>
            <w:tcBorders>
              <w:top w:val="single" w:sz="4" w:space="0" w:color="19B839"/>
              <w:bottom w:val="none" w:sz="0" w:space="0" w:color="auto"/>
            </w:tcBorders>
            <w:vAlign w:val="center"/>
          </w:tcPr>
          <w:p w14:paraId="01378B9D" w14:textId="77777777" w:rsidR="00A67BAA" w:rsidRPr="00102440" w:rsidRDefault="00A67BAA" w:rsidP="00A67BAA">
            <w:pPr>
              <w:pStyle w:val="Compact"/>
              <w:jc w:val="center"/>
              <w:rPr>
                <w:rFonts w:ascii="Arial Narrow" w:hAnsi="Arial Narrow"/>
                <w:sz w:val="16"/>
                <w:szCs w:val="16"/>
              </w:rPr>
            </w:pPr>
          </w:p>
        </w:tc>
      </w:tr>
      <w:tr w:rsidR="00A67BAA" w:rsidRPr="00102440" w14:paraId="483D8CCC" w14:textId="77777777" w:rsidTr="006425FB">
        <w:tc>
          <w:tcPr>
            <w:tcW w:w="0" w:type="auto"/>
            <w:tcBorders>
              <w:bottom w:val="single" w:sz="4" w:space="0" w:color="19B839"/>
            </w:tcBorders>
            <w:vAlign w:val="center"/>
          </w:tcPr>
          <w:p w14:paraId="00800688" w14:textId="5DF6219A" w:rsidR="00A67BAA" w:rsidRPr="00102440" w:rsidRDefault="00A67BAA" w:rsidP="00A67BAA">
            <w:pPr>
              <w:pStyle w:val="Compact"/>
              <w:rPr>
                <w:rFonts w:ascii="Arial Narrow" w:hAnsi="Arial Narrow"/>
                <w:sz w:val="16"/>
                <w:szCs w:val="16"/>
              </w:rPr>
            </w:pPr>
          </w:p>
        </w:tc>
        <w:tc>
          <w:tcPr>
            <w:tcW w:w="0" w:type="auto"/>
            <w:tcBorders>
              <w:top w:val="single" w:sz="4" w:space="0" w:color="19B839"/>
              <w:bottom w:val="single" w:sz="4" w:space="0" w:color="19B839"/>
            </w:tcBorders>
            <w:vAlign w:val="center"/>
          </w:tcPr>
          <w:p w14:paraId="4A872CC7" w14:textId="77777777" w:rsidR="00A67BAA" w:rsidRPr="00102440" w:rsidRDefault="00A67BAA" w:rsidP="00A67BAA">
            <w:pPr>
              <w:pStyle w:val="Compact"/>
              <w:jc w:val="center"/>
              <w:rPr>
                <w:rFonts w:ascii="Arial Narrow" w:hAnsi="Arial Narrow"/>
                <w:sz w:val="16"/>
                <w:szCs w:val="16"/>
              </w:rPr>
            </w:pPr>
            <w:r w:rsidRPr="00102440">
              <w:rPr>
                <w:rFonts w:ascii="Arial Narrow" w:hAnsi="Arial Narrow"/>
                <w:sz w:val="16"/>
                <w:szCs w:val="16"/>
              </w:rPr>
              <w:t>H</w:t>
            </w:r>
          </w:p>
        </w:tc>
        <w:tc>
          <w:tcPr>
            <w:tcW w:w="0" w:type="auto"/>
            <w:tcBorders>
              <w:top w:val="single" w:sz="4" w:space="0" w:color="19B839"/>
              <w:bottom w:val="single" w:sz="4" w:space="0" w:color="19B839"/>
            </w:tcBorders>
            <w:vAlign w:val="center"/>
          </w:tcPr>
          <w:p w14:paraId="3ECDAFED" w14:textId="77777777" w:rsidR="00A67BAA" w:rsidRPr="00102440" w:rsidRDefault="00A67BAA" w:rsidP="00A67BAA">
            <w:pPr>
              <w:pStyle w:val="Compact"/>
              <w:jc w:val="center"/>
              <w:rPr>
                <w:rFonts w:ascii="Arial Narrow" w:hAnsi="Arial Narrow"/>
                <w:sz w:val="16"/>
                <w:szCs w:val="16"/>
              </w:rPr>
            </w:pPr>
            <w:r w:rsidRPr="00102440">
              <w:rPr>
                <w:rFonts w:ascii="Arial Narrow" w:hAnsi="Arial Narrow"/>
                <w:sz w:val="16"/>
                <w:szCs w:val="16"/>
              </w:rPr>
              <w:t>F</w:t>
            </w:r>
          </w:p>
        </w:tc>
        <w:tc>
          <w:tcPr>
            <w:tcW w:w="0" w:type="auto"/>
            <w:tcBorders>
              <w:top w:val="single" w:sz="4" w:space="0" w:color="19B839"/>
              <w:bottom w:val="single" w:sz="4" w:space="0" w:color="19B839"/>
            </w:tcBorders>
            <w:vAlign w:val="center"/>
          </w:tcPr>
          <w:p w14:paraId="73E2F009" w14:textId="77777777" w:rsidR="00A67BAA" w:rsidRPr="00102440" w:rsidRDefault="00A67BAA" w:rsidP="00A67BAA">
            <w:pPr>
              <w:pStyle w:val="Compact"/>
              <w:jc w:val="center"/>
              <w:rPr>
                <w:rFonts w:ascii="Arial Narrow" w:hAnsi="Arial Narrow"/>
                <w:sz w:val="16"/>
                <w:szCs w:val="16"/>
              </w:rPr>
            </w:pPr>
            <w:r w:rsidRPr="00102440">
              <w:rPr>
                <w:rFonts w:ascii="Arial Narrow" w:hAnsi="Arial Narrow"/>
                <w:sz w:val="16"/>
                <w:szCs w:val="16"/>
              </w:rPr>
              <w:t>G</w:t>
            </w:r>
          </w:p>
        </w:tc>
        <w:tc>
          <w:tcPr>
            <w:tcW w:w="0" w:type="auto"/>
            <w:tcBorders>
              <w:top w:val="single" w:sz="4" w:space="0" w:color="19B839"/>
              <w:bottom w:val="single" w:sz="4" w:space="0" w:color="19B839"/>
            </w:tcBorders>
            <w:vAlign w:val="center"/>
          </w:tcPr>
          <w:p w14:paraId="641F7A69" w14:textId="77777777" w:rsidR="00A67BAA" w:rsidRPr="00102440" w:rsidRDefault="00A67BAA" w:rsidP="00A67BAA">
            <w:pPr>
              <w:pStyle w:val="Compact"/>
              <w:jc w:val="center"/>
              <w:rPr>
                <w:rFonts w:ascii="Arial Narrow" w:hAnsi="Arial Narrow"/>
                <w:sz w:val="16"/>
                <w:szCs w:val="16"/>
              </w:rPr>
            </w:pPr>
            <w:r w:rsidRPr="00102440">
              <w:rPr>
                <w:rFonts w:ascii="Arial Narrow" w:hAnsi="Arial Narrow"/>
                <w:sz w:val="16"/>
                <w:szCs w:val="16"/>
              </w:rPr>
              <w:t>B</w:t>
            </w:r>
          </w:p>
        </w:tc>
        <w:tc>
          <w:tcPr>
            <w:tcW w:w="0" w:type="auto"/>
            <w:tcBorders>
              <w:top w:val="single" w:sz="4" w:space="0" w:color="19B839"/>
              <w:bottom w:val="single" w:sz="4" w:space="0" w:color="19B839"/>
            </w:tcBorders>
            <w:vAlign w:val="center"/>
          </w:tcPr>
          <w:p w14:paraId="26A7F2C6" w14:textId="77777777" w:rsidR="00A67BAA" w:rsidRPr="00102440" w:rsidRDefault="00A67BAA" w:rsidP="00A67BAA">
            <w:pPr>
              <w:pStyle w:val="Compact"/>
              <w:jc w:val="center"/>
              <w:rPr>
                <w:rFonts w:ascii="Arial Narrow" w:hAnsi="Arial Narrow"/>
                <w:sz w:val="16"/>
                <w:szCs w:val="16"/>
              </w:rPr>
            </w:pPr>
            <w:r w:rsidRPr="00102440">
              <w:rPr>
                <w:rFonts w:ascii="Arial Narrow" w:hAnsi="Arial Narrow"/>
                <w:sz w:val="16"/>
                <w:szCs w:val="16"/>
              </w:rPr>
              <w:t>CB</w:t>
            </w:r>
          </w:p>
        </w:tc>
        <w:tc>
          <w:tcPr>
            <w:tcW w:w="0" w:type="auto"/>
            <w:tcBorders>
              <w:bottom w:val="single" w:sz="4" w:space="0" w:color="19B839"/>
            </w:tcBorders>
            <w:vAlign w:val="center"/>
          </w:tcPr>
          <w:p w14:paraId="14196D99" w14:textId="77777777" w:rsidR="00A67BAA" w:rsidRPr="00102440" w:rsidRDefault="00A67BAA" w:rsidP="00A67BAA">
            <w:pPr>
              <w:pStyle w:val="Compact"/>
              <w:jc w:val="center"/>
              <w:rPr>
                <w:rFonts w:ascii="Arial Narrow" w:hAnsi="Arial Narrow"/>
                <w:sz w:val="16"/>
                <w:szCs w:val="16"/>
              </w:rPr>
            </w:pPr>
            <w:r w:rsidRPr="00102440">
              <w:rPr>
                <w:rFonts w:ascii="Arial Narrow" w:hAnsi="Arial Narrow"/>
                <w:i/>
                <w:iCs/>
                <w:sz w:val="16"/>
                <w:szCs w:val="16"/>
              </w:rPr>
              <w:t>xr</w:t>
            </w:r>
          </w:p>
        </w:tc>
        <w:tc>
          <w:tcPr>
            <w:tcW w:w="0" w:type="auto"/>
            <w:tcBorders>
              <w:top w:val="single" w:sz="4" w:space="0" w:color="19B839"/>
              <w:left w:val="nil"/>
              <w:bottom w:val="single" w:sz="4" w:space="0" w:color="19B839"/>
            </w:tcBorders>
            <w:vAlign w:val="center"/>
          </w:tcPr>
          <w:p w14:paraId="2E8E4DFD" w14:textId="77777777" w:rsidR="00A67BAA" w:rsidRPr="00102440" w:rsidRDefault="00A67BAA" w:rsidP="00A67BAA">
            <w:pPr>
              <w:pStyle w:val="Compact"/>
              <w:jc w:val="center"/>
              <w:rPr>
                <w:rFonts w:ascii="Arial Narrow" w:hAnsi="Arial Narrow"/>
                <w:sz w:val="16"/>
                <w:szCs w:val="16"/>
              </w:rPr>
            </w:pPr>
            <w:r w:rsidRPr="00102440">
              <w:rPr>
                <w:rFonts w:ascii="Arial Narrow" w:hAnsi="Arial Narrow"/>
                <w:sz w:val="16"/>
                <w:szCs w:val="16"/>
              </w:rPr>
              <w:t>H</w:t>
            </w:r>
          </w:p>
        </w:tc>
        <w:tc>
          <w:tcPr>
            <w:tcW w:w="0" w:type="auto"/>
            <w:tcBorders>
              <w:top w:val="single" w:sz="4" w:space="0" w:color="19B839"/>
              <w:bottom w:val="single" w:sz="4" w:space="0" w:color="19B839"/>
            </w:tcBorders>
            <w:vAlign w:val="center"/>
          </w:tcPr>
          <w:p w14:paraId="2452C0B9" w14:textId="77777777" w:rsidR="00A67BAA" w:rsidRPr="00102440" w:rsidRDefault="00A67BAA" w:rsidP="00A67BAA">
            <w:pPr>
              <w:pStyle w:val="Compact"/>
              <w:jc w:val="center"/>
              <w:rPr>
                <w:rFonts w:ascii="Arial Narrow" w:hAnsi="Arial Narrow"/>
                <w:sz w:val="16"/>
                <w:szCs w:val="16"/>
              </w:rPr>
            </w:pPr>
            <w:r w:rsidRPr="00102440">
              <w:rPr>
                <w:rFonts w:ascii="Arial Narrow" w:hAnsi="Arial Narrow"/>
                <w:sz w:val="16"/>
                <w:szCs w:val="16"/>
              </w:rPr>
              <w:t>F</w:t>
            </w:r>
          </w:p>
        </w:tc>
        <w:tc>
          <w:tcPr>
            <w:tcW w:w="0" w:type="auto"/>
            <w:tcBorders>
              <w:top w:val="single" w:sz="4" w:space="0" w:color="19B839"/>
              <w:bottom w:val="single" w:sz="4" w:space="0" w:color="19B839"/>
            </w:tcBorders>
            <w:vAlign w:val="center"/>
          </w:tcPr>
          <w:p w14:paraId="15B83C92" w14:textId="77777777" w:rsidR="00A67BAA" w:rsidRPr="00102440" w:rsidRDefault="00A67BAA" w:rsidP="00A67BAA">
            <w:pPr>
              <w:pStyle w:val="Compact"/>
              <w:jc w:val="center"/>
              <w:rPr>
                <w:rFonts w:ascii="Arial Narrow" w:hAnsi="Arial Narrow"/>
                <w:sz w:val="16"/>
                <w:szCs w:val="16"/>
              </w:rPr>
            </w:pPr>
            <w:r w:rsidRPr="00102440">
              <w:rPr>
                <w:rFonts w:ascii="Arial Narrow" w:hAnsi="Arial Narrow"/>
                <w:sz w:val="16"/>
                <w:szCs w:val="16"/>
              </w:rPr>
              <w:t>G</w:t>
            </w:r>
          </w:p>
        </w:tc>
        <w:tc>
          <w:tcPr>
            <w:tcW w:w="0" w:type="auto"/>
            <w:tcBorders>
              <w:top w:val="single" w:sz="4" w:space="0" w:color="19B839"/>
              <w:bottom w:val="single" w:sz="4" w:space="0" w:color="19B839"/>
            </w:tcBorders>
            <w:vAlign w:val="center"/>
          </w:tcPr>
          <w:p w14:paraId="57F86BD4" w14:textId="77777777" w:rsidR="00A67BAA" w:rsidRPr="00102440" w:rsidRDefault="00A67BAA" w:rsidP="00A67BAA">
            <w:pPr>
              <w:pStyle w:val="Compact"/>
              <w:jc w:val="center"/>
              <w:rPr>
                <w:rFonts w:ascii="Arial Narrow" w:hAnsi="Arial Narrow"/>
                <w:sz w:val="16"/>
                <w:szCs w:val="16"/>
              </w:rPr>
            </w:pPr>
            <w:r w:rsidRPr="00102440">
              <w:rPr>
                <w:rFonts w:ascii="Arial Narrow" w:hAnsi="Arial Narrow"/>
                <w:sz w:val="16"/>
                <w:szCs w:val="16"/>
              </w:rPr>
              <w:t>B</w:t>
            </w:r>
          </w:p>
        </w:tc>
        <w:tc>
          <w:tcPr>
            <w:tcW w:w="0" w:type="auto"/>
            <w:tcBorders>
              <w:top w:val="single" w:sz="4" w:space="0" w:color="19B839"/>
              <w:bottom w:val="single" w:sz="4" w:space="0" w:color="19B839"/>
            </w:tcBorders>
            <w:vAlign w:val="center"/>
          </w:tcPr>
          <w:p w14:paraId="704D8618" w14:textId="77777777" w:rsidR="00A67BAA" w:rsidRPr="00102440" w:rsidRDefault="00A67BAA" w:rsidP="00A67BAA">
            <w:pPr>
              <w:pStyle w:val="Compact"/>
              <w:jc w:val="center"/>
              <w:rPr>
                <w:rFonts w:ascii="Arial Narrow" w:hAnsi="Arial Narrow"/>
                <w:sz w:val="16"/>
                <w:szCs w:val="16"/>
              </w:rPr>
            </w:pPr>
            <w:r w:rsidRPr="00102440">
              <w:rPr>
                <w:rFonts w:ascii="Arial Narrow" w:hAnsi="Arial Narrow"/>
                <w:sz w:val="16"/>
                <w:szCs w:val="16"/>
              </w:rPr>
              <w:t>CB</w:t>
            </w:r>
          </w:p>
        </w:tc>
        <w:tc>
          <w:tcPr>
            <w:tcW w:w="0" w:type="auto"/>
            <w:tcBorders>
              <w:bottom w:val="single" w:sz="4" w:space="0" w:color="19B839"/>
            </w:tcBorders>
            <w:vAlign w:val="center"/>
          </w:tcPr>
          <w:p w14:paraId="691E3E01" w14:textId="77777777" w:rsidR="00A67BAA" w:rsidRPr="00102440" w:rsidRDefault="00A67BAA" w:rsidP="00A67BAA">
            <w:pPr>
              <w:pStyle w:val="Compact"/>
              <w:jc w:val="center"/>
              <w:rPr>
                <w:rFonts w:ascii="Arial Narrow" w:hAnsi="Arial Narrow"/>
                <w:sz w:val="16"/>
                <w:szCs w:val="16"/>
              </w:rPr>
            </w:pPr>
            <w:r w:rsidRPr="00102440">
              <w:rPr>
                <w:rFonts w:ascii="Arial Narrow" w:hAnsi="Arial Narrow"/>
                <w:sz w:val="16"/>
                <w:szCs w:val="16"/>
              </w:rPr>
              <w:t>Tot</w:t>
            </w:r>
          </w:p>
        </w:tc>
      </w:tr>
      <w:tr w:rsidR="00AB690E" w:rsidRPr="00102440" w14:paraId="2B623411" w14:textId="77777777" w:rsidTr="00AB690E">
        <w:tc>
          <w:tcPr>
            <w:tcW w:w="0" w:type="auto"/>
            <w:tcBorders>
              <w:top w:val="single" w:sz="4" w:space="0" w:color="19B839"/>
            </w:tcBorders>
            <w:vAlign w:val="center"/>
          </w:tcPr>
          <w:p w14:paraId="7C4F3F2E" w14:textId="77777777" w:rsidR="00A67BAA" w:rsidRPr="00102440" w:rsidRDefault="00A67BAA" w:rsidP="00A67BAA">
            <w:pPr>
              <w:pStyle w:val="Compact"/>
              <w:rPr>
                <w:rFonts w:ascii="Arial Narrow" w:hAnsi="Arial Narrow"/>
                <w:sz w:val="16"/>
                <w:szCs w:val="16"/>
              </w:rPr>
            </w:pPr>
            <w:r w:rsidRPr="00102440">
              <w:rPr>
                <w:rFonts w:ascii="Arial Narrow" w:hAnsi="Arial Narrow"/>
                <w:sz w:val="16"/>
                <w:szCs w:val="16"/>
              </w:rPr>
              <w:t>Money</w:t>
            </w:r>
          </w:p>
        </w:tc>
        <w:tc>
          <w:tcPr>
            <w:tcW w:w="0" w:type="auto"/>
            <w:tcBorders>
              <w:top w:val="single" w:sz="4" w:space="0" w:color="19B839"/>
            </w:tcBorders>
            <w:vAlign w:val="center"/>
          </w:tcPr>
          <w:p w14:paraId="0737B616" w14:textId="77777777" w:rsidR="00A67BAA" w:rsidRPr="00102440" w:rsidRDefault="00A67BAA" w:rsidP="00A67BAA">
            <w:pPr>
              <w:pStyle w:val="Compact"/>
              <w:jc w:val="center"/>
              <w:rPr>
                <w:rFonts w:ascii="Arial Narrow" w:hAnsi="Arial Narrow"/>
                <w:sz w:val="16"/>
                <w:szCs w:val="16"/>
              </w:rPr>
            </w:pPr>
            <w:r w:rsidRPr="00102440">
              <w:rPr>
                <w:rFonts w:ascii="Arial Narrow" w:hAnsi="Arial Narrow"/>
                <w:sz w:val="16"/>
                <w:szCs w:val="16"/>
              </w:rPr>
              <w:t>74.31</w:t>
            </w:r>
          </w:p>
        </w:tc>
        <w:tc>
          <w:tcPr>
            <w:tcW w:w="0" w:type="auto"/>
            <w:tcBorders>
              <w:top w:val="single" w:sz="4" w:space="0" w:color="19B839"/>
            </w:tcBorders>
            <w:vAlign w:val="center"/>
          </w:tcPr>
          <w:p w14:paraId="7F510C88" w14:textId="77777777" w:rsidR="00A67BAA" w:rsidRPr="00102440" w:rsidRDefault="00A67BAA" w:rsidP="00A67BAA">
            <w:pPr>
              <w:pStyle w:val="Compact"/>
              <w:jc w:val="center"/>
              <w:rPr>
                <w:rFonts w:ascii="Arial Narrow" w:hAnsi="Arial Narrow"/>
                <w:sz w:val="16"/>
                <w:szCs w:val="16"/>
              </w:rPr>
            </w:pPr>
          </w:p>
        </w:tc>
        <w:tc>
          <w:tcPr>
            <w:tcW w:w="0" w:type="auto"/>
            <w:tcBorders>
              <w:top w:val="single" w:sz="4" w:space="0" w:color="19B839"/>
            </w:tcBorders>
            <w:vAlign w:val="center"/>
          </w:tcPr>
          <w:p w14:paraId="635AB37E" w14:textId="77777777" w:rsidR="00A67BAA" w:rsidRPr="00102440" w:rsidRDefault="00A67BAA" w:rsidP="00A67BAA">
            <w:pPr>
              <w:pStyle w:val="Compact"/>
              <w:jc w:val="center"/>
              <w:rPr>
                <w:rFonts w:ascii="Arial Narrow" w:hAnsi="Arial Narrow"/>
                <w:sz w:val="16"/>
                <w:szCs w:val="16"/>
              </w:rPr>
            </w:pPr>
          </w:p>
        </w:tc>
        <w:tc>
          <w:tcPr>
            <w:tcW w:w="0" w:type="auto"/>
            <w:tcBorders>
              <w:top w:val="single" w:sz="4" w:space="0" w:color="19B839"/>
            </w:tcBorders>
            <w:vAlign w:val="center"/>
          </w:tcPr>
          <w:p w14:paraId="29A4CCCE" w14:textId="77777777" w:rsidR="00A67BAA" w:rsidRPr="00102440" w:rsidRDefault="00A67BAA" w:rsidP="00A67BAA">
            <w:pPr>
              <w:pStyle w:val="Compact"/>
              <w:jc w:val="center"/>
              <w:rPr>
                <w:rFonts w:ascii="Arial Narrow" w:hAnsi="Arial Narrow"/>
                <w:sz w:val="16"/>
                <w:szCs w:val="16"/>
              </w:rPr>
            </w:pPr>
          </w:p>
        </w:tc>
        <w:tc>
          <w:tcPr>
            <w:tcW w:w="0" w:type="auto"/>
            <w:tcBorders>
              <w:top w:val="single" w:sz="4" w:space="0" w:color="19B839"/>
            </w:tcBorders>
            <w:vAlign w:val="center"/>
          </w:tcPr>
          <w:p w14:paraId="3251C11F" w14:textId="77777777" w:rsidR="00A67BAA" w:rsidRPr="00102440" w:rsidRDefault="00A67BAA" w:rsidP="00A67BAA">
            <w:pPr>
              <w:pStyle w:val="Compact"/>
              <w:jc w:val="center"/>
              <w:rPr>
                <w:rFonts w:ascii="Arial Narrow" w:hAnsi="Arial Narrow"/>
                <w:sz w:val="16"/>
                <w:szCs w:val="16"/>
              </w:rPr>
            </w:pPr>
            <w:r w:rsidRPr="00102440">
              <w:rPr>
                <w:rFonts w:ascii="Arial Narrow" w:hAnsi="Arial Narrow"/>
                <w:sz w:val="16"/>
                <w:szCs w:val="16"/>
              </w:rPr>
              <w:t>-74.31</w:t>
            </w:r>
          </w:p>
        </w:tc>
        <w:tc>
          <w:tcPr>
            <w:tcW w:w="0" w:type="auto"/>
            <w:tcBorders>
              <w:top w:val="single" w:sz="4" w:space="0" w:color="19B839"/>
            </w:tcBorders>
            <w:vAlign w:val="center"/>
          </w:tcPr>
          <w:p w14:paraId="056A8447" w14:textId="77777777" w:rsidR="00A67BAA" w:rsidRPr="00102440" w:rsidRDefault="00A67BAA" w:rsidP="00A67BAA">
            <w:pPr>
              <w:pStyle w:val="Compact"/>
              <w:jc w:val="center"/>
              <w:rPr>
                <w:rFonts w:ascii="Arial Narrow" w:hAnsi="Arial Narrow"/>
                <w:sz w:val="16"/>
                <w:szCs w:val="16"/>
              </w:rPr>
            </w:pPr>
            <w:r w:rsidRPr="00102440">
              <w:rPr>
                <w:rFonts w:ascii="Arial Narrow" w:hAnsi="Arial Narrow"/>
                <w:sz w:val="16"/>
                <w:szCs w:val="16"/>
              </w:rPr>
              <w:t>1</w:t>
            </w:r>
          </w:p>
        </w:tc>
        <w:tc>
          <w:tcPr>
            <w:tcW w:w="0" w:type="auto"/>
            <w:tcBorders>
              <w:top w:val="single" w:sz="4" w:space="0" w:color="19B839"/>
            </w:tcBorders>
            <w:vAlign w:val="center"/>
          </w:tcPr>
          <w:p w14:paraId="62614C3E" w14:textId="77777777" w:rsidR="00A67BAA" w:rsidRPr="00102440" w:rsidRDefault="00A67BAA" w:rsidP="00A67BAA">
            <w:pPr>
              <w:pStyle w:val="Compact"/>
              <w:jc w:val="center"/>
              <w:rPr>
                <w:rFonts w:ascii="Arial Narrow" w:hAnsi="Arial Narrow"/>
                <w:sz w:val="16"/>
                <w:szCs w:val="16"/>
              </w:rPr>
            </w:pPr>
            <w:r w:rsidRPr="00102440">
              <w:rPr>
                <w:rFonts w:ascii="Arial Narrow" w:hAnsi="Arial Narrow"/>
                <w:sz w:val="16"/>
                <w:szCs w:val="16"/>
              </w:rPr>
              <w:t>74.31</w:t>
            </w:r>
          </w:p>
        </w:tc>
        <w:tc>
          <w:tcPr>
            <w:tcW w:w="0" w:type="auto"/>
            <w:tcBorders>
              <w:top w:val="single" w:sz="4" w:space="0" w:color="19B839"/>
            </w:tcBorders>
            <w:vAlign w:val="center"/>
          </w:tcPr>
          <w:p w14:paraId="49B6C60F" w14:textId="77777777" w:rsidR="00A67BAA" w:rsidRPr="00102440" w:rsidRDefault="00A67BAA" w:rsidP="00A67BAA">
            <w:pPr>
              <w:pStyle w:val="Compact"/>
              <w:jc w:val="center"/>
              <w:rPr>
                <w:rFonts w:ascii="Arial Narrow" w:hAnsi="Arial Narrow"/>
                <w:sz w:val="16"/>
                <w:szCs w:val="16"/>
              </w:rPr>
            </w:pPr>
          </w:p>
        </w:tc>
        <w:tc>
          <w:tcPr>
            <w:tcW w:w="0" w:type="auto"/>
            <w:tcBorders>
              <w:top w:val="single" w:sz="4" w:space="0" w:color="19B839"/>
            </w:tcBorders>
            <w:vAlign w:val="center"/>
          </w:tcPr>
          <w:p w14:paraId="03D8F7A2" w14:textId="77777777" w:rsidR="00A67BAA" w:rsidRPr="00102440" w:rsidRDefault="00A67BAA" w:rsidP="00A67BAA">
            <w:pPr>
              <w:pStyle w:val="Compact"/>
              <w:jc w:val="center"/>
              <w:rPr>
                <w:rFonts w:ascii="Arial Narrow" w:hAnsi="Arial Narrow"/>
                <w:sz w:val="16"/>
                <w:szCs w:val="16"/>
              </w:rPr>
            </w:pPr>
          </w:p>
        </w:tc>
        <w:tc>
          <w:tcPr>
            <w:tcW w:w="0" w:type="auto"/>
            <w:tcBorders>
              <w:top w:val="single" w:sz="4" w:space="0" w:color="19B839"/>
            </w:tcBorders>
            <w:vAlign w:val="center"/>
          </w:tcPr>
          <w:p w14:paraId="35A0AE96" w14:textId="77777777" w:rsidR="00A67BAA" w:rsidRPr="00102440" w:rsidRDefault="00A67BAA" w:rsidP="00A67BAA">
            <w:pPr>
              <w:pStyle w:val="Compact"/>
              <w:jc w:val="center"/>
              <w:rPr>
                <w:rFonts w:ascii="Arial Narrow" w:hAnsi="Arial Narrow"/>
                <w:sz w:val="16"/>
                <w:szCs w:val="16"/>
              </w:rPr>
            </w:pPr>
          </w:p>
        </w:tc>
        <w:tc>
          <w:tcPr>
            <w:tcW w:w="0" w:type="auto"/>
            <w:tcBorders>
              <w:top w:val="single" w:sz="4" w:space="0" w:color="19B839"/>
            </w:tcBorders>
            <w:vAlign w:val="center"/>
          </w:tcPr>
          <w:p w14:paraId="705674D3" w14:textId="77777777" w:rsidR="00A67BAA" w:rsidRPr="00102440" w:rsidRDefault="00A67BAA" w:rsidP="00A67BAA">
            <w:pPr>
              <w:pStyle w:val="Compact"/>
              <w:jc w:val="center"/>
              <w:rPr>
                <w:rFonts w:ascii="Arial Narrow" w:hAnsi="Arial Narrow"/>
                <w:sz w:val="16"/>
                <w:szCs w:val="16"/>
              </w:rPr>
            </w:pPr>
            <w:r w:rsidRPr="00102440">
              <w:rPr>
                <w:rFonts w:ascii="Arial Narrow" w:hAnsi="Arial Narrow"/>
                <w:sz w:val="16"/>
                <w:szCs w:val="16"/>
              </w:rPr>
              <w:t>-74.31</w:t>
            </w:r>
          </w:p>
        </w:tc>
        <w:tc>
          <w:tcPr>
            <w:tcW w:w="0" w:type="auto"/>
            <w:tcBorders>
              <w:top w:val="single" w:sz="4" w:space="0" w:color="19B839"/>
            </w:tcBorders>
            <w:vAlign w:val="center"/>
          </w:tcPr>
          <w:p w14:paraId="3FCCB5AB" w14:textId="77777777" w:rsidR="00A67BAA" w:rsidRPr="00102440" w:rsidRDefault="00A67BAA" w:rsidP="00A67BAA">
            <w:pPr>
              <w:pStyle w:val="Compact"/>
              <w:jc w:val="center"/>
              <w:rPr>
                <w:rFonts w:ascii="Arial Narrow" w:hAnsi="Arial Narrow"/>
                <w:sz w:val="16"/>
                <w:szCs w:val="16"/>
              </w:rPr>
            </w:pPr>
            <w:r w:rsidRPr="00102440">
              <w:rPr>
                <w:rFonts w:ascii="Arial Narrow" w:hAnsi="Arial Narrow"/>
                <w:sz w:val="16"/>
                <w:szCs w:val="16"/>
              </w:rPr>
              <w:t>0.00</w:t>
            </w:r>
          </w:p>
        </w:tc>
      </w:tr>
      <w:tr w:rsidR="00A67BAA" w:rsidRPr="00102440" w14:paraId="106D933A" w14:textId="77777777" w:rsidTr="00A67BAA">
        <w:tc>
          <w:tcPr>
            <w:tcW w:w="0" w:type="auto"/>
            <w:vAlign w:val="center"/>
          </w:tcPr>
          <w:p w14:paraId="71744CEF" w14:textId="77777777" w:rsidR="00A67BAA" w:rsidRPr="00102440" w:rsidRDefault="00A67BAA" w:rsidP="00A67BAA">
            <w:pPr>
              <w:pStyle w:val="Compact"/>
              <w:rPr>
                <w:rFonts w:ascii="Arial Narrow" w:hAnsi="Arial Narrow"/>
                <w:sz w:val="16"/>
                <w:szCs w:val="16"/>
              </w:rPr>
            </w:pPr>
            <w:r w:rsidRPr="00102440">
              <w:rPr>
                <w:rFonts w:ascii="Arial Narrow" w:hAnsi="Arial Narrow"/>
                <w:sz w:val="16"/>
                <w:szCs w:val="16"/>
              </w:rPr>
              <w:t>Advances</w:t>
            </w:r>
          </w:p>
        </w:tc>
        <w:tc>
          <w:tcPr>
            <w:tcW w:w="0" w:type="auto"/>
            <w:vAlign w:val="center"/>
          </w:tcPr>
          <w:p w14:paraId="15B86816" w14:textId="77777777" w:rsidR="00A67BAA" w:rsidRPr="00102440" w:rsidRDefault="00A67BAA" w:rsidP="00A67BAA">
            <w:pPr>
              <w:pStyle w:val="Compact"/>
              <w:jc w:val="center"/>
              <w:rPr>
                <w:rFonts w:ascii="Arial Narrow" w:hAnsi="Arial Narrow"/>
                <w:sz w:val="16"/>
                <w:szCs w:val="16"/>
              </w:rPr>
            </w:pPr>
          </w:p>
        </w:tc>
        <w:tc>
          <w:tcPr>
            <w:tcW w:w="0" w:type="auto"/>
            <w:vAlign w:val="center"/>
          </w:tcPr>
          <w:p w14:paraId="5E7DBFD3" w14:textId="77777777" w:rsidR="00A67BAA" w:rsidRPr="00102440" w:rsidRDefault="00A67BAA" w:rsidP="00A67BAA">
            <w:pPr>
              <w:pStyle w:val="Compact"/>
              <w:jc w:val="center"/>
              <w:rPr>
                <w:rFonts w:ascii="Arial Narrow" w:hAnsi="Arial Narrow"/>
                <w:sz w:val="16"/>
                <w:szCs w:val="16"/>
              </w:rPr>
            </w:pPr>
          </w:p>
        </w:tc>
        <w:tc>
          <w:tcPr>
            <w:tcW w:w="0" w:type="auto"/>
            <w:vAlign w:val="center"/>
          </w:tcPr>
          <w:p w14:paraId="1934E576" w14:textId="77777777" w:rsidR="00A67BAA" w:rsidRPr="00102440" w:rsidRDefault="00A67BAA" w:rsidP="00A67BAA">
            <w:pPr>
              <w:pStyle w:val="Compact"/>
              <w:jc w:val="center"/>
              <w:rPr>
                <w:rFonts w:ascii="Arial Narrow" w:hAnsi="Arial Narrow"/>
                <w:sz w:val="16"/>
                <w:szCs w:val="16"/>
              </w:rPr>
            </w:pPr>
          </w:p>
        </w:tc>
        <w:tc>
          <w:tcPr>
            <w:tcW w:w="0" w:type="auto"/>
            <w:vAlign w:val="center"/>
          </w:tcPr>
          <w:p w14:paraId="1D53913F" w14:textId="77777777" w:rsidR="00A67BAA" w:rsidRPr="00102440" w:rsidRDefault="00A67BAA" w:rsidP="00A67BAA">
            <w:pPr>
              <w:pStyle w:val="Compact"/>
              <w:jc w:val="center"/>
              <w:rPr>
                <w:rFonts w:ascii="Arial Narrow" w:hAnsi="Arial Narrow"/>
                <w:sz w:val="16"/>
                <w:szCs w:val="16"/>
              </w:rPr>
            </w:pPr>
            <w:r w:rsidRPr="00102440">
              <w:rPr>
                <w:rFonts w:ascii="Arial Narrow" w:hAnsi="Arial Narrow"/>
                <w:sz w:val="16"/>
                <w:szCs w:val="16"/>
              </w:rPr>
              <w:t>0.00</w:t>
            </w:r>
          </w:p>
        </w:tc>
        <w:tc>
          <w:tcPr>
            <w:tcW w:w="0" w:type="auto"/>
            <w:vAlign w:val="center"/>
          </w:tcPr>
          <w:p w14:paraId="29F7EC43" w14:textId="77777777" w:rsidR="00A67BAA" w:rsidRPr="00102440" w:rsidRDefault="00A67BAA" w:rsidP="00A67BAA">
            <w:pPr>
              <w:pStyle w:val="Compact"/>
              <w:jc w:val="center"/>
              <w:rPr>
                <w:rFonts w:ascii="Arial Narrow" w:hAnsi="Arial Narrow"/>
                <w:sz w:val="16"/>
                <w:szCs w:val="16"/>
              </w:rPr>
            </w:pPr>
            <w:r w:rsidRPr="00102440">
              <w:rPr>
                <w:rFonts w:ascii="Arial Narrow" w:hAnsi="Arial Narrow"/>
                <w:sz w:val="16"/>
                <w:szCs w:val="16"/>
              </w:rPr>
              <w:t>0.00</w:t>
            </w:r>
          </w:p>
        </w:tc>
        <w:tc>
          <w:tcPr>
            <w:tcW w:w="0" w:type="auto"/>
            <w:vAlign w:val="center"/>
          </w:tcPr>
          <w:p w14:paraId="272FA008" w14:textId="77777777" w:rsidR="00A67BAA" w:rsidRPr="00102440" w:rsidRDefault="00A67BAA" w:rsidP="00A67BAA">
            <w:pPr>
              <w:pStyle w:val="Compact"/>
              <w:jc w:val="center"/>
              <w:rPr>
                <w:rFonts w:ascii="Arial Narrow" w:hAnsi="Arial Narrow"/>
                <w:sz w:val="16"/>
                <w:szCs w:val="16"/>
              </w:rPr>
            </w:pPr>
            <w:r w:rsidRPr="00102440">
              <w:rPr>
                <w:rFonts w:ascii="Arial Narrow" w:hAnsi="Arial Narrow"/>
                <w:sz w:val="16"/>
                <w:szCs w:val="16"/>
              </w:rPr>
              <w:t>1</w:t>
            </w:r>
          </w:p>
        </w:tc>
        <w:tc>
          <w:tcPr>
            <w:tcW w:w="0" w:type="auto"/>
            <w:vAlign w:val="center"/>
          </w:tcPr>
          <w:p w14:paraId="691B16A4" w14:textId="77777777" w:rsidR="00A67BAA" w:rsidRPr="00102440" w:rsidRDefault="00A67BAA" w:rsidP="00A67BAA">
            <w:pPr>
              <w:pStyle w:val="Compact"/>
              <w:jc w:val="center"/>
              <w:rPr>
                <w:rFonts w:ascii="Arial Narrow" w:hAnsi="Arial Narrow"/>
                <w:sz w:val="16"/>
                <w:szCs w:val="16"/>
              </w:rPr>
            </w:pPr>
          </w:p>
        </w:tc>
        <w:tc>
          <w:tcPr>
            <w:tcW w:w="0" w:type="auto"/>
            <w:vAlign w:val="center"/>
          </w:tcPr>
          <w:p w14:paraId="4F407336" w14:textId="77777777" w:rsidR="00A67BAA" w:rsidRPr="00102440" w:rsidRDefault="00A67BAA" w:rsidP="00A67BAA">
            <w:pPr>
              <w:pStyle w:val="Compact"/>
              <w:jc w:val="center"/>
              <w:rPr>
                <w:rFonts w:ascii="Arial Narrow" w:hAnsi="Arial Narrow"/>
                <w:sz w:val="16"/>
                <w:szCs w:val="16"/>
              </w:rPr>
            </w:pPr>
          </w:p>
        </w:tc>
        <w:tc>
          <w:tcPr>
            <w:tcW w:w="0" w:type="auto"/>
            <w:vAlign w:val="center"/>
          </w:tcPr>
          <w:p w14:paraId="7690AC17" w14:textId="77777777" w:rsidR="00A67BAA" w:rsidRPr="00102440" w:rsidRDefault="00A67BAA" w:rsidP="00A67BAA">
            <w:pPr>
              <w:pStyle w:val="Compact"/>
              <w:jc w:val="center"/>
              <w:rPr>
                <w:rFonts w:ascii="Arial Narrow" w:hAnsi="Arial Narrow"/>
                <w:sz w:val="16"/>
                <w:szCs w:val="16"/>
              </w:rPr>
            </w:pPr>
          </w:p>
        </w:tc>
        <w:tc>
          <w:tcPr>
            <w:tcW w:w="0" w:type="auto"/>
            <w:vAlign w:val="center"/>
          </w:tcPr>
          <w:p w14:paraId="2726E784" w14:textId="77777777" w:rsidR="00A67BAA" w:rsidRPr="00102440" w:rsidRDefault="00A67BAA" w:rsidP="00A67BAA">
            <w:pPr>
              <w:pStyle w:val="Compact"/>
              <w:jc w:val="center"/>
              <w:rPr>
                <w:rFonts w:ascii="Arial Narrow" w:hAnsi="Arial Narrow"/>
                <w:sz w:val="16"/>
                <w:szCs w:val="16"/>
              </w:rPr>
            </w:pPr>
            <w:r w:rsidRPr="00102440">
              <w:rPr>
                <w:rFonts w:ascii="Arial Narrow" w:hAnsi="Arial Narrow"/>
                <w:sz w:val="16"/>
                <w:szCs w:val="16"/>
              </w:rPr>
              <w:t>0.00</w:t>
            </w:r>
          </w:p>
        </w:tc>
        <w:tc>
          <w:tcPr>
            <w:tcW w:w="0" w:type="auto"/>
            <w:vAlign w:val="center"/>
          </w:tcPr>
          <w:p w14:paraId="1A8C81DB" w14:textId="77777777" w:rsidR="00A67BAA" w:rsidRPr="00102440" w:rsidRDefault="00A67BAA" w:rsidP="00A67BAA">
            <w:pPr>
              <w:pStyle w:val="Compact"/>
              <w:jc w:val="center"/>
              <w:rPr>
                <w:rFonts w:ascii="Arial Narrow" w:hAnsi="Arial Narrow"/>
                <w:sz w:val="16"/>
                <w:szCs w:val="16"/>
              </w:rPr>
            </w:pPr>
            <w:r w:rsidRPr="00102440">
              <w:rPr>
                <w:rFonts w:ascii="Arial Narrow" w:hAnsi="Arial Narrow"/>
                <w:sz w:val="16"/>
                <w:szCs w:val="16"/>
              </w:rPr>
              <w:t>0.00</w:t>
            </w:r>
          </w:p>
        </w:tc>
        <w:tc>
          <w:tcPr>
            <w:tcW w:w="0" w:type="auto"/>
            <w:vAlign w:val="center"/>
          </w:tcPr>
          <w:p w14:paraId="1B5E6C4D" w14:textId="77777777" w:rsidR="00A67BAA" w:rsidRPr="00102440" w:rsidRDefault="00A67BAA" w:rsidP="00A67BAA">
            <w:pPr>
              <w:pStyle w:val="Compact"/>
              <w:jc w:val="center"/>
              <w:rPr>
                <w:rFonts w:ascii="Arial Narrow" w:hAnsi="Arial Narrow"/>
                <w:sz w:val="16"/>
                <w:szCs w:val="16"/>
              </w:rPr>
            </w:pPr>
            <w:r w:rsidRPr="00102440">
              <w:rPr>
                <w:rFonts w:ascii="Arial Narrow" w:hAnsi="Arial Narrow"/>
                <w:sz w:val="16"/>
                <w:szCs w:val="16"/>
              </w:rPr>
              <w:t>0.00</w:t>
            </w:r>
          </w:p>
        </w:tc>
      </w:tr>
      <w:tr w:rsidR="00A67BAA" w:rsidRPr="00102440" w14:paraId="69F345EF" w14:textId="77777777" w:rsidTr="00A67BAA">
        <w:tc>
          <w:tcPr>
            <w:tcW w:w="0" w:type="auto"/>
            <w:vAlign w:val="center"/>
          </w:tcPr>
          <w:p w14:paraId="56B5D5F6" w14:textId="77777777" w:rsidR="00A67BAA" w:rsidRPr="00102440" w:rsidRDefault="00A67BAA" w:rsidP="00A67BAA">
            <w:pPr>
              <w:pStyle w:val="Compact"/>
              <w:rPr>
                <w:rFonts w:ascii="Arial Narrow" w:hAnsi="Arial Narrow"/>
                <w:sz w:val="16"/>
                <w:szCs w:val="16"/>
              </w:rPr>
            </w:pPr>
            <w:r w:rsidRPr="00102440">
              <w:rPr>
                <w:rFonts w:ascii="Arial Narrow" w:hAnsi="Arial Narrow"/>
                <w:sz w:val="16"/>
                <w:szCs w:val="16"/>
              </w:rPr>
              <w:t>Deposits</w:t>
            </w:r>
          </w:p>
        </w:tc>
        <w:tc>
          <w:tcPr>
            <w:tcW w:w="0" w:type="auto"/>
            <w:vAlign w:val="center"/>
          </w:tcPr>
          <w:p w14:paraId="18DE198F" w14:textId="77777777" w:rsidR="00A67BAA" w:rsidRPr="00102440" w:rsidRDefault="00A67BAA" w:rsidP="00A67BAA">
            <w:pPr>
              <w:pStyle w:val="Compact"/>
              <w:jc w:val="center"/>
              <w:rPr>
                <w:rFonts w:ascii="Arial Narrow" w:hAnsi="Arial Narrow"/>
                <w:sz w:val="16"/>
                <w:szCs w:val="16"/>
              </w:rPr>
            </w:pPr>
            <w:r w:rsidRPr="00102440">
              <w:rPr>
                <w:rFonts w:ascii="Arial Narrow" w:hAnsi="Arial Narrow"/>
                <w:sz w:val="16"/>
                <w:szCs w:val="16"/>
              </w:rPr>
              <w:t>444.09</w:t>
            </w:r>
          </w:p>
        </w:tc>
        <w:tc>
          <w:tcPr>
            <w:tcW w:w="0" w:type="auto"/>
            <w:vAlign w:val="center"/>
          </w:tcPr>
          <w:p w14:paraId="1B87389A" w14:textId="77777777" w:rsidR="00A67BAA" w:rsidRPr="00102440" w:rsidRDefault="00A67BAA" w:rsidP="00A67BAA">
            <w:pPr>
              <w:pStyle w:val="Compact"/>
              <w:jc w:val="center"/>
              <w:rPr>
                <w:rFonts w:ascii="Arial Narrow" w:hAnsi="Arial Narrow"/>
                <w:sz w:val="16"/>
                <w:szCs w:val="16"/>
              </w:rPr>
            </w:pPr>
          </w:p>
        </w:tc>
        <w:tc>
          <w:tcPr>
            <w:tcW w:w="0" w:type="auto"/>
            <w:vAlign w:val="center"/>
          </w:tcPr>
          <w:p w14:paraId="2D932185" w14:textId="77777777" w:rsidR="00A67BAA" w:rsidRPr="00102440" w:rsidRDefault="00A67BAA" w:rsidP="00A67BAA">
            <w:pPr>
              <w:pStyle w:val="Compact"/>
              <w:jc w:val="center"/>
              <w:rPr>
                <w:rFonts w:ascii="Arial Narrow" w:hAnsi="Arial Narrow"/>
                <w:sz w:val="16"/>
                <w:szCs w:val="16"/>
              </w:rPr>
            </w:pPr>
          </w:p>
        </w:tc>
        <w:tc>
          <w:tcPr>
            <w:tcW w:w="0" w:type="auto"/>
            <w:vAlign w:val="center"/>
          </w:tcPr>
          <w:p w14:paraId="0079C04A" w14:textId="77777777" w:rsidR="00A67BAA" w:rsidRPr="00102440" w:rsidRDefault="00A67BAA" w:rsidP="00A67BAA">
            <w:pPr>
              <w:pStyle w:val="Compact"/>
              <w:jc w:val="center"/>
              <w:rPr>
                <w:rFonts w:ascii="Arial Narrow" w:hAnsi="Arial Narrow"/>
                <w:sz w:val="16"/>
                <w:szCs w:val="16"/>
              </w:rPr>
            </w:pPr>
            <w:r w:rsidRPr="00102440">
              <w:rPr>
                <w:rFonts w:ascii="Arial Narrow" w:hAnsi="Arial Narrow"/>
                <w:sz w:val="16"/>
                <w:szCs w:val="16"/>
              </w:rPr>
              <w:t>-444.09</w:t>
            </w:r>
          </w:p>
        </w:tc>
        <w:tc>
          <w:tcPr>
            <w:tcW w:w="0" w:type="auto"/>
            <w:vAlign w:val="center"/>
          </w:tcPr>
          <w:p w14:paraId="59D2899C" w14:textId="77777777" w:rsidR="00A67BAA" w:rsidRPr="00102440" w:rsidRDefault="00A67BAA" w:rsidP="00A67BAA">
            <w:pPr>
              <w:pStyle w:val="Compact"/>
              <w:jc w:val="center"/>
              <w:rPr>
                <w:rFonts w:ascii="Arial Narrow" w:hAnsi="Arial Narrow"/>
                <w:sz w:val="16"/>
                <w:szCs w:val="16"/>
              </w:rPr>
            </w:pPr>
          </w:p>
        </w:tc>
        <w:tc>
          <w:tcPr>
            <w:tcW w:w="0" w:type="auto"/>
            <w:vAlign w:val="center"/>
          </w:tcPr>
          <w:p w14:paraId="7CF5FE62" w14:textId="77777777" w:rsidR="00A67BAA" w:rsidRPr="00102440" w:rsidRDefault="00A67BAA" w:rsidP="00A67BAA">
            <w:pPr>
              <w:pStyle w:val="Compact"/>
              <w:jc w:val="center"/>
              <w:rPr>
                <w:rFonts w:ascii="Arial Narrow" w:hAnsi="Arial Narrow"/>
                <w:sz w:val="16"/>
                <w:szCs w:val="16"/>
              </w:rPr>
            </w:pPr>
            <w:r w:rsidRPr="00102440">
              <w:rPr>
                <w:rFonts w:ascii="Arial Narrow" w:hAnsi="Arial Narrow"/>
                <w:sz w:val="16"/>
                <w:szCs w:val="16"/>
              </w:rPr>
              <w:t>1</w:t>
            </w:r>
          </w:p>
        </w:tc>
        <w:tc>
          <w:tcPr>
            <w:tcW w:w="0" w:type="auto"/>
            <w:vAlign w:val="center"/>
          </w:tcPr>
          <w:p w14:paraId="042D03AB" w14:textId="77777777" w:rsidR="00A67BAA" w:rsidRPr="00102440" w:rsidRDefault="00A67BAA" w:rsidP="00A67BAA">
            <w:pPr>
              <w:pStyle w:val="Compact"/>
              <w:jc w:val="center"/>
              <w:rPr>
                <w:rFonts w:ascii="Arial Narrow" w:hAnsi="Arial Narrow"/>
                <w:sz w:val="16"/>
                <w:szCs w:val="16"/>
              </w:rPr>
            </w:pPr>
            <w:r w:rsidRPr="00102440">
              <w:rPr>
                <w:rFonts w:ascii="Arial Narrow" w:hAnsi="Arial Narrow"/>
                <w:sz w:val="16"/>
                <w:szCs w:val="16"/>
              </w:rPr>
              <w:t>444.09</w:t>
            </w:r>
          </w:p>
        </w:tc>
        <w:tc>
          <w:tcPr>
            <w:tcW w:w="0" w:type="auto"/>
            <w:vAlign w:val="center"/>
          </w:tcPr>
          <w:p w14:paraId="4DF27995" w14:textId="77777777" w:rsidR="00A67BAA" w:rsidRPr="00102440" w:rsidRDefault="00A67BAA" w:rsidP="00A67BAA">
            <w:pPr>
              <w:pStyle w:val="Compact"/>
              <w:jc w:val="center"/>
              <w:rPr>
                <w:rFonts w:ascii="Arial Narrow" w:hAnsi="Arial Narrow"/>
                <w:sz w:val="16"/>
                <w:szCs w:val="16"/>
              </w:rPr>
            </w:pPr>
          </w:p>
        </w:tc>
        <w:tc>
          <w:tcPr>
            <w:tcW w:w="0" w:type="auto"/>
            <w:vAlign w:val="center"/>
          </w:tcPr>
          <w:p w14:paraId="6A2F2763" w14:textId="77777777" w:rsidR="00A67BAA" w:rsidRPr="00102440" w:rsidRDefault="00A67BAA" w:rsidP="00A67BAA">
            <w:pPr>
              <w:pStyle w:val="Compact"/>
              <w:jc w:val="center"/>
              <w:rPr>
                <w:rFonts w:ascii="Arial Narrow" w:hAnsi="Arial Narrow"/>
                <w:sz w:val="16"/>
                <w:szCs w:val="16"/>
              </w:rPr>
            </w:pPr>
          </w:p>
        </w:tc>
        <w:tc>
          <w:tcPr>
            <w:tcW w:w="0" w:type="auto"/>
            <w:vAlign w:val="center"/>
          </w:tcPr>
          <w:p w14:paraId="2E06EE23" w14:textId="77777777" w:rsidR="00A67BAA" w:rsidRPr="00102440" w:rsidRDefault="00A67BAA" w:rsidP="00A67BAA">
            <w:pPr>
              <w:pStyle w:val="Compact"/>
              <w:jc w:val="center"/>
              <w:rPr>
                <w:rFonts w:ascii="Arial Narrow" w:hAnsi="Arial Narrow"/>
                <w:sz w:val="16"/>
                <w:szCs w:val="16"/>
              </w:rPr>
            </w:pPr>
            <w:r w:rsidRPr="00102440">
              <w:rPr>
                <w:rFonts w:ascii="Arial Narrow" w:hAnsi="Arial Narrow"/>
                <w:sz w:val="16"/>
                <w:szCs w:val="16"/>
              </w:rPr>
              <w:t>-444.09</w:t>
            </w:r>
          </w:p>
        </w:tc>
        <w:tc>
          <w:tcPr>
            <w:tcW w:w="0" w:type="auto"/>
            <w:vAlign w:val="center"/>
          </w:tcPr>
          <w:p w14:paraId="5AEA8124" w14:textId="77777777" w:rsidR="00A67BAA" w:rsidRPr="00102440" w:rsidRDefault="00A67BAA" w:rsidP="00A67BAA">
            <w:pPr>
              <w:pStyle w:val="Compact"/>
              <w:jc w:val="center"/>
              <w:rPr>
                <w:rFonts w:ascii="Arial Narrow" w:hAnsi="Arial Narrow"/>
                <w:sz w:val="16"/>
                <w:szCs w:val="16"/>
              </w:rPr>
            </w:pPr>
          </w:p>
        </w:tc>
        <w:tc>
          <w:tcPr>
            <w:tcW w:w="0" w:type="auto"/>
            <w:vAlign w:val="center"/>
          </w:tcPr>
          <w:p w14:paraId="71692668" w14:textId="77777777" w:rsidR="00A67BAA" w:rsidRPr="00102440" w:rsidRDefault="00A67BAA" w:rsidP="00A67BAA">
            <w:pPr>
              <w:pStyle w:val="Compact"/>
              <w:jc w:val="center"/>
              <w:rPr>
                <w:rFonts w:ascii="Arial Narrow" w:hAnsi="Arial Narrow"/>
                <w:sz w:val="16"/>
                <w:szCs w:val="16"/>
              </w:rPr>
            </w:pPr>
            <w:r w:rsidRPr="00102440">
              <w:rPr>
                <w:rFonts w:ascii="Arial Narrow" w:hAnsi="Arial Narrow"/>
                <w:sz w:val="16"/>
                <w:szCs w:val="16"/>
              </w:rPr>
              <w:t>0.00</w:t>
            </w:r>
          </w:p>
        </w:tc>
      </w:tr>
      <w:tr w:rsidR="00A67BAA" w:rsidRPr="00102440" w14:paraId="05AC3290" w14:textId="77777777" w:rsidTr="00A67BAA">
        <w:tc>
          <w:tcPr>
            <w:tcW w:w="0" w:type="auto"/>
            <w:vAlign w:val="center"/>
          </w:tcPr>
          <w:p w14:paraId="34CEE03B" w14:textId="77777777" w:rsidR="00A67BAA" w:rsidRPr="00102440" w:rsidRDefault="00A67BAA" w:rsidP="00A67BAA">
            <w:pPr>
              <w:pStyle w:val="Compact"/>
              <w:rPr>
                <w:rFonts w:ascii="Arial Narrow" w:hAnsi="Arial Narrow"/>
                <w:sz w:val="16"/>
                <w:szCs w:val="16"/>
              </w:rPr>
            </w:pPr>
            <w:r w:rsidRPr="00102440">
              <w:rPr>
                <w:rFonts w:ascii="Arial Narrow" w:hAnsi="Arial Narrow"/>
                <w:sz w:val="16"/>
                <w:szCs w:val="16"/>
              </w:rPr>
              <w:t>Loans</w:t>
            </w:r>
          </w:p>
        </w:tc>
        <w:tc>
          <w:tcPr>
            <w:tcW w:w="0" w:type="auto"/>
            <w:vAlign w:val="center"/>
          </w:tcPr>
          <w:p w14:paraId="7F7CFB51" w14:textId="77777777" w:rsidR="00A67BAA" w:rsidRPr="00102440" w:rsidRDefault="00A67BAA" w:rsidP="00A67BAA">
            <w:pPr>
              <w:pStyle w:val="Compact"/>
              <w:jc w:val="center"/>
              <w:rPr>
                <w:rFonts w:ascii="Arial Narrow" w:hAnsi="Arial Narrow"/>
                <w:sz w:val="16"/>
                <w:szCs w:val="16"/>
              </w:rPr>
            </w:pPr>
            <w:r w:rsidRPr="00102440">
              <w:rPr>
                <w:rFonts w:ascii="Arial Narrow" w:hAnsi="Arial Narrow"/>
                <w:sz w:val="16"/>
                <w:szCs w:val="16"/>
              </w:rPr>
              <w:t>-14.66</w:t>
            </w:r>
          </w:p>
        </w:tc>
        <w:tc>
          <w:tcPr>
            <w:tcW w:w="0" w:type="auto"/>
            <w:vAlign w:val="center"/>
          </w:tcPr>
          <w:p w14:paraId="78C241FE" w14:textId="77777777" w:rsidR="00A67BAA" w:rsidRPr="00102440" w:rsidRDefault="00A67BAA" w:rsidP="00A67BAA">
            <w:pPr>
              <w:pStyle w:val="Compact"/>
              <w:jc w:val="center"/>
              <w:rPr>
                <w:rFonts w:ascii="Arial Narrow" w:hAnsi="Arial Narrow"/>
                <w:sz w:val="16"/>
                <w:szCs w:val="16"/>
              </w:rPr>
            </w:pPr>
            <w:r w:rsidRPr="00102440">
              <w:rPr>
                <w:rFonts w:ascii="Arial Narrow" w:hAnsi="Arial Narrow"/>
                <w:sz w:val="16"/>
                <w:szCs w:val="16"/>
              </w:rPr>
              <w:t>-95.86</w:t>
            </w:r>
          </w:p>
        </w:tc>
        <w:tc>
          <w:tcPr>
            <w:tcW w:w="0" w:type="auto"/>
            <w:vAlign w:val="center"/>
          </w:tcPr>
          <w:p w14:paraId="4F6A98F2" w14:textId="77777777" w:rsidR="00A67BAA" w:rsidRPr="00102440" w:rsidRDefault="00A67BAA" w:rsidP="00A67BAA">
            <w:pPr>
              <w:pStyle w:val="Compact"/>
              <w:jc w:val="center"/>
              <w:rPr>
                <w:rFonts w:ascii="Arial Narrow" w:hAnsi="Arial Narrow"/>
                <w:sz w:val="16"/>
                <w:szCs w:val="16"/>
              </w:rPr>
            </w:pPr>
          </w:p>
        </w:tc>
        <w:tc>
          <w:tcPr>
            <w:tcW w:w="0" w:type="auto"/>
            <w:vAlign w:val="center"/>
          </w:tcPr>
          <w:p w14:paraId="477A5681" w14:textId="77777777" w:rsidR="00A67BAA" w:rsidRPr="00102440" w:rsidRDefault="00A67BAA" w:rsidP="00A67BAA">
            <w:pPr>
              <w:pStyle w:val="Compact"/>
              <w:jc w:val="center"/>
              <w:rPr>
                <w:rFonts w:ascii="Arial Narrow" w:hAnsi="Arial Narrow"/>
                <w:sz w:val="16"/>
                <w:szCs w:val="16"/>
              </w:rPr>
            </w:pPr>
            <w:r w:rsidRPr="00102440">
              <w:rPr>
                <w:rFonts w:ascii="Arial Narrow" w:hAnsi="Arial Narrow"/>
                <w:sz w:val="16"/>
                <w:szCs w:val="16"/>
              </w:rPr>
              <w:t>110.53</w:t>
            </w:r>
          </w:p>
        </w:tc>
        <w:tc>
          <w:tcPr>
            <w:tcW w:w="0" w:type="auto"/>
            <w:vAlign w:val="center"/>
          </w:tcPr>
          <w:p w14:paraId="3B555D7E" w14:textId="77777777" w:rsidR="00A67BAA" w:rsidRPr="00102440" w:rsidRDefault="00A67BAA" w:rsidP="00A67BAA">
            <w:pPr>
              <w:pStyle w:val="Compact"/>
              <w:jc w:val="center"/>
              <w:rPr>
                <w:rFonts w:ascii="Arial Narrow" w:hAnsi="Arial Narrow"/>
                <w:sz w:val="16"/>
                <w:szCs w:val="16"/>
              </w:rPr>
            </w:pPr>
          </w:p>
        </w:tc>
        <w:tc>
          <w:tcPr>
            <w:tcW w:w="0" w:type="auto"/>
            <w:vAlign w:val="center"/>
          </w:tcPr>
          <w:p w14:paraId="54F08151" w14:textId="77777777" w:rsidR="00A67BAA" w:rsidRPr="00102440" w:rsidRDefault="00A67BAA" w:rsidP="00A67BAA">
            <w:pPr>
              <w:pStyle w:val="Compact"/>
              <w:jc w:val="center"/>
              <w:rPr>
                <w:rFonts w:ascii="Arial Narrow" w:hAnsi="Arial Narrow"/>
                <w:sz w:val="16"/>
                <w:szCs w:val="16"/>
              </w:rPr>
            </w:pPr>
            <w:r w:rsidRPr="00102440">
              <w:rPr>
                <w:rFonts w:ascii="Arial Narrow" w:hAnsi="Arial Narrow"/>
                <w:sz w:val="16"/>
                <w:szCs w:val="16"/>
              </w:rPr>
              <w:t>1</w:t>
            </w:r>
          </w:p>
        </w:tc>
        <w:tc>
          <w:tcPr>
            <w:tcW w:w="0" w:type="auto"/>
            <w:vAlign w:val="center"/>
          </w:tcPr>
          <w:p w14:paraId="299DD266" w14:textId="77777777" w:rsidR="00A67BAA" w:rsidRPr="00102440" w:rsidRDefault="00A67BAA" w:rsidP="00A67BAA">
            <w:pPr>
              <w:pStyle w:val="Compact"/>
              <w:jc w:val="center"/>
              <w:rPr>
                <w:rFonts w:ascii="Arial Narrow" w:hAnsi="Arial Narrow"/>
                <w:sz w:val="16"/>
                <w:szCs w:val="16"/>
              </w:rPr>
            </w:pPr>
            <w:r w:rsidRPr="00102440">
              <w:rPr>
                <w:rFonts w:ascii="Arial Narrow" w:hAnsi="Arial Narrow"/>
                <w:sz w:val="16"/>
                <w:szCs w:val="16"/>
              </w:rPr>
              <w:t>-14.66</w:t>
            </w:r>
          </w:p>
        </w:tc>
        <w:tc>
          <w:tcPr>
            <w:tcW w:w="0" w:type="auto"/>
            <w:vAlign w:val="center"/>
          </w:tcPr>
          <w:p w14:paraId="269D61F5" w14:textId="77777777" w:rsidR="00A67BAA" w:rsidRPr="00102440" w:rsidRDefault="00A67BAA" w:rsidP="00A67BAA">
            <w:pPr>
              <w:pStyle w:val="Compact"/>
              <w:jc w:val="center"/>
              <w:rPr>
                <w:rFonts w:ascii="Arial Narrow" w:hAnsi="Arial Narrow"/>
                <w:sz w:val="16"/>
                <w:szCs w:val="16"/>
              </w:rPr>
            </w:pPr>
            <w:r w:rsidRPr="00102440">
              <w:rPr>
                <w:rFonts w:ascii="Arial Narrow" w:hAnsi="Arial Narrow"/>
                <w:sz w:val="16"/>
                <w:szCs w:val="16"/>
              </w:rPr>
              <w:t>-95.86</w:t>
            </w:r>
          </w:p>
        </w:tc>
        <w:tc>
          <w:tcPr>
            <w:tcW w:w="0" w:type="auto"/>
            <w:vAlign w:val="center"/>
          </w:tcPr>
          <w:p w14:paraId="7EC3B1BE" w14:textId="77777777" w:rsidR="00A67BAA" w:rsidRPr="00102440" w:rsidRDefault="00A67BAA" w:rsidP="00A67BAA">
            <w:pPr>
              <w:pStyle w:val="Compact"/>
              <w:jc w:val="center"/>
              <w:rPr>
                <w:rFonts w:ascii="Arial Narrow" w:hAnsi="Arial Narrow"/>
                <w:sz w:val="16"/>
                <w:szCs w:val="16"/>
              </w:rPr>
            </w:pPr>
          </w:p>
        </w:tc>
        <w:tc>
          <w:tcPr>
            <w:tcW w:w="0" w:type="auto"/>
            <w:vAlign w:val="center"/>
          </w:tcPr>
          <w:p w14:paraId="3486B9A4" w14:textId="77777777" w:rsidR="00A67BAA" w:rsidRPr="00102440" w:rsidRDefault="00A67BAA" w:rsidP="00A67BAA">
            <w:pPr>
              <w:pStyle w:val="Compact"/>
              <w:jc w:val="center"/>
              <w:rPr>
                <w:rFonts w:ascii="Arial Narrow" w:hAnsi="Arial Narrow"/>
                <w:sz w:val="16"/>
                <w:szCs w:val="16"/>
              </w:rPr>
            </w:pPr>
            <w:r w:rsidRPr="00102440">
              <w:rPr>
                <w:rFonts w:ascii="Arial Narrow" w:hAnsi="Arial Narrow"/>
                <w:sz w:val="16"/>
                <w:szCs w:val="16"/>
              </w:rPr>
              <w:t>110.53</w:t>
            </w:r>
          </w:p>
        </w:tc>
        <w:tc>
          <w:tcPr>
            <w:tcW w:w="0" w:type="auto"/>
            <w:vAlign w:val="center"/>
          </w:tcPr>
          <w:p w14:paraId="2F8C868C" w14:textId="77777777" w:rsidR="00A67BAA" w:rsidRPr="00102440" w:rsidRDefault="00A67BAA" w:rsidP="00A67BAA">
            <w:pPr>
              <w:pStyle w:val="Compact"/>
              <w:jc w:val="center"/>
              <w:rPr>
                <w:rFonts w:ascii="Arial Narrow" w:hAnsi="Arial Narrow"/>
                <w:sz w:val="16"/>
                <w:szCs w:val="16"/>
              </w:rPr>
            </w:pPr>
          </w:p>
        </w:tc>
        <w:tc>
          <w:tcPr>
            <w:tcW w:w="0" w:type="auto"/>
            <w:vAlign w:val="center"/>
          </w:tcPr>
          <w:p w14:paraId="3D1264A7" w14:textId="77777777" w:rsidR="00A67BAA" w:rsidRPr="00102440" w:rsidRDefault="00A67BAA" w:rsidP="00A67BAA">
            <w:pPr>
              <w:pStyle w:val="Compact"/>
              <w:jc w:val="center"/>
              <w:rPr>
                <w:rFonts w:ascii="Arial Narrow" w:hAnsi="Arial Narrow"/>
                <w:sz w:val="16"/>
                <w:szCs w:val="16"/>
              </w:rPr>
            </w:pPr>
            <w:r w:rsidRPr="00102440">
              <w:rPr>
                <w:rFonts w:ascii="Arial Narrow" w:hAnsi="Arial Narrow"/>
                <w:sz w:val="16"/>
                <w:szCs w:val="16"/>
              </w:rPr>
              <w:t>0.00</w:t>
            </w:r>
          </w:p>
        </w:tc>
      </w:tr>
      <w:tr w:rsidR="00A67BAA" w:rsidRPr="00102440" w14:paraId="10B4281B" w14:textId="77777777" w:rsidTr="00A67BAA">
        <w:tc>
          <w:tcPr>
            <w:tcW w:w="0" w:type="auto"/>
            <w:vAlign w:val="center"/>
          </w:tcPr>
          <w:p w14:paraId="3A1C7443" w14:textId="77777777" w:rsidR="00A67BAA" w:rsidRPr="00102440" w:rsidRDefault="00A67BAA" w:rsidP="00A67BAA">
            <w:pPr>
              <w:pStyle w:val="Compact"/>
              <w:rPr>
                <w:rFonts w:ascii="Arial Narrow" w:hAnsi="Arial Narrow"/>
                <w:sz w:val="16"/>
                <w:szCs w:val="16"/>
              </w:rPr>
            </w:pPr>
            <w:r w:rsidRPr="00102440">
              <w:rPr>
                <w:rFonts w:ascii="Arial Narrow" w:hAnsi="Arial Narrow"/>
                <w:sz w:val="16"/>
                <w:szCs w:val="16"/>
              </w:rPr>
              <w:t>Area 1 bills</w:t>
            </w:r>
          </w:p>
        </w:tc>
        <w:tc>
          <w:tcPr>
            <w:tcW w:w="0" w:type="auto"/>
            <w:vAlign w:val="center"/>
          </w:tcPr>
          <w:p w14:paraId="70A4FFC9" w14:textId="77777777" w:rsidR="00A67BAA" w:rsidRPr="00102440" w:rsidRDefault="00A67BAA" w:rsidP="00A67BAA">
            <w:pPr>
              <w:pStyle w:val="Compact"/>
              <w:jc w:val="center"/>
              <w:rPr>
                <w:rFonts w:ascii="Arial Narrow" w:hAnsi="Arial Narrow"/>
                <w:sz w:val="16"/>
                <w:szCs w:val="16"/>
              </w:rPr>
            </w:pPr>
            <w:r w:rsidRPr="00102440">
              <w:rPr>
                <w:rFonts w:ascii="Arial Narrow" w:hAnsi="Arial Narrow"/>
                <w:sz w:val="16"/>
                <w:szCs w:val="16"/>
              </w:rPr>
              <w:t>27.86</w:t>
            </w:r>
          </w:p>
        </w:tc>
        <w:tc>
          <w:tcPr>
            <w:tcW w:w="0" w:type="auto"/>
            <w:vAlign w:val="center"/>
          </w:tcPr>
          <w:p w14:paraId="04F5ACDF" w14:textId="77777777" w:rsidR="00A67BAA" w:rsidRPr="00102440" w:rsidRDefault="00A67BAA" w:rsidP="00A67BAA">
            <w:pPr>
              <w:pStyle w:val="Compact"/>
              <w:jc w:val="center"/>
              <w:rPr>
                <w:rFonts w:ascii="Arial Narrow" w:hAnsi="Arial Narrow"/>
                <w:sz w:val="16"/>
                <w:szCs w:val="16"/>
              </w:rPr>
            </w:pPr>
          </w:p>
        </w:tc>
        <w:tc>
          <w:tcPr>
            <w:tcW w:w="0" w:type="auto"/>
            <w:vAlign w:val="center"/>
          </w:tcPr>
          <w:p w14:paraId="5FF59B63" w14:textId="77777777" w:rsidR="00A67BAA" w:rsidRPr="00102440" w:rsidRDefault="00A67BAA" w:rsidP="00A67BAA">
            <w:pPr>
              <w:pStyle w:val="Compact"/>
              <w:jc w:val="center"/>
              <w:rPr>
                <w:rFonts w:ascii="Arial Narrow" w:hAnsi="Arial Narrow"/>
                <w:sz w:val="16"/>
                <w:szCs w:val="16"/>
              </w:rPr>
            </w:pPr>
            <w:r w:rsidRPr="00102440">
              <w:rPr>
                <w:rFonts w:ascii="Arial Narrow" w:hAnsi="Arial Narrow"/>
                <w:sz w:val="16"/>
                <w:szCs w:val="16"/>
              </w:rPr>
              <w:t>-449.66</w:t>
            </w:r>
          </w:p>
        </w:tc>
        <w:tc>
          <w:tcPr>
            <w:tcW w:w="0" w:type="auto"/>
            <w:vAlign w:val="center"/>
          </w:tcPr>
          <w:p w14:paraId="6C56FD87" w14:textId="77777777" w:rsidR="00A67BAA" w:rsidRPr="00102440" w:rsidRDefault="00A67BAA" w:rsidP="00A67BAA">
            <w:pPr>
              <w:pStyle w:val="Compact"/>
              <w:jc w:val="center"/>
              <w:rPr>
                <w:rFonts w:ascii="Arial Narrow" w:hAnsi="Arial Narrow"/>
                <w:sz w:val="16"/>
                <w:szCs w:val="16"/>
              </w:rPr>
            </w:pPr>
            <w:r w:rsidRPr="00102440">
              <w:rPr>
                <w:rFonts w:ascii="Arial Narrow" w:hAnsi="Arial Narrow"/>
                <w:sz w:val="16"/>
                <w:szCs w:val="16"/>
              </w:rPr>
              <w:t>333.56</w:t>
            </w:r>
          </w:p>
        </w:tc>
        <w:tc>
          <w:tcPr>
            <w:tcW w:w="0" w:type="auto"/>
            <w:vAlign w:val="center"/>
          </w:tcPr>
          <w:p w14:paraId="604918B4" w14:textId="77777777" w:rsidR="00A67BAA" w:rsidRPr="00102440" w:rsidRDefault="00A67BAA" w:rsidP="00A67BAA">
            <w:pPr>
              <w:pStyle w:val="Compact"/>
              <w:jc w:val="center"/>
              <w:rPr>
                <w:rFonts w:ascii="Arial Narrow" w:hAnsi="Arial Narrow"/>
                <w:sz w:val="16"/>
                <w:szCs w:val="16"/>
              </w:rPr>
            </w:pPr>
            <w:r w:rsidRPr="00102440">
              <w:rPr>
                <w:rFonts w:ascii="Arial Narrow" w:hAnsi="Arial Narrow"/>
                <w:sz w:val="16"/>
                <w:szCs w:val="16"/>
              </w:rPr>
              <w:t>74.31</w:t>
            </w:r>
          </w:p>
        </w:tc>
        <w:tc>
          <w:tcPr>
            <w:tcW w:w="0" w:type="auto"/>
            <w:vAlign w:val="center"/>
          </w:tcPr>
          <w:p w14:paraId="6F45AA8C" w14:textId="77777777" w:rsidR="00A67BAA" w:rsidRPr="00102440" w:rsidRDefault="00A67BAA" w:rsidP="00A67BAA">
            <w:pPr>
              <w:pStyle w:val="Compact"/>
              <w:jc w:val="center"/>
              <w:rPr>
                <w:rFonts w:ascii="Arial Narrow" w:hAnsi="Arial Narrow"/>
                <w:sz w:val="16"/>
                <w:szCs w:val="16"/>
              </w:rPr>
            </w:pPr>
            <w:r w:rsidRPr="00102440">
              <w:rPr>
                <w:rFonts w:ascii="Arial Narrow" w:hAnsi="Arial Narrow"/>
                <w:sz w:val="16"/>
                <w:szCs w:val="16"/>
              </w:rPr>
              <w:t>1</w:t>
            </w:r>
          </w:p>
        </w:tc>
        <w:tc>
          <w:tcPr>
            <w:tcW w:w="0" w:type="auto"/>
            <w:vAlign w:val="center"/>
          </w:tcPr>
          <w:p w14:paraId="5EACB20C" w14:textId="77777777" w:rsidR="00A67BAA" w:rsidRPr="00102440" w:rsidRDefault="00A67BAA" w:rsidP="00A67BAA">
            <w:pPr>
              <w:pStyle w:val="Compact"/>
              <w:jc w:val="center"/>
              <w:rPr>
                <w:rFonts w:ascii="Arial Narrow" w:hAnsi="Arial Narrow"/>
                <w:sz w:val="16"/>
                <w:szCs w:val="16"/>
              </w:rPr>
            </w:pPr>
            <w:r w:rsidRPr="00102440">
              <w:rPr>
                <w:rFonts w:ascii="Arial Narrow" w:hAnsi="Arial Narrow"/>
                <w:sz w:val="16"/>
                <w:szCs w:val="16"/>
              </w:rPr>
              <w:t>13.93</w:t>
            </w:r>
          </w:p>
        </w:tc>
        <w:tc>
          <w:tcPr>
            <w:tcW w:w="0" w:type="auto"/>
            <w:vAlign w:val="center"/>
          </w:tcPr>
          <w:p w14:paraId="2237537F" w14:textId="77777777" w:rsidR="00A67BAA" w:rsidRPr="00102440" w:rsidRDefault="00A67BAA" w:rsidP="00A67BAA">
            <w:pPr>
              <w:pStyle w:val="Compact"/>
              <w:jc w:val="center"/>
              <w:rPr>
                <w:rFonts w:ascii="Arial Narrow" w:hAnsi="Arial Narrow"/>
                <w:sz w:val="16"/>
                <w:szCs w:val="16"/>
              </w:rPr>
            </w:pPr>
          </w:p>
        </w:tc>
        <w:tc>
          <w:tcPr>
            <w:tcW w:w="0" w:type="auto"/>
            <w:vAlign w:val="center"/>
          </w:tcPr>
          <w:p w14:paraId="3F8B0082" w14:textId="77777777" w:rsidR="00A67BAA" w:rsidRPr="00102440" w:rsidRDefault="00A67BAA" w:rsidP="00A67BAA">
            <w:pPr>
              <w:pStyle w:val="Compact"/>
              <w:jc w:val="center"/>
              <w:rPr>
                <w:rFonts w:ascii="Arial Narrow" w:hAnsi="Arial Narrow"/>
                <w:sz w:val="16"/>
                <w:szCs w:val="16"/>
              </w:rPr>
            </w:pPr>
          </w:p>
        </w:tc>
        <w:tc>
          <w:tcPr>
            <w:tcW w:w="0" w:type="auto"/>
            <w:vAlign w:val="center"/>
          </w:tcPr>
          <w:p w14:paraId="529F5F1B" w14:textId="77777777" w:rsidR="00A67BAA" w:rsidRPr="00102440" w:rsidRDefault="00A67BAA" w:rsidP="00A67BAA">
            <w:pPr>
              <w:pStyle w:val="Compact"/>
              <w:jc w:val="center"/>
              <w:rPr>
                <w:rFonts w:ascii="Arial Narrow" w:hAnsi="Arial Narrow"/>
                <w:sz w:val="16"/>
                <w:szCs w:val="16"/>
              </w:rPr>
            </w:pPr>
          </w:p>
        </w:tc>
        <w:tc>
          <w:tcPr>
            <w:tcW w:w="0" w:type="auto"/>
            <w:vAlign w:val="center"/>
          </w:tcPr>
          <w:p w14:paraId="47106D85" w14:textId="77777777" w:rsidR="00A67BAA" w:rsidRPr="00102440" w:rsidRDefault="00A67BAA" w:rsidP="00A67BAA">
            <w:pPr>
              <w:pStyle w:val="Compact"/>
              <w:jc w:val="center"/>
              <w:rPr>
                <w:rFonts w:ascii="Arial Narrow" w:hAnsi="Arial Narrow"/>
                <w:sz w:val="16"/>
                <w:szCs w:val="16"/>
              </w:rPr>
            </w:pPr>
          </w:p>
        </w:tc>
        <w:tc>
          <w:tcPr>
            <w:tcW w:w="0" w:type="auto"/>
            <w:vAlign w:val="center"/>
          </w:tcPr>
          <w:p w14:paraId="5C465192" w14:textId="77777777" w:rsidR="00A67BAA" w:rsidRPr="00102440" w:rsidRDefault="00A67BAA" w:rsidP="00A67BAA">
            <w:pPr>
              <w:pStyle w:val="Compact"/>
              <w:jc w:val="center"/>
              <w:rPr>
                <w:rFonts w:ascii="Arial Narrow" w:hAnsi="Arial Narrow"/>
                <w:sz w:val="16"/>
                <w:szCs w:val="16"/>
              </w:rPr>
            </w:pPr>
            <w:r w:rsidRPr="00102440">
              <w:rPr>
                <w:rFonts w:ascii="Arial Narrow" w:hAnsi="Arial Narrow"/>
                <w:sz w:val="16"/>
                <w:szCs w:val="16"/>
              </w:rPr>
              <w:t>0.00</w:t>
            </w:r>
          </w:p>
        </w:tc>
      </w:tr>
      <w:tr w:rsidR="00A67BAA" w:rsidRPr="00102440" w14:paraId="10890425" w14:textId="77777777" w:rsidTr="00A67BAA">
        <w:tc>
          <w:tcPr>
            <w:tcW w:w="0" w:type="auto"/>
            <w:vAlign w:val="center"/>
          </w:tcPr>
          <w:p w14:paraId="6A735405" w14:textId="77777777" w:rsidR="00A67BAA" w:rsidRPr="00102440" w:rsidRDefault="00A67BAA" w:rsidP="00A67BAA">
            <w:pPr>
              <w:pStyle w:val="Compact"/>
              <w:rPr>
                <w:rFonts w:ascii="Arial Narrow" w:hAnsi="Arial Narrow"/>
                <w:sz w:val="16"/>
                <w:szCs w:val="16"/>
              </w:rPr>
            </w:pPr>
            <w:r w:rsidRPr="00102440">
              <w:rPr>
                <w:rFonts w:ascii="Arial Narrow" w:hAnsi="Arial Narrow"/>
                <w:sz w:val="16"/>
                <w:szCs w:val="16"/>
              </w:rPr>
              <w:t>Area 2 bills</w:t>
            </w:r>
          </w:p>
        </w:tc>
        <w:tc>
          <w:tcPr>
            <w:tcW w:w="0" w:type="auto"/>
            <w:vAlign w:val="center"/>
          </w:tcPr>
          <w:p w14:paraId="656B3734" w14:textId="77777777" w:rsidR="00A67BAA" w:rsidRPr="00102440" w:rsidRDefault="00A67BAA" w:rsidP="00A67BAA">
            <w:pPr>
              <w:pStyle w:val="Compact"/>
              <w:jc w:val="center"/>
              <w:rPr>
                <w:rFonts w:ascii="Arial Narrow" w:hAnsi="Arial Narrow"/>
                <w:sz w:val="16"/>
                <w:szCs w:val="16"/>
              </w:rPr>
            </w:pPr>
            <w:r w:rsidRPr="00102440">
              <w:rPr>
                <w:rFonts w:ascii="Arial Narrow" w:hAnsi="Arial Narrow"/>
                <w:sz w:val="16"/>
                <w:szCs w:val="16"/>
              </w:rPr>
              <w:t>13.93</w:t>
            </w:r>
          </w:p>
        </w:tc>
        <w:tc>
          <w:tcPr>
            <w:tcW w:w="0" w:type="auto"/>
            <w:vAlign w:val="center"/>
          </w:tcPr>
          <w:p w14:paraId="5D31BB9A" w14:textId="77777777" w:rsidR="00A67BAA" w:rsidRPr="00102440" w:rsidRDefault="00A67BAA" w:rsidP="00A67BAA">
            <w:pPr>
              <w:pStyle w:val="Compact"/>
              <w:jc w:val="center"/>
              <w:rPr>
                <w:rFonts w:ascii="Arial Narrow" w:hAnsi="Arial Narrow"/>
                <w:sz w:val="16"/>
                <w:szCs w:val="16"/>
              </w:rPr>
            </w:pPr>
          </w:p>
        </w:tc>
        <w:tc>
          <w:tcPr>
            <w:tcW w:w="0" w:type="auto"/>
            <w:vAlign w:val="center"/>
          </w:tcPr>
          <w:p w14:paraId="57F6EA7F" w14:textId="77777777" w:rsidR="00A67BAA" w:rsidRPr="00102440" w:rsidRDefault="00A67BAA" w:rsidP="00A67BAA">
            <w:pPr>
              <w:pStyle w:val="Compact"/>
              <w:jc w:val="center"/>
              <w:rPr>
                <w:rFonts w:ascii="Arial Narrow" w:hAnsi="Arial Narrow"/>
                <w:sz w:val="16"/>
                <w:szCs w:val="16"/>
              </w:rPr>
            </w:pPr>
          </w:p>
        </w:tc>
        <w:tc>
          <w:tcPr>
            <w:tcW w:w="0" w:type="auto"/>
            <w:vAlign w:val="center"/>
          </w:tcPr>
          <w:p w14:paraId="368EE507" w14:textId="77777777" w:rsidR="00A67BAA" w:rsidRPr="00102440" w:rsidRDefault="00A67BAA" w:rsidP="00A67BAA">
            <w:pPr>
              <w:pStyle w:val="Compact"/>
              <w:jc w:val="center"/>
              <w:rPr>
                <w:rFonts w:ascii="Arial Narrow" w:hAnsi="Arial Narrow"/>
                <w:sz w:val="16"/>
                <w:szCs w:val="16"/>
              </w:rPr>
            </w:pPr>
          </w:p>
        </w:tc>
        <w:tc>
          <w:tcPr>
            <w:tcW w:w="0" w:type="auto"/>
            <w:vAlign w:val="center"/>
          </w:tcPr>
          <w:p w14:paraId="22F4FDAF" w14:textId="77777777" w:rsidR="00A67BAA" w:rsidRPr="00102440" w:rsidRDefault="00A67BAA" w:rsidP="00A67BAA">
            <w:pPr>
              <w:pStyle w:val="Compact"/>
              <w:jc w:val="center"/>
              <w:rPr>
                <w:rFonts w:ascii="Arial Narrow" w:hAnsi="Arial Narrow"/>
                <w:sz w:val="16"/>
                <w:szCs w:val="16"/>
              </w:rPr>
            </w:pPr>
            <w:r w:rsidRPr="00102440">
              <w:rPr>
                <w:rFonts w:ascii="Arial Narrow" w:hAnsi="Arial Narrow"/>
                <w:sz w:val="16"/>
                <w:szCs w:val="16"/>
              </w:rPr>
              <w:t>0.00</w:t>
            </w:r>
          </w:p>
        </w:tc>
        <w:tc>
          <w:tcPr>
            <w:tcW w:w="0" w:type="auto"/>
            <w:vAlign w:val="center"/>
          </w:tcPr>
          <w:p w14:paraId="2BB4E8A2" w14:textId="77777777" w:rsidR="00A67BAA" w:rsidRPr="00102440" w:rsidRDefault="00A67BAA" w:rsidP="00A67BAA">
            <w:pPr>
              <w:pStyle w:val="Compact"/>
              <w:jc w:val="center"/>
              <w:rPr>
                <w:rFonts w:ascii="Arial Narrow" w:hAnsi="Arial Narrow"/>
                <w:sz w:val="16"/>
                <w:szCs w:val="16"/>
              </w:rPr>
            </w:pPr>
            <w:r w:rsidRPr="00102440">
              <w:rPr>
                <w:rFonts w:ascii="Arial Narrow" w:hAnsi="Arial Narrow"/>
                <w:sz w:val="16"/>
                <w:szCs w:val="16"/>
              </w:rPr>
              <w:t>1</w:t>
            </w:r>
          </w:p>
        </w:tc>
        <w:tc>
          <w:tcPr>
            <w:tcW w:w="0" w:type="auto"/>
            <w:vAlign w:val="center"/>
          </w:tcPr>
          <w:p w14:paraId="564D6252" w14:textId="77777777" w:rsidR="00A67BAA" w:rsidRPr="00102440" w:rsidRDefault="00A67BAA" w:rsidP="00A67BAA">
            <w:pPr>
              <w:pStyle w:val="Compact"/>
              <w:jc w:val="center"/>
              <w:rPr>
                <w:rFonts w:ascii="Arial Narrow" w:hAnsi="Arial Narrow"/>
                <w:sz w:val="16"/>
                <w:szCs w:val="16"/>
              </w:rPr>
            </w:pPr>
            <w:r w:rsidRPr="00102440">
              <w:rPr>
                <w:rFonts w:ascii="Arial Narrow" w:hAnsi="Arial Narrow"/>
                <w:sz w:val="16"/>
                <w:szCs w:val="16"/>
              </w:rPr>
              <w:t>27.86</w:t>
            </w:r>
          </w:p>
        </w:tc>
        <w:tc>
          <w:tcPr>
            <w:tcW w:w="0" w:type="auto"/>
            <w:vAlign w:val="center"/>
          </w:tcPr>
          <w:p w14:paraId="71C1CAF6" w14:textId="77777777" w:rsidR="00A67BAA" w:rsidRPr="00102440" w:rsidRDefault="00A67BAA" w:rsidP="00A67BAA">
            <w:pPr>
              <w:pStyle w:val="Compact"/>
              <w:jc w:val="center"/>
              <w:rPr>
                <w:rFonts w:ascii="Arial Narrow" w:hAnsi="Arial Narrow"/>
                <w:sz w:val="16"/>
                <w:szCs w:val="16"/>
              </w:rPr>
            </w:pPr>
          </w:p>
        </w:tc>
        <w:tc>
          <w:tcPr>
            <w:tcW w:w="0" w:type="auto"/>
            <w:vAlign w:val="center"/>
          </w:tcPr>
          <w:p w14:paraId="32944424" w14:textId="77777777" w:rsidR="00A67BAA" w:rsidRPr="00102440" w:rsidRDefault="00A67BAA" w:rsidP="00A67BAA">
            <w:pPr>
              <w:pStyle w:val="Compact"/>
              <w:jc w:val="center"/>
              <w:rPr>
                <w:rFonts w:ascii="Arial Narrow" w:hAnsi="Arial Narrow"/>
                <w:sz w:val="16"/>
                <w:szCs w:val="16"/>
              </w:rPr>
            </w:pPr>
            <w:r w:rsidRPr="00102440">
              <w:rPr>
                <w:rFonts w:ascii="Arial Narrow" w:hAnsi="Arial Narrow"/>
                <w:sz w:val="16"/>
                <w:szCs w:val="16"/>
              </w:rPr>
              <w:t>-449.66</w:t>
            </w:r>
          </w:p>
        </w:tc>
        <w:tc>
          <w:tcPr>
            <w:tcW w:w="0" w:type="auto"/>
            <w:vAlign w:val="center"/>
          </w:tcPr>
          <w:p w14:paraId="7D06EDD2" w14:textId="77777777" w:rsidR="00A67BAA" w:rsidRPr="00102440" w:rsidRDefault="00A67BAA" w:rsidP="00A67BAA">
            <w:pPr>
              <w:pStyle w:val="Compact"/>
              <w:jc w:val="center"/>
              <w:rPr>
                <w:rFonts w:ascii="Arial Narrow" w:hAnsi="Arial Narrow"/>
                <w:sz w:val="16"/>
                <w:szCs w:val="16"/>
              </w:rPr>
            </w:pPr>
            <w:r w:rsidRPr="00102440">
              <w:rPr>
                <w:rFonts w:ascii="Arial Narrow" w:hAnsi="Arial Narrow"/>
                <w:sz w:val="16"/>
                <w:szCs w:val="16"/>
              </w:rPr>
              <w:t>333.56</w:t>
            </w:r>
          </w:p>
        </w:tc>
        <w:tc>
          <w:tcPr>
            <w:tcW w:w="0" w:type="auto"/>
            <w:vAlign w:val="center"/>
          </w:tcPr>
          <w:p w14:paraId="0DDE7BD7" w14:textId="77777777" w:rsidR="00A67BAA" w:rsidRPr="00102440" w:rsidRDefault="00A67BAA" w:rsidP="00A67BAA">
            <w:pPr>
              <w:pStyle w:val="Compact"/>
              <w:jc w:val="center"/>
              <w:rPr>
                <w:rFonts w:ascii="Arial Narrow" w:hAnsi="Arial Narrow"/>
                <w:sz w:val="16"/>
                <w:szCs w:val="16"/>
              </w:rPr>
            </w:pPr>
            <w:r w:rsidRPr="00102440">
              <w:rPr>
                <w:rFonts w:ascii="Arial Narrow" w:hAnsi="Arial Narrow"/>
                <w:sz w:val="16"/>
                <w:szCs w:val="16"/>
              </w:rPr>
              <w:t>74.31</w:t>
            </w:r>
          </w:p>
        </w:tc>
        <w:tc>
          <w:tcPr>
            <w:tcW w:w="0" w:type="auto"/>
            <w:vAlign w:val="center"/>
          </w:tcPr>
          <w:p w14:paraId="2B41A5F9" w14:textId="77777777" w:rsidR="00A67BAA" w:rsidRPr="00102440" w:rsidRDefault="00A67BAA" w:rsidP="00A67BAA">
            <w:pPr>
              <w:pStyle w:val="Compact"/>
              <w:jc w:val="center"/>
              <w:rPr>
                <w:rFonts w:ascii="Arial Narrow" w:hAnsi="Arial Narrow"/>
                <w:sz w:val="16"/>
                <w:szCs w:val="16"/>
              </w:rPr>
            </w:pPr>
            <w:r w:rsidRPr="00102440">
              <w:rPr>
                <w:rFonts w:ascii="Arial Narrow" w:hAnsi="Arial Narrow"/>
                <w:sz w:val="16"/>
                <w:szCs w:val="16"/>
              </w:rPr>
              <w:t>0.00</w:t>
            </w:r>
          </w:p>
        </w:tc>
      </w:tr>
      <w:tr w:rsidR="00A67BAA" w:rsidRPr="00102440" w14:paraId="1B7F38EA" w14:textId="77777777" w:rsidTr="00A67BAA">
        <w:tc>
          <w:tcPr>
            <w:tcW w:w="0" w:type="auto"/>
            <w:vAlign w:val="center"/>
          </w:tcPr>
          <w:p w14:paraId="7370CC3D" w14:textId="77777777" w:rsidR="00A67BAA" w:rsidRPr="00102440" w:rsidRDefault="00A67BAA" w:rsidP="00A67BAA">
            <w:pPr>
              <w:pStyle w:val="Compact"/>
              <w:rPr>
                <w:rFonts w:ascii="Arial Narrow" w:hAnsi="Arial Narrow"/>
                <w:sz w:val="16"/>
                <w:szCs w:val="16"/>
              </w:rPr>
            </w:pPr>
            <w:r w:rsidRPr="00102440">
              <w:rPr>
                <w:rFonts w:ascii="Arial Narrow" w:hAnsi="Arial Narrow"/>
                <w:sz w:val="16"/>
                <w:szCs w:val="16"/>
              </w:rPr>
              <w:t>Area 1 shares</w:t>
            </w:r>
          </w:p>
        </w:tc>
        <w:tc>
          <w:tcPr>
            <w:tcW w:w="0" w:type="auto"/>
            <w:vAlign w:val="center"/>
          </w:tcPr>
          <w:p w14:paraId="49584755" w14:textId="77777777" w:rsidR="00A67BAA" w:rsidRPr="00102440" w:rsidRDefault="00A67BAA" w:rsidP="00A67BAA">
            <w:pPr>
              <w:pStyle w:val="Compact"/>
              <w:jc w:val="center"/>
              <w:rPr>
                <w:rFonts w:ascii="Arial Narrow" w:hAnsi="Arial Narrow"/>
                <w:sz w:val="16"/>
                <w:szCs w:val="16"/>
              </w:rPr>
            </w:pPr>
            <w:r w:rsidRPr="00102440">
              <w:rPr>
                <w:rFonts w:ascii="Arial Narrow" w:hAnsi="Arial Narrow"/>
                <w:sz w:val="16"/>
                <w:szCs w:val="16"/>
              </w:rPr>
              <w:t>11.14</w:t>
            </w:r>
          </w:p>
        </w:tc>
        <w:tc>
          <w:tcPr>
            <w:tcW w:w="0" w:type="auto"/>
            <w:vAlign w:val="center"/>
          </w:tcPr>
          <w:p w14:paraId="5AB5556E" w14:textId="77777777" w:rsidR="00A67BAA" w:rsidRPr="00102440" w:rsidRDefault="00A67BAA" w:rsidP="00A67BAA">
            <w:pPr>
              <w:pStyle w:val="Compact"/>
              <w:jc w:val="center"/>
              <w:rPr>
                <w:rFonts w:ascii="Arial Narrow" w:hAnsi="Arial Narrow"/>
                <w:sz w:val="16"/>
                <w:szCs w:val="16"/>
              </w:rPr>
            </w:pPr>
            <w:r w:rsidRPr="00102440">
              <w:rPr>
                <w:rFonts w:ascii="Arial Narrow" w:hAnsi="Arial Narrow"/>
                <w:sz w:val="16"/>
                <w:szCs w:val="16"/>
              </w:rPr>
              <w:t>-11.70</w:t>
            </w:r>
          </w:p>
        </w:tc>
        <w:tc>
          <w:tcPr>
            <w:tcW w:w="0" w:type="auto"/>
            <w:vAlign w:val="center"/>
          </w:tcPr>
          <w:p w14:paraId="799B36B9" w14:textId="77777777" w:rsidR="00A67BAA" w:rsidRPr="00102440" w:rsidRDefault="00A67BAA" w:rsidP="00A67BAA">
            <w:pPr>
              <w:pStyle w:val="Compact"/>
              <w:jc w:val="center"/>
              <w:rPr>
                <w:rFonts w:ascii="Arial Narrow" w:hAnsi="Arial Narrow"/>
                <w:sz w:val="16"/>
                <w:szCs w:val="16"/>
              </w:rPr>
            </w:pPr>
          </w:p>
        </w:tc>
        <w:tc>
          <w:tcPr>
            <w:tcW w:w="0" w:type="auto"/>
            <w:vAlign w:val="center"/>
          </w:tcPr>
          <w:p w14:paraId="528F4846" w14:textId="77777777" w:rsidR="00A67BAA" w:rsidRPr="00102440" w:rsidRDefault="00A67BAA" w:rsidP="00A67BAA">
            <w:pPr>
              <w:pStyle w:val="Compact"/>
              <w:jc w:val="center"/>
              <w:rPr>
                <w:rFonts w:ascii="Arial Narrow" w:hAnsi="Arial Narrow"/>
                <w:sz w:val="16"/>
                <w:szCs w:val="16"/>
              </w:rPr>
            </w:pPr>
          </w:p>
        </w:tc>
        <w:tc>
          <w:tcPr>
            <w:tcW w:w="0" w:type="auto"/>
            <w:vAlign w:val="center"/>
          </w:tcPr>
          <w:p w14:paraId="5DD48303" w14:textId="77777777" w:rsidR="00A67BAA" w:rsidRPr="00102440" w:rsidRDefault="00A67BAA" w:rsidP="00A67BAA">
            <w:pPr>
              <w:pStyle w:val="Compact"/>
              <w:jc w:val="center"/>
              <w:rPr>
                <w:rFonts w:ascii="Arial Narrow" w:hAnsi="Arial Narrow"/>
                <w:sz w:val="16"/>
                <w:szCs w:val="16"/>
              </w:rPr>
            </w:pPr>
          </w:p>
        </w:tc>
        <w:tc>
          <w:tcPr>
            <w:tcW w:w="0" w:type="auto"/>
            <w:vAlign w:val="center"/>
          </w:tcPr>
          <w:p w14:paraId="3CB30546" w14:textId="77777777" w:rsidR="00A67BAA" w:rsidRPr="00102440" w:rsidRDefault="00A67BAA" w:rsidP="00A67BAA">
            <w:pPr>
              <w:pStyle w:val="Compact"/>
              <w:jc w:val="center"/>
              <w:rPr>
                <w:rFonts w:ascii="Arial Narrow" w:hAnsi="Arial Narrow"/>
                <w:sz w:val="16"/>
                <w:szCs w:val="16"/>
              </w:rPr>
            </w:pPr>
            <w:r w:rsidRPr="00102440">
              <w:rPr>
                <w:rFonts w:ascii="Arial Narrow" w:hAnsi="Arial Narrow"/>
                <w:sz w:val="16"/>
                <w:szCs w:val="16"/>
              </w:rPr>
              <w:t>1</w:t>
            </w:r>
          </w:p>
        </w:tc>
        <w:tc>
          <w:tcPr>
            <w:tcW w:w="0" w:type="auto"/>
            <w:vAlign w:val="center"/>
          </w:tcPr>
          <w:p w14:paraId="3ADE1995" w14:textId="77777777" w:rsidR="00A67BAA" w:rsidRPr="00102440" w:rsidRDefault="00A67BAA" w:rsidP="00A67BAA">
            <w:pPr>
              <w:pStyle w:val="Compact"/>
              <w:jc w:val="center"/>
              <w:rPr>
                <w:rFonts w:ascii="Arial Narrow" w:hAnsi="Arial Narrow"/>
                <w:sz w:val="16"/>
                <w:szCs w:val="16"/>
              </w:rPr>
            </w:pPr>
            <w:r w:rsidRPr="00102440">
              <w:rPr>
                <w:rFonts w:ascii="Arial Narrow" w:hAnsi="Arial Narrow"/>
                <w:sz w:val="16"/>
                <w:szCs w:val="16"/>
              </w:rPr>
              <w:t>0.56</w:t>
            </w:r>
          </w:p>
        </w:tc>
        <w:tc>
          <w:tcPr>
            <w:tcW w:w="0" w:type="auto"/>
            <w:vAlign w:val="center"/>
          </w:tcPr>
          <w:p w14:paraId="75884A15" w14:textId="77777777" w:rsidR="00A67BAA" w:rsidRPr="00102440" w:rsidRDefault="00A67BAA" w:rsidP="00A67BAA">
            <w:pPr>
              <w:pStyle w:val="Compact"/>
              <w:jc w:val="center"/>
              <w:rPr>
                <w:rFonts w:ascii="Arial Narrow" w:hAnsi="Arial Narrow"/>
                <w:sz w:val="16"/>
                <w:szCs w:val="16"/>
              </w:rPr>
            </w:pPr>
          </w:p>
        </w:tc>
        <w:tc>
          <w:tcPr>
            <w:tcW w:w="0" w:type="auto"/>
            <w:vAlign w:val="center"/>
          </w:tcPr>
          <w:p w14:paraId="088F097C" w14:textId="77777777" w:rsidR="00A67BAA" w:rsidRPr="00102440" w:rsidRDefault="00A67BAA" w:rsidP="00A67BAA">
            <w:pPr>
              <w:pStyle w:val="Compact"/>
              <w:jc w:val="center"/>
              <w:rPr>
                <w:rFonts w:ascii="Arial Narrow" w:hAnsi="Arial Narrow"/>
                <w:sz w:val="16"/>
                <w:szCs w:val="16"/>
              </w:rPr>
            </w:pPr>
          </w:p>
        </w:tc>
        <w:tc>
          <w:tcPr>
            <w:tcW w:w="0" w:type="auto"/>
            <w:vAlign w:val="center"/>
          </w:tcPr>
          <w:p w14:paraId="726B8547" w14:textId="77777777" w:rsidR="00A67BAA" w:rsidRPr="00102440" w:rsidRDefault="00A67BAA" w:rsidP="00A67BAA">
            <w:pPr>
              <w:pStyle w:val="Compact"/>
              <w:jc w:val="center"/>
              <w:rPr>
                <w:rFonts w:ascii="Arial Narrow" w:hAnsi="Arial Narrow"/>
                <w:sz w:val="16"/>
                <w:szCs w:val="16"/>
              </w:rPr>
            </w:pPr>
          </w:p>
        </w:tc>
        <w:tc>
          <w:tcPr>
            <w:tcW w:w="0" w:type="auto"/>
            <w:vAlign w:val="center"/>
          </w:tcPr>
          <w:p w14:paraId="21E4ED94" w14:textId="77777777" w:rsidR="00A67BAA" w:rsidRPr="00102440" w:rsidRDefault="00A67BAA" w:rsidP="00A67BAA">
            <w:pPr>
              <w:pStyle w:val="Compact"/>
              <w:jc w:val="center"/>
              <w:rPr>
                <w:rFonts w:ascii="Arial Narrow" w:hAnsi="Arial Narrow"/>
                <w:sz w:val="16"/>
                <w:szCs w:val="16"/>
              </w:rPr>
            </w:pPr>
          </w:p>
        </w:tc>
        <w:tc>
          <w:tcPr>
            <w:tcW w:w="0" w:type="auto"/>
            <w:vAlign w:val="center"/>
          </w:tcPr>
          <w:p w14:paraId="667B191C" w14:textId="77777777" w:rsidR="00A67BAA" w:rsidRPr="00102440" w:rsidRDefault="00A67BAA" w:rsidP="00A67BAA">
            <w:pPr>
              <w:pStyle w:val="Compact"/>
              <w:jc w:val="center"/>
              <w:rPr>
                <w:rFonts w:ascii="Arial Narrow" w:hAnsi="Arial Narrow"/>
                <w:sz w:val="16"/>
                <w:szCs w:val="16"/>
              </w:rPr>
            </w:pPr>
            <w:r w:rsidRPr="00102440">
              <w:rPr>
                <w:rFonts w:ascii="Arial Narrow" w:hAnsi="Arial Narrow"/>
                <w:sz w:val="16"/>
                <w:szCs w:val="16"/>
              </w:rPr>
              <w:t>0.00</w:t>
            </w:r>
          </w:p>
        </w:tc>
      </w:tr>
      <w:tr w:rsidR="00AB690E" w:rsidRPr="00102440" w14:paraId="31D2F3B2" w14:textId="77777777" w:rsidTr="00AB690E">
        <w:tc>
          <w:tcPr>
            <w:tcW w:w="0" w:type="auto"/>
            <w:tcBorders>
              <w:bottom w:val="single" w:sz="4" w:space="0" w:color="19B839"/>
            </w:tcBorders>
            <w:vAlign w:val="center"/>
          </w:tcPr>
          <w:p w14:paraId="7AB73881" w14:textId="77777777" w:rsidR="00A67BAA" w:rsidRPr="00102440" w:rsidRDefault="00A67BAA" w:rsidP="00A67BAA">
            <w:pPr>
              <w:pStyle w:val="Compact"/>
              <w:rPr>
                <w:rFonts w:ascii="Arial Narrow" w:hAnsi="Arial Narrow"/>
                <w:sz w:val="16"/>
                <w:szCs w:val="16"/>
              </w:rPr>
            </w:pPr>
            <w:r w:rsidRPr="00102440">
              <w:rPr>
                <w:rFonts w:ascii="Arial Narrow" w:hAnsi="Arial Narrow"/>
                <w:sz w:val="16"/>
                <w:szCs w:val="16"/>
              </w:rPr>
              <w:t>Area 2 shares</w:t>
            </w:r>
          </w:p>
        </w:tc>
        <w:tc>
          <w:tcPr>
            <w:tcW w:w="0" w:type="auto"/>
            <w:tcBorders>
              <w:bottom w:val="single" w:sz="4" w:space="0" w:color="19B839"/>
            </w:tcBorders>
            <w:vAlign w:val="center"/>
          </w:tcPr>
          <w:p w14:paraId="61FFA259" w14:textId="77777777" w:rsidR="00A67BAA" w:rsidRPr="00102440" w:rsidRDefault="00A67BAA" w:rsidP="00A67BAA">
            <w:pPr>
              <w:pStyle w:val="Compact"/>
              <w:jc w:val="center"/>
              <w:rPr>
                <w:rFonts w:ascii="Arial Narrow" w:hAnsi="Arial Narrow"/>
                <w:sz w:val="16"/>
                <w:szCs w:val="16"/>
              </w:rPr>
            </w:pPr>
            <w:r w:rsidRPr="00102440">
              <w:rPr>
                <w:rFonts w:ascii="Arial Narrow" w:hAnsi="Arial Narrow"/>
                <w:sz w:val="16"/>
                <w:szCs w:val="16"/>
              </w:rPr>
              <w:t>0.56</w:t>
            </w:r>
          </w:p>
        </w:tc>
        <w:tc>
          <w:tcPr>
            <w:tcW w:w="0" w:type="auto"/>
            <w:tcBorders>
              <w:bottom w:val="single" w:sz="4" w:space="0" w:color="19B839"/>
            </w:tcBorders>
            <w:vAlign w:val="center"/>
          </w:tcPr>
          <w:p w14:paraId="27042958" w14:textId="77777777" w:rsidR="00A67BAA" w:rsidRPr="00102440" w:rsidRDefault="00A67BAA" w:rsidP="00A67BAA">
            <w:pPr>
              <w:pStyle w:val="Compact"/>
              <w:jc w:val="center"/>
              <w:rPr>
                <w:rFonts w:ascii="Arial Narrow" w:hAnsi="Arial Narrow"/>
                <w:sz w:val="16"/>
                <w:szCs w:val="16"/>
              </w:rPr>
            </w:pPr>
          </w:p>
        </w:tc>
        <w:tc>
          <w:tcPr>
            <w:tcW w:w="0" w:type="auto"/>
            <w:tcBorders>
              <w:bottom w:val="single" w:sz="4" w:space="0" w:color="19B839"/>
            </w:tcBorders>
            <w:vAlign w:val="center"/>
          </w:tcPr>
          <w:p w14:paraId="65B2D5DB" w14:textId="77777777" w:rsidR="00A67BAA" w:rsidRPr="00102440" w:rsidRDefault="00A67BAA" w:rsidP="00A67BAA">
            <w:pPr>
              <w:pStyle w:val="Compact"/>
              <w:jc w:val="center"/>
              <w:rPr>
                <w:rFonts w:ascii="Arial Narrow" w:hAnsi="Arial Narrow"/>
                <w:sz w:val="16"/>
                <w:szCs w:val="16"/>
              </w:rPr>
            </w:pPr>
          </w:p>
        </w:tc>
        <w:tc>
          <w:tcPr>
            <w:tcW w:w="0" w:type="auto"/>
            <w:tcBorders>
              <w:bottom w:val="single" w:sz="4" w:space="0" w:color="19B839"/>
            </w:tcBorders>
            <w:vAlign w:val="center"/>
          </w:tcPr>
          <w:p w14:paraId="18C317F0" w14:textId="77777777" w:rsidR="00A67BAA" w:rsidRPr="00102440" w:rsidRDefault="00A67BAA" w:rsidP="00A67BAA">
            <w:pPr>
              <w:pStyle w:val="Compact"/>
              <w:jc w:val="center"/>
              <w:rPr>
                <w:rFonts w:ascii="Arial Narrow" w:hAnsi="Arial Narrow"/>
                <w:sz w:val="16"/>
                <w:szCs w:val="16"/>
              </w:rPr>
            </w:pPr>
          </w:p>
        </w:tc>
        <w:tc>
          <w:tcPr>
            <w:tcW w:w="0" w:type="auto"/>
            <w:tcBorders>
              <w:bottom w:val="single" w:sz="4" w:space="0" w:color="19B839"/>
            </w:tcBorders>
            <w:vAlign w:val="center"/>
          </w:tcPr>
          <w:p w14:paraId="0F7A22D0" w14:textId="77777777" w:rsidR="00A67BAA" w:rsidRPr="00102440" w:rsidRDefault="00A67BAA" w:rsidP="00A67BAA">
            <w:pPr>
              <w:pStyle w:val="Compact"/>
              <w:jc w:val="center"/>
              <w:rPr>
                <w:rFonts w:ascii="Arial Narrow" w:hAnsi="Arial Narrow"/>
                <w:sz w:val="16"/>
                <w:szCs w:val="16"/>
              </w:rPr>
            </w:pPr>
          </w:p>
        </w:tc>
        <w:tc>
          <w:tcPr>
            <w:tcW w:w="0" w:type="auto"/>
            <w:tcBorders>
              <w:bottom w:val="single" w:sz="4" w:space="0" w:color="19B839"/>
            </w:tcBorders>
            <w:vAlign w:val="center"/>
          </w:tcPr>
          <w:p w14:paraId="5B964A1F" w14:textId="77777777" w:rsidR="00A67BAA" w:rsidRPr="00102440" w:rsidRDefault="00A67BAA" w:rsidP="00A67BAA">
            <w:pPr>
              <w:pStyle w:val="Compact"/>
              <w:jc w:val="center"/>
              <w:rPr>
                <w:rFonts w:ascii="Arial Narrow" w:hAnsi="Arial Narrow"/>
                <w:sz w:val="16"/>
                <w:szCs w:val="16"/>
              </w:rPr>
            </w:pPr>
            <w:r w:rsidRPr="00102440">
              <w:rPr>
                <w:rFonts w:ascii="Arial Narrow" w:hAnsi="Arial Narrow"/>
                <w:sz w:val="16"/>
                <w:szCs w:val="16"/>
              </w:rPr>
              <w:t>1</w:t>
            </w:r>
          </w:p>
        </w:tc>
        <w:tc>
          <w:tcPr>
            <w:tcW w:w="0" w:type="auto"/>
            <w:tcBorders>
              <w:bottom w:val="single" w:sz="4" w:space="0" w:color="19B839"/>
            </w:tcBorders>
            <w:vAlign w:val="center"/>
          </w:tcPr>
          <w:p w14:paraId="2FA668D2" w14:textId="77777777" w:rsidR="00A67BAA" w:rsidRPr="00102440" w:rsidRDefault="00A67BAA" w:rsidP="00A67BAA">
            <w:pPr>
              <w:pStyle w:val="Compact"/>
              <w:jc w:val="center"/>
              <w:rPr>
                <w:rFonts w:ascii="Arial Narrow" w:hAnsi="Arial Narrow"/>
                <w:sz w:val="16"/>
                <w:szCs w:val="16"/>
              </w:rPr>
            </w:pPr>
            <w:r w:rsidRPr="00102440">
              <w:rPr>
                <w:rFonts w:ascii="Arial Narrow" w:hAnsi="Arial Narrow"/>
                <w:sz w:val="16"/>
                <w:szCs w:val="16"/>
              </w:rPr>
              <w:t>11.14</w:t>
            </w:r>
          </w:p>
        </w:tc>
        <w:tc>
          <w:tcPr>
            <w:tcW w:w="0" w:type="auto"/>
            <w:tcBorders>
              <w:bottom w:val="single" w:sz="4" w:space="0" w:color="19B839"/>
            </w:tcBorders>
            <w:vAlign w:val="center"/>
          </w:tcPr>
          <w:p w14:paraId="1E1006CD" w14:textId="77777777" w:rsidR="00A67BAA" w:rsidRPr="00102440" w:rsidRDefault="00A67BAA" w:rsidP="00A67BAA">
            <w:pPr>
              <w:pStyle w:val="Compact"/>
              <w:jc w:val="center"/>
              <w:rPr>
                <w:rFonts w:ascii="Arial Narrow" w:hAnsi="Arial Narrow"/>
                <w:sz w:val="16"/>
                <w:szCs w:val="16"/>
              </w:rPr>
            </w:pPr>
            <w:r w:rsidRPr="00102440">
              <w:rPr>
                <w:rFonts w:ascii="Arial Narrow" w:hAnsi="Arial Narrow"/>
                <w:sz w:val="16"/>
                <w:szCs w:val="16"/>
              </w:rPr>
              <w:t>-11.70</w:t>
            </w:r>
          </w:p>
        </w:tc>
        <w:tc>
          <w:tcPr>
            <w:tcW w:w="0" w:type="auto"/>
            <w:tcBorders>
              <w:bottom w:val="single" w:sz="4" w:space="0" w:color="19B839"/>
            </w:tcBorders>
            <w:vAlign w:val="center"/>
          </w:tcPr>
          <w:p w14:paraId="67E19706" w14:textId="77777777" w:rsidR="00A67BAA" w:rsidRPr="00102440" w:rsidRDefault="00A67BAA" w:rsidP="00A67BAA">
            <w:pPr>
              <w:pStyle w:val="Compact"/>
              <w:jc w:val="center"/>
              <w:rPr>
                <w:rFonts w:ascii="Arial Narrow" w:hAnsi="Arial Narrow"/>
                <w:sz w:val="16"/>
                <w:szCs w:val="16"/>
              </w:rPr>
            </w:pPr>
          </w:p>
        </w:tc>
        <w:tc>
          <w:tcPr>
            <w:tcW w:w="0" w:type="auto"/>
            <w:tcBorders>
              <w:bottom w:val="single" w:sz="4" w:space="0" w:color="19B839"/>
            </w:tcBorders>
            <w:vAlign w:val="center"/>
          </w:tcPr>
          <w:p w14:paraId="546BB5FE" w14:textId="77777777" w:rsidR="00A67BAA" w:rsidRPr="00102440" w:rsidRDefault="00A67BAA" w:rsidP="00A67BAA">
            <w:pPr>
              <w:pStyle w:val="Compact"/>
              <w:jc w:val="center"/>
              <w:rPr>
                <w:rFonts w:ascii="Arial Narrow" w:hAnsi="Arial Narrow"/>
                <w:sz w:val="16"/>
                <w:szCs w:val="16"/>
              </w:rPr>
            </w:pPr>
          </w:p>
        </w:tc>
        <w:tc>
          <w:tcPr>
            <w:tcW w:w="0" w:type="auto"/>
            <w:tcBorders>
              <w:bottom w:val="single" w:sz="4" w:space="0" w:color="19B839"/>
            </w:tcBorders>
            <w:vAlign w:val="center"/>
          </w:tcPr>
          <w:p w14:paraId="4331B1EE" w14:textId="77777777" w:rsidR="00A67BAA" w:rsidRPr="00102440" w:rsidRDefault="00A67BAA" w:rsidP="00A67BAA">
            <w:pPr>
              <w:pStyle w:val="Compact"/>
              <w:jc w:val="center"/>
              <w:rPr>
                <w:rFonts w:ascii="Arial Narrow" w:hAnsi="Arial Narrow"/>
                <w:sz w:val="16"/>
                <w:szCs w:val="16"/>
              </w:rPr>
            </w:pPr>
          </w:p>
        </w:tc>
        <w:tc>
          <w:tcPr>
            <w:tcW w:w="0" w:type="auto"/>
            <w:tcBorders>
              <w:bottom w:val="single" w:sz="4" w:space="0" w:color="19B839"/>
            </w:tcBorders>
            <w:vAlign w:val="center"/>
          </w:tcPr>
          <w:p w14:paraId="6483DD70" w14:textId="77777777" w:rsidR="00A67BAA" w:rsidRPr="00102440" w:rsidRDefault="00A67BAA" w:rsidP="00A67BAA">
            <w:pPr>
              <w:pStyle w:val="Compact"/>
              <w:jc w:val="center"/>
              <w:rPr>
                <w:rFonts w:ascii="Arial Narrow" w:hAnsi="Arial Narrow"/>
                <w:sz w:val="16"/>
                <w:szCs w:val="16"/>
              </w:rPr>
            </w:pPr>
            <w:r w:rsidRPr="00102440">
              <w:rPr>
                <w:rFonts w:ascii="Arial Narrow" w:hAnsi="Arial Narrow"/>
                <w:sz w:val="16"/>
                <w:szCs w:val="16"/>
              </w:rPr>
              <w:t>0.00</w:t>
            </w:r>
          </w:p>
        </w:tc>
      </w:tr>
      <w:tr w:rsidR="00AB690E" w:rsidRPr="00102440" w14:paraId="6B5026E7" w14:textId="77777777" w:rsidTr="00AB690E">
        <w:tc>
          <w:tcPr>
            <w:tcW w:w="0" w:type="auto"/>
            <w:tcBorders>
              <w:top w:val="single" w:sz="4" w:space="0" w:color="19B839"/>
              <w:bottom w:val="single" w:sz="4" w:space="0" w:color="19B839"/>
            </w:tcBorders>
            <w:vAlign w:val="center"/>
          </w:tcPr>
          <w:p w14:paraId="04DBBD9F" w14:textId="77777777" w:rsidR="00A67BAA" w:rsidRPr="00102440" w:rsidRDefault="00A67BAA" w:rsidP="00A67BAA">
            <w:pPr>
              <w:pStyle w:val="Compact"/>
              <w:rPr>
                <w:rFonts w:ascii="Arial Narrow" w:hAnsi="Arial Narrow"/>
                <w:sz w:val="16"/>
                <w:szCs w:val="16"/>
              </w:rPr>
            </w:pPr>
            <w:r w:rsidRPr="00102440">
              <w:rPr>
                <w:rFonts w:ascii="Arial Narrow" w:hAnsi="Arial Narrow"/>
                <w:sz w:val="16"/>
                <w:szCs w:val="16"/>
              </w:rPr>
              <w:t>Capital stock</w:t>
            </w:r>
          </w:p>
        </w:tc>
        <w:tc>
          <w:tcPr>
            <w:tcW w:w="0" w:type="auto"/>
            <w:tcBorders>
              <w:top w:val="single" w:sz="4" w:space="0" w:color="19B839"/>
              <w:bottom w:val="single" w:sz="4" w:space="0" w:color="19B839"/>
            </w:tcBorders>
            <w:vAlign w:val="center"/>
          </w:tcPr>
          <w:p w14:paraId="7D063AF3" w14:textId="77777777" w:rsidR="00A67BAA" w:rsidRPr="00102440" w:rsidRDefault="00A67BAA" w:rsidP="00A67BAA">
            <w:pPr>
              <w:pStyle w:val="Compact"/>
              <w:jc w:val="center"/>
              <w:rPr>
                <w:rFonts w:ascii="Arial Narrow" w:hAnsi="Arial Narrow"/>
                <w:sz w:val="16"/>
                <w:szCs w:val="16"/>
              </w:rPr>
            </w:pPr>
          </w:p>
        </w:tc>
        <w:tc>
          <w:tcPr>
            <w:tcW w:w="0" w:type="auto"/>
            <w:tcBorders>
              <w:top w:val="single" w:sz="4" w:space="0" w:color="19B839"/>
              <w:bottom w:val="single" w:sz="4" w:space="0" w:color="19B839"/>
            </w:tcBorders>
            <w:vAlign w:val="center"/>
          </w:tcPr>
          <w:p w14:paraId="73107356" w14:textId="77777777" w:rsidR="00A67BAA" w:rsidRPr="00102440" w:rsidRDefault="00A67BAA" w:rsidP="00A67BAA">
            <w:pPr>
              <w:pStyle w:val="Compact"/>
              <w:jc w:val="center"/>
              <w:rPr>
                <w:rFonts w:ascii="Arial Narrow" w:hAnsi="Arial Narrow"/>
                <w:sz w:val="16"/>
                <w:szCs w:val="16"/>
              </w:rPr>
            </w:pPr>
            <w:r w:rsidRPr="00102440">
              <w:rPr>
                <w:rFonts w:ascii="Arial Narrow" w:hAnsi="Arial Narrow"/>
                <w:sz w:val="16"/>
                <w:szCs w:val="16"/>
              </w:rPr>
              <w:t>107.56</w:t>
            </w:r>
          </w:p>
        </w:tc>
        <w:tc>
          <w:tcPr>
            <w:tcW w:w="0" w:type="auto"/>
            <w:tcBorders>
              <w:top w:val="single" w:sz="4" w:space="0" w:color="19B839"/>
              <w:bottom w:val="single" w:sz="4" w:space="0" w:color="19B839"/>
            </w:tcBorders>
            <w:vAlign w:val="center"/>
          </w:tcPr>
          <w:p w14:paraId="59259C35" w14:textId="77777777" w:rsidR="00A67BAA" w:rsidRPr="00102440" w:rsidRDefault="00A67BAA" w:rsidP="00A67BAA">
            <w:pPr>
              <w:pStyle w:val="Compact"/>
              <w:jc w:val="center"/>
              <w:rPr>
                <w:rFonts w:ascii="Arial Narrow" w:hAnsi="Arial Narrow"/>
                <w:sz w:val="16"/>
                <w:szCs w:val="16"/>
              </w:rPr>
            </w:pPr>
          </w:p>
        </w:tc>
        <w:tc>
          <w:tcPr>
            <w:tcW w:w="0" w:type="auto"/>
            <w:tcBorders>
              <w:top w:val="single" w:sz="4" w:space="0" w:color="19B839"/>
              <w:bottom w:val="single" w:sz="4" w:space="0" w:color="19B839"/>
            </w:tcBorders>
            <w:vAlign w:val="center"/>
          </w:tcPr>
          <w:p w14:paraId="12E681BC" w14:textId="77777777" w:rsidR="00A67BAA" w:rsidRPr="00102440" w:rsidRDefault="00A67BAA" w:rsidP="00A67BAA">
            <w:pPr>
              <w:pStyle w:val="Compact"/>
              <w:jc w:val="center"/>
              <w:rPr>
                <w:rFonts w:ascii="Arial Narrow" w:hAnsi="Arial Narrow"/>
                <w:sz w:val="16"/>
                <w:szCs w:val="16"/>
              </w:rPr>
            </w:pPr>
          </w:p>
        </w:tc>
        <w:tc>
          <w:tcPr>
            <w:tcW w:w="0" w:type="auto"/>
            <w:tcBorders>
              <w:top w:val="single" w:sz="4" w:space="0" w:color="19B839"/>
              <w:bottom w:val="single" w:sz="4" w:space="0" w:color="19B839"/>
            </w:tcBorders>
            <w:vAlign w:val="center"/>
          </w:tcPr>
          <w:p w14:paraId="300BD307" w14:textId="77777777" w:rsidR="00A67BAA" w:rsidRPr="00102440" w:rsidRDefault="00A67BAA" w:rsidP="00A67BAA">
            <w:pPr>
              <w:pStyle w:val="Compact"/>
              <w:jc w:val="center"/>
              <w:rPr>
                <w:rFonts w:ascii="Arial Narrow" w:hAnsi="Arial Narrow"/>
                <w:sz w:val="16"/>
                <w:szCs w:val="16"/>
              </w:rPr>
            </w:pPr>
          </w:p>
        </w:tc>
        <w:tc>
          <w:tcPr>
            <w:tcW w:w="0" w:type="auto"/>
            <w:tcBorders>
              <w:top w:val="single" w:sz="4" w:space="0" w:color="19B839"/>
              <w:bottom w:val="single" w:sz="4" w:space="0" w:color="19B839"/>
            </w:tcBorders>
            <w:vAlign w:val="center"/>
          </w:tcPr>
          <w:p w14:paraId="50AB8331" w14:textId="77777777" w:rsidR="00A67BAA" w:rsidRPr="00102440" w:rsidRDefault="00A67BAA" w:rsidP="00A67BAA">
            <w:pPr>
              <w:pStyle w:val="Compact"/>
              <w:jc w:val="center"/>
              <w:rPr>
                <w:rFonts w:ascii="Arial Narrow" w:hAnsi="Arial Narrow"/>
                <w:sz w:val="16"/>
                <w:szCs w:val="16"/>
              </w:rPr>
            </w:pPr>
            <w:r w:rsidRPr="00102440">
              <w:rPr>
                <w:rFonts w:ascii="Arial Narrow" w:hAnsi="Arial Narrow"/>
                <w:sz w:val="16"/>
                <w:szCs w:val="16"/>
              </w:rPr>
              <w:t>1</w:t>
            </w:r>
          </w:p>
        </w:tc>
        <w:tc>
          <w:tcPr>
            <w:tcW w:w="0" w:type="auto"/>
            <w:tcBorders>
              <w:top w:val="single" w:sz="4" w:space="0" w:color="19B839"/>
              <w:bottom w:val="single" w:sz="4" w:space="0" w:color="19B839"/>
            </w:tcBorders>
            <w:vAlign w:val="center"/>
          </w:tcPr>
          <w:p w14:paraId="5ED4CBDC" w14:textId="77777777" w:rsidR="00A67BAA" w:rsidRPr="00102440" w:rsidRDefault="00A67BAA" w:rsidP="00A67BAA">
            <w:pPr>
              <w:pStyle w:val="Compact"/>
              <w:jc w:val="center"/>
              <w:rPr>
                <w:rFonts w:ascii="Arial Narrow" w:hAnsi="Arial Narrow"/>
                <w:sz w:val="16"/>
                <w:szCs w:val="16"/>
              </w:rPr>
            </w:pPr>
          </w:p>
        </w:tc>
        <w:tc>
          <w:tcPr>
            <w:tcW w:w="0" w:type="auto"/>
            <w:tcBorders>
              <w:top w:val="single" w:sz="4" w:space="0" w:color="19B839"/>
              <w:bottom w:val="single" w:sz="4" w:space="0" w:color="19B839"/>
            </w:tcBorders>
            <w:vAlign w:val="center"/>
          </w:tcPr>
          <w:p w14:paraId="249DA7B1" w14:textId="77777777" w:rsidR="00A67BAA" w:rsidRPr="00102440" w:rsidRDefault="00A67BAA" w:rsidP="00A67BAA">
            <w:pPr>
              <w:pStyle w:val="Compact"/>
              <w:jc w:val="center"/>
              <w:rPr>
                <w:rFonts w:ascii="Arial Narrow" w:hAnsi="Arial Narrow"/>
                <w:sz w:val="16"/>
                <w:szCs w:val="16"/>
              </w:rPr>
            </w:pPr>
            <w:r w:rsidRPr="00102440">
              <w:rPr>
                <w:rFonts w:ascii="Arial Narrow" w:hAnsi="Arial Narrow"/>
                <w:sz w:val="16"/>
                <w:szCs w:val="16"/>
              </w:rPr>
              <w:t>107.56</w:t>
            </w:r>
          </w:p>
        </w:tc>
        <w:tc>
          <w:tcPr>
            <w:tcW w:w="0" w:type="auto"/>
            <w:tcBorders>
              <w:top w:val="single" w:sz="4" w:space="0" w:color="19B839"/>
              <w:bottom w:val="single" w:sz="4" w:space="0" w:color="19B839"/>
            </w:tcBorders>
            <w:vAlign w:val="center"/>
          </w:tcPr>
          <w:p w14:paraId="4F36F2F0" w14:textId="77777777" w:rsidR="00A67BAA" w:rsidRPr="00102440" w:rsidRDefault="00A67BAA" w:rsidP="00A67BAA">
            <w:pPr>
              <w:pStyle w:val="Compact"/>
              <w:jc w:val="center"/>
              <w:rPr>
                <w:rFonts w:ascii="Arial Narrow" w:hAnsi="Arial Narrow"/>
                <w:sz w:val="16"/>
                <w:szCs w:val="16"/>
              </w:rPr>
            </w:pPr>
          </w:p>
        </w:tc>
        <w:tc>
          <w:tcPr>
            <w:tcW w:w="0" w:type="auto"/>
            <w:tcBorders>
              <w:top w:val="single" w:sz="4" w:space="0" w:color="19B839"/>
              <w:bottom w:val="single" w:sz="4" w:space="0" w:color="19B839"/>
            </w:tcBorders>
            <w:vAlign w:val="center"/>
          </w:tcPr>
          <w:p w14:paraId="0A12BF87" w14:textId="77777777" w:rsidR="00A67BAA" w:rsidRPr="00102440" w:rsidRDefault="00A67BAA" w:rsidP="00A67BAA">
            <w:pPr>
              <w:pStyle w:val="Compact"/>
              <w:jc w:val="center"/>
              <w:rPr>
                <w:rFonts w:ascii="Arial Narrow" w:hAnsi="Arial Narrow"/>
                <w:sz w:val="16"/>
                <w:szCs w:val="16"/>
              </w:rPr>
            </w:pPr>
          </w:p>
        </w:tc>
        <w:tc>
          <w:tcPr>
            <w:tcW w:w="0" w:type="auto"/>
            <w:tcBorders>
              <w:top w:val="single" w:sz="4" w:space="0" w:color="19B839"/>
              <w:bottom w:val="single" w:sz="4" w:space="0" w:color="19B839"/>
            </w:tcBorders>
            <w:vAlign w:val="center"/>
          </w:tcPr>
          <w:p w14:paraId="0C4A4575" w14:textId="77777777" w:rsidR="00A67BAA" w:rsidRPr="00102440" w:rsidRDefault="00A67BAA" w:rsidP="00A67BAA">
            <w:pPr>
              <w:pStyle w:val="Compact"/>
              <w:jc w:val="center"/>
              <w:rPr>
                <w:rFonts w:ascii="Arial Narrow" w:hAnsi="Arial Narrow"/>
                <w:sz w:val="16"/>
                <w:szCs w:val="16"/>
              </w:rPr>
            </w:pPr>
          </w:p>
        </w:tc>
        <w:tc>
          <w:tcPr>
            <w:tcW w:w="0" w:type="auto"/>
            <w:tcBorders>
              <w:top w:val="single" w:sz="4" w:space="0" w:color="19B839"/>
              <w:bottom w:val="single" w:sz="4" w:space="0" w:color="19B839"/>
            </w:tcBorders>
            <w:vAlign w:val="center"/>
          </w:tcPr>
          <w:p w14:paraId="185761D0" w14:textId="77777777" w:rsidR="00A67BAA" w:rsidRPr="00102440" w:rsidRDefault="00A67BAA" w:rsidP="00A67BAA">
            <w:pPr>
              <w:pStyle w:val="Compact"/>
              <w:jc w:val="center"/>
              <w:rPr>
                <w:rFonts w:ascii="Arial Narrow" w:hAnsi="Arial Narrow"/>
                <w:sz w:val="16"/>
                <w:szCs w:val="16"/>
              </w:rPr>
            </w:pPr>
            <w:r w:rsidRPr="00102440">
              <w:rPr>
                <w:rFonts w:ascii="Arial Narrow" w:hAnsi="Arial Narrow"/>
                <w:sz w:val="16"/>
                <w:szCs w:val="16"/>
              </w:rPr>
              <w:t>215.13</w:t>
            </w:r>
          </w:p>
        </w:tc>
      </w:tr>
      <w:tr w:rsidR="00A67BAA" w:rsidRPr="00102440" w14:paraId="501A706C" w14:textId="77777777" w:rsidTr="00AB690E">
        <w:tc>
          <w:tcPr>
            <w:tcW w:w="0" w:type="auto"/>
            <w:tcBorders>
              <w:top w:val="single" w:sz="4" w:space="0" w:color="19B839"/>
              <w:bottom w:val="single" w:sz="4" w:space="0" w:color="19B839"/>
            </w:tcBorders>
            <w:vAlign w:val="center"/>
          </w:tcPr>
          <w:p w14:paraId="7CF14A8D" w14:textId="77777777" w:rsidR="00A67BAA" w:rsidRPr="00102440" w:rsidRDefault="00A67BAA" w:rsidP="00A67BAA">
            <w:pPr>
              <w:pStyle w:val="Compact"/>
              <w:rPr>
                <w:rFonts w:ascii="Arial Narrow" w:hAnsi="Arial Narrow"/>
                <w:sz w:val="16"/>
                <w:szCs w:val="16"/>
              </w:rPr>
            </w:pPr>
            <w:r w:rsidRPr="00102440">
              <w:rPr>
                <w:rFonts w:ascii="Arial Narrow" w:hAnsi="Arial Narrow"/>
                <w:sz w:val="16"/>
                <w:szCs w:val="16"/>
              </w:rPr>
              <w:t>Net financial wealth</w:t>
            </w:r>
          </w:p>
        </w:tc>
        <w:tc>
          <w:tcPr>
            <w:tcW w:w="0" w:type="auto"/>
            <w:tcBorders>
              <w:top w:val="single" w:sz="4" w:space="0" w:color="19B839"/>
              <w:bottom w:val="single" w:sz="4" w:space="0" w:color="19B839"/>
            </w:tcBorders>
            <w:vAlign w:val="center"/>
          </w:tcPr>
          <w:p w14:paraId="4FC5ECF2" w14:textId="77777777" w:rsidR="00A67BAA" w:rsidRPr="00102440" w:rsidRDefault="00A67BAA" w:rsidP="00A67BAA">
            <w:pPr>
              <w:pStyle w:val="Compact"/>
              <w:jc w:val="center"/>
              <w:rPr>
                <w:rFonts w:ascii="Arial Narrow" w:hAnsi="Arial Narrow"/>
                <w:sz w:val="16"/>
                <w:szCs w:val="16"/>
              </w:rPr>
            </w:pPr>
            <w:r w:rsidRPr="00102440">
              <w:rPr>
                <w:rFonts w:ascii="Arial Narrow" w:hAnsi="Arial Narrow"/>
                <w:sz w:val="16"/>
                <w:szCs w:val="16"/>
              </w:rPr>
              <w:t>-557.22</w:t>
            </w:r>
          </w:p>
        </w:tc>
        <w:tc>
          <w:tcPr>
            <w:tcW w:w="0" w:type="auto"/>
            <w:tcBorders>
              <w:top w:val="single" w:sz="4" w:space="0" w:color="19B839"/>
              <w:bottom w:val="single" w:sz="4" w:space="0" w:color="19B839"/>
            </w:tcBorders>
            <w:vAlign w:val="center"/>
          </w:tcPr>
          <w:p w14:paraId="771FE524" w14:textId="77777777" w:rsidR="00A67BAA" w:rsidRPr="00102440" w:rsidRDefault="00A67BAA" w:rsidP="00A67BAA">
            <w:pPr>
              <w:pStyle w:val="Compact"/>
              <w:jc w:val="center"/>
              <w:rPr>
                <w:rFonts w:ascii="Arial Narrow" w:hAnsi="Arial Narrow"/>
                <w:sz w:val="16"/>
                <w:szCs w:val="16"/>
              </w:rPr>
            </w:pPr>
          </w:p>
        </w:tc>
        <w:tc>
          <w:tcPr>
            <w:tcW w:w="0" w:type="auto"/>
            <w:tcBorders>
              <w:top w:val="single" w:sz="4" w:space="0" w:color="19B839"/>
              <w:bottom w:val="single" w:sz="4" w:space="0" w:color="19B839"/>
            </w:tcBorders>
            <w:vAlign w:val="center"/>
          </w:tcPr>
          <w:p w14:paraId="1DA67F21" w14:textId="77777777" w:rsidR="00A67BAA" w:rsidRPr="00102440" w:rsidRDefault="00A67BAA" w:rsidP="00A67BAA">
            <w:pPr>
              <w:pStyle w:val="Compact"/>
              <w:jc w:val="center"/>
              <w:rPr>
                <w:rFonts w:ascii="Arial Narrow" w:hAnsi="Arial Narrow"/>
                <w:sz w:val="16"/>
                <w:szCs w:val="16"/>
              </w:rPr>
            </w:pPr>
            <w:r w:rsidRPr="00102440">
              <w:rPr>
                <w:rFonts w:ascii="Arial Narrow" w:hAnsi="Arial Narrow"/>
                <w:sz w:val="16"/>
                <w:szCs w:val="16"/>
              </w:rPr>
              <w:t>449.66</w:t>
            </w:r>
          </w:p>
        </w:tc>
        <w:tc>
          <w:tcPr>
            <w:tcW w:w="0" w:type="auto"/>
            <w:tcBorders>
              <w:top w:val="single" w:sz="4" w:space="0" w:color="19B839"/>
              <w:bottom w:val="single" w:sz="4" w:space="0" w:color="19B839"/>
            </w:tcBorders>
            <w:vAlign w:val="center"/>
          </w:tcPr>
          <w:p w14:paraId="1767E1F1" w14:textId="77777777" w:rsidR="00A67BAA" w:rsidRPr="00102440" w:rsidRDefault="00A67BAA" w:rsidP="00A67BAA">
            <w:pPr>
              <w:pStyle w:val="Compact"/>
              <w:jc w:val="center"/>
              <w:rPr>
                <w:rFonts w:ascii="Arial Narrow" w:hAnsi="Arial Narrow"/>
                <w:sz w:val="16"/>
                <w:szCs w:val="16"/>
              </w:rPr>
            </w:pPr>
          </w:p>
        </w:tc>
        <w:tc>
          <w:tcPr>
            <w:tcW w:w="0" w:type="auto"/>
            <w:tcBorders>
              <w:top w:val="single" w:sz="4" w:space="0" w:color="19B839"/>
              <w:bottom w:val="single" w:sz="4" w:space="0" w:color="19B839"/>
            </w:tcBorders>
            <w:vAlign w:val="center"/>
          </w:tcPr>
          <w:p w14:paraId="0753A2EF" w14:textId="77777777" w:rsidR="00A67BAA" w:rsidRPr="00102440" w:rsidRDefault="00A67BAA" w:rsidP="00A67BAA">
            <w:pPr>
              <w:pStyle w:val="Compact"/>
              <w:jc w:val="center"/>
              <w:rPr>
                <w:rFonts w:ascii="Arial Narrow" w:hAnsi="Arial Narrow"/>
                <w:sz w:val="16"/>
                <w:szCs w:val="16"/>
              </w:rPr>
            </w:pPr>
          </w:p>
        </w:tc>
        <w:tc>
          <w:tcPr>
            <w:tcW w:w="0" w:type="auto"/>
            <w:tcBorders>
              <w:top w:val="single" w:sz="4" w:space="0" w:color="19B839"/>
              <w:bottom w:val="single" w:sz="4" w:space="0" w:color="19B839"/>
            </w:tcBorders>
            <w:vAlign w:val="center"/>
          </w:tcPr>
          <w:p w14:paraId="2E9E7022" w14:textId="77777777" w:rsidR="00A67BAA" w:rsidRPr="00102440" w:rsidRDefault="00A67BAA" w:rsidP="00A67BAA">
            <w:pPr>
              <w:pStyle w:val="Compact"/>
              <w:jc w:val="center"/>
              <w:rPr>
                <w:rFonts w:ascii="Arial Narrow" w:hAnsi="Arial Narrow"/>
                <w:sz w:val="16"/>
                <w:szCs w:val="16"/>
              </w:rPr>
            </w:pPr>
            <w:r w:rsidRPr="00102440">
              <w:rPr>
                <w:rFonts w:ascii="Arial Narrow" w:hAnsi="Arial Narrow"/>
                <w:sz w:val="16"/>
                <w:szCs w:val="16"/>
              </w:rPr>
              <w:t>1</w:t>
            </w:r>
          </w:p>
        </w:tc>
        <w:tc>
          <w:tcPr>
            <w:tcW w:w="0" w:type="auto"/>
            <w:tcBorders>
              <w:top w:val="single" w:sz="4" w:space="0" w:color="19B839"/>
              <w:bottom w:val="single" w:sz="4" w:space="0" w:color="19B839"/>
            </w:tcBorders>
            <w:vAlign w:val="center"/>
          </w:tcPr>
          <w:p w14:paraId="0F40A2DE" w14:textId="77777777" w:rsidR="00A67BAA" w:rsidRPr="00102440" w:rsidRDefault="00A67BAA" w:rsidP="00A67BAA">
            <w:pPr>
              <w:pStyle w:val="Compact"/>
              <w:jc w:val="center"/>
              <w:rPr>
                <w:rFonts w:ascii="Arial Narrow" w:hAnsi="Arial Narrow"/>
                <w:sz w:val="16"/>
                <w:szCs w:val="16"/>
              </w:rPr>
            </w:pPr>
            <w:r w:rsidRPr="00102440">
              <w:rPr>
                <w:rFonts w:ascii="Arial Narrow" w:hAnsi="Arial Narrow"/>
                <w:sz w:val="16"/>
                <w:szCs w:val="16"/>
              </w:rPr>
              <w:t>-557.22</w:t>
            </w:r>
          </w:p>
        </w:tc>
        <w:tc>
          <w:tcPr>
            <w:tcW w:w="0" w:type="auto"/>
            <w:tcBorders>
              <w:top w:val="single" w:sz="4" w:space="0" w:color="19B839"/>
              <w:bottom w:val="single" w:sz="4" w:space="0" w:color="19B839"/>
            </w:tcBorders>
            <w:vAlign w:val="center"/>
          </w:tcPr>
          <w:p w14:paraId="3DB4E24F" w14:textId="77777777" w:rsidR="00A67BAA" w:rsidRPr="00102440" w:rsidRDefault="00A67BAA" w:rsidP="00A67BAA">
            <w:pPr>
              <w:pStyle w:val="Compact"/>
              <w:jc w:val="center"/>
              <w:rPr>
                <w:rFonts w:ascii="Arial Narrow" w:hAnsi="Arial Narrow"/>
                <w:sz w:val="16"/>
                <w:szCs w:val="16"/>
              </w:rPr>
            </w:pPr>
          </w:p>
        </w:tc>
        <w:tc>
          <w:tcPr>
            <w:tcW w:w="0" w:type="auto"/>
            <w:tcBorders>
              <w:top w:val="single" w:sz="4" w:space="0" w:color="19B839"/>
              <w:bottom w:val="single" w:sz="4" w:space="0" w:color="19B839"/>
            </w:tcBorders>
            <w:vAlign w:val="center"/>
          </w:tcPr>
          <w:p w14:paraId="5F5ACB5C" w14:textId="77777777" w:rsidR="00A67BAA" w:rsidRPr="00102440" w:rsidRDefault="00A67BAA" w:rsidP="00A67BAA">
            <w:pPr>
              <w:pStyle w:val="Compact"/>
              <w:jc w:val="center"/>
              <w:rPr>
                <w:rFonts w:ascii="Arial Narrow" w:hAnsi="Arial Narrow"/>
                <w:sz w:val="16"/>
                <w:szCs w:val="16"/>
              </w:rPr>
            </w:pPr>
            <w:r w:rsidRPr="00102440">
              <w:rPr>
                <w:rFonts w:ascii="Arial Narrow" w:hAnsi="Arial Narrow"/>
                <w:sz w:val="16"/>
                <w:szCs w:val="16"/>
              </w:rPr>
              <w:t>449.66</w:t>
            </w:r>
          </w:p>
        </w:tc>
        <w:tc>
          <w:tcPr>
            <w:tcW w:w="0" w:type="auto"/>
            <w:tcBorders>
              <w:top w:val="single" w:sz="4" w:space="0" w:color="19B839"/>
              <w:bottom w:val="single" w:sz="4" w:space="0" w:color="19B839"/>
            </w:tcBorders>
            <w:vAlign w:val="center"/>
          </w:tcPr>
          <w:p w14:paraId="39388062" w14:textId="77777777" w:rsidR="00A67BAA" w:rsidRPr="00102440" w:rsidRDefault="00A67BAA" w:rsidP="00A67BAA">
            <w:pPr>
              <w:pStyle w:val="Compact"/>
              <w:jc w:val="center"/>
              <w:rPr>
                <w:rFonts w:ascii="Arial Narrow" w:hAnsi="Arial Narrow"/>
                <w:sz w:val="16"/>
                <w:szCs w:val="16"/>
              </w:rPr>
            </w:pPr>
          </w:p>
        </w:tc>
        <w:tc>
          <w:tcPr>
            <w:tcW w:w="0" w:type="auto"/>
            <w:tcBorders>
              <w:top w:val="single" w:sz="4" w:space="0" w:color="19B839"/>
              <w:bottom w:val="single" w:sz="4" w:space="0" w:color="19B839"/>
            </w:tcBorders>
            <w:vAlign w:val="center"/>
          </w:tcPr>
          <w:p w14:paraId="47A20206" w14:textId="77777777" w:rsidR="00A67BAA" w:rsidRPr="00102440" w:rsidRDefault="00A67BAA" w:rsidP="00A67BAA">
            <w:pPr>
              <w:pStyle w:val="Compact"/>
              <w:jc w:val="center"/>
              <w:rPr>
                <w:rFonts w:ascii="Arial Narrow" w:hAnsi="Arial Narrow"/>
                <w:sz w:val="16"/>
                <w:szCs w:val="16"/>
              </w:rPr>
            </w:pPr>
          </w:p>
        </w:tc>
        <w:tc>
          <w:tcPr>
            <w:tcW w:w="0" w:type="auto"/>
            <w:tcBorders>
              <w:top w:val="single" w:sz="4" w:space="0" w:color="19B839"/>
              <w:bottom w:val="single" w:sz="4" w:space="0" w:color="19B839"/>
            </w:tcBorders>
            <w:vAlign w:val="center"/>
          </w:tcPr>
          <w:p w14:paraId="2D347287" w14:textId="77777777" w:rsidR="00A67BAA" w:rsidRPr="00102440" w:rsidRDefault="00A67BAA" w:rsidP="00A67BAA">
            <w:pPr>
              <w:pStyle w:val="Compact"/>
              <w:jc w:val="center"/>
              <w:rPr>
                <w:rFonts w:ascii="Arial Narrow" w:hAnsi="Arial Narrow"/>
                <w:sz w:val="16"/>
                <w:szCs w:val="16"/>
              </w:rPr>
            </w:pPr>
            <w:r w:rsidRPr="00102440">
              <w:rPr>
                <w:rFonts w:ascii="Arial Narrow" w:hAnsi="Arial Narrow"/>
                <w:sz w:val="16"/>
                <w:szCs w:val="16"/>
              </w:rPr>
              <w:t>-215.13</w:t>
            </w:r>
          </w:p>
        </w:tc>
      </w:tr>
      <w:tr w:rsidR="00AB690E" w:rsidRPr="00102440" w14:paraId="68E67EA3" w14:textId="77777777" w:rsidTr="00AB690E">
        <w:tc>
          <w:tcPr>
            <w:tcW w:w="0" w:type="auto"/>
            <w:tcBorders>
              <w:top w:val="single" w:sz="4" w:space="0" w:color="19B839"/>
              <w:bottom w:val="single" w:sz="4" w:space="0" w:color="19B839"/>
            </w:tcBorders>
            <w:vAlign w:val="center"/>
          </w:tcPr>
          <w:p w14:paraId="2157AEBC" w14:textId="77777777" w:rsidR="00A67BAA" w:rsidRPr="00102440" w:rsidRDefault="00A67BAA" w:rsidP="00A67BAA">
            <w:pPr>
              <w:pStyle w:val="Compact"/>
              <w:rPr>
                <w:rFonts w:ascii="Arial Narrow" w:hAnsi="Arial Narrow"/>
                <w:sz w:val="16"/>
                <w:szCs w:val="16"/>
              </w:rPr>
            </w:pPr>
            <w:r w:rsidRPr="00102440">
              <w:rPr>
                <w:rFonts w:ascii="Arial Narrow" w:hAnsi="Arial Narrow"/>
                <w:sz w:val="16"/>
                <w:szCs w:val="16"/>
              </w:rPr>
              <w:t>Total</w:t>
            </w:r>
          </w:p>
        </w:tc>
        <w:tc>
          <w:tcPr>
            <w:tcW w:w="0" w:type="auto"/>
            <w:tcBorders>
              <w:top w:val="single" w:sz="4" w:space="0" w:color="19B839"/>
              <w:bottom w:val="single" w:sz="4" w:space="0" w:color="19B839"/>
            </w:tcBorders>
            <w:vAlign w:val="center"/>
          </w:tcPr>
          <w:p w14:paraId="3BD7316C" w14:textId="77777777" w:rsidR="00A67BAA" w:rsidRPr="00102440" w:rsidRDefault="00A67BAA" w:rsidP="00A67BAA">
            <w:pPr>
              <w:pStyle w:val="Compact"/>
              <w:jc w:val="center"/>
              <w:rPr>
                <w:rFonts w:ascii="Arial Narrow" w:hAnsi="Arial Narrow"/>
                <w:sz w:val="16"/>
                <w:szCs w:val="16"/>
              </w:rPr>
            </w:pPr>
            <w:r w:rsidRPr="00102440">
              <w:rPr>
                <w:rFonts w:ascii="Arial Narrow" w:hAnsi="Arial Narrow"/>
                <w:sz w:val="16"/>
                <w:szCs w:val="16"/>
              </w:rPr>
              <w:t>0.00</w:t>
            </w:r>
          </w:p>
        </w:tc>
        <w:tc>
          <w:tcPr>
            <w:tcW w:w="0" w:type="auto"/>
            <w:tcBorders>
              <w:top w:val="single" w:sz="4" w:space="0" w:color="19B839"/>
              <w:bottom w:val="single" w:sz="4" w:space="0" w:color="19B839"/>
            </w:tcBorders>
            <w:vAlign w:val="center"/>
          </w:tcPr>
          <w:p w14:paraId="498FCEE1" w14:textId="77777777" w:rsidR="00A67BAA" w:rsidRPr="00102440" w:rsidRDefault="00A67BAA" w:rsidP="00A67BAA">
            <w:pPr>
              <w:pStyle w:val="Compact"/>
              <w:jc w:val="center"/>
              <w:rPr>
                <w:rFonts w:ascii="Arial Narrow" w:hAnsi="Arial Narrow"/>
                <w:sz w:val="16"/>
                <w:szCs w:val="16"/>
              </w:rPr>
            </w:pPr>
            <w:r w:rsidRPr="00102440">
              <w:rPr>
                <w:rFonts w:ascii="Arial Narrow" w:hAnsi="Arial Narrow"/>
                <w:sz w:val="16"/>
                <w:szCs w:val="16"/>
              </w:rPr>
              <w:t>0.00</w:t>
            </w:r>
          </w:p>
        </w:tc>
        <w:tc>
          <w:tcPr>
            <w:tcW w:w="0" w:type="auto"/>
            <w:tcBorders>
              <w:top w:val="single" w:sz="4" w:space="0" w:color="19B839"/>
              <w:bottom w:val="single" w:sz="4" w:space="0" w:color="19B839"/>
            </w:tcBorders>
            <w:vAlign w:val="center"/>
          </w:tcPr>
          <w:p w14:paraId="2D0074FE" w14:textId="77777777" w:rsidR="00A67BAA" w:rsidRPr="00102440" w:rsidRDefault="00A67BAA" w:rsidP="00A67BAA">
            <w:pPr>
              <w:pStyle w:val="Compact"/>
              <w:jc w:val="center"/>
              <w:rPr>
                <w:rFonts w:ascii="Arial Narrow" w:hAnsi="Arial Narrow"/>
                <w:sz w:val="16"/>
                <w:szCs w:val="16"/>
              </w:rPr>
            </w:pPr>
            <w:r w:rsidRPr="00102440">
              <w:rPr>
                <w:rFonts w:ascii="Arial Narrow" w:hAnsi="Arial Narrow"/>
                <w:sz w:val="16"/>
                <w:szCs w:val="16"/>
              </w:rPr>
              <w:t>0.00</w:t>
            </w:r>
          </w:p>
        </w:tc>
        <w:tc>
          <w:tcPr>
            <w:tcW w:w="0" w:type="auto"/>
            <w:tcBorders>
              <w:top w:val="single" w:sz="4" w:space="0" w:color="19B839"/>
              <w:bottom w:val="single" w:sz="4" w:space="0" w:color="19B839"/>
            </w:tcBorders>
            <w:vAlign w:val="center"/>
          </w:tcPr>
          <w:p w14:paraId="0594F34B" w14:textId="77777777" w:rsidR="00A67BAA" w:rsidRPr="00102440" w:rsidRDefault="00A67BAA" w:rsidP="00A67BAA">
            <w:pPr>
              <w:pStyle w:val="Compact"/>
              <w:jc w:val="center"/>
              <w:rPr>
                <w:rFonts w:ascii="Arial Narrow" w:hAnsi="Arial Narrow"/>
                <w:sz w:val="16"/>
                <w:szCs w:val="16"/>
              </w:rPr>
            </w:pPr>
            <w:r w:rsidRPr="00102440">
              <w:rPr>
                <w:rFonts w:ascii="Arial Narrow" w:hAnsi="Arial Narrow"/>
                <w:sz w:val="16"/>
                <w:szCs w:val="16"/>
              </w:rPr>
              <w:t>0.00</w:t>
            </w:r>
          </w:p>
        </w:tc>
        <w:tc>
          <w:tcPr>
            <w:tcW w:w="0" w:type="auto"/>
            <w:tcBorders>
              <w:top w:val="single" w:sz="4" w:space="0" w:color="19B839"/>
              <w:bottom w:val="single" w:sz="4" w:space="0" w:color="19B839"/>
            </w:tcBorders>
            <w:vAlign w:val="center"/>
          </w:tcPr>
          <w:p w14:paraId="3E462E82" w14:textId="77777777" w:rsidR="00A67BAA" w:rsidRPr="00102440" w:rsidRDefault="00A67BAA" w:rsidP="00A67BAA">
            <w:pPr>
              <w:pStyle w:val="Compact"/>
              <w:jc w:val="center"/>
              <w:rPr>
                <w:rFonts w:ascii="Arial Narrow" w:hAnsi="Arial Narrow"/>
                <w:sz w:val="16"/>
                <w:szCs w:val="16"/>
              </w:rPr>
            </w:pPr>
            <w:r w:rsidRPr="00102440">
              <w:rPr>
                <w:rFonts w:ascii="Arial Narrow" w:hAnsi="Arial Narrow"/>
                <w:sz w:val="16"/>
                <w:szCs w:val="16"/>
              </w:rPr>
              <w:t>0.00</w:t>
            </w:r>
          </w:p>
        </w:tc>
        <w:tc>
          <w:tcPr>
            <w:tcW w:w="0" w:type="auto"/>
            <w:tcBorders>
              <w:top w:val="single" w:sz="4" w:space="0" w:color="19B839"/>
              <w:bottom w:val="single" w:sz="4" w:space="0" w:color="19B839"/>
            </w:tcBorders>
            <w:vAlign w:val="center"/>
          </w:tcPr>
          <w:p w14:paraId="2572F5CA" w14:textId="77777777" w:rsidR="00A67BAA" w:rsidRPr="00102440" w:rsidRDefault="00A67BAA" w:rsidP="00A67BAA">
            <w:pPr>
              <w:pStyle w:val="Compact"/>
              <w:jc w:val="center"/>
              <w:rPr>
                <w:rFonts w:ascii="Arial Narrow" w:hAnsi="Arial Narrow"/>
                <w:sz w:val="16"/>
                <w:szCs w:val="16"/>
              </w:rPr>
            </w:pPr>
          </w:p>
        </w:tc>
        <w:tc>
          <w:tcPr>
            <w:tcW w:w="0" w:type="auto"/>
            <w:tcBorders>
              <w:top w:val="single" w:sz="4" w:space="0" w:color="19B839"/>
              <w:bottom w:val="single" w:sz="4" w:space="0" w:color="19B839"/>
            </w:tcBorders>
            <w:vAlign w:val="center"/>
          </w:tcPr>
          <w:p w14:paraId="464C0193" w14:textId="77777777" w:rsidR="00A67BAA" w:rsidRPr="00102440" w:rsidRDefault="00A67BAA" w:rsidP="00A67BAA">
            <w:pPr>
              <w:pStyle w:val="Compact"/>
              <w:jc w:val="center"/>
              <w:rPr>
                <w:rFonts w:ascii="Arial Narrow" w:hAnsi="Arial Narrow"/>
                <w:sz w:val="16"/>
                <w:szCs w:val="16"/>
              </w:rPr>
            </w:pPr>
            <w:r w:rsidRPr="00102440">
              <w:rPr>
                <w:rFonts w:ascii="Arial Narrow" w:hAnsi="Arial Narrow"/>
                <w:sz w:val="16"/>
                <w:szCs w:val="16"/>
              </w:rPr>
              <w:t>0.00</w:t>
            </w:r>
          </w:p>
        </w:tc>
        <w:tc>
          <w:tcPr>
            <w:tcW w:w="0" w:type="auto"/>
            <w:tcBorders>
              <w:top w:val="single" w:sz="4" w:space="0" w:color="19B839"/>
              <w:bottom w:val="single" w:sz="4" w:space="0" w:color="19B839"/>
            </w:tcBorders>
            <w:vAlign w:val="center"/>
          </w:tcPr>
          <w:p w14:paraId="6CE55145" w14:textId="77777777" w:rsidR="00A67BAA" w:rsidRPr="00102440" w:rsidRDefault="00A67BAA" w:rsidP="00A67BAA">
            <w:pPr>
              <w:pStyle w:val="Compact"/>
              <w:jc w:val="center"/>
              <w:rPr>
                <w:rFonts w:ascii="Arial Narrow" w:hAnsi="Arial Narrow"/>
                <w:sz w:val="16"/>
                <w:szCs w:val="16"/>
              </w:rPr>
            </w:pPr>
            <w:r w:rsidRPr="00102440">
              <w:rPr>
                <w:rFonts w:ascii="Arial Narrow" w:hAnsi="Arial Narrow"/>
                <w:sz w:val="16"/>
                <w:szCs w:val="16"/>
              </w:rPr>
              <w:t>0.00</w:t>
            </w:r>
          </w:p>
        </w:tc>
        <w:tc>
          <w:tcPr>
            <w:tcW w:w="0" w:type="auto"/>
            <w:tcBorders>
              <w:top w:val="single" w:sz="4" w:space="0" w:color="19B839"/>
              <w:bottom w:val="single" w:sz="4" w:space="0" w:color="19B839"/>
            </w:tcBorders>
            <w:vAlign w:val="center"/>
          </w:tcPr>
          <w:p w14:paraId="346BC159" w14:textId="77777777" w:rsidR="00A67BAA" w:rsidRPr="00102440" w:rsidRDefault="00A67BAA" w:rsidP="00A67BAA">
            <w:pPr>
              <w:pStyle w:val="Compact"/>
              <w:jc w:val="center"/>
              <w:rPr>
                <w:rFonts w:ascii="Arial Narrow" w:hAnsi="Arial Narrow"/>
                <w:sz w:val="16"/>
                <w:szCs w:val="16"/>
              </w:rPr>
            </w:pPr>
            <w:r w:rsidRPr="00102440">
              <w:rPr>
                <w:rFonts w:ascii="Arial Narrow" w:hAnsi="Arial Narrow"/>
                <w:sz w:val="16"/>
                <w:szCs w:val="16"/>
              </w:rPr>
              <w:t>0.00</w:t>
            </w:r>
          </w:p>
        </w:tc>
        <w:tc>
          <w:tcPr>
            <w:tcW w:w="0" w:type="auto"/>
            <w:tcBorders>
              <w:top w:val="single" w:sz="4" w:space="0" w:color="19B839"/>
              <w:bottom w:val="single" w:sz="4" w:space="0" w:color="19B839"/>
            </w:tcBorders>
            <w:vAlign w:val="center"/>
          </w:tcPr>
          <w:p w14:paraId="24E541C9" w14:textId="77777777" w:rsidR="00A67BAA" w:rsidRPr="00102440" w:rsidRDefault="00A67BAA" w:rsidP="00A67BAA">
            <w:pPr>
              <w:pStyle w:val="Compact"/>
              <w:jc w:val="center"/>
              <w:rPr>
                <w:rFonts w:ascii="Arial Narrow" w:hAnsi="Arial Narrow"/>
                <w:sz w:val="16"/>
                <w:szCs w:val="16"/>
              </w:rPr>
            </w:pPr>
            <w:r w:rsidRPr="00102440">
              <w:rPr>
                <w:rFonts w:ascii="Arial Narrow" w:hAnsi="Arial Narrow"/>
                <w:sz w:val="16"/>
                <w:szCs w:val="16"/>
              </w:rPr>
              <w:t>0.00</w:t>
            </w:r>
          </w:p>
        </w:tc>
        <w:tc>
          <w:tcPr>
            <w:tcW w:w="0" w:type="auto"/>
            <w:tcBorders>
              <w:top w:val="single" w:sz="4" w:space="0" w:color="19B839"/>
              <w:bottom w:val="single" w:sz="4" w:space="0" w:color="19B839"/>
            </w:tcBorders>
            <w:vAlign w:val="center"/>
          </w:tcPr>
          <w:p w14:paraId="0A197651" w14:textId="77777777" w:rsidR="00A67BAA" w:rsidRPr="00102440" w:rsidRDefault="00A67BAA" w:rsidP="00A67BAA">
            <w:pPr>
              <w:pStyle w:val="Compact"/>
              <w:jc w:val="center"/>
              <w:rPr>
                <w:rFonts w:ascii="Arial Narrow" w:hAnsi="Arial Narrow"/>
                <w:sz w:val="16"/>
                <w:szCs w:val="16"/>
              </w:rPr>
            </w:pPr>
            <w:r w:rsidRPr="00102440">
              <w:rPr>
                <w:rFonts w:ascii="Arial Narrow" w:hAnsi="Arial Narrow"/>
                <w:sz w:val="16"/>
                <w:szCs w:val="16"/>
              </w:rPr>
              <w:t>0.00</w:t>
            </w:r>
          </w:p>
        </w:tc>
        <w:tc>
          <w:tcPr>
            <w:tcW w:w="0" w:type="auto"/>
            <w:tcBorders>
              <w:top w:val="single" w:sz="4" w:space="0" w:color="19B839"/>
              <w:bottom w:val="single" w:sz="4" w:space="0" w:color="19B839"/>
            </w:tcBorders>
            <w:vAlign w:val="center"/>
          </w:tcPr>
          <w:p w14:paraId="0DDCC10B" w14:textId="77777777" w:rsidR="00A67BAA" w:rsidRPr="00102440" w:rsidRDefault="00A67BAA" w:rsidP="00A67BAA">
            <w:pPr>
              <w:pStyle w:val="Compact"/>
              <w:jc w:val="center"/>
              <w:rPr>
                <w:rFonts w:ascii="Arial Narrow" w:hAnsi="Arial Narrow"/>
                <w:sz w:val="16"/>
                <w:szCs w:val="16"/>
              </w:rPr>
            </w:pPr>
            <w:r w:rsidRPr="00102440">
              <w:rPr>
                <w:rFonts w:ascii="Arial Narrow" w:hAnsi="Arial Narrow"/>
                <w:sz w:val="16"/>
                <w:szCs w:val="16"/>
              </w:rPr>
              <w:t>0.00</w:t>
            </w:r>
          </w:p>
        </w:tc>
      </w:tr>
    </w:tbl>
    <w:p w14:paraId="39850534" w14:textId="10E52391" w:rsidR="00A67BAA" w:rsidRPr="00102440" w:rsidRDefault="00A67BAA">
      <w:pPr>
        <w:rPr>
          <w:lang w:val="en-GB"/>
        </w:rPr>
      </w:pPr>
    </w:p>
    <w:p w14:paraId="7EB952C7" w14:textId="10FC9E39" w:rsidR="00523267" w:rsidRPr="00102440" w:rsidRDefault="00523267" w:rsidP="00523267">
      <w:pPr>
        <w:pStyle w:val="Caption"/>
        <w:keepNext/>
      </w:pPr>
      <w:r w:rsidRPr="00102440">
        <w:t xml:space="preserve">Table </w:t>
      </w:r>
      <w:del w:id="2857" w:author="Oriol Valles Codina" w:date="2023-08-31T16:13:00Z">
        <w:r w:rsidR="008A1458" w:rsidRPr="00102440" w:rsidDel="00B51517">
          <w:fldChar w:fldCharType="begin"/>
        </w:r>
        <w:r w:rsidR="008A1458" w:rsidRPr="00102440" w:rsidDel="00B51517">
          <w:delInstrText xml:space="preserve"> SEQ Table \* ARABIC </w:delInstrText>
        </w:r>
        <w:r w:rsidR="008A1458" w:rsidRPr="00102440" w:rsidDel="00B51517">
          <w:fldChar w:fldCharType="separate"/>
        </w:r>
        <w:r w:rsidR="00F76D3D" w:rsidRPr="00102440" w:rsidDel="00B51517">
          <w:rPr>
            <w:noProof/>
          </w:rPr>
          <w:delText>2</w:delText>
        </w:r>
        <w:r w:rsidR="008A1458" w:rsidRPr="00102440" w:rsidDel="00B51517">
          <w:rPr>
            <w:noProof/>
          </w:rPr>
          <w:fldChar w:fldCharType="end"/>
        </w:r>
      </w:del>
      <w:ins w:id="2858" w:author="Oriol Valles Codina" w:date="2023-08-31T16:13:00Z">
        <w:r w:rsidR="00B51517">
          <w:t>3</w:t>
        </w:r>
      </w:ins>
      <w:r w:rsidRPr="00102440">
        <w:t>. Transactions-flow matrix in period 20 (current prices, Area 1 currency)</w:t>
      </w:r>
    </w:p>
    <w:tbl>
      <w:tblPr>
        <w:tblStyle w:val="Table1"/>
        <w:tblW w:w="0" w:type="auto"/>
        <w:tblLook w:val="0020" w:firstRow="1" w:lastRow="0" w:firstColumn="0" w:lastColumn="0" w:noHBand="0" w:noVBand="0"/>
        <w:tblCaption w:val="Transactions-flow matrix in period 20 (current prices, Area 1 currency)"/>
      </w:tblPr>
      <w:tblGrid>
        <w:gridCol w:w="1487"/>
        <w:gridCol w:w="606"/>
        <w:gridCol w:w="730"/>
        <w:gridCol w:w="478"/>
        <w:gridCol w:w="606"/>
        <w:gridCol w:w="504"/>
        <w:gridCol w:w="478"/>
        <w:gridCol w:w="312"/>
        <w:gridCol w:w="606"/>
        <w:gridCol w:w="730"/>
        <w:gridCol w:w="478"/>
        <w:gridCol w:w="606"/>
        <w:gridCol w:w="504"/>
        <w:gridCol w:w="478"/>
        <w:gridCol w:w="440"/>
      </w:tblGrid>
      <w:tr w:rsidR="007D2200" w:rsidRPr="00102440" w14:paraId="5E061FA0" w14:textId="77777777" w:rsidTr="007D2200">
        <w:trPr>
          <w:cnfStyle w:val="100000000000" w:firstRow="1" w:lastRow="0" w:firstColumn="0" w:lastColumn="0" w:oddVBand="0" w:evenVBand="0" w:oddHBand="0" w:evenHBand="0" w:firstRowFirstColumn="0" w:firstRowLastColumn="0" w:lastRowFirstColumn="0" w:lastRowLastColumn="0"/>
          <w:tblHeader/>
        </w:trPr>
        <w:tc>
          <w:tcPr>
            <w:tcW w:w="0" w:type="auto"/>
            <w:tcBorders>
              <w:top w:val="single" w:sz="4" w:space="0" w:color="19B839"/>
              <w:bottom w:val="none" w:sz="0" w:space="0" w:color="auto"/>
            </w:tcBorders>
            <w:vAlign w:val="center"/>
          </w:tcPr>
          <w:p w14:paraId="4DD51038" w14:textId="77777777" w:rsidR="007D2200" w:rsidRPr="00102440" w:rsidRDefault="007D2200" w:rsidP="00523267">
            <w:pPr>
              <w:spacing w:before="36" w:after="36"/>
              <w:jc w:val="center"/>
              <w:rPr>
                <w:rFonts w:ascii="Arial Narrow" w:hAnsi="Arial Narrow"/>
                <w:sz w:val="14"/>
                <w:szCs w:val="14"/>
              </w:rPr>
            </w:pPr>
          </w:p>
        </w:tc>
        <w:tc>
          <w:tcPr>
            <w:tcW w:w="0" w:type="auto"/>
            <w:gridSpan w:val="6"/>
            <w:tcBorders>
              <w:top w:val="single" w:sz="4" w:space="0" w:color="19B839"/>
            </w:tcBorders>
            <w:vAlign w:val="center"/>
          </w:tcPr>
          <w:p w14:paraId="335FE7DD" w14:textId="46AD713E" w:rsidR="007D2200" w:rsidRPr="00102440" w:rsidRDefault="007D2200" w:rsidP="00523267">
            <w:pPr>
              <w:spacing w:before="36" w:after="36"/>
              <w:jc w:val="center"/>
              <w:rPr>
                <w:rFonts w:ascii="Arial Narrow" w:hAnsi="Arial Narrow"/>
                <w:sz w:val="14"/>
                <w:szCs w:val="14"/>
              </w:rPr>
            </w:pPr>
            <w:r w:rsidRPr="00102440">
              <w:rPr>
                <w:rFonts w:ascii="Arial Narrow" w:hAnsi="Arial Narrow"/>
                <w:sz w:val="14"/>
                <w:szCs w:val="14"/>
              </w:rPr>
              <w:t>Area 1</w:t>
            </w:r>
          </w:p>
        </w:tc>
        <w:tc>
          <w:tcPr>
            <w:tcW w:w="0" w:type="auto"/>
            <w:tcBorders>
              <w:top w:val="single" w:sz="4" w:space="0" w:color="19B839"/>
              <w:bottom w:val="none" w:sz="0" w:space="0" w:color="auto"/>
            </w:tcBorders>
            <w:vAlign w:val="center"/>
          </w:tcPr>
          <w:p w14:paraId="014EE899" w14:textId="77777777" w:rsidR="007D2200" w:rsidRPr="00102440" w:rsidRDefault="007D2200" w:rsidP="00523267">
            <w:pPr>
              <w:spacing w:before="36" w:after="36"/>
              <w:jc w:val="center"/>
              <w:rPr>
                <w:rFonts w:ascii="Arial Narrow" w:hAnsi="Arial Narrow"/>
                <w:sz w:val="14"/>
                <w:szCs w:val="14"/>
              </w:rPr>
            </w:pPr>
          </w:p>
        </w:tc>
        <w:tc>
          <w:tcPr>
            <w:tcW w:w="0" w:type="auto"/>
            <w:gridSpan w:val="6"/>
            <w:tcBorders>
              <w:top w:val="single" w:sz="4" w:space="0" w:color="19B839"/>
            </w:tcBorders>
            <w:vAlign w:val="center"/>
          </w:tcPr>
          <w:p w14:paraId="7637F0AB" w14:textId="484DED51" w:rsidR="007D2200" w:rsidRPr="00102440" w:rsidRDefault="007D2200" w:rsidP="00523267">
            <w:pPr>
              <w:spacing w:before="36" w:after="36"/>
              <w:jc w:val="center"/>
              <w:rPr>
                <w:rFonts w:ascii="Arial Narrow" w:hAnsi="Arial Narrow"/>
                <w:sz w:val="14"/>
                <w:szCs w:val="14"/>
              </w:rPr>
            </w:pPr>
            <w:r w:rsidRPr="00102440">
              <w:rPr>
                <w:rFonts w:ascii="Arial Narrow" w:hAnsi="Arial Narrow"/>
                <w:sz w:val="14"/>
                <w:szCs w:val="14"/>
              </w:rPr>
              <w:t>Area 2</w:t>
            </w:r>
          </w:p>
        </w:tc>
        <w:tc>
          <w:tcPr>
            <w:tcW w:w="0" w:type="auto"/>
            <w:tcBorders>
              <w:top w:val="single" w:sz="4" w:space="0" w:color="19B839"/>
              <w:bottom w:val="single" w:sz="4" w:space="0" w:color="19B839"/>
            </w:tcBorders>
            <w:vAlign w:val="center"/>
          </w:tcPr>
          <w:p w14:paraId="5B18B5DF" w14:textId="77777777" w:rsidR="007D2200" w:rsidRPr="00102440" w:rsidRDefault="007D2200" w:rsidP="00523267">
            <w:pPr>
              <w:spacing w:before="36" w:after="36"/>
              <w:jc w:val="center"/>
              <w:rPr>
                <w:rFonts w:ascii="Arial Narrow" w:hAnsi="Arial Narrow"/>
                <w:sz w:val="14"/>
                <w:szCs w:val="14"/>
              </w:rPr>
            </w:pPr>
          </w:p>
        </w:tc>
      </w:tr>
      <w:tr w:rsidR="007D2200" w:rsidRPr="00102440" w14:paraId="41684FF3" w14:textId="77777777" w:rsidTr="007D2200">
        <w:tc>
          <w:tcPr>
            <w:tcW w:w="0" w:type="auto"/>
            <w:tcBorders>
              <w:bottom w:val="single" w:sz="4" w:space="0" w:color="19B839"/>
            </w:tcBorders>
            <w:vAlign w:val="center"/>
          </w:tcPr>
          <w:p w14:paraId="2BF82161" w14:textId="50439F44" w:rsidR="00523267" w:rsidRPr="00102440" w:rsidRDefault="00523267" w:rsidP="00523267">
            <w:pPr>
              <w:spacing w:before="36" w:after="36"/>
              <w:rPr>
                <w:rFonts w:ascii="Arial Narrow" w:hAnsi="Arial Narrow"/>
                <w:sz w:val="14"/>
                <w:szCs w:val="14"/>
              </w:rPr>
            </w:pPr>
          </w:p>
        </w:tc>
        <w:tc>
          <w:tcPr>
            <w:tcW w:w="0" w:type="auto"/>
            <w:tcBorders>
              <w:top w:val="single" w:sz="4" w:space="0" w:color="19B839"/>
              <w:bottom w:val="single" w:sz="4" w:space="0" w:color="19B839"/>
            </w:tcBorders>
            <w:vAlign w:val="center"/>
          </w:tcPr>
          <w:p w14:paraId="6925616C" w14:textId="77777777" w:rsidR="00523267" w:rsidRPr="00102440" w:rsidRDefault="00523267" w:rsidP="00523267">
            <w:pPr>
              <w:spacing w:before="36" w:after="36"/>
              <w:jc w:val="center"/>
              <w:rPr>
                <w:rFonts w:ascii="Arial Narrow" w:hAnsi="Arial Narrow"/>
                <w:sz w:val="14"/>
                <w:szCs w:val="14"/>
              </w:rPr>
            </w:pPr>
            <w:r w:rsidRPr="00102440">
              <w:rPr>
                <w:rFonts w:ascii="Arial Narrow" w:hAnsi="Arial Narrow"/>
                <w:sz w:val="14"/>
                <w:szCs w:val="14"/>
              </w:rPr>
              <w:t>H</w:t>
            </w:r>
          </w:p>
        </w:tc>
        <w:tc>
          <w:tcPr>
            <w:tcW w:w="0" w:type="auto"/>
            <w:tcBorders>
              <w:top w:val="single" w:sz="4" w:space="0" w:color="19B839"/>
              <w:bottom w:val="single" w:sz="4" w:space="0" w:color="19B839"/>
            </w:tcBorders>
            <w:vAlign w:val="center"/>
          </w:tcPr>
          <w:p w14:paraId="5A176E9C" w14:textId="77777777" w:rsidR="00523267" w:rsidRPr="00102440" w:rsidRDefault="00523267" w:rsidP="00523267">
            <w:pPr>
              <w:spacing w:before="36" w:after="36"/>
              <w:jc w:val="center"/>
              <w:rPr>
                <w:rFonts w:ascii="Arial Narrow" w:hAnsi="Arial Narrow"/>
                <w:sz w:val="14"/>
                <w:szCs w:val="14"/>
              </w:rPr>
            </w:pPr>
            <w:r w:rsidRPr="00102440">
              <w:rPr>
                <w:rFonts w:ascii="Arial Narrow" w:hAnsi="Arial Narrow"/>
                <w:sz w:val="14"/>
                <w:szCs w:val="14"/>
              </w:rPr>
              <w:t>F (y)</w:t>
            </w:r>
          </w:p>
        </w:tc>
        <w:tc>
          <w:tcPr>
            <w:tcW w:w="0" w:type="auto"/>
            <w:tcBorders>
              <w:top w:val="single" w:sz="4" w:space="0" w:color="19B839"/>
              <w:bottom w:val="single" w:sz="4" w:space="0" w:color="19B839"/>
            </w:tcBorders>
            <w:vAlign w:val="center"/>
          </w:tcPr>
          <w:p w14:paraId="4FFB329C" w14:textId="77777777" w:rsidR="00523267" w:rsidRPr="00102440" w:rsidRDefault="00523267" w:rsidP="00523267">
            <w:pPr>
              <w:spacing w:before="36" w:after="36"/>
              <w:jc w:val="center"/>
              <w:rPr>
                <w:rFonts w:ascii="Arial Narrow" w:hAnsi="Arial Narrow"/>
                <w:sz w:val="14"/>
                <w:szCs w:val="14"/>
              </w:rPr>
            </w:pPr>
            <w:r w:rsidRPr="00102440">
              <w:rPr>
                <w:rFonts w:ascii="Arial Narrow" w:hAnsi="Arial Narrow"/>
                <w:sz w:val="14"/>
                <w:szCs w:val="14"/>
              </w:rPr>
              <w:t>F (k)</w:t>
            </w:r>
          </w:p>
        </w:tc>
        <w:tc>
          <w:tcPr>
            <w:tcW w:w="0" w:type="auto"/>
            <w:tcBorders>
              <w:top w:val="single" w:sz="4" w:space="0" w:color="19B839"/>
              <w:bottom w:val="single" w:sz="4" w:space="0" w:color="19B839"/>
            </w:tcBorders>
            <w:vAlign w:val="center"/>
          </w:tcPr>
          <w:p w14:paraId="72D15FA3" w14:textId="77777777" w:rsidR="00523267" w:rsidRPr="00102440" w:rsidRDefault="00523267" w:rsidP="00523267">
            <w:pPr>
              <w:spacing w:before="36" w:after="36"/>
              <w:jc w:val="center"/>
              <w:rPr>
                <w:rFonts w:ascii="Arial Narrow" w:hAnsi="Arial Narrow"/>
                <w:sz w:val="14"/>
                <w:szCs w:val="14"/>
              </w:rPr>
            </w:pPr>
            <w:r w:rsidRPr="00102440">
              <w:rPr>
                <w:rFonts w:ascii="Arial Narrow" w:hAnsi="Arial Narrow"/>
                <w:sz w:val="14"/>
                <w:szCs w:val="14"/>
              </w:rPr>
              <w:t>G</w:t>
            </w:r>
          </w:p>
        </w:tc>
        <w:tc>
          <w:tcPr>
            <w:tcW w:w="0" w:type="auto"/>
            <w:tcBorders>
              <w:top w:val="single" w:sz="4" w:space="0" w:color="19B839"/>
              <w:bottom w:val="single" w:sz="4" w:space="0" w:color="19B839"/>
            </w:tcBorders>
            <w:vAlign w:val="center"/>
          </w:tcPr>
          <w:p w14:paraId="654EEFAA" w14:textId="77777777" w:rsidR="00523267" w:rsidRPr="00102440" w:rsidRDefault="00523267" w:rsidP="00523267">
            <w:pPr>
              <w:spacing w:before="36" w:after="36"/>
              <w:jc w:val="center"/>
              <w:rPr>
                <w:rFonts w:ascii="Arial Narrow" w:hAnsi="Arial Narrow"/>
                <w:sz w:val="14"/>
                <w:szCs w:val="14"/>
              </w:rPr>
            </w:pPr>
            <w:r w:rsidRPr="00102440">
              <w:rPr>
                <w:rFonts w:ascii="Arial Narrow" w:hAnsi="Arial Narrow"/>
                <w:sz w:val="14"/>
                <w:szCs w:val="14"/>
              </w:rPr>
              <w:t>B</w:t>
            </w:r>
          </w:p>
        </w:tc>
        <w:tc>
          <w:tcPr>
            <w:tcW w:w="0" w:type="auto"/>
            <w:tcBorders>
              <w:top w:val="single" w:sz="4" w:space="0" w:color="19B839"/>
              <w:bottom w:val="single" w:sz="4" w:space="0" w:color="19B839"/>
            </w:tcBorders>
            <w:vAlign w:val="center"/>
          </w:tcPr>
          <w:p w14:paraId="204D4BEA" w14:textId="77777777" w:rsidR="00523267" w:rsidRPr="00102440" w:rsidRDefault="00523267" w:rsidP="00523267">
            <w:pPr>
              <w:spacing w:before="36" w:after="36"/>
              <w:jc w:val="center"/>
              <w:rPr>
                <w:rFonts w:ascii="Arial Narrow" w:hAnsi="Arial Narrow"/>
                <w:sz w:val="14"/>
                <w:szCs w:val="14"/>
              </w:rPr>
            </w:pPr>
            <w:r w:rsidRPr="00102440">
              <w:rPr>
                <w:rFonts w:ascii="Arial Narrow" w:hAnsi="Arial Narrow"/>
                <w:sz w:val="14"/>
                <w:szCs w:val="14"/>
              </w:rPr>
              <w:t>CB</w:t>
            </w:r>
          </w:p>
        </w:tc>
        <w:tc>
          <w:tcPr>
            <w:tcW w:w="0" w:type="auto"/>
            <w:tcBorders>
              <w:bottom w:val="single" w:sz="4" w:space="0" w:color="19B839"/>
            </w:tcBorders>
            <w:vAlign w:val="center"/>
          </w:tcPr>
          <w:p w14:paraId="50660CD9" w14:textId="77777777" w:rsidR="00523267" w:rsidRPr="00102440" w:rsidRDefault="00523267" w:rsidP="00523267">
            <w:pPr>
              <w:spacing w:before="36" w:after="36"/>
              <w:jc w:val="center"/>
              <w:rPr>
                <w:rFonts w:ascii="Arial Narrow" w:hAnsi="Arial Narrow"/>
                <w:sz w:val="14"/>
                <w:szCs w:val="14"/>
              </w:rPr>
            </w:pPr>
            <w:r w:rsidRPr="00102440">
              <w:rPr>
                <w:rFonts w:ascii="Arial Narrow" w:hAnsi="Arial Narrow"/>
                <w:i/>
                <w:iCs/>
                <w:sz w:val="14"/>
                <w:szCs w:val="14"/>
              </w:rPr>
              <w:t>xr</w:t>
            </w:r>
          </w:p>
        </w:tc>
        <w:tc>
          <w:tcPr>
            <w:tcW w:w="0" w:type="auto"/>
            <w:tcBorders>
              <w:top w:val="single" w:sz="4" w:space="0" w:color="19B839"/>
              <w:bottom w:val="single" w:sz="4" w:space="0" w:color="19B839"/>
            </w:tcBorders>
            <w:vAlign w:val="center"/>
          </w:tcPr>
          <w:p w14:paraId="7607CD8D" w14:textId="77777777" w:rsidR="00523267" w:rsidRPr="00102440" w:rsidRDefault="00523267" w:rsidP="00523267">
            <w:pPr>
              <w:spacing w:before="36" w:after="36"/>
              <w:jc w:val="center"/>
              <w:rPr>
                <w:rFonts w:ascii="Arial Narrow" w:hAnsi="Arial Narrow"/>
                <w:sz w:val="14"/>
                <w:szCs w:val="14"/>
              </w:rPr>
            </w:pPr>
            <w:r w:rsidRPr="00102440">
              <w:rPr>
                <w:rFonts w:ascii="Arial Narrow" w:hAnsi="Arial Narrow"/>
                <w:sz w:val="14"/>
                <w:szCs w:val="14"/>
              </w:rPr>
              <w:t>H</w:t>
            </w:r>
          </w:p>
        </w:tc>
        <w:tc>
          <w:tcPr>
            <w:tcW w:w="0" w:type="auto"/>
            <w:tcBorders>
              <w:top w:val="single" w:sz="4" w:space="0" w:color="19B839"/>
              <w:bottom w:val="single" w:sz="4" w:space="0" w:color="19B839"/>
            </w:tcBorders>
            <w:vAlign w:val="center"/>
          </w:tcPr>
          <w:p w14:paraId="24658991" w14:textId="77777777" w:rsidR="00523267" w:rsidRPr="00102440" w:rsidRDefault="00523267" w:rsidP="00523267">
            <w:pPr>
              <w:spacing w:before="36" w:after="36"/>
              <w:jc w:val="center"/>
              <w:rPr>
                <w:rFonts w:ascii="Arial Narrow" w:hAnsi="Arial Narrow"/>
                <w:sz w:val="14"/>
                <w:szCs w:val="14"/>
              </w:rPr>
            </w:pPr>
            <w:r w:rsidRPr="00102440">
              <w:rPr>
                <w:rFonts w:ascii="Arial Narrow" w:hAnsi="Arial Narrow"/>
                <w:sz w:val="14"/>
                <w:szCs w:val="14"/>
              </w:rPr>
              <w:t>F (y)</w:t>
            </w:r>
          </w:p>
        </w:tc>
        <w:tc>
          <w:tcPr>
            <w:tcW w:w="0" w:type="auto"/>
            <w:tcBorders>
              <w:top w:val="single" w:sz="4" w:space="0" w:color="19B839"/>
              <w:bottom w:val="single" w:sz="4" w:space="0" w:color="19B839"/>
            </w:tcBorders>
            <w:vAlign w:val="center"/>
          </w:tcPr>
          <w:p w14:paraId="665B5684" w14:textId="77777777" w:rsidR="00523267" w:rsidRPr="00102440" w:rsidRDefault="00523267" w:rsidP="00523267">
            <w:pPr>
              <w:spacing w:before="36" w:after="36"/>
              <w:jc w:val="center"/>
              <w:rPr>
                <w:rFonts w:ascii="Arial Narrow" w:hAnsi="Arial Narrow"/>
                <w:sz w:val="14"/>
                <w:szCs w:val="14"/>
              </w:rPr>
            </w:pPr>
            <w:r w:rsidRPr="00102440">
              <w:rPr>
                <w:rFonts w:ascii="Arial Narrow" w:hAnsi="Arial Narrow"/>
                <w:sz w:val="14"/>
                <w:szCs w:val="14"/>
              </w:rPr>
              <w:t>F (k)</w:t>
            </w:r>
          </w:p>
        </w:tc>
        <w:tc>
          <w:tcPr>
            <w:tcW w:w="0" w:type="auto"/>
            <w:tcBorders>
              <w:top w:val="single" w:sz="4" w:space="0" w:color="19B839"/>
              <w:bottom w:val="single" w:sz="4" w:space="0" w:color="19B839"/>
            </w:tcBorders>
            <w:vAlign w:val="center"/>
          </w:tcPr>
          <w:p w14:paraId="5912F3CC" w14:textId="77777777" w:rsidR="00523267" w:rsidRPr="00102440" w:rsidRDefault="00523267" w:rsidP="00523267">
            <w:pPr>
              <w:spacing w:before="36" w:after="36"/>
              <w:jc w:val="center"/>
              <w:rPr>
                <w:rFonts w:ascii="Arial Narrow" w:hAnsi="Arial Narrow"/>
                <w:sz w:val="14"/>
                <w:szCs w:val="14"/>
              </w:rPr>
            </w:pPr>
            <w:r w:rsidRPr="00102440">
              <w:rPr>
                <w:rFonts w:ascii="Arial Narrow" w:hAnsi="Arial Narrow"/>
                <w:sz w:val="14"/>
                <w:szCs w:val="14"/>
              </w:rPr>
              <w:t>G</w:t>
            </w:r>
          </w:p>
        </w:tc>
        <w:tc>
          <w:tcPr>
            <w:tcW w:w="0" w:type="auto"/>
            <w:tcBorders>
              <w:top w:val="single" w:sz="4" w:space="0" w:color="19B839"/>
              <w:bottom w:val="single" w:sz="4" w:space="0" w:color="19B839"/>
            </w:tcBorders>
            <w:vAlign w:val="center"/>
          </w:tcPr>
          <w:p w14:paraId="471FBDE3" w14:textId="77777777" w:rsidR="00523267" w:rsidRPr="00102440" w:rsidRDefault="00523267" w:rsidP="00523267">
            <w:pPr>
              <w:spacing w:before="36" w:after="36"/>
              <w:jc w:val="center"/>
              <w:rPr>
                <w:rFonts w:ascii="Arial Narrow" w:hAnsi="Arial Narrow"/>
                <w:sz w:val="14"/>
                <w:szCs w:val="14"/>
              </w:rPr>
            </w:pPr>
            <w:r w:rsidRPr="00102440">
              <w:rPr>
                <w:rFonts w:ascii="Arial Narrow" w:hAnsi="Arial Narrow"/>
                <w:sz w:val="14"/>
                <w:szCs w:val="14"/>
              </w:rPr>
              <w:t>B</w:t>
            </w:r>
          </w:p>
        </w:tc>
        <w:tc>
          <w:tcPr>
            <w:tcW w:w="0" w:type="auto"/>
            <w:tcBorders>
              <w:top w:val="single" w:sz="4" w:space="0" w:color="19B839"/>
              <w:bottom w:val="single" w:sz="4" w:space="0" w:color="19B839"/>
            </w:tcBorders>
            <w:vAlign w:val="center"/>
          </w:tcPr>
          <w:p w14:paraId="27C49312" w14:textId="77777777" w:rsidR="00523267" w:rsidRPr="00102440" w:rsidRDefault="00523267" w:rsidP="00523267">
            <w:pPr>
              <w:spacing w:before="36" w:after="36"/>
              <w:jc w:val="center"/>
              <w:rPr>
                <w:rFonts w:ascii="Arial Narrow" w:hAnsi="Arial Narrow"/>
                <w:sz w:val="14"/>
                <w:szCs w:val="14"/>
              </w:rPr>
            </w:pPr>
            <w:r w:rsidRPr="00102440">
              <w:rPr>
                <w:rFonts w:ascii="Arial Narrow" w:hAnsi="Arial Narrow"/>
                <w:sz w:val="14"/>
                <w:szCs w:val="14"/>
              </w:rPr>
              <w:t>CB</w:t>
            </w:r>
          </w:p>
        </w:tc>
        <w:tc>
          <w:tcPr>
            <w:tcW w:w="0" w:type="auto"/>
            <w:tcBorders>
              <w:top w:val="single" w:sz="4" w:space="0" w:color="19B839"/>
              <w:bottom w:val="single" w:sz="4" w:space="0" w:color="19B839"/>
            </w:tcBorders>
            <w:vAlign w:val="center"/>
          </w:tcPr>
          <w:p w14:paraId="3B4AD8B4" w14:textId="77777777" w:rsidR="00523267" w:rsidRPr="00102440" w:rsidRDefault="00523267" w:rsidP="00523267">
            <w:pPr>
              <w:spacing w:before="36" w:after="36"/>
              <w:jc w:val="center"/>
              <w:rPr>
                <w:rFonts w:ascii="Arial Narrow" w:hAnsi="Arial Narrow"/>
                <w:sz w:val="14"/>
                <w:szCs w:val="14"/>
              </w:rPr>
            </w:pPr>
            <w:r w:rsidRPr="00102440">
              <w:rPr>
                <w:rFonts w:ascii="Arial Narrow" w:hAnsi="Arial Narrow"/>
                <w:sz w:val="14"/>
                <w:szCs w:val="14"/>
              </w:rPr>
              <w:t>Tot</w:t>
            </w:r>
          </w:p>
        </w:tc>
      </w:tr>
      <w:tr w:rsidR="00523267" w:rsidRPr="00102440" w14:paraId="6A30F586" w14:textId="77777777" w:rsidTr="007D2200">
        <w:tc>
          <w:tcPr>
            <w:tcW w:w="0" w:type="auto"/>
            <w:tcBorders>
              <w:top w:val="single" w:sz="4" w:space="0" w:color="19B839"/>
            </w:tcBorders>
            <w:vAlign w:val="center"/>
          </w:tcPr>
          <w:p w14:paraId="59CFFFF5" w14:textId="77777777" w:rsidR="00523267" w:rsidRPr="00102440" w:rsidRDefault="00523267" w:rsidP="00523267">
            <w:pPr>
              <w:spacing w:before="36" w:after="36"/>
              <w:rPr>
                <w:rFonts w:ascii="Arial Narrow" w:hAnsi="Arial Narrow"/>
                <w:sz w:val="14"/>
                <w:szCs w:val="14"/>
              </w:rPr>
            </w:pPr>
            <w:r w:rsidRPr="00102440">
              <w:rPr>
                <w:rFonts w:ascii="Arial Narrow" w:hAnsi="Arial Narrow"/>
                <w:sz w:val="14"/>
                <w:szCs w:val="14"/>
              </w:rPr>
              <w:t>Consumption</w:t>
            </w:r>
          </w:p>
        </w:tc>
        <w:tc>
          <w:tcPr>
            <w:tcW w:w="0" w:type="auto"/>
            <w:tcBorders>
              <w:top w:val="single" w:sz="4" w:space="0" w:color="19B839"/>
            </w:tcBorders>
            <w:vAlign w:val="center"/>
          </w:tcPr>
          <w:p w14:paraId="1B9B3C50" w14:textId="77777777" w:rsidR="00523267" w:rsidRPr="00102440" w:rsidRDefault="00523267" w:rsidP="00523267">
            <w:pPr>
              <w:spacing w:before="36" w:after="36"/>
              <w:jc w:val="center"/>
              <w:rPr>
                <w:rFonts w:ascii="Arial Narrow" w:hAnsi="Arial Narrow"/>
                <w:sz w:val="14"/>
                <w:szCs w:val="14"/>
              </w:rPr>
            </w:pPr>
            <w:r w:rsidRPr="00102440">
              <w:rPr>
                <w:rFonts w:ascii="Arial Narrow" w:hAnsi="Arial Narrow"/>
                <w:sz w:val="14"/>
                <w:szCs w:val="14"/>
              </w:rPr>
              <w:t>-745.07</w:t>
            </w:r>
          </w:p>
        </w:tc>
        <w:tc>
          <w:tcPr>
            <w:tcW w:w="0" w:type="auto"/>
            <w:tcBorders>
              <w:top w:val="single" w:sz="4" w:space="0" w:color="19B839"/>
            </w:tcBorders>
            <w:vAlign w:val="center"/>
          </w:tcPr>
          <w:p w14:paraId="2D658887" w14:textId="77777777" w:rsidR="00523267" w:rsidRPr="00102440" w:rsidRDefault="00523267" w:rsidP="00523267">
            <w:pPr>
              <w:spacing w:before="36" w:after="36"/>
              <w:jc w:val="center"/>
              <w:rPr>
                <w:rFonts w:ascii="Arial Narrow" w:hAnsi="Arial Narrow"/>
                <w:sz w:val="14"/>
                <w:szCs w:val="14"/>
              </w:rPr>
            </w:pPr>
            <w:r w:rsidRPr="00102440">
              <w:rPr>
                <w:rFonts w:ascii="Arial Narrow" w:hAnsi="Arial Narrow"/>
                <w:sz w:val="14"/>
                <w:szCs w:val="14"/>
              </w:rPr>
              <w:t>745.07</w:t>
            </w:r>
          </w:p>
        </w:tc>
        <w:tc>
          <w:tcPr>
            <w:tcW w:w="0" w:type="auto"/>
            <w:tcBorders>
              <w:top w:val="single" w:sz="4" w:space="0" w:color="19B839"/>
            </w:tcBorders>
            <w:vAlign w:val="center"/>
          </w:tcPr>
          <w:p w14:paraId="2B33771D" w14:textId="77777777" w:rsidR="00523267" w:rsidRPr="00102440" w:rsidRDefault="00523267" w:rsidP="00523267">
            <w:pPr>
              <w:spacing w:before="36" w:after="36"/>
              <w:jc w:val="center"/>
              <w:rPr>
                <w:rFonts w:ascii="Arial Narrow" w:hAnsi="Arial Narrow"/>
                <w:sz w:val="14"/>
                <w:szCs w:val="14"/>
              </w:rPr>
            </w:pPr>
          </w:p>
        </w:tc>
        <w:tc>
          <w:tcPr>
            <w:tcW w:w="0" w:type="auto"/>
            <w:tcBorders>
              <w:top w:val="single" w:sz="4" w:space="0" w:color="19B839"/>
            </w:tcBorders>
            <w:vAlign w:val="center"/>
          </w:tcPr>
          <w:p w14:paraId="706D65BB" w14:textId="77777777" w:rsidR="00523267" w:rsidRPr="00102440" w:rsidRDefault="00523267" w:rsidP="00523267">
            <w:pPr>
              <w:spacing w:before="36" w:after="36"/>
              <w:jc w:val="center"/>
              <w:rPr>
                <w:rFonts w:ascii="Arial Narrow" w:hAnsi="Arial Narrow"/>
                <w:sz w:val="14"/>
                <w:szCs w:val="14"/>
              </w:rPr>
            </w:pPr>
          </w:p>
        </w:tc>
        <w:tc>
          <w:tcPr>
            <w:tcW w:w="0" w:type="auto"/>
            <w:tcBorders>
              <w:top w:val="single" w:sz="4" w:space="0" w:color="19B839"/>
            </w:tcBorders>
            <w:vAlign w:val="center"/>
          </w:tcPr>
          <w:p w14:paraId="2FE49ABD" w14:textId="77777777" w:rsidR="00523267" w:rsidRPr="00102440" w:rsidRDefault="00523267" w:rsidP="00523267">
            <w:pPr>
              <w:spacing w:before="36" w:after="36"/>
              <w:jc w:val="center"/>
              <w:rPr>
                <w:rFonts w:ascii="Arial Narrow" w:hAnsi="Arial Narrow"/>
                <w:sz w:val="14"/>
                <w:szCs w:val="14"/>
              </w:rPr>
            </w:pPr>
          </w:p>
        </w:tc>
        <w:tc>
          <w:tcPr>
            <w:tcW w:w="0" w:type="auto"/>
            <w:tcBorders>
              <w:top w:val="single" w:sz="4" w:space="0" w:color="19B839"/>
            </w:tcBorders>
            <w:vAlign w:val="center"/>
          </w:tcPr>
          <w:p w14:paraId="70111C66" w14:textId="77777777" w:rsidR="00523267" w:rsidRPr="00102440" w:rsidRDefault="00523267" w:rsidP="00523267">
            <w:pPr>
              <w:spacing w:before="36" w:after="36"/>
              <w:jc w:val="center"/>
              <w:rPr>
                <w:rFonts w:ascii="Arial Narrow" w:hAnsi="Arial Narrow"/>
                <w:sz w:val="14"/>
                <w:szCs w:val="14"/>
              </w:rPr>
            </w:pPr>
          </w:p>
        </w:tc>
        <w:tc>
          <w:tcPr>
            <w:tcW w:w="0" w:type="auto"/>
            <w:tcBorders>
              <w:top w:val="single" w:sz="4" w:space="0" w:color="19B839"/>
            </w:tcBorders>
            <w:vAlign w:val="center"/>
          </w:tcPr>
          <w:p w14:paraId="5B7B69CB" w14:textId="77777777" w:rsidR="00523267" w:rsidRPr="00102440" w:rsidRDefault="00523267" w:rsidP="00523267">
            <w:pPr>
              <w:spacing w:before="36" w:after="36"/>
              <w:jc w:val="center"/>
              <w:rPr>
                <w:rFonts w:ascii="Arial Narrow" w:hAnsi="Arial Narrow"/>
                <w:sz w:val="14"/>
                <w:szCs w:val="14"/>
              </w:rPr>
            </w:pPr>
            <w:r w:rsidRPr="00102440">
              <w:rPr>
                <w:rFonts w:ascii="Arial Narrow" w:hAnsi="Arial Narrow"/>
                <w:sz w:val="14"/>
                <w:szCs w:val="14"/>
              </w:rPr>
              <w:t>1</w:t>
            </w:r>
          </w:p>
        </w:tc>
        <w:tc>
          <w:tcPr>
            <w:tcW w:w="0" w:type="auto"/>
            <w:tcBorders>
              <w:top w:val="single" w:sz="4" w:space="0" w:color="19B839"/>
            </w:tcBorders>
            <w:vAlign w:val="center"/>
          </w:tcPr>
          <w:p w14:paraId="28966A96" w14:textId="77777777" w:rsidR="00523267" w:rsidRPr="00102440" w:rsidRDefault="00523267" w:rsidP="00523267">
            <w:pPr>
              <w:spacing w:before="36" w:after="36"/>
              <w:jc w:val="center"/>
              <w:rPr>
                <w:rFonts w:ascii="Arial Narrow" w:hAnsi="Arial Narrow"/>
                <w:sz w:val="14"/>
                <w:szCs w:val="14"/>
              </w:rPr>
            </w:pPr>
            <w:r w:rsidRPr="00102440">
              <w:rPr>
                <w:rFonts w:ascii="Arial Narrow" w:hAnsi="Arial Narrow"/>
                <w:sz w:val="14"/>
                <w:szCs w:val="14"/>
              </w:rPr>
              <w:t>-745.07</w:t>
            </w:r>
          </w:p>
        </w:tc>
        <w:tc>
          <w:tcPr>
            <w:tcW w:w="0" w:type="auto"/>
            <w:tcBorders>
              <w:top w:val="single" w:sz="4" w:space="0" w:color="19B839"/>
            </w:tcBorders>
            <w:vAlign w:val="center"/>
          </w:tcPr>
          <w:p w14:paraId="2D83CE2A" w14:textId="77777777" w:rsidR="00523267" w:rsidRPr="00102440" w:rsidRDefault="00523267" w:rsidP="00523267">
            <w:pPr>
              <w:spacing w:before="36" w:after="36"/>
              <w:jc w:val="center"/>
              <w:rPr>
                <w:rFonts w:ascii="Arial Narrow" w:hAnsi="Arial Narrow"/>
                <w:sz w:val="14"/>
                <w:szCs w:val="14"/>
              </w:rPr>
            </w:pPr>
            <w:r w:rsidRPr="00102440">
              <w:rPr>
                <w:rFonts w:ascii="Arial Narrow" w:hAnsi="Arial Narrow"/>
                <w:sz w:val="14"/>
                <w:szCs w:val="14"/>
              </w:rPr>
              <w:t>745.07</w:t>
            </w:r>
          </w:p>
        </w:tc>
        <w:tc>
          <w:tcPr>
            <w:tcW w:w="0" w:type="auto"/>
            <w:tcBorders>
              <w:top w:val="single" w:sz="4" w:space="0" w:color="19B839"/>
            </w:tcBorders>
            <w:vAlign w:val="center"/>
          </w:tcPr>
          <w:p w14:paraId="3488FAA6" w14:textId="77777777" w:rsidR="00523267" w:rsidRPr="00102440" w:rsidRDefault="00523267" w:rsidP="00523267">
            <w:pPr>
              <w:spacing w:before="36" w:after="36"/>
              <w:jc w:val="center"/>
              <w:rPr>
                <w:rFonts w:ascii="Arial Narrow" w:hAnsi="Arial Narrow"/>
                <w:sz w:val="14"/>
                <w:szCs w:val="14"/>
              </w:rPr>
            </w:pPr>
          </w:p>
        </w:tc>
        <w:tc>
          <w:tcPr>
            <w:tcW w:w="0" w:type="auto"/>
            <w:tcBorders>
              <w:top w:val="single" w:sz="4" w:space="0" w:color="19B839"/>
            </w:tcBorders>
            <w:vAlign w:val="center"/>
          </w:tcPr>
          <w:p w14:paraId="06048089" w14:textId="77777777" w:rsidR="00523267" w:rsidRPr="00102440" w:rsidRDefault="00523267" w:rsidP="00523267">
            <w:pPr>
              <w:spacing w:before="36" w:after="36"/>
              <w:jc w:val="center"/>
              <w:rPr>
                <w:rFonts w:ascii="Arial Narrow" w:hAnsi="Arial Narrow"/>
                <w:sz w:val="14"/>
                <w:szCs w:val="14"/>
              </w:rPr>
            </w:pPr>
          </w:p>
        </w:tc>
        <w:tc>
          <w:tcPr>
            <w:tcW w:w="0" w:type="auto"/>
            <w:tcBorders>
              <w:top w:val="single" w:sz="4" w:space="0" w:color="19B839"/>
            </w:tcBorders>
            <w:vAlign w:val="center"/>
          </w:tcPr>
          <w:p w14:paraId="75C3AD28" w14:textId="77777777" w:rsidR="00523267" w:rsidRPr="00102440" w:rsidRDefault="00523267" w:rsidP="00523267">
            <w:pPr>
              <w:spacing w:before="36" w:after="36"/>
              <w:jc w:val="center"/>
              <w:rPr>
                <w:rFonts w:ascii="Arial Narrow" w:hAnsi="Arial Narrow"/>
                <w:sz w:val="14"/>
                <w:szCs w:val="14"/>
              </w:rPr>
            </w:pPr>
          </w:p>
        </w:tc>
        <w:tc>
          <w:tcPr>
            <w:tcW w:w="0" w:type="auto"/>
            <w:tcBorders>
              <w:top w:val="single" w:sz="4" w:space="0" w:color="19B839"/>
            </w:tcBorders>
            <w:vAlign w:val="center"/>
          </w:tcPr>
          <w:p w14:paraId="6ED6C9DF" w14:textId="77777777" w:rsidR="00523267" w:rsidRPr="00102440" w:rsidRDefault="00523267" w:rsidP="00523267">
            <w:pPr>
              <w:spacing w:before="36" w:after="36"/>
              <w:jc w:val="center"/>
              <w:rPr>
                <w:rFonts w:ascii="Arial Narrow" w:hAnsi="Arial Narrow"/>
                <w:sz w:val="14"/>
                <w:szCs w:val="14"/>
              </w:rPr>
            </w:pPr>
          </w:p>
        </w:tc>
        <w:tc>
          <w:tcPr>
            <w:tcW w:w="0" w:type="auto"/>
            <w:tcBorders>
              <w:top w:val="single" w:sz="4" w:space="0" w:color="19B839"/>
            </w:tcBorders>
            <w:vAlign w:val="center"/>
          </w:tcPr>
          <w:p w14:paraId="410B510B" w14:textId="77777777" w:rsidR="00523267" w:rsidRPr="00102440" w:rsidRDefault="00523267" w:rsidP="00523267">
            <w:pPr>
              <w:spacing w:before="36" w:after="36"/>
              <w:jc w:val="center"/>
              <w:rPr>
                <w:rFonts w:ascii="Arial Narrow" w:hAnsi="Arial Narrow"/>
                <w:sz w:val="14"/>
                <w:szCs w:val="14"/>
              </w:rPr>
            </w:pPr>
            <w:r w:rsidRPr="00102440">
              <w:rPr>
                <w:rFonts w:ascii="Arial Narrow" w:hAnsi="Arial Narrow"/>
                <w:sz w:val="14"/>
                <w:szCs w:val="14"/>
              </w:rPr>
              <w:t>0.00</w:t>
            </w:r>
          </w:p>
        </w:tc>
      </w:tr>
      <w:tr w:rsidR="00523267" w:rsidRPr="00102440" w14:paraId="65ADAACB" w14:textId="77777777" w:rsidTr="00523267">
        <w:tc>
          <w:tcPr>
            <w:tcW w:w="0" w:type="auto"/>
            <w:vAlign w:val="center"/>
          </w:tcPr>
          <w:p w14:paraId="73481069" w14:textId="77777777" w:rsidR="00523267" w:rsidRPr="00102440" w:rsidRDefault="00523267" w:rsidP="00523267">
            <w:pPr>
              <w:spacing w:before="36" w:after="36"/>
              <w:rPr>
                <w:rFonts w:ascii="Arial Narrow" w:hAnsi="Arial Narrow"/>
                <w:sz w:val="14"/>
                <w:szCs w:val="14"/>
              </w:rPr>
            </w:pPr>
            <w:r w:rsidRPr="00102440">
              <w:rPr>
                <w:rFonts w:ascii="Arial Narrow" w:hAnsi="Arial Narrow"/>
                <w:sz w:val="14"/>
                <w:szCs w:val="14"/>
              </w:rPr>
              <w:t>Investment</w:t>
            </w:r>
          </w:p>
        </w:tc>
        <w:tc>
          <w:tcPr>
            <w:tcW w:w="0" w:type="auto"/>
            <w:vAlign w:val="center"/>
          </w:tcPr>
          <w:p w14:paraId="2EAA7A37" w14:textId="77777777" w:rsidR="00523267" w:rsidRPr="00102440" w:rsidRDefault="00523267" w:rsidP="00523267">
            <w:pPr>
              <w:spacing w:before="36" w:after="36"/>
              <w:jc w:val="center"/>
              <w:rPr>
                <w:rFonts w:ascii="Arial Narrow" w:hAnsi="Arial Narrow"/>
                <w:sz w:val="14"/>
                <w:szCs w:val="14"/>
              </w:rPr>
            </w:pPr>
          </w:p>
        </w:tc>
        <w:tc>
          <w:tcPr>
            <w:tcW w:w="0" w:type="auto"/>
            <w:vAlign w:val="center"/>
          </w:tcPr>
          <w:p w14:paraId="5D1F6360" w14:textId="77777777" w:rsidR="00523267" w:rsidRPr="00102440" w:rsidRDefault="00523267" w:rsidP="00523267">
            <w:pPr>
              <w:spacing w:before="36" w:after="36"/>
              <w:jc w:val="center"/>
              <w:rPr>
                <w:rFonts w:ascii="Arial Narrow" w:hAnsi="Arial Narrow"/>
                <w:sz w:val="14"/>
                <w:szCs w:val="14"/>
              </w:rPr>
            </w:pPr>
            <w:r w:rsidRPr="00102440">
              <w:rPr>
                <w:rFonts w:ascii="Arial Narrow" w:hAnsi="Arial Narrow"/>
                <w:sz w:val="14"/>
                <w:szCs w:val="14"/>
              </w:rPr>
              <w:t>8.04</w:t>
            </w:r>
          </w:p>
        </w:tc>
        <w:tc>
          <w:tcPr>
            <w:tcW w:w="0" w:type="auto"/>
            <w:vAlign w:val="center"/>
          </w:tcPr>
          <w:p w14:paraId="18343A16" w14:textId="77777777" w:rsidR="00523267" w:rsidRPr="00102440" w:rsidRDefault="00523267" w:rsidP="00523267">
            <w:pPr>
              <w:spacing w:before="36" w:after="36"/>
              <w:jc w:val="center"/>
              <w:rPr>
                <w:rFonts w:ascii="Arial Narrow" w:hAnsi="Arial Narrow"/>
                <w:sz w:val="14"/>
                <w:szCs w:val="14"/>
              </w:rPr>
            </w:pPr>
            <w:r w:rsidRPr="00102440">
              <w:rPr>
                <w:rFonts w:ascii="Arial Narrow" w:hAnsi="Arial Narrow"/>
                <w:sz w:val="14"/>
                <w:szCs w:val="14"/>
              </w:rPr>
              <w:t>-8.04</w:t>
            </w:r>
          </w:p>
        </w:tc>
        <w:tc>
          <w:tcPr>
            <w:tcW w:w="0" w:type="auto"/>
            <w:vAlign w:val="center"/>
          </w:tcPr>
          <w:p w14:paraId="26A51A29" w14:textId="77777777" w:rsidR="00523267" w:rsidRPr="00102440" w:rsidRDefault="00523267" w:rsidP="00523267">
            <w:pPr>
              <w:spacing w:before="36" w:after="36"/>
              <w:jc w:val="center"/>
              <w:rPr>
                <w:rFonts w:ascii="Arial Narrow" w:hAnsi="Arial Narrow"/>
                <w:sz w:val="14"/>
                <w:szCs w:val="14"/>
              </w:rPr>
            </w:pPr>
          </w:p>
        </w:tc>
        <w:tc>
          <w:tcPr>
            <w:tcW w:w="0" w:type="auto"/>
            <w:vAlign w:val="center"/>
          </w:tcPr>
          <w:p w14:paraId="26E96B44" w14:textId="77777777" w:rsidR="00523267" w:rsidRPr="00102440" w:rsidRDefault="00523267" w:rsidP="00523267">
            <w:pPr>
              <w:spacing w:before="36" w:after="36"/>
              <w:jc w:val="center"/>
              <w:rPr>
                <w:rFonts w:ascii="Arial Narrow" w:hAnsi="Arial Narrow"/>
                <w:sz w:val="14"/>
                <w:szCs w:val="14"/>
              </w:rPr>
            </w:pPr>
          </w:p>
        </w:tc>
        <w:tc>
          <w:tcPr>
            <w:tcW w:w="0" w:type="auto"/>
            <w:vAlign w:val="center"/>
          </w:tcPr>
          <w:p w14:paraId="63C4D768" w14:textId="77777777" w:rsidR="00523267" w:rsidRPr="00102440" w:rsidRDefault="00523267" w:rsidP="00523267">
            <w:pPr>
              <w:spacing w:before="36" w:after="36"/>
              <w:jc w:val="center"/>
              <w:rPr>
                <w:rFonts w:ascii="Arial Narrow" w:hAnsi="Arial Narrow"/>
                <w:sz w:val="14"/>
                <w:szCs w:val="14"/>
              </w:rPr>
            </w:pPr>
          </w:p>
        </w:tc>
        <w:tc>
          <w:tcPr>
            <w:tcW w:w="0" w:type="auto"/>
            <w:vAlign w:val="center"/>
          </w:tcPr>
          <w:p w14:paraId="1188AA78" w14:textId="77777777" w:rsidR="00523267" w:rsidRPr="00102440" w:rsidRDefault="00523267" w:rsidP="00523267">
            <w:pPr>
              <w:spacing w:before="36" w:after="36"/>
              <w:jc w:val="center"/>
              <w:rPr>
                <w:rFonts w:ascii="Arial Narrow" w:hAnsi="Arial Narrow"/>
                <w:sz w:val="14"/>
                <w:szCs w:val="14"/>
              </w:rPr>
            </w:pPr>
            <w:r w:rsidRPr="00102440">
              <w:rPr>
                <w:rFonts w:ascii="Arial Narrow" w:hAnsi="Arial Narrow"/>
                <w:sz w:val="14"/>
                <w:szCs w:val="14"/>
              </w:rPr>
              <w:t>1</w:t>
            </w:r>
          </w:p>
        </w:tc>
        <w:tc>
          <w:tcPr>
            <w:tcW w:w="0" w:type="auto"/>
            <w:vAlign w:val="center"/>
          </w:tcPr>
          <w:p w14:paraId="43007078" w14:textId="77777777" w:rsidR="00523267" w:rsidRPr="00102440" w:rsidRDefault="00523267" w:rsidP="00523267">
            <w:pPr>
              <w:spacing w:before="36" w:after="36"/>
              <w:jc w:val="center"/>
              <w:rPr>
                <w:rFonts w:ascii="Arial Narrow" w:hAnsi="Arial Narrow"/>
                <w:sz w:val="14"/>
                <w:szCs w:val="14"/>
              </w:rPr>
            </w:pPr>
          </w:p>
        </w:tc>
        <w:tc>
          <w:tcPr>
            <w:tcW w:w="0" w:type="auto"/>
            <w:vAlign w:val="center"/>
          </w:tcPr>
          <w:p w14:paraId="02E79240" w14:textId="77777777" w:rsidR="00523267" w:rsidRPr="00102440" w:rsidRDefault="00523267" w:rsidP="00523267">
            <w:pPr>
              <w:spacing w:before="36" w:after="36"/>
              <w:jc w:val="center"/>
              <w:rPr>
                <w:rFonts w:ascii="Arial Narrow" w:hAnsi="Arial Narrow"/>
                <w:sz w:val="14"/>
                <w:szCs w:val="14"/>
              </w:rPr>
            </w:pPr>
            <w:r w:rsidRPr="00102440">
              <w:rPr>
                <w:rFonts w:ascii="Arial Narrow" w:hAnsi="Arial Narrow"/>
                <w:sz w:val="14"/>
                <w:szCs w:val="14"/>
              </w:rPr>
              <w:t>8.04</w:t>
            </w:r>
          </w:p>
        </w:tc>
        <w:tc>
          <w:tcPr>
            <w:tcW w:w="0" w:type="auto"/>
            <w:vAlign w:val="center"/>
          </w:tcPr>
          <w:p w14:paraId="08E24EE3" w14:textId="77777777" w:rsidR="00523267" w:rsidRPr="00102440" w:rsidRDefault="00523267" w:rsidP="00523267">
            <w:pPr>
              <w:spacing w:before="36" w:after="36"/>
              <w:jc w:val="center"/>
              <w:rPr>
                <w:rFonts w:ascii="Arial Narrow" w:hAnsi="Arial Narrow"/>
                <w:sz w:val="14"/>
                <w:szCs w:val="14"/>
              </w:rPr>
            </w:pPr>
            <w:r w:rsidRPr="00102440">
              <w:rPr>
                <w:rFonts w:ascii="Arial Narrow" w:hAnsi="Arial Narrow"/>
                <w:sz w:val="14"/>
                <w:szCs w:val="14"/>
              </w:rPr>
              <w:t>-8.04</w:t>
            </w:r>
          </w:p>
        </w:tc>
        <w:tc>
          <w:tcPr>
            <w:tcW w:w="0" w:type="auto"/>
            <w:vAlign w:val="center"/>
          </w:tcPr>
          <w:p w14:paraId="6CF8FF54" w14:textId="77777777" w:rsidR="00523267" w:rsidRPr="00102440" w:rsidRDefault="00523267" w:rsidP="00523267">
            <w:pPr>
              <w:spacing w:before="36" w:after="36"/>
              <w:jc w:val="center"/>
              <w:rPr>
                <w:rFonts w:ascii="Arial Narrow" w:hAnsi="Arial Narrow"/>
                <w:sz w:val="14"/>
                <w:szCs w:val="14"/>
              </w:rPr>
            </w:pPr>
          </w:p>
        </w:tc>
        <w:tc>
          <w:tcPr>
            <w:tcW w:w="0" w:type="auto"/>
            <w:vAlign w:val="center"/>
          </w:tcPr>
          <w:p w14:paraId="27683870" w14:textId="77777777" w:rsidR="00523267" w:rsidRPr="00102440" w:rsidRDefault="00523267" w:rsidP="00523267">
            <w:pPr>
              <w:spacing w:before="36" w:after="36"/>
              <w:jc w:val="center"/>
              <w:rPr>
                <w:rFonts w:ascii="Arial Narrow" w:hAnsi="Arial Narrow"/>
                <w:sz w:val="14"/>
                <w:szCs w:val="14"/>
              </w:rPr>
            </w:pPr>
          </w:p>
        </w:tc>
        <w:tc>
          <w:tcPr>
            <w:tcW w:w="0" w:type="auto"/>
            <w:vAlign w:val="center"/>
          </w:tcPr>
          <w:p w14:paraId="6449DFDA" w14:textId="77777777" w:rsidR="00523267" w:rsidRPr="00102440" w:rsidRDefault="00523267" w:rsidP="00523267">
            <w:pPr>
              <w:spacing w:before="36" w:after="36"/>
              <w:jc w:val="center"/>
              <w:rPr>
                <w:rFonts w:ascii="Arial Narrow" w:hAnsi="Arial Narrow"/>
                <w:sz w:val="14"/>
                <w:szCs w:val="14"/>
              </w:rPr>
            </w:pPr>
          </w:p>
        </w:tc>
        <w:tc>
          <w:tcPr>
            <w:tcW w:w="0" w:type="auto"/>
            <w:vAlign w:val="center"/>
          </w:tcPr>
          <w:p w14:paraId="011D8CC2" w14:textId="77777777" w:rsidR="00523267" w:rsidRPr="00102440" w:rsidRDefault="00523267" w:rsidP="00523267">
            <w:pPr>
              <w:spacing w:before="36" w:after="36"/>
              <w:jc w:val="center"/>
              <w:rPr>
                <w:rFonts w:ascii="Arial Narrow" w:hAnsi="Arial Narrow"/>
                <w:sz w:val="14"/>
                <w:szCs w:val="14"/>
              </w:rPr>
            </w:pPr>
            <w:r w:rsidRPr="00102440">
              <w:rPr>
                <w:rFonts w:ascii="Arial Narrow" w:hAnsi="Arial Narrow"/>
                <w:sz w:val="14"/>
                <w:szCs w:val="14"/>
              </w:rPr>
              <w:t>0.00</w:t>
            </w:r>
          </w:p>
        </w:tc>
      </w:tr>
      <w:tr w:rsidR="00523267" w:rsidRPr="00102440" w14:paraId="567426A9" w14:textId="77777777" w:rsidTr="00523267">
        <w:tc>
          <w:tcPr>
            <w:tcW w:w="0" w:type="auto"/>
            <w:vAlign w:val="center"/>
          </w:tcPr>
          <w:p w14:paraId="527E100D" w14:textId="77777777" w:rsidR="00523267" w:rsidRPr="00102440" w:rsidRDefault="00523267" w:rsidP="00523267">
            <w:pPr>
              <w:spacing w:before="36" w:after="36"/>
              <w:rPr>
                <w:rFonts w:ascii="Arial Narrow" w:hAnsi="Arial Narrow"/>
                <w:sz w:val="14"/>
                <w:szCs w:val="14"/>
              </w:rPr>
            </w:pPr>
            <w:r w:rsidRPr="00102440">
              <w:rPr>
                <w:rFonts w:ascii="Arial Narrow" w:hAnsi="Arial Narrow"/>
                <w:sz w:val="14"/>
                <w:szCs w:val="14"/>
              </w:rPr>
              <w:t>Government spending</w:t>
            </w:r>
          </w:p>
        </w:tc>
        <w:tc>
          <w:tcPr>
            <w:tcW w:w="0" w:type="auto"/>
            <w:vAlign w:val="center"/>
          </w:tcPr>
          <w:p w14:paraId="493AB404" w14:textId="77777777" w:rsidR="00523267" w:rsidRPr="00102440" w:rsidRDefault="00523267" w:rsidP="00523267">
            <w:pPr>
              <w:spacing w:before="36" w:after="36"/>
              <w:jc w:val="center"/>
              <w:rPr>
                <w:rFonts w:ascii="Arial Narrow" w:hAnsi="Arial Narrow"/>
                <w:sz w:val="14"/>
                <w:szCs w:val="14"/>
              </w:rPr>
            </w:pPr>
          </w:p>
        </w:tc>
        <w:tc>
          <w:tcPr>
            <w:tcW w:w="0" w:type="auto"/>
            <w:vAlign w:val="center"/>
          </w:tcPr>
          <w:p w14:paraId="6C18C981" w14:textId="77777777" w:rsidR="00523267" w:rsidRPr="00102440" w:rsidRDefault="00523267" w:rsidP="00523267">
            <w:pPr>
              <w:spacing w:before="36" w:after="36"/>
              <w:jc w:val="center"/>
              <w:rPr>
                <w:rFonts w:ascii="Arial Narrow" w:hAnsi="Arial Narrow"/>
                <w:sz w:val="14"/>
                <w:szCs w:val="14"/>
              </w:rPr>
            </w:pPr>
            <w:r w:rsidRPr="00102440">
              <w:rPr>
                <w:rFonts w:ascii="Arial Narrow" w:hAnsi="Arial Narrow"/>
                <w:sz w:val="14"/>
                <w:szCs w:val="14"/>
              </w:rPr>
              <w:t>183.87</w:t>
            </w:r>
          </w:p>
        </w:tc>
        <w:tc>
          <w:tcPr>
            <w:tcW w:w="0" w:type="auto"/>
            <w:vAlign w:val="center"/>
          </w:tcPr>
          <w:p w14:paraId="0DF741B8" w14:textId="77777777" w:rsidR="00523267" w:rsidRPr="00102440" w:rsidRDefault="00523267" w:rsidP="00523267">
            <w:pPr>
              <w:spacing w:before="36" w:after="36"/>
              <w:jc w:val="center"/>
              <w:rPr>
                <w:rFonts w:ascii="Arial Narrow" w:hAnsi="Arial Narrow"/>
                <w:sz w:val="14"/>
                <w:szCs w:val="14"/>
              </w:rPr>
            </w:pPr>
          </w:p>
        </w:tc>
        <w:tc>
          <w:tcPr>
            <w:tcW w:w="0" w:type="auto"/>
            <w:vAlign w:val="center"/>
          </w:tcPr>
          <w:p w14:paraId="61A0DA07" w14:textId="77777777" w:rsidR="00523267" w:rsidRPr="00102440" w:rsidRDefault="00523267" w:rsidP="00523267">
            <w:pPr>
              <w:spacing w:before="36" w:after="36"/>
              <w:jc w:val="center"/>
              <w:rPr>
                <w:rFonts w:ascii="Arial Narrow" w:hAnsi="Arial Narrow"/>
                <w:sz w:val="14"/>
                <w:szCs w:val="14"/>
              </w:rPr>
            </w:pPr>
            <w:r w:rsidRPr="00102440">
              <w:rPr>
                <w:rFonts w:ascii="Arial Narrow" w:hAnsi="Arial Narrow"/>
                <w:sz w:val="14"/>
                <w:szCs w:val="14"/>
              </w:rPr>
              <w:t>-183.87</w:t>
            </w:r>
          </w:p>
        </w:tc>
        <w:tc>
          <w:tcPr>
            <w:tcW w:w="0" w:type="auto"/>
            <w:vAlign w:val="center"/>
          </w:tcPr>
          <w:p w14:paraId="72D9227F" w14:textId="77777777" w:rsidR="00523267" w:rsidRPr="00102440" w:rsidRDefault="00523267" w:rsidP="00523267">
            <w:pPr>
              <w:spacing w:before="36" w:after="36"/>
              <w:jc w:val="center"/>
              <w:rPr>
                <w:rFonts w:ascii="Arial Narrow" w:hAnsi="Arial Narrow"/>
                <w:sz w:val="14"/>
                <w:szCs w:val="14"/>
              </w:rPr>
            </w:pPr>
          </w:p>
        </w:tc>
        <w:tc>
          <w:tcPr>
            <w:tcW w:w="0" w:type="auto"/>
            <w:vAlign w:val="center"/>
          </w:tcPr>
          <w:p w14:paraId="0F0D47D1" w14:textId="77777777" w:rsidR="00523267" w:rsidRPr="00102440" w:rsidRDefault="00523267" w:rsidP="00523267">
            <w:pPr>
              <w:spacing w:before="36" w:after="36"/>
              <w:jc w:val="center"/>
              <w:rPr>
                <w:rFonts w:ascii="Arial Narrow" w:hAnsi="Arial Narrow"/>
                <w:sz w:val="14"/>
                <w:szCs w:val="14"/>
              </w:rPr>
            </w:pPr>
          </w:p>
        </w:tc>
        <w:tc>
          <w:tcPr>
            <w:tcW w:w="0" w:type="auto"/>
            <w:vAlign w:val="center"/>
          </w:tcPr>
          <w:p w14:paraId="0B88E323" w14:textId="77777777" w:rsidR="00523267" w:rsidRPr="00102440" w:rsidRDefault="00523267" w:rsidP="00523267">
            <w:pPr>
              <w:spacing w:before="36" w:after="36"/>
              <w:jc w:val="center"/>
              <w:rPr>
                <w:rFonts w:ascii="Arial Narrow" w:hAnsi="Arial Narrow"/>
                <w:sz w:val="14"/>
                <w:szCs w:val="14"/>
              </w:rPr>
            </w:pPr>
            <w:r w:rsidRPr="00102440">
              <w:rPr>
                <w:rFonts w:ascii="Arial Narrow" w:hAnsi="Arial Narrow"/>
                <w:sz w:val="14"/>
                <w:szCs w:val="14"/>
              </w:rPr>
              <w:t>1</w:t>
            </w:r>
          </w:p>
        </w:tc>
        <w:tc>
          <w:tcPr>
            <w:tcW w:w="0" w:type="auto"/>
            <w:vAlign w:val="center"/>
          </w:tcPr>
          <w:p w14:paraId="1D7E70C3" w14:textId="77777777" w:rsidR="00523267" w:rsidRPr="00102440" w:rsidRDefault="00523267" w:rsidP="00523267">
            <w:pPr>
              <w:spacing w:before="36" w:after="36"/>
              <w:jc w:val="center"/>
              <w:rPr>
                <w:rFonts w:ascii="Arial Narrow" w:hAnsi="Arial Narrow"/>
                <w:sz w:val="14"/>
                <w:szCs w:val="14"/>
              </w:rPr>
            </w:pPr>
          </w:p>
        </w:tc>
        <w:tc>
          <w:tcPr>
            <w:tcW w:w="0" w:type="auto"/>
            <w:vAlign w:val="center"/>
          </w:tcPr>
          <w:p w14:paraId="16B8A16A" w14:textId="77777777" w:rsidR="00523267" w:rsidRPr="00102440" w:rsidRDefault="00523267" w:rsidP="00523267">
            <w:pPr>
              <w:spacing w:before="36" w:after="36"/>
              <w:jc w:val="center"/>
              <w:rPr>
                <w:rFonts w:ascii="Arial Narrow" w:hAnsi="Arial Narrow"/>
                <w:sz w:val="14"/>
                <w:szCs w:val="14"/>
              </w:rPr>
            </w:pPr>
            <w:r w:rsidRPr="00102440">
              <w:rPr>
                <w:rFonts w:ascii="Arial Narrow" w:hAnsi="Arial Narrow"/>
                <w:sz w:val="14"/>
                <w:szCs w:val="14"/>
              </w:rPr>
              <w:t>183.87</w:t>
            </w:r>
          </w:p>
        </w:tc>
        <w:tc>
          <w:tcPr>
            <w:tcW w:w="0" w:type="auto"/>
            <w:vAlign w:val="center"/>
          </w:tcPr>
          <w:p w14:paraId="4415184E" w14:textId="77777777" w:rsidR="00523267" w:rsidRPr="00102440" w:rsidRDefault="00523267" w:rsidP="00523267">
            <w:pPr>
              <w:spacing w:before="36" w:after="36"/>
              <w:jc w:val="center"/>
              <w:rPr>
                <w:rFonts w:ascii="Arial Narrow" w:hAnsi="Arial Narrow"/>
                <w:sz w:val="14"/>
                <w:szCs w:val="14"/>
              </w:rPr>
            </w:pPr>
          </w:p>
        </w:tc>
        <w:tc>
          <w:tcPr>
            <w:tcW w:w="0" w:type="auto"/>
            <w:vAlign w:val="center"/>
          </w:tcPr>
          <w:p w14:paraId="78523609" w14:textId="77777777" w:rsidR="00523267" w:rsidRPr="00102440" w:rsidRDefault="00523267" w:rsidP="00523267">
            <w:pPr>
              <w:spacing w:before="36" w:after="36"/>
              <w:jc w:val="center"/>
              <w:rPr>
                <w:rFonts w:ascii="Arial Narrow" w:hAnsi="Arial Narrow"/>
                <w:sz w:val="14"/>
                <w:szCs w:val="14"/>
              </w:rPr>
            </w:pPr>
            <w:r w:rsidRPr="00102440">
              <w:rPr>
                <w:rFonts w:ascii="Arial Narrow" w:hAnsi="Arial Narrow"/>
                <w:sz w:val="14"/>
                <w:szCs w:val="14"/>
              </w:rPr>
              <w:t>-183.87</w:t>
            </w:r>
          </w:p>
        </w:tc>
        <w:tc>
          <w:tcPr>
            <w:tcW w:w="0" w:type="auto"/>
            <w:vAlign w:val="center"/>
          </w:tcPr>
          <w:p w14:paraId="04EFDEF9" w14:textId="77777777" w:rsidR="00523267" w:rsidRPr="00102440" w:rsidRDefault="00523267" w:rsidP="00523267">
            <w:pPr>
              <w:spacing w:before="36" w:after="36"/>
              <w:jc w:val="center"/>
              <w:rPr>
                <w:rFonts w:ascii="Arial Narrow" w:hAnsi="Arial Narrow"/>
                <w:sz w:val="14"/>
                <w:szCs w:val="14"/>
              </w:rPr>
            </w:pPr>
          </w:p>
        </w:tc>
        <w:tc>
          <w:tcPr>
            <w:tcW w:w="0" w:type="auto"/>
            <w:vAlign w:val="center"/>
          </w:tcPr>
          <w:p w14:paraId="0149B8EC" w14:textId="77777777" w:rsidR="00523267" w:rsidRPr="00102440" w:rsidRDefault="00523267" w:rsidP="00523267">
            <w:pPr>
              <w:spacing w:before="36" w:after="36"/>
              <w:jc w:val="center"/>
              <w:rPr>
                <w:rFonts w:ascii="Arial Narrow" w:hAnsi="Arial Narrow"/>
                <w:sz w:val="14"/>
                <w:szCs w:val="14"/>
              </w:rPr>
            </w:pPr>
          </w:p>
        </w:tc>
        <w:tc>
          <w:tcPr>
            <w:tcW w:w="0" w:type="auto"/>
            <w:vAlign w:val="center"/>
          </w:tcPr>
          <w:p w14:paraId="0447EDA3" w14:textId="77777777" w:rsidR="00523267" w:rsidRPr="00102440" w:rsidRDefault="00523267" w:rsidP="00523267">
            <w:pPr>
              <w:spacing w:before="36" w:after="36"/>
              <w:jc w:val="center"/>
              <w:rPr>
                <w:rFonts w:ascii="Arial Narrow" w:hAnsi="Arial Narrow"/>
                <w:sz w:val="14"/>
                <w:szCs w:val="14"/>
              </w:rPr>
            </w:pPr>
            <w:r w:rsidRPr="00102440">
              <w:rPr>
                <w:rFonts w:ascii="Arial Narrow" w:hAnsi="Arial Narrow"/>
                <w:sz w:val="14"/>
                <w:szCs w:val="14"/>
              </w:rPr>
              <w:t>0.00</w:t>
            </w:r>
          </w:p>
        </w:tc>
      </w:tr>
      <w:tr w:rsidR="00523267" w:rsidRPr="00102440" w14:paraId="59C15CEA" w14:textId="77777777" w:rsidTr="00523267">
        <w:tc>
          <w:tcPr>
            <w:tcW w:w="0" w:type="auto"/>
            <w:vAlign w:val="center"/>
          </w:tcPr>
          <w:p w14:paraId="40FBF952" w14:textId="77777777" w:rsidR="00523267" w:rsidRPr="00102440" w:rsidRDefault="00523267" w:rsidP="00523267">
            <w:pPr>
              <w:spacing w:before="36" w:after="36"/>
              <w:rPr>
                <w:rFonts w:ascii="Arial Narrow" w:hAnsi="Arial Narrow"/>
                <w:sz w:val="14"/>
                <w:szCs w:val="14"/>
              </w:rPr>
            </w:pPr>
            <w:r w:rsidRPr="00102440">
              <w:rPr>
                <w:rFonts w:ascii="Arial Narrow" w:hAnsi="Arial Narrow"/>
                <w:sz w:val="14"/>
                <w:szCs w:val="14"/>
              </w:rPr>
              <w:t>Export of Area 1</w:t>
            </w:r>
          </w:p>
        </w:tc>
        <w:tc>
          <w:tcPr>
            <w:tcW w:w="0" w:type="auto"/>
            <w:vAlign w:val="center"/>
          </w:tcPr>
          <w:p w14:paraId="1D9883CD" w14:textId="77777777" w:rsidR="00523267" w:rsidRPr="00102440" w:rsidRDefault="00523267" w:rsidP="00523267">
            <w:pPr>
              <w:spacing w:before="36" w:after="36"/>
              <w:jc w:val="center"/>
              <w:rPr>
                <w:rFonts w:ascii="Arial Narrow" w:hAnsi="Arial Narrow"/>
                <w:sz w:val="14"/>
                <w:szCs w:val="14"/>
              </w:rPr>
            </w:pPr>
          </w:p>
        </w:tc>
        <w:tc>
          <w:tcPr>
            <w:tcW w:w="0" w:type="auto"/>
            <w:vAlign w:val="center"/>
          </w:tcPr>
          <w:p w14:paraId="7F050E1C" w14:textId="77777777" w:rsidR="00523267" w:rsidRPr="00102440" w:rsidRDefault="00523267" w:rsidP="00523267">
            <w:pPr>
              <w:spacing w:before="36" w:after="36"/>
              <w:jc w:val="center"/>
              <w:rPr>
                <w:rFonts w:ascii="Arial Narrow" w:hAnsi="Arial Narrow"/>
                <w:sz w:val="14"/>
                <w:szCs w:val="14"/>
              </w:rPr>
            </w:pPr>
            <w:r w:rsidRPr="00102440">
              <w:rPr>
                <w:rFonts w:ascii="Arial Narrow" w:hAnsi="Arial Narrow"/>
                <w:sz w:val="14"/>
                <w:szCs w:val="14"/>
              </w:rPr>
              <w:t>28.78</w:t>
            </w:r>
          </w:p>
        </w:tc>
        <w:tc>
          <w:tcPr>
            <w:tcW w:w="0" w:type="auto"/>
            <w:vAlign w:val="center"/>
          </w:tcPr>
          <w:p w14:paraId="7FFB42AD" w14:textId="77777777" w:rsidR="00523267" w:rsidRPr="00102440" w:rsidRDefault="00523267" w:rsidP="00523267">
            <w:pPr>
              <w:spacing w:before="36" w:after="36"/>
              <w:jc w:val="center"/>
              <w:rPr>
                <w:rFonts w:ascii="Arial Narrow" w:hAnsi="Arial Narrow"/>
                <w:sz w:val="14"/>
                <w:szCs w:val="14"/>
              </w:rPr>
            </w:pPr>
          </w:p>
        </w:tc>
        <w:tc>
          <w:tcPr>
            <w:tcW w:w="0" w:type="auto"/>
            <w:vAlign w:val="center"/>
          </w:tcPr>
          <w:p w14:paraId="6539E673" w14:textId="77777777" w:rsidR="00523267" w:rsidRPr="00102440" w:rsidRDefault="00523267" w:rsidP="00523267">
            <w:pPr>
              <w:spacing w:before="36" w:after="36"/>
              <w:jc w:val="center"/>
              <w:rPr>
                <w:rFonts w:ascii="Arial Narrow" w:hAnsi="Arial Narrow"/>
                <w:sz w:val="14"/>
                <w:szCs w:val="14"/>
              </w:rPr>
            </w:pPr>
          </w:p>
        </w:tc>
        <w:tc>
          <w:tcPr>
            <w:tcW w:w="0" w:type="auto"/>
            <w:vAlign w:val="center"/>
          </w:tcPr>
          <w:p w14:paraId="794AB080" w14:textId="77777777" w:rsidR="00523267" w:rsidRPr="00102440" w:rsidRDefault="00523267" w:rsidP="00523267">
            <w:pPr>
              <w:spacing w:before="36" w:after="36"/>
              <w:jc w:val="center"/>
              <w:rPr>
                <w:rFonts w:ascii="Arial Narrow" w:hAnsi="Arial Narrow"/>
                <w:sz w:val="14"/>
                <w:szCs w:val="14"/>
              </w:rPr>
            </w:pPr>
          </w:p>
        </w:tc>
        <w:tc>
          <w:tcPr>
            <w:tcW w:w="0" w:type="auto"/>
            <w:vAlign w:val="center"/>
          </w:tcPr>
          <w:p w14:paraId="41621FD4" w14:textId="77777777" w:rsidR="00523267" w:rsidRPr="00102440" w:rsidRDefault="00523267" w:rsidP="00523267">
            <w:pPr>
              <w:spacing w:before="36" w:after="36"/>
              <w:jc w:val="center"/>
              <w:rPr>
                <w:rFonts w:ascii="Arial Narrow" w:hAnsi="Arial Narrow"/>
                <w:sz w:val="14"/>
                <w:szCs w:val="14"/>
              </w:rPr>
            </w:pPr>
          </w:p>
        </w:tc>
        <w:tc>
          <w:tcPr>
            <w:tcW w:w="0" w:type="auto"/>
            <w:vAlign w:val="center"/>
          </w:tcPr>
          <w:p w14:paraId="6C6BCF45" w14:textId="77777777" w:rsidR="00523267" w:rsidRPr="00102440" w:rsidRDefault="00523267" w:rsidP="00523267">
            <w:pPr>
              <w:spacing w:before="36" w:after="36"/>
              <w:jc w:val="center"/>
              <w:rPr>
                <w:rFonts w:ascii="Arial Narrow" w:hAnsi="Arial Narrow"/>
                <w:sz w:val="14"/>
                <w:szCs w:val="14"/>
              </w:rPr>
            </w:pPr>
            <w:r w:rsidRPr="00102440">
              <w:rPr>
                <w:rFonts w:ascii="Arial Narrow" w:hAnsi="Arial Narrow"/>
                <w:sz w:val="14"/>
                <w:szCs w:val="14"/>
              </w:rPr>
              <w:t>1</w:t>
            </w:r>
          </w:p>
        </w:tc>
        <w:tc>
          <w:tcPr>
            <w:tcW w:w="0" w:type="auto"/>
            <w:vAlign w:val="center"/>
          </w:tcPr>
          <w:p w14:paraId="7EFB804D" w14:textId="77777777" w:rsidR="00523267" w:rsidRPr="00102440" w:rsidRDefault="00523267" w:rsidP="00523267">
            <w:pPr>
              <w:spacing w:before="36" w:after="36"/>
              <w:jc w:val="center"/>
              <w:rPr>
                <w:rFonts w:ascii="Arial Narrow" w:hAnsi="Arial Narrow"/>
                <w:sz w:val="14"/>
                <w:szCs w:val="14"/>
              </w:rPr>
            </w:pPr>
          </w:p>
        </w:tc>
        <w:tc>
          <w:tcPr>
            <w:tcW w:w="0" w:type="auto"/>
            <w:vAlign w:val="center"/>
          </w:tcPr>
          <w:p w14:paraId="1175FC17" w14:textId="77777777" w:rsidR="00523267" w:rsidRPr="00102440" w:rsidRDefault="00523267" w:rsidP="00523267">
            <w:pPr>
              <w:spacing w:before="36" w:after="36"/>
              <w:jc w:val="center"/>
              <w:rPr>
                <w:rFonts w:ascii="Arial Narrow" w:hAnsi="Arial Narrow"/>
                <w:sz w:val="14"/>
                <w:szCs w:val="14"/>
              </w:rPr>
            </w:pPr>
            <w:r w:rsidRPr="00102440">
              <w:rPr>
                <w:rFonts w:ascii="Arial Narrow" w:hAnsi="Arial Narrow"/>
                <w:sz w:val="14"/>
                <w:szCs w:val="14"/>
              </w:rPr>
              <w:t>-28.78</w:t>
            </w:r>
          </w:p>
        </w:tc>
        <w:tc>
          <w:tcPr>
            <w:tcW w:w="0" w:type="auto"/>
            <w:vAlign w:val="center"/>
          </w:tcPr>
          <w:p w14:paraId="7654CA68" w14:textId="77777777" w:rsidR="00523267" w:rsidRPr="00102440" w:rsidRDefault="00523267" w:rsidP="00523267">
            <w:pPr>
              <w:spacing w:before="36" w:after="36"/>
              <w:jc w:val="center"/>
              <w:rPr>
                <w:rFonts w:ascii="Arial Narrow" w:hAnsi="Arial Narrow"/>
                <w:sz w:val="14"/>
                <w:szCs w:val="14"/>
              </w:rPr>
            </w:pPr>
          </w:p>
        </w:tc>
        <w:tc>
          <w:tcPr>
            <w:tcW w:w="0" w:type="auto"/>
            <w:vAlign w:val="center"/>
          </w:tcPr>
          <w:p w14:paraId="2DE5DFA2" w14:textId="77777777" w:rsidR="00523267" w:rsidRPr="00102440" w:rsidRDefault="00523267" w:rsidP="00523267">
            <w:pPr>
              <w:spacing w:before="36" w:after="36"/>
              <w:jc w:val="center"/>
              <w:rPr>
                <w:rFonts w:ascii="Arial Narrow" w:hAnsi="Arial Narrow"/>
                <w:sz w:val="14"/>
                <w:szCs w:val="14"/>
              </w:rPr>
            </w:pPr>
          </w:p>
        </w:tc>
        <w:tc>
          <w:tcPr>
            <w:tcW w:w="0" w:type="auto"/>
            <w:vAlign w:val="center"/>
          </w:tcPr>
          <w:p w14:paraId="66C11A66" w14:textId="77777777" w:rsidR="00523267" w:rsidRPr="00102440" w:rsidRDefault="00523267" w:rsidP="00523267">
            <w:pPr>
              <w:spacing w:before="36" w:after="36"/>
              <w:jc w:val="center"/>
              <w:rPr>
                <w:rFonts w:ascii="Arial Narrow" w:hAnsi="Arial Narrow"/>
                <w:sz w:val="14"/>
                <w:szCs w:val="14"/>
              </w:rPr>
            </w:pPr>
          </w:p>
        </w:tc>
        <w:tc>
          <w:tcPr>
            <w:tcW w:w="0" w:type="auto"/>
            <w:vAlign w:val="center"/>
          </w:tcPr>
          <w:p w14:paraId="191E9F03" w14:textId="77777777" w:rsidR="00523267" w:rsidRPr="00102440" w:rsidRDefault="00523267" w:rsidP="00523267">
            <w:pPr>
              <w:spacing w:before="36" w:after="36"/>
              <w:jc w:val="center"/>
              <w:rPr>
                <w:rFonts w:ascii="Arial Narrow" w:hAnsi="Arial Narrow"/>
                <w:sz w:val="14"/>
                <w:szCs w:val="14"/>
              </w:rPr>
            </w:pPr>
          </w:p>
        </w:tc>
        <w:tc>
          <w:tcPr>
            <w:tcW w:w="0" w:type="auto"/>
            <w:vAlign w:val="center"/>
          </w:tcPr>
          <w:p w14:paraId="46C6F567" w14:textId="77777777" w:rsidR="00523267" w:rsidRPr="00102440" w:rsidRDefault="00523267" w:rsidP="00523267">
            <w:pPr>
              <w:spacing w:before="36" w:after="36"/>
              <w:jc w:val="center"/>
              <w:rPr>
                <w:rFonts w:ascii="Arial Narrow" w:hAnsi="Arial Narrow"/>
                <w:sz w:val="14"/>
                <w:szCs w:val="14"/>
              </w:rPr>
            </w:pPr>
            <w:r w:rsidRPr="00102440">
              <w:rPr>
                <w:rFonts w:ascii="Arial Narrow" w:hAnsi="Arial Narrow"/>
                <w:sz w:val="14"/>
                <w:szCs w:val="14"/>
              </w:rPr>
              <w:t>0.00</w:t>
            </w:r>
          </w:p>
        </w:tc>
      </w:tr>
      <w:tr w:rsidR="00523267" w:rsidRPr="00102440" w14:paraId="0B3D0716" w14:textId="77777777" w:rsidTr="00523267">
        <w:tc>
          <w:tcPr>
            <w:tcW w:w="0" w:type="auto"/>
            <w:vAlign w:val="center"/>
          </w:tcPr>
          <w:p w14:paraId="6A165772" w14:textId="77777777" w:rsidR="00523267" w:rsidRPr="00102440" w:rsidRDefault="00523267" w:rsidP="00523267">
            <w:pPr>
              <w:spacing w:before="36" w:after="36"/>
              <w:rPr>
                <w:rFonts w:ascii="Arial Narrow" w:hAnsi="Arial Narrow"/>
                <w:sz w:val="14"/>
                <w:szCs w:val="14"/>
              </w:rPr>
            </w:pPr>
            <w:r w:rsidRPr="00102440">
              <w:rPr>
                <w:rFonts w:ascii="Arial Narrow" w:hAnsi="Arial Narrow"/>
                <w:sz w:val="14"/>
                <w:szCs w:val="14"/>
              </w:rPr>
              <w:t>Import of Area 1</w:t>
            </w:r>
          </w:p>
        </w:tc>
        <w:tc>
          <w:tcPr>
            <w:tcW w:w="0" w:type="auto"/>
            <w:vAlign w:val="center"/>
          </w:tcPr>
          <w:p w14:paraId="76259377" w14:textId="77777777" w:rsidR="00523267" w:rsidRPr="00102440" w:rsidRDefault="00523267" w:rsidP="00523267">
            <w:pPr>
              <w:spacing w:before="36" w:after="36"/>
              <w:jc w:val="center"/>
              <w:rPr>
                <w:rFonts w:ascii="Arial Narrow" w:hAnsi="Arial Narrow"/>
                <w:sz w:val="14"/>
                <w:szCs w:val="14"/>
              </w:rPr>
            </w:pPr>
          </w:p>
        </w:tc>
        <w:tc>
          <w:tcPr>
            <w:tcW w:w="0" w:type="auto"/>
            <w:vAlign w:val="center"/>
          </w:tcPr>
          <w:p w14:paraId="1A974161" w14:textId="77777777" w:rsidR="00523267" w:rsidRPr="00102440" w:rsidRDefault="00523267" w:rsidP="00523267">
            <w:pPr>
              <w:spacing w:before="36" w:after="36"/>
              <w:jc w:val="center"/>
              <w:rPr>
                <w:rFonts w:ascii="Arial Narrow" w:hAnsi="Arial Narrow"/>
                <w:sz w:val="14"/>
                <w:szCs w:val="14"/>
              </w:rPr>
            </w:pPr>
            <w:r w:rsidRPr="00102440">
              <w:rPr>
                <w:rFonts w:ascii="Arial Narrow" w:hAnsi="Arial Narrow"/>
                <w:sz w:val="14"/>
                <w:szCs w:val="14"/>
              </w:rPr>
              <w:t>-28.78</w:t>
            </w:r>
          </w:p>
        </w:tc>
        <w:tc>
          <w:tcPr>
            <w:tcW w:w="0" w:type="auto"/>
            <w:vAlign w:val="center"/>
          </w:tcPr>
          <w:p w14:paraId="37B3F789" w14:textId="77777777" w:rsidR="00523267" w:rsidRPr="00102440" w:rsidRDefault="00523267" w:rsidP="00523267">
            <w:pPr>
              <w:spacing w:before="36" w:after="36"/>
              <w:jc w:val="center"/>
              <w:rPr>
                <w:rFonts w:ascii="Arial Narrow" w:hAnsi="Arial Narrow"/>
                <w:sz w:val="14"/>
                <w:szCs w:val="14"/>
              </w:rPr>
            </w:pPr>
          </w:p>
        </w:tc>
        <w:tc>
          <w:tcPr>
            <w:tcW w:w="0" w:type="auto"/>
            <w:vAlign w:val="center"/>
          </w:tcPr>
          <w:p w14:paraId="0E2C1FAF" w14:textId="77777777" w:rsidR="00523267" w:rsidRPr="00102440" w:rsidRDefault="00523267" w:rsidP="00523267">
            <w:pPr>
              <w:spacing w:before="36" w:after="36"/>
              <w:jc w:val="center"/>
              <w:rPr>
                <w:rFonts w:ascii="Arial Narrow" w:hAnsi="Arial Narrow"/>
                <w:sz w:val="14"/>
                <w:szCs w:val="14"/>
              </w:rPr>
            </w:pPr>
          </w:p>
        </w:tc>
        <w:tc>
          <w:tcPr>
            <w:tcW w:w="0" w:type="auto"/>
            <w:vAlign w:val="center"/>
          </w:tcPr>
          <w:p w14:paraId="4DC8390A" w14:textId="77777777" w:rsidR="00523267" w:rsidRPr="00102440" w:rsidRDefault="00523267" w:rsidP="00523267">
            <w:pPr>
              <w:spacing w:before="36" w:after="36"/>
              <w:jc w:val="center"/>
              <w:rPr>
                <w:rFonts w:ascii="Arial Narrow" w:hAnsi="Arial Narrow"/>
                <w:sz w:val="14"/>
                <w:szCs w:val="14"/>
              </w:rPr>
            </w:pPr>
          </w:p>
        </w:tc>
        <w:tc>
          <w:tcPr>
            <w:tcW w:w="0" w:type="auto"/>
            <w:vAlign w:val="center"/>
          </w:tcPr>
          <w:p w14:paraId="154124E1" w14:textId="77777777" w:rsidR="00523267" w:rsidRPr="00102440" w:rsidRDefault="00523267" w:rsidP="00523267">
            <w:pPr>
              <w:spacing w:before="36" w:after="36"/>
              <w:jc w:val="center"/>
              <w:rPr>
                <w:rFonts w:ascii="Arial Narrow" w:hAnsi="Arial Narrow"/>
                <w:sz w:val="14"/>
                <w:szCs w:val="14"/>
              </w:rPr>
            </w:pPr>
          </w:p>
        </w:tc>
        <w:tc>
          <w:tcPr>
            <w:tcW w:w="0" w:type="auto"/>
            <w:vAlign w:val="center"/>
          </w:tcPr>
          <w:p w14:paraId="7F3082F5" w14:textId="77777777" w:rsidR="00523267" w:rsidRPr="00102440" w:rsidRDefault="00523267" w:rsidP="00523267">
            <w:pPr>
              <w:spacing w:before="36" w:after="36"/>
              <w:jc w:val="center"/>
              <w:rPr>
                <w:rFonts w:ascii="Arial Narrow" w:hAnsi="Arial Narrow"/>
                <w:sz w:val="14"/>
                <w:szCs w:val="14"/>
              </w:rPr>
            </w:pPr>
            <w:r w:rsidRPr="00102440">
              <w:rPr>
                <w:rFonts w:ascii="Arial Narrow" w:hAnsi="Arial Narrow"/>
                <w:sz w:val="14"/>
                <w:szCs w:val="14"/>
              </w:rPr>
              <w:t>1</w:t>
            </w:r>
          </w:p>
        </w:tc>
        <w:tc>
          <w:tcPr>
            <w:tcW w:w="0" w:type="auto"/>
            <w:vAlign w:val="center"/>
          </w:tcPr>
          <w:p w14:paraId="031CEC31" w14:textId="77777777" w:rsidR="00523267" w:rsidRPr="00102440" w:rsidRDefault="00523267" w:rsidP="00523267">
            <w:pPr>
              <w:spacing w:before="36" w:after="36"/>
              <w:jc w:val="center"/>
              <w:rPr>
                <w:rFonts w:ascii="Arial Narrow" w:hAnsi="Arial Narrow"/>
                <w:sz w:val="14"/>
                <w:szCs w:val="14"/>
              </w:rPr>
            </w:pPr>
          </w:p>
        </w:tc>
        <w:tc>
          <w:tcPr>
            <w:tcW w:w="0" w:type="auto"/>
            <w:vAlign w:val="center"/>
          </w:tcPr>
          <w:p w14:paraId="079DB898" w14:textId="77777777" w:rsidR="00523267" w:rsidRPr="00102440" w:rsidRDefault="00523267" w:rsidP="00523267">
            <w:pPr>
              <w:spacing w:before="36" w:after="36"/>
              <w:jc w:val="center"/>
              <w:rPr>
                <w:rFonts w:ascii="Arial Narrow" w:hAnsi="Arial Narrow"/>
                <w:sz w:val="14"/>
                <w:szCs w:val="14"/>
              </w:rPr>
            </w:pPr>
            <w:r w:rsidRPr="00102440">
              <w:rPr>
                <w:rFonts w:ascii="Arial Narrow" w:hAnsi="Arial Narrow"/>
                <w:sz w:val="14"/>
                <w:szCs w:val="14"/>
              </w:rPr>
              <w:t>28.78</w:t>
            </w:r>
          </w:p>
        </w:tc>
        <w:tc>
          <w:tcPr>
            <w:tcW w:w="0" w:type="auto"/>
            <w:vAlign w:val="center"/>
          </w:tcPr>
          <w:p w14:paraId="48BF59D1" w14:textId="77777777" w:rsidR="00523267" w:rsidRPr="00102440" w:rsidRDefault="00523267" w:rsidP="00523267">
            <w:pPr>
              <w:spacing w:before="36" w:after="36"/>
              <w:jc w:val="center"/>
              <w:rPr>
                <w:rFonts w:ascii="Arial Narrow" w:hAnsi="Arial Narrow"/>
                <w:sz w:val="14"/>
                <w:szCs w:val="14"/>
              </w:rPr>
            </w:pPr>
          </w:p>
        </w:tc>
        <w:tc>
          <w:tcPr>
            <w:tcW w:w="0" w:type="auto"/>
            <w:vAlign w:val="center"/>
          </w:tcPr>
          <w:p w14:paraId="6FE5730A" w14:textId="77777777" w:rsidR="00523267" w:rsidRPr="00102440" w:rsidRDefault="00523267" w:rsidP="00523267">
            <w:pPr>
              <w:spacing w:before="36" w:after="36"/>
              <w:jc w:val="center"/>
              <w:rPr>
                <w:rFonts w:ascii="Arial Narrow" w:hAnsi="Arial Narrow"/>
                <w:sz w:val="14"/>
                <w:szCs w:val="14"/>
              </w:rPr>
            </w:pPr>
          </w:p>
        </w:tc>
        <w:tc>
          <w:tcPr>
            <w:tcW w:w="0" w:type="auto"/>
            <w:vAlign w:val="center"/>
          </w:tcPr>
          <w:p w14:paraId="507B4C87" w14:textId="77777777" w:rsidR="00523267" w:rsidRPr="00102440" w:rsidRDefault="00523267" w:rsidP="00523267">
            <w:pPr>
              <w:spacing w:before="36" w:after="36"/>
              <w:jc w:val="center"/>
              <w:rPr>
                <w:rFonts w:ascii="Arial Narrow" w:hAnsi="Arial Narrow"/>
                <w:sz w:val="14"/>
                <w:szCs w:val="14"/>
              </w:rPr>
            </w:pPr>
          </w:p>
        </w:tc>
        <w:tc>
          <w:tcPr>
            <w:tcW w:w="0" w:type="auto"/>
            <w:vAlign w:val="center"/>
          </w:tcPr>
          <w:p w14:paraId="2533C7AA" w14:textId="77777777" w:rsidR="00523267" w:rsidRPr="00102440" w:rsidRDefault="00523267" w:rsidP="00523267">
            <w:pPr>
              <w:spacing w:before="36" w:after="36"/>
              <w:jc w:val="center"/>
              <w:rPr>
                <w:rFonts w:ascii="Arial Narrow" w:hAnsi="Arial Narrow"/>
                <w:sz w:val="14"/>
                <w:szCs w:val="14"/>
              </w:rPr>
            </w:pPr>
          </w:p>
        </w:tc>
        <w:tc>
          <w:tcPr>
            <w:tcW w:w="0" w:type="auto"/>
            <w:vAlign w:val="center"/>
          </w:tcPr>
          <w:p w14:paraId="4E7F7875" w14:textId="77777777" w:rsidR="00523267" w:rsidRPr="00102440" w:rsidRDefault="00523267" w:rsidP="00523267">
            <w:pPr>
              <w:spacing w:before="36" w:after="36"/>
              <w:jc w:val="center"/>
              <w:rPr>
                <w:rFonts w:ascii="Arial Narrow" w:hAnsi="Arial Narrow"/>
                <w:sz w:val="14"/>
                <w:szCs w:val="14"/>
              </w:rPr>
            </w:pPr>
            <w:r w:rsidRPr="00102440">
              <w:rPr>
                <w:rFonts w:ascii="Arial Narrow" w:hAnsi="Arial Narrow"/>
                <w:sz w:val="14"/>
                <w:szCs w:val="14"/>
              </w:rPr>
              <w:t>0.00</w:t>
            </w:r>
          </w:p>
        </w:tc>
      </w:tr>
      <w:tr w:rsidR="00523267" w:rsidRPr="00102440" w14:paraId="5E7A073D" w14:textId="77777777" w:rsidTr="00523267">
        <w:tc>
          <w:tcPr>
            <w:tcW w:w="0" w:type="auto"/>
            <w:vAlign w:val="center"/>
          </w:tcPr>
          <w:p w14:paraId="3F457DA8" w14:textId="77777777" w:rsidR="00523267" w:rsidRPr="00102440" w:rsidRDefault="00523267" w:rsidP="00523267">
            <w:pPr>
              <w:spacing w:before="36" w:after="36"/>
              <w:rPr>
                <w:rFonts w:ascii="Arial Narrow" w:hAnsi="Arial Narrow"/>
                <w:sz w:val="14"/>
                <w:szCs w:val="14"/>
              </w:rPr>
            </w:pPr>
            <m:oMath>
              <m:r>
                <m:rPr>
                  <m:sty m:val="p"/>
                </m:rPr>
                <w:rPr>
                  <w:rFonts w:ascii="Cambria Math" w:hAnsi="Cambria Math"/>
                  <w:sz w:val="14"/>
                  <w:szCs w:val="14"/>
                </w:rPr>
                <m:t>[</m:t>
              </m:r>
            </m:oMath>
            <w:r w:rsidRPr="00102440">
              <w:rPr>
                <w:rFonts w:ascii="Arial Narrow" w:hAnsi="Arial Narrow"/>
                <w:sz w:val="14"/>
                <w:szCs w:val="14"/>
              </w:rPr>
              <w:t>Value added</w:t>
            </w:r>
            <m:oMath>
              <m:r>
                <m:rPr>
                  <m:sty m:val="p"/>
                </m:rPr>
                <w:rPr>
                  <w:rFonts w:ascii="Cambria Math" w:hAnsi="Cambria Math"/>
                  <w:sz w:val="14"/>
                  <w:szCs w:val="14"/>
                </w:rPr>
                <m:t>]</m:t>
              </m:r>
            </m:oMath>
          </w:p>
        </w:tc>
        <w:tc>
          <w:tcPr>
            <w:tcW w:w="0" w:type="auto"/>
            <w:vAlign w:val="center"/>
          </w:tcPr>
          <w:p w14:paraId="67F26561" w14:textId="77777777" w:rsidR="00523267" w:rsidRPr="00102440" w:rsidRDefault="00523267" w:rsidP="00523267">
            <w:pPr>
              <w:spacing w:before="36" w:after="36"/>
              <w:jc w:val="center"/>
              <w:rPr>
                <w:rFonts w:ascii="Arial Narrow" w:hAnsi="Arial Narrow"/>
                <w:sz w:val="14"/>
                <w:szCs w:val="14"/>
              </w:rPr>
            </w:pPr>
          </w:p>
        </w:tc>
        <w:tc>
          <w:tcPr>
            <w:tcW w:w="0" w:type="auto"/>
            <w:vAlign w:val="center"/>
          </w:tcPr>
          <w:p w14:paraId="592821CA" w14:textId="77777777" w:rsidR="00523267" w:rsidRPr="00102440" w:rsidRDefault="00523267" w:rsidP="00523267">
            <w:pPr>
              <w:spacing w:before="36" w:after="36"/>
              <w:jc w:val="center"/>
              <w:rPr>
                <w:rFonts w:ascii="Arial Narrow" w:hAnsi="Arial Narrow"/>
                <w:sz w:val="14"/>
                <w:szCs w:val="14"/>
              </w:rPr>
            </w:pPr>
            <m:oMath>
              <m:r>
                <m:rPr>
                  <m:sty m:val="p"/>
                </m:rPr>
                <w:rPr>
                  <w:rFonts w:ascii="Cambria Math" w:hAnsi="Cambria Math"/>
                  <w:sz w:val="14"/>
                  <w:szCs w:val="14"/>
                </w:rPr>
                <m:t>[</m:t>
              </m:r>
            </m:oMath>
            <w:r w:rsidRPr="00102440">
              <w:rPr>
                <w:rFonts w:ascii="Arial Narrow" w:hAnsi="Arial Narrow"/>
                <w:sz w:val="14"/>
                <w:szCs w:val="14"/>
              </w:rPr>
              <w:t xml:space="preserve"> 922.09 </w:t>
            </w:r>
            <m:oMath>
              <m:r>
                <m:rPr>
                  <m:sty m:val="p"/>
                </m:rPr>
                <w:rPr>
                  <w:rFonts w:ascii="Cambria Math" w:hAnsi="Cambria Math"/>
                  <w:sz w:val="14"/>
                  <w:szCs w:val="14"/>
                </w:rPr>
                <m:t>]</m:t>
              </m:r>
            </m:oMath>
          </w:p>
        </w:tc>
        <w:tc>
          <w:tcPr>
            <w:tcW w:w="0" w:type="auto"/>
            <w:vAlign w:val="center"/>
          </w:tcPr>
          <w:p w14:paraId="73A51D45" w14:textId="77777777" w:rsidR="00523267" w:rsidRPr="00102440" w:rsidRDefault="00523267" w:rsidP="00523267">
            <w:pPr>
              <w:spacing w:before="36" w:after="36"/>
              <w:jc w:val="center"/>
              <w:rPr>
                <w:rFonts w:ascii="Arial Narrow" w:hAnsi="Arial Narrow"/>
                <w:sz w:val="14"/>
                <w:szCs w:val="14"/>
              </w:rPr>
            </w:pPr>
          </w:p>
        </w:tc>
        <w:tc>
          <w:tcPr>
            <w:tcW w:w="0" w:type="auto"/>
            <w:vAlign w:val="center"/>
          </w:tcPr>
          <w:p w14:paraId="2060C692" w14:textId="77777777" w:rsidR="00523267" w:rsidRPr="00102440" w:rsidRDefault="00523267" w:rsidP="00523267">
            <w:pPr>
              <w:spacing w:before="36" w:after="36"/>
              <w:jc w:val="center"/>
              <w:rPr>
                <w:rFonts w:ascii="Arial Narrow" w:hAnsi="Arial Narrow"/>
                <w:sz w:val="14"/>
                <w:szCs w:val="14"/>
              </w:rPr>
            </w:pPr>
          </w:p>
        </w:tc>
        <w:tc>
          <w:tcPr>
            <w:tcW w:w="0" w:type="auto"/>
            <w:vAlign w:val="center"/>
          </w:tcPr>
          <w:p w14:paraId="3BAE9519" w14:textId="77777777" w:rsidR="00523267" w:rsidRPr="00102440" w:rsidRDefault="00523267" w:rsidP="00523267">
            <w:pPr>
              <w:spacing w:before="36" w:after="36"/>
              <w:jc w:val="center"/>
              <w:rPr>
                <w:rFonts w:ascii="Arial Narrow" w:hAnsi="Arial Narrow"/>
                <w:sz w:val="14"/>
                <w:szCs w:val="14"/>
              </w:rPr>
            </w:pPr>
          </w:p>
        </w:tc>
        <w:tc>
          <w:tcPr>
            <w:tcW w:w="0" w:type="auto"/>
            <w:vAlign w:val="center"/>
          </w:tcPr>
          <w:p w14:paraId="339AB38E" w14:textId="77777777" w:rsidR="00523267" w:rsidRPr="00102440" w:rsidRDefault="00523267" w:rsidP="00523267">
            <w:pPr>
              <w:spacing w:before="36" w:after="36"/>
              <w:jc w:val="center"/>
              <w:rPr>
                <w:rFonts w:ascii="Arial Narrow" w:hAnsi="Arial Narrow"/>
                <w:sz w:val="14"/>
                <w:szCs w:val="14"/>
              </w:rPr>
            </w:pPr>
          </w:p>
        </w:tc>
        <w:tc>
          <w:tcPr>
            <w:tcW w:w="0" w:type="auto"/>
            <w:vAlign w:val="center"/>
          </w:tcPr>
          <w:p w14:paraId="50E70F66" w14:textId="77777777" w:rsidR="00523267" w:rsidRPr="00102440" w:rsidRDefault="00523267" w:rsidP="00523267">
            <w:pPr>
              <w:spacing w:before="36" w:after="36"/>
              <w:jc w:val="center"/>
              <w:rPr>
                <w:rFonts w:ascii="Arial Narrow" w:hAnsi="Arial Narrow"/>
                <w:sz w:val="14"/>
                <w:szCs w:val="14"/>
              </w:rPr>
            </w:pPr>
            <w:r w:rsidRPr="00102440">
              <w:rPr>
                <w:rFonts w:ascii="Arial Narrow" w:hAnsi="Arial Narrow"/>
                <w:sz w:val="14"/>
                <w:szCs w:val="14"/>
              </w:rPr>
              <w:t>1</w:t>
            </w:r>
          </w:p>
        </w:tc>
        <w:tc>
          <w:tcPr>
            <w:tcW w:w="0" w:type="auto"/>
            <w:vAlign w:val="center"/>
          </w:tcPr>
          <w:p w14:paraId="4B469A77" w14:textId="77777777" w:rsidR="00523267" w:rsidRPr="00102440" w:rsidRDefault="00523267" w:rsidP="00523267">
            <w:pPr>
              <w:spacing w:before="36" w:after="36"/>
              <w:jc w:val="center"/>
              <w:rPr>
                <w:rFonts w:ascii="Arial Narrow" w:hAnsi="Arial Narrow"/>
                <w:sz w:val="14"/>
                <w:szCs w:val="14"/>
              </w:rPr>
            </w:pPr>
          </w:p>
        </w:tc>
        <w:tc>
          <w:tcPr>
            <w:tcW w:w="0" w:type="auto"/>
            <w:vAlign w:val="center"/>
          </w:tcPr>
          <w:p w14:paraId="6EA09BF9" w14:textId="77777777" w:rsidR="00523267" w:rsidRPr="00102440" w:rsidRDefault="00523267" w:rsidP="00523267">
            <w:pPr>
              <w:spacing w:before="36" w:after="36"/>
              <w:jc w:val="center"/>
              <w:rPr>
                <w:rFonts w:ascii="Arial Narrow" w:hAnsi="Arial Narrow"/>
                <w:sz w:val="14"/>
                <w:szCs w:val="14"/>
              </w:rPr>
            </w:pPr>
            <m:oMath>
              <m:r>
                <m:rPr>
                  <m:sty m:val="p"/>
                </m:rPr>
                <w:rPr>
                  <w:rFonts w:ascii="Cambria Math" w:hAnsi="Cambria Math"/>
                  <w:sz w:val="14"/>
                  <w:szCs w:val="14"/>
                </w:rPr>
                <m:t>[</m:t>
              </m:r>
            </m:oMath>
            <w:r w:rsidRPr="00102440">
              <w:rPr>
                <w:rFonts w:ascii="Arial Narrow" w:hAnsi="Arial Narrow"/>
                <w:sz w:val="14"/>
                <w:szCs w:val="14"/>
              </w:rPr>
              <w:t xml:space="preserve"> 922.09 </w:t>
            </w:r>
            <m:oMath>
              <m:r>
                <m:rPr>
                  <m:sty m:val="p"/>
                </m:rPr>
                <w:rPr>
                  <w:rFonts w:ascii="Cambria Math" w:hAnsi="Cambria Math"/>
                  <w:sz w:val="14"/>
                  <w:szCs w:val="14"/>
                </w:rPr>
                <m:t>]</m:t>
              </m:r>
            </m:oMath>
          </w:p>
        </w:tc>
        <w:tc>
          <w:tcPr>
            <w:tcW w:w="0" w:type="auto"/>
            <w:vAlign w:val="center"/>
          </w:tcPr>
          <w:p w14:paraId="228C8A02" w14:textId="77777777" w:rsidR="00523267" w:rsidRPr="00102440" w:rsidRDefault="00523267" w:rsidP="00523267">
            <w:pPr>
              <w:spacing w:before="36" w:after="36"/>
              <w:jc w:val="center"/>
              <w:rPr>
                <w:rFonts w:ascii="Arial Narrow" w:hAnsi="Arial Narrow"/>
                <w:sz w:val="14"/>
                <w:szCs w:val="14"/>
              </w:rPr>
            </w:pPr>
          </w:p>
        </w:tc>
        <w:tc>
          <w:tcPr>
            <w:tcW w:w="0" w:type="auto"/>
            <w:vAlign w:val="center"/>
          </w:tcPr>
          <w:p w14:paraId="04972D98" w14:textId="77777777" w:rsidR="00523267" w:rsidRPr="00102440" w:rsidRDefault="00523267" w:rsidP="00523267">
            <w:pPr>
              <w:spacing w:before="36" w:after="36"/>
              <w:jc w:val="center"/>
              <w:rPr>
                <w:rFonts w:ascii="Arial Narrow" w:hAnsi="Arial Narrow"/>
                <w:sz w:val="14"/>
                <w:szCs w:val="14"/>
              </w:rPr>
            </w:pPr>
          </w:p>
        </w:tc>
        <w:tc>
          <w:tcPr>
            <w:tcW w:w="0" w:type="auto"/>
            <w:vAlign w:val="center"/>
          </w:tcPr>
          <w:p w14:paraId="36BCE2E8" w14:textId="77777777" w:rsidR="00523267" w:rsidRPr="00102440" w:rsidRDefault="00523267" w:rsidP="00523267">
            <w:pPr>
              <w:spacing w:before="36" w:after="36"/>
              <w:jc w:val="center"/>
              <w:rPr>
                <w:rFonts w:ascii="Arial Narrow" w:hAnsi="Arial Narrow"/>
                <w:sz w:val="14"/>
                <w:szCs w:val="14"/>
              </w:rPr>
            </w:pPr>
          </w:p>
        </w:tc>
        <w:tc>
          <w:tcPr>
            <w:tcW w:w="0" w:type="auto"/>
            <w:vAlign w:val="center"/>
          </w:tcPr>
          <w:p w14:paraId="0759AB16" w14:textId="77777777" w:rsidR="00523267" w:rsidRPr="00102440" w:rsidRDefault="00523267" w:rsidP="00523267">
            <w:pPr>
              <w:spacing w:before="36" w:after="36"/>
              <w:jc w:val="center"/>
              <w:rPr>
                <w:rFonts w:ascii="Arial Narrow" w:hAnsi="Arial Narrow"/>
                <w:sz w:val="14"/>
                <w:szCs w:val="14"/>
              </w:rPr>
            </w:pPr>
          </w:p>
        </w:tc>
        <w:tc>
          <w:tcPr>
            <w:tcW w:w="0" w:type="auto"/>
            <w:vAlign w:val="center"/>
          </w:tcPr>
          <w:p w14:paraId="16052570" w14:textId="77777777" w:rsidR="00523267" w:rsidRPr="00102440" w:rsidRDefault="00523267" w:rsidP="00523267">
            <w:pPr>
              <w:spacing w:before="36" w:after="36"/>
              <w:jc w:val="center"/>
              <w:rPr>
                <w:rFonts w:ascii="Arial Narrow" w:hAnsi="Arial Narrow"/>
                <w:sz w:val="14"/>
                <w:szCs w:val="14"/>
              </w:rPr>
            </w:pPr>
            <w:r w:rsidRPr="00102440">
              <w:rPr>
                <w:rFonts w:ascii="Arial Narrow" w:hAnsi="Arial Narrow"/>
                <w:sz w:val="14"/>
                <w:szCs w:val="14"/>
              </w:rPr>
              <w:t>0.00</w:t>
            </w:r>
          </w:p>
        </w:tc>
      </w:tr>
      <w:tr w:rsidR="00523267" w:rsidRPr="00102440" w14:paraId="29781953" w14:textId="77777777" w:rsidTr="00523267">
        <w:tc>
          <w:tcPr>
            <w:tcW w:w="0" w:type="auto"/>
            <w:vAlign w:val="center"/>
          </w:tcPr>
          <w:p w14:paraId="0A7488EE" w14:textId="77777777" w:rsidR="00523267" w:rsidRPr="00102440" w:rsidRDefault="00523267" w:rsidP="00523267">
            <w:pPr>
              <w:spacing w:before="36" w:after="36"/>
              <w:rPr>
                <w:rFonts w:ascii="Arial Narrow" w:hAnsi="Arial Narrow"/>
                <w:sz w:val="14"/>
                <w:szCs w:val="14"/>
              </w:rPr>
            </w:pPr>
            <w:r w:rsidRPr="00102440">
              <w:rPr>
                <w:rFonts w:ascii="Arial Narrow" w:hAnsi="Arial Narrow"/>
                <w:sz w:val="14"/>
                <w:szCs w:val="14"/>
              </w:rPr>
              <w:t>Wage bill</w:t>
            </w:r>
          </w:p>
        </w:tc>
        <w:tc>
          <w:tcPr>
            <w:tcW w:w="0" w:type="auto"/>
            <w:vAlign w:val="center"/>
          </w:tcPr>
          <w:p w14:paraId="33B5B6CD" w14:textId="77777777" w:rsidR="00523267" w:rsidRPr="00102440" w:rsidRDefault="00523267" w:rsidP="00523267">
            <w:pPr>
              <w:spacing w:before="36" w:after="36"/>
              <w:jc w:val="center"/>
              <w:rPr>
                <w:rFonts w:ascii="Arial Narrow" w:hAnsi="Arial Narrow"/>
                <w:sz w:val="14"/>
                <w:szCs w:val="14"/>
              </w:rPr>
            </w:pPr>
            <w:r w:rsidRPr="00102440">
              <w:rPr>
                <w:rFonts w:ascii="Arial Narrow" w:hAnsi="Arial Narrow"/>
                <w:sz w:val="14"/>
                <w:szCs w:val="14"/>
              </w:rPr>
              <w:t>432.49</w:t>
            </w:r>
          </w:p>
        </w:tc>
        <w:tc>
          <w:tcPr>
            <w:tcW w:w="0" w:type="auto"/>
            <w:vAlign w:val="center"/>
          </w:tcPr>
          <w:p w14:paraId="5D32B3FB" w14:textId="77777777" w:rsidR="00523267" w:rsidRPr="00102440" w:rsidRDefault="00523267" w:rsidP="00523267">
            <w:pPr>
              <w:spacing w:before="36" w:after="36"/>
              <w:jc w:val="center"/>
              <w:rPr>
                <w:rFonts w:ascii="Arial Narrow" w:hAnsi="Arial Narrow"/>
                <w:sz w:val="14"/>
                <w:szCs w:val="14"/>
              </w:rPr>
            </w:pPr>
            <w:r w:rsidRPr="00102440">
              <w:rPr>
                <w:rFonts w:ascii="Arial Narrow" w:hAnsi="Arial Narrow"/>
                <w:sz w:val="14"/>
                <w:szCs w:val="14"/>
              </w:rPr>
              <w:t>-432.49</w:t>
            </w:r>
          </w:p>
        </w:tc>
        <w:tc>
          <w:tcPr>
            <w:tcW w:w="0" w:type="auto"/>
            <w:vAlign w:val="center"/>
          </w:tcPr>
          <w:p w14:paraId="7D2F9865" w14:textId="77777777" w:rsidR="00523267" w:rsidRPr="00102440" w:rsidRDefault="00523267" w:rsidP="00523267">
            <w:pPr>
              <w:spacing w:before="36" w:after="36"/>
              <w:jc w:val="center"/>
              <w:rPr>
                <w:rFonts w:ascii="Arial Narrow" w:hAnsi="Arial Narrow"/>
                <w:sz w:val="14"/>
                <w:szCs w:val="14"/>
              </w:rPr>
            </w:pPr>
          </w:p>
        </w:tc>
        <w:tc>
          <w:tcPr>
            <w:tcW w:w="0" w:type="auto"/>
            <w:vAlign w:val="center"/>
          </w:tcPr>
          <w:p w14:paraId="25F65055" w14:textId="77777777" w:rsidR="00523267" w:rsidRPr="00102440" w:rsidRDefault="00523267" w:rsidP="00523267">
            <w:pPr>
              <w:spacing w:before="36" w:after="36"/>
              <w:jc w:val="center"/>
              <w:rPr>
                <w:rFonts w:ascii="Arial Narrow" w:hAnsi="Arial Narrow"/>
                <w:sz w:val="14"/>
                <w:szCs w:val="14"/>
              </w:rPr>
            </w:pPr>
          </w:p>
        </w:tc>
        <w:tc>
          <w:tcPr>
            <w:tcW w:w="0" w:type="auto"/>
            <w:vAlign w:val="center"/>
          </w:tcPr>
          <w:p w14:paraId="7574873F" w14:textId="77777777" w:rsidR="00523267" w:rsidRPr="00102440" w:rsidRDefault="00523267" w:rsidP="00523267">
            <w:pPr>
              <w:spacing w:before="36" w:after="36"/>
              <w:jc w:val="center"/>
              <w:rPr>
                <w:rFonts w:ascii="Arial Narrow" w:hAnsi="Arial Narrow"/>
                <w:sz w:val="14"/>
                <w:szCs w:val="14"/>
              </w:rPr>
            </w:pPr>
          </w:p>
        </w:tc>
        <w:tc>
          <w:tcPr>
            <w:tcW w:w="0" w:type="auto"/>
            <w:vAlign w:val="center"/>
          </w:tcPr>
          <w:p w14:paraId="127568D6" w14:textId="77777777" w:rsidR="00523267" w:rsidRPr="00102440" w:rsidRDefault="00523267" w:rsidP="00523267">
            <w:pPr>
              <w:spacing w:before="36" w:after="36"/>
              <w:jc w:val="center"/>
              <w:rPr>
                <w:rFonts w:ascii="Arial Narrow" w:hAnsi="Arial Narrow"/>
                <w:sz w:val="14"/>
                <w:szCs w:val="14"/>
              </w:rPr>
            </w:pPr>
          </w:p>
        </w:tc>
        <w:tc>
          <w:tcPr>
            <w:tcW w:w="0" w:type="auto"/>
            <w:vAlign w:val="center"/>
          </w:tcPr>
          <w:p w14:paraId="3D43916A" w14:textId="77777777" w:rsidR="00523267" w:rsidRPr="00102440" w:rsidRDefault="00523267" w:rsidP="00523267">
            <w:pPr>
              <w:spacing w:before="36" w:after="36"/>
              <w:jc w:val="center"/>
              <w:rPr>
                <w:rFonts w:ascii="Arial Narrow" w:hAnsi="Arial Narrow"/>
                <w:sz w:val="14"/>
                <w:szCs w:val="14"/>
              </w:rPr>
            </w:pPr>
            <w:r w:rsidRPr="00102440">
              <w:rPr>
                <w:rFonts w:ascii="Arial Narrow" w:hAnsi="Arial Narrow"/>
                <w:sz w:val="14"/>
                <w:szCs w:val="14"/>
              </w:rPr>
              <w:t>1</w:t>
            </w:r>
          </w:p>
        </w:tc>
        <w:tc>
          <w:tcPr>
            <w:tcW w:w="0" w:type="auto"/>
            <w:vAlign w:val="center"/>
          </w:tcPr>
          <w:p w14:paraId="642E67C5" w14:textId="77777777" w:rsidR="00523267" w:rsidRPr="00102440" w:rsidRDefault="00523267" w:rsidP="00523267">
            <w:pPr>
              <w:spacing w:before="36" w:after="36"/>
              <w:jc w:val="center"/>
              <w:rPr>
                <w:rFonts w:ascii="Arial Narrow" w:hAnsi="Arial Narrow"/>
                <w:sz w:val="14"/>
                <w:szCs w:val="14"/>
              </w:rPr>
            </w:pPr>
            <w:r w:rsidRPr="00102440">
              <w:rPr>
                <w:rFonts w:ascii="Arial Narrow" w:hAnsi="Arial Narrow"/>
                <w:sz w:val="14"/>
                <w:szCs w:val="14"/>
              </w:rPr>
              <w:t>432.49</w:t>
            </w:r>
          </w:p>
        </w:tc>
        <w:tc>
          <w:tcPr>
            <w:tcW w:w="0" w:type="auto"/>
            <w:vAlign w:val="center"/>
          </w:tcPr>
          <w:p w14:paraId="634FEFB8" w14:textId="77777777" w:rsidR="00523267" w:rsidRPr="00102440" w:rsidRDefault="00523267" w:rsidP="00523267">
            <w:pPr>
              <w:spacing w:before="36" w:after="36"/>
              <w:jc w:val="center"/>
              <w:rPr>
                <w:rFonts w:ascii="Arial Narrow" w:hAnsi="Arial Narrow"/>
                <w:sz w:val="14"/>
                <w:szCs w:val="14"/>
              </w:rPr>
            </w:pPr>
            <w:r w:rsidRPr="00102440">
              <w:rPr>
                <w:rFonts w:ascii="Arial Narrow" w:hAnsi="Arial Narrow"/>
                <w:sz w:val="14"/>
                <w:szCs w:val="14"/>
              </w:rPr>
              <w:t>-432.49</w:t>
            </w:r>
          </w:p>
        </w:tc>
        <w:tc>
          <w:tcPr>
            <w:tcW w:w="0" w:type="auto"/>
            <w:vAlign w:val="center"/>
          </w:tcPr>
          <w:p w14:paraId="0CAC490D" w14:textId="77777777" w:rsidR="00523267" w:rsidRPr="00102440" w:rsidRDefault="00523267" w:rsidP="00523267">
            <w:pPr>
              <w:spacing w:before="36" w:after="36"/>
              <w:jc w:val="center"/>
              <w:rPr>
                <w:rFonts w:ascii="Arial Narrow" w:hAnsi="Arial Narrow"/>
                <w:sz w:val="14"/>
                <w:szCs w:val="14"/>
              </w:rPr>
            </w:pPr>
          </w:p>
        </w:tc>
        <w:tc>
          <w:tcPr>
            <w:tcW w:w="0" w:type="auto"/>
            <w:vAlign w:val="center"/>
          </w:tcPr>
          <w:p w14:paraId="487B3E15" w14:textId="77777777" w:rsidR="00523267" w:rsidRPr="00102440" w:rsidRDefault="00523267" w:rsidP="00523267">
            <w:pPr>
              <w:spacing w:before="36" w:after="36"/>
              <w:jc w:val="center"/>
              <w:rPr>
                <w:rFonts w:ascii="Arial Narrow" w:hAnsi="Arial Narrow"/>
                <w:sz w:val="14"/>
                <w:szCs w:val="14"/>
              </w:rPr>
            </w:pPr>
          </w:p>
        </w:tc>
        <w:tc>
          <w:tcPr>
            <w:tcW w:w="0" w:type="auto"/>
            <w:vAlign w:val="center"/>
          </w:tcPr>
          <w:p w14:paraId="3B09749C" w14:textId="77777777" w:rsidR="00523267" w:rsidRPr="00102440" w:rsidRDefault="00523267" w:rsidP="00523267">
            <w:pPr>
              <w:spacing w:before="36" w:after="36"/>
              <w:jc w:val="center"/>
              <w:rPr>
                <w:rFonts w:ascii="Arial Narrow" w:hAnsi="Arial Narrow"/>
                <w:sz w:val="14"/>
                <w:szCs w:val="14"/>
              </w:rPr>
            </w:pPr>
          </w:p>
        </w:tc>
        <w:tc>
          <w:tcPr>
            <w:tcW w:w="0" w:type="auto"/>
            <w:vAlign w:val="center"/>
          </w:tcPr>
          <w:p w14:paraId="74CB5B5C" w14:textId="77777777" w:rsidR="00523267" w:rsidRPr="00102440" w:rsidRDefault="00523267" w:rsidP="00523267">
            <w:pPr>
              <w:spacing w:before="36" w:after="36"/>
              <w:jc w:val="center"/>
              <w:rPr>
                <w:rFonts w:ascii="Arial Narrow" w:hAnsi="Arial Narrow"/>
                <w:sz w:val="14"/>
                <w:szCs w:val="14"/>
              </w:rPr>
            </w:pPr>
          </w:p>
        </w:tc>
        <w:tc>
          <w:tcPr>
            <w:tcW w:w="0" w:type="auto"/>
            <w:vAlign w:val="center"/>
          </w:tcPr>
          <w:p w14:paraId="387CDEB2" w14:textId="77777777" w:rsidR="00523267" w:rsidRPr="00102440" w:rsidRDefault="00523267" w:rsidP="00523267">
            <w:pPr>
              <w:spacing w:before="36" w:after="36"/>
              <w:jc w:val="center"/>
              <w:rPr>
                <w:rFonts w:ascii="Arial Narrow" w:hAnsi="Arial Narrow"/>
                <w:sz w:val="14"/>
                <w:szCs w:val="14"/>
              </w:rPr>
            </w:pPr>
            <w:r w:rsidRPr="00102440">
              <w:rPr>
                <w:rFonts w:ascii="Arial Narrow" w:hAnsi="Arial Narrow"/>
                <w:sz w:val="14"/>
                <w:szCs w:val="14"/>
              </w:rPr>
              <w:t>0.00</w:t>
            </w:r>
          </w:p>
        </w:tc>
      </w:tr>
      <w:tr w:rsidR="00523267" w:rsidRPr="00102440" w14:paraId="7F6C60A3" w14:textId="77777777" w:rsidTr="00523267">
        <w:tc>
          <w:tcPr>
            <w:tcW w:w="0" w:type="auto"/>
            <w:vAlign w:val="center"/>
          </w:tcPr>
          <w:p w14:paraId="7F7043A4" w14:textId="77777777" w:rsidR="00523267" w:rsidRPr="00102440" w:rsidRDefault="00523267" w:rsidP="00523267">
            <w:pPr>
              <w:spacing w:before="36" w:after="36"/>
              <w:rPr>
                <w:rFonts w:ascii="Arial Narrow" w:hAnsi="Arial Narrow"/>
                <w:sz w:val="14"/>
                <w:szCs w:val="14"/>
              </w:rPr>
            </w:pPr>
            <w:r w:rsidRPr="00102440">
              <w:rPr>
                <w:rFonts w:ascii="Arial Narrow" w:hAnsi="Arial Narrow"/>
                <w:sz w:val="14"/>
                <w:szCs w:val="14"/>
              </w:rPr>
              <w:t>Corporate profit</w:t>
            </w:r>
          </w:p>
        </w:tc>
        <w:tc>
          <w:tcPr>
            <w:tcW w:w="0" w:type="auto"/>
            <w:vAlign w:val="center"/>
          </w:tcPr>
          <w:p w14:paraId="10DFD727" w14:textId="77777777" w:rsidR="00523267" w:rsidRPr="00102440" w:rsidRDefault="00523267" w:rsidP="00523267">
            <w:pPr>
              <w:spacing w:before="36" w:after="36"/>
              <w:jc w:val="center"/>
              <w:rPr>
                <w:rFonts w:ascii="Arial Narrow" w:hAnsi="Arial Narrow"/>
                <w:sz w:val="14"/>
                <w:szCs w:val="14"/>
              </w:rPr>
            </w:pPr>
            <w:r w:rsidRPr="00102440">
              <w:rPr>
                <w:rFonts w:ascii="Arial Narrow" w:hAnsi="Arial Narrow"/>
                <w:sz w:val="14"/>
                <w:szCs w:val="14"/>
              </w:rPr>
              <w:t>480.64</w:t>
            </w:r>
          </w:p>
        </w:tc>
        <w:tc>
          <w:tcPr>
            <w:tcW w:w="0" w:type="auto"/>
            <w:vAlign w:val="center"/>
          </w:tcPr>
          <w:p w14:paraId="764DAE49" w14:textId="77777777" w:rsidR="00523267" w:rsidRPr="00102440" w:rsidRDefault="00523267" w:rsidP="00523267">
            <w:pPr>
              <w:spacing w:before="36" w:after="36"/>
              <w:jc w:val="center"/>
              <w:rPr>
                <w:rFonts w:ascii="Arial Narrow" w:hAnsi="Arial Narrow"/>
                <w:sz w:val="14"/>
                <w:szCs w:val="14"/>
              </w:rPr>
            </w:pPr>
            <w:r w:rsidRPr="00102440">
              <w:rPr>
                <w:rFonts w:ascii="Arial Narrow" w:hAnsi="Arial Narrow"/>
                <w:sz w:val="14"/>
                <w:szCs w:val="14"/>
              </w:rPr>
              <w:t>-480.64</w:t>
            </w:r>
          </w:p>
        </w:tc>
        <w:tc>
          <w:tcPr>
            <w:tcW w:w="0" w:type="auto"/>
            <w:vAlign w:val="center"/>
          </w:tcPr>
          <w:p w14:paraId="1D240C6D" w14:textId="77777777" w:rsidR="00523267" w:rsidRPr="00102440" w:rsidRDefault="00523267" w:rsidP="00523267">
            <w:pPr>
              <w:spacing w:before="36" w:after="36"/>
              <w:jc w:val="center"/>
              <w:rPr>
                <w:rFonts w:ascii="Arial Narrow" w:hAnsi="Arial Narrow"/>
                <w:sz w:val="14"/>
                <w:szCs w:val="14"/>
              </w:rPr>
            </w:pPr>
            <w:r w:rsidRPr="00102440">
              <w:rPr>
                <w:rFonts w:ascii="Arial Narrow" w:hAnsi="Arial Narrow"/>
                <w:sz w:val="14"/>
                <w:szCs w:val="14"/>
              </w:rPr>
              <w:t>0.00</w:t>
            </w:r>
          </w:p>
        </w:tc>
        <w:tc>
          <w:tcPr>
            <w:tcW w:w="0" w:type="auto"/>
            <w:vAlign w:val="center"/>
          </w:tcPr>
          <w:p w14:paraId="0AFD6647" w14:textId="77777777" w:rsidR="00523267" w:rsidRPr="00102440" w:rsidRDefault="00523267" w:rsidP="00523267">
            <w:pPr>
              <w:spacing w:before="36" w:after="36"/>
              <w:jc w:val="center"/>
              <w:rPr>
                <w:rFonts w:ascii="Arial Narrow" w:hAnsi="Arial Narrow"/>
                <w:sz w:val="14"/>
                <w:szCs w:val="14"/>
              </w:rPr>
            </w:pPr>
          </w:p>
        </w:tc>
        <w:tc>
          <w:tcPr>
            <w:tcW w:w="0" w:type="auto"/>
            <w:vAlign w:val="center"/>
          </w:tcPr>
          <w:p w14:paraId="36495982" w14:textId="77777777" w:rsidR="00523267" w:rsidRPr="00102440" w:rsidRDefault="00523267" w:rsidP="00523267">
            <w:pPr>
              <w:spacing w:before="36" w:after="36"/>
              <w:jc w:val="center"/>
              <w:rPr>
                <w:rFonts w:ascii="Arial Narrow" w:hAnsi="Arial Narrow"/>
                <w:sz w:val="14"/>
                <w:szCs w:val="14"/>
              </w:rPr>
            </w:pPr>
          </w:p>
        </w:tc>
        <w:tc>
          <w:tcPr>
            <w:tcW w:w="0" w:type="auto"/>
            <w:vAlign w:val="center"/>
          </w:tcPr>
          <w:p w14:paraId="36FB8E0B" w14:textId="77777777" w:rsidR="00523267" w:rsidRPr="00102440" w:rsidRDefault="00523267" w:rsidP="00523267">
            <w:pPr>
              <w:spacing w:before="36" w:after="36"/>
              <w:jc w:val="center"/>
              <w:rPr>
                <w:rFonts w:ascii="Arial Narrow" w:hAnsi="Arial Narrow"/>
                <w:sz w:val="14"/>
                <w:szCs w:val="14"/>
              </w:rPr>
            </w:pPr>
          </w:p>
        </w:tc>
        <w:tc>
          <w:tcPr>
            <w:tcW w:w="0" w:type="auto"/>
            <w:vAlign w:val="center"/>
          </w:tcPr>
          <w:p w14:paraId="6B851037" w14:textId="77777777" w:rsidR="00523267" w:rsidRPr="00102440" w:rsidRDefault="00523267" w:rsidP="00523267">
            <w:pPr>
              <w:spacing w:before="36" w:after="36"/>
              <w:jc w:val="center"/>
              <w:rPr>
                <w:rFonts w:ascii="Arial Narrow" w:hAnsi="Arial Narrow"/>
                <w:sz w:val="14"/>
                <w:szCs w:val="14"/>
              </w:rPr>
            </w:pPr>
            <w:r w:rsidRPr="00102440">
              <w:rPr>
                <w:rFonts w:ascii="Arial Narrow" w:hAnsi="Arial Narrow"/>
                <w:sz w:val="14"/>
                <w:szCs w:val="14"/>
              </w:rPr>
              <w:t>1</w:t>
            </w:r>
          </w:p>
        </w:tc>
        <w:tc>
          <w:tcPr>
            <w:tcW w:w="0" w:type="auto"/>
            <w:vAlign w:val="center"/>
          </w:tcPr>
          <w:p w14:paraId="6ACBEE1C" w14:textId="77777777" w:rsidR="00523267" w:rsidRPr="00102440" w:rsidRDefault="00523267" w:rsidP="00523267">
            <w:pPr>
              <w:spacing w:before="36" w:after="36"/>
              <w:jc w:val="center"/>
              <w:rPr>
                <w:rFonts w:ascii="Arial Narrow" w:hAnsi="Arial Narrow"/>
                <w:sz w:val="14"/>
                <w:szCs w:val="14"/>
              </w:rPr>
            </w:pPr>
            <w:r w:rsidRPr="00102440">
              <w:rPr>
                <w:rFonts w:ascii="Arial Narrow" w:hAnsi="Arial Narrow"/>
                <w:sz w:val="14"/>
                <w:szCs w:val="14"/>
              </w:rPr>
              <w:t>480.64</w:t>
            </w:r>
          </w:p>
        </w:tc>
        <w:tc>
          <w:tcPr>
            <w:tcW w:w="0" w:type="auto"/>
            <w:vAlign w:val="center"/>
          </w:tcPr>
          <w:p w14:paraId="2C7AAA2D" w14:textId="77777777" w:rsidR="00523267" w:rsidRPr="00102440" w:rsidRDefault="00523267" w:rsidP="00523267">
            <w:pPr>
              <w:spacing w:before="36" w:after="36"/>
              <w:jc w:val="center"/>
              <w:rPr>
                <w:rFonts w:ascii="Arial Narrow" w:hAnsi="Arial Narrow"/>
                <w:sz w:val="14"/>
                <w:szCs w:val="14"/>
              </w:rPr>
            </w:pPr>
            <w:r w:rsidRPr="00102440">
              <w:rPr>
                <w:rFonts w:ascii="Arial Narrow" w:hAnsi="Arial Narrow"/>
                <w:sz w:val="14"/>
                <w:szCs w:val="14"/>
              </w:rPr>
              <w:t>-480.64</w:t>
            </w:r>
          </w:p>
        </w:tc>
        <w:tc>
          <w:tcPr>
            <w:tcW w:w="0" w:type="auto"/>
            <w:vAlign w:val="center"/>
          </w:tcPr>
          <w:p w14:paraId="78DF3984" w14:textId="77777777" w:rsidR="00523267" w:rsidRPr="00102440" w:rsidRDefault="00523267" w:rsidP="00523267">
            <w:pPr>
              <w:spacing w:before="36" w:after="36"/>
              <w:jc w:val="center"/>
              <w:rPr>
                <w:rFonts w:ascii="Arial Narrow" w:hAnsi="Arial Narrow"/>
                <w:sz w:val="14"/>
                <w:szCs w:val="14"/>
              </w:rPr>
            </w:pPr>
            <w:r w:rsidRPr="00102440">
              <w:rPr>
                <w:rFonts w:ascii="Arial Narrow" w:hAnsi="Arial Narrow"/>
                <w:sz w:val="14"/>
                <w:szCs w:val="14"/>
              </w:rPr>
              <w:t>0.00</w:t>
            </w:r>
          </w:p>
        </w:tc>
        <w:tc>
          <w:tcPr>
            <w:tcW w:w="0" w:type="auto"/>
            <w:vAlign w:val="center"/>
          </w:tcPr>
          <w:p w14:paraId="26AE6D7F" w14:textId="77777777" w:rsidR="00523267" w:rsidRPr="00102440" w:rsidRDefault="00523267" w:rsidP="00523267">
            <w:pPr>
              <w:spacing w:before="36" w:after="36"/>
              <w:jc w:val="center"/>
              <w:rPr>
                <w:rFonts w:ascii="Arial Narrow" w:hAnsi="Arial Narrow"/>
                <w:sz w:val="14"/>
                <w:szCs w:val="14"/>
              </w:rPr>
            </w:pPr>
          </w:p>
        </w:tc>
        <w:tc>
          <w:tcPr>
            <w:tcW w:w="0" w:type="auto"/>
            <w:vAlign w:val="center"/>
          </w:tcPr>
          <w:p w14:paraId="0CAB7463" w14:textId="77777777" w:rsidR="00523267" w:rsidRPr="00102440" w:rsidRDefault="00523267" w:rsidP="00523267">
            <w:pPr>
              <w:spacing w:before="36" w:after="36"/>
              <w:jc w:val="center"/>
              <w:rPr>
                <w:rFonts w:ascii="Arial Narrow" w:hAnsi="Arial Narrow"/>
                <w:sz w:val="14"/>
                <w:szCs w:val="14"/>
              </w:rPr>
            </w:pPr>
          </w:p>
        </w:tc>
        <w:tc>
          <w:tcPr>
            <w:tcW w:w="0" w:type="auto"/>
            <w:vAlign w:val="center"/>
          </w:tcPr>
          <w:p w14:paraId="289CA5E0" w14:textId="77777777" w:rsidR="00523267" w:rsidRPr="00102440" w:rsidRDefault="00523267" w:rsidP="00523267">
            <w:pPr>
              <w:spacing w:before="36" w:after="36"/>
              <w:jc w:val="center"/>
              <w:rPr>
                <w:rFonts w:ascii="Arial Narrow" w:hAnsi="Arial Narrow"/>
                <w:sz w:val="14"/>
                <w:szCs w:val="14"/>
              </w:rPr>
            </w:pPr>
          </w:p>
        </w:tc>
        <w:tc>
          <w:tcPr>
            <w:tcW w:w="0" w:type="auto"/>
            <w:vAlign w:val="center"/>
          </w:tcPr>
          <w:p w14:paraId="1C9446C9" w14:textId="77777777" w:rsidR="00523267" w:rsidRPr="00102440" w:rsidRDefault="00523267" w:rsidP="00523267">
            <w:pPr>
              <w:spacing w:before="36" w:after="36"/>
              <w:jc w:val="center"/>
              <w:rPr>
                <w:rFonts w:ascii="Arial Narrow" w:hAnsi="Arial Narrow"/>
                <w:sz w:val="14"/>
                <w:szCs w:val="14"/>
              </w:rPr>
            </w:pPr>
            <w:r w:rsidRPr="00102440">
              <w:rPr>
                <w:rFonts w:ascii="Arial Narrow" w:hAnsi="Arial Narrow"/>
                <w:sz w:val="14"/>
                <w:szCs w:val="14"/>
              </w:rPr>
              <w:t>0.00</w:t>
            </w:r>
          </w:p>
        </w:tc>
      </w:tr>
      <w:tr w:rsidR="00523267" w:rsidRPr="00102440" w14:paraId="100977E4" w14:textId="77777777" w:rsidTr="00523267">
        <w:tc>
          <w:tcPr>
            <w:tcW w:w="0" w:type="auto"/>
            <w:vAlign w:val="center"/>
          </w:tcPr>
          <w:p w14:paraId="7BC44253" w14:textId="77777777" w:rsidR="00523267" w:rsidRPr="00102440" w:rsidRDefault="00523267" w:rsidP="00523267">
            <w:pPr>
              <w:spacing w:before="36" w:after="36"/>
              <w:rPr>
                <w:rFonts w:ascii="Arial Narrow" w:hAnsi="Arial Narrow"/>
                <w:sz w:val="14"/>
                <w:szCs w:val="14"/>
              </w:rPr>
            </w:pPr>
            <w:r w:rsidRPr="00102440">
              <w:rPr>
                <w:rFonts w:ascii="Arial Narrow" w:hAnsi="Arial Narrow"/>
                <w:sz w:val="14"/>
                <w:szCs w:val="14"/>
              </w:rPr>
              <w:t>Amortization</w:t>
            </w:r>
          </w:p>
        </w:tc>
        <w:tc>
          <w:tcPr>
            <w:tcW w:w="0" w:type="auto"/>
            <w:vAlign w:val="center"/>
          </w:tcPr>
          <w:p w14:paraId="333166C2" w14:textId="77777777" w:rsidR="00523267" w:rsidRPr="00102440" w:rsidRDefault="00523267" w:rsidP="00523267">
            <w:pPr>
              <w:spacing w:before="36" w:after="36"/>
              <w:jc w:val="center"/>
              <w:rPr>
                <w:rFonts w:ascii="Arial Narrow" w:hAnsi="Arial Narrow"/>
                <w:sz w:val="14"/>
                <w:szCs w:val="14"/>
              </w:rPr>
            </w:pPr>
          </w:p>
        </w:tc>
        <w:tc>
          <w:tcPr>
            <w:tcW w:w="0" w:type="auto"/>
            <w:vAlign w:val="center"/>
          </w:tcPr>
          <w:p w14:paraId="093FFD04" w14:textId="77777777" w:rsidR="00523267" w:rsidRPr="00102440" w:rsidRDefault="00523267" w:rsidP="00523267">
            <w:pPr>
              <w:spacing w:before="36" w:after="36"/>
              <w:jc w:val="center"/>
              <w:rPr>
                <w:rFonts w:ascii="Arial Narrow" w:hAnsi="Arial Narrow"/>
                <w:sz w:val="14"/>
                <w:szCs w:val="14"/>
              </w:rPr>
            </w:pPr>
            <w:r w:rsidRPr="00102440">
              <w:rPr>
                <w:rFonts w:ascii="Arial Narrow" w:hAnsi="Arial Narrow"/>
                <w:sz w:val="14"/>
                <w:szCs w:val="14"/>
              </w:rPr>
              <w:t>-5.24</w:t>
            </w:r>
          </w:p>
        </w:tc>
        <w:tc>
          <w:tcPr>
            <w:tcW w:w="0" w:type="auto"/>
            <w:vAlign w:val="center"/>
          </w:tcPr>
          <w:p w14:paraId="76DA4270" w14:textId="77777777" w:rsidR="00523267" w:rsidRPr="00102440" w:rsidRDefault="00523267" w:rsidP="00523267">
            <w:pPr>
              <w:spacing w:before="36" w:after="36"/>
              <w:jc w:val="center"/>
              <w:rPr>
                <w:rFonts w:ascii="Arial Narrow" w:hAnsi="Arial Narrow"/>
                <w:sz w:val="14"/>
                <w:szCs w:val="14"/>
              </w:rPr>
            </w:pPr>
            <w:r w:rsidRPr="00102440">
              <w:rPr>
                <w:rFonts w:ascii="Arial Narrow" w:hAnsi="Arial Narrow"/>
                <w:sz w:val="14"/>
                <w:szCs w:val="14"/>
              </w:rPr>
              <w:t>5.24</w:t>
            </w:r>
          </w:p>
        </w:tc>
        <w:tc>
          <w:tcPr>
            <w:tcW w:w="0" w:type="auto"/>
            <w:vAlign w:val="center"/>
          </w:tcPr>
          <w:p w14:paraId="2E33C789" w14:textId="77777777" w:rsidR="00523267" w:rsidRPr="00102440" w:rsidRDefault="00523267" w:rsidP="00523267">
            <w:pPr>
              <w:spacing w:before="36" w:after="36"/>
              <w:jc w:val="center"/>
              <w:rPr>
                <w:rFonts w:ascii="Arial Narrow" w:hAnsi="Arial Narrow"/>
                <w:sz w:val="14"/>
                <w:szCs w:val="14"/>
              </w:rPr>
            </w:pPr>
          </w:p>
        </w:tc>
        <w:tc>
          <w:tcPr>
            <w:tcW w:w="0" w:type="auto"/>
            <w:vAlign w:val="center"/>
          </w:tcPr>
          <w:p w14:paraId="137AAE8F" w14:textId="77777777" w:rsidR="00523267" w:rsidRPr="00102440" w:rsidRDefault="00523267" w:rsidP="00523267">
            <w:pPr>
              <w:spacing w:before="36" w:after="36"/>
              <w:jc w:val="center"/>
              <w:rPr>
                <w:rFonts w:ascii="Arial Narrow" w:hAnsi="Arial Narrow"/>
                <w:sz w:val="14"/>
                <w:szCs w:val="14"/>
              </w:rPr>
            </w:pPr>
          </w:p>
        </w:tc>
        <w:tc>
          <w:tcPr>
            <w:tcW w:w="0" w:type="auto"/>
            <w:vAlign w:val="center"/>
          </w:tcPr>
          <w:p w14:paraId="64876AFB" w14:textId="77777777" w:rsidR="00523267" w:rsidRPr="00102440" w:rsidRDefault="00523267" w:rsidP="00523267">
            <w:pPr>
              <w:spacing w:before="36" w:after="36"/>
              <w:jc w:val="center"/>
              <w:rPr>
                <w:rFonts w:ascii="Arial Narrow" w:hAnsi="Arial Narrow"/>
                <w:sz w:val="14"/>
                <w:szCs w:val="14"/>
              </w:rPr>
            </w:pPr>
          </w:p>
        </w:tc>
        <w:tc>
          <w:tcPr>
            <w:tcW w:w="0" w:type="auto"/>
            <w:vAlign w:val="center"/>
          </w:tcPr>
          <w:p w14:paraId="3A200084" w14:textId="77777777" w:rsidR="00523267" w:rsidRPr="00102440" w:rsidRDefault="00523267" w:rsidP="00523267">
            <w:pPr>
              <w:spacing w:before="36" w:after="36"/>
              <w:jc w:val="center"/>
              <w:rPr>
                <w:rFonts w:ascii="Arial Narrow" w:hAnsi="Arial Narrow"/>
                <w:sz w:val="14"/>
                <w:szCs w:val="14"/>
              </w:rPr>
            </w:pPr>
            <w:r w:rsidRPr="00102440">
              <w:rPr>
                <w:rFonts w:ascii="Arial Narrow" w:hAnsi="Arial Narrow"/>
                <w:sz w:val="14"/>
                <w:szCs w:val="14"/>
              </w:rPr>
              <w:t>1</w:t>
            </w:r>
          </w:p>
        </w:tc>
        <w:tc>
          <w:tcPr>
            <w:tcW w:w="0" w:type="auto"/>
            <w:vAlign w:val="center"/>
          </w:tcPr>
          <w:p w14:paraId="78C09FEA" w14:textId="77777777" w:rsidR="00523267" w:rsidRPr="00102440" w:rsidRDefault="00523267" w:rsidP="00523267">
            <w:pPr>
              <w:spacing w:before="36" w:after="36"/>
              <w:jc w:val="center"/>
              <w:rPr>
                <w:rFonts w:ascii="Arial Narrow" w:hAnsi="Arial Narrow"/>
                <w:sz w:val="14"/>
                <w:szCs w:val="14"/>
              </w:rPr>
            </w:pPr>
          </w:p>
        </w:tc>
        <w:tc>
          <w:tcPr>
            <w:tcW w:w="0" w:type="auto"/>
            <w:vAlign w:val="center"/>
          </w:tcPr>
          <w:p w14:paraId="10C3DDA7" w14:textId="77777777" w:rsidR="00523267" w:rsidRPr="00102440" w:rsidRDefault="00523267" w:rsidP="00523267">
            <w:pPr>
              <w:spacing w:before="36" w:after="36"/>
              <w:jc w:val="center"/>
              <w:rPr>
                <w:rFonts w:ascii="Arial Narrow" w:hAnsi="Arial Narrow"/>
                <w:sz w:val="14"/>
                <w:szCs w:val="14"/>
              </w:rPr>
            </w:pPr>
            <w:r w:rsidRPr="00102440">
              <w:rPr>
                <w:rFonts w:ascii="Arial Narrow" w:hAnsi="Arial Narrow"/>
                <w:sz w:val="14"/>
                <w:szCs w:val="14"/>
              </w:rPr>
              <w:t>-5.24</w:t>
            </w:r>
          </w:p>
        </w:tc>
        <w:tc>
          <w:tcPr>
            <w:tcW w:w="0" w:type="auto"/>
            <w:vAlign w:val="center"/>
          </w:tcPr>
          <w:p w14:paraId="451B1D12" w14:textId="77777777" w:rsidR="00523267" w:rsidRPr="00102440" w:rsidRDefault="00523267" w:rsidP="00523267">
            <w:pPr>
              <w:spacing w:before="36" w:after="36"/>
              <w:jc w:val="center"/>
              <w:rPr>
                <w:rFonts w:ascii="Arial Narrow" w:hAnsi="Arial Narrow"/>
                <w:sz w:val="14"/>
                <w:szCs w:val="14"/>
              </w:rPr>
            </w:pPr>
            <w:r w:rsidRPr="00102440">
              <w:rPr>
                <w:rFonts w:ascii="Arial Narrow" w:hAnsi="Arial Narrow"/>
                <w:sz w:val="14"/>
                <w:szCs w:val="14"/>
              </w:rPr>
              <w:t>5.24</w:t>
            </w:r>
          </w:p>
        </w:tc>
        <w:tc>
          <w:tcPr>
            <w:tcW w:w="0" w:type="auto"/>
            <w:vAlign w:val="center"/>
          </w:tcPr>
          <w:p w14:paraId="3C37075E" w14:textId="77777777" w:rsidR="00523267" w:rsidRPr="00102440" w:rsidRDefault="00523267" w:rsidP="00523267">
            <w:pPr>
              <w:spacing w:before="36" w:after="36"/>
              <w:jc w:val="center"/>
              <w:rPr>
                <w:rFonts w:ascii="Arial Narrow" w:hAnsi="Arial Narrow"/>
                <w:sz w:val="14"/>
                <w:szCs w:val="14"/>
              </w:rPr>
            </w:pPr>
          </w:p>
        </w:tc>
        <w:tc>
          <w:tcPr>
            <w:tcW w:w="0" w:type="auto"/>
            <w:vAlign w:val="center"/>
          </w:tcPr>
          <w:p w14:paraId="26227419" w14:textId="77777777" w:rsidR="00523267" w:rsidRPr="00102440" w:rsidRDefault="00523267" w:rsidP="00523267">
            <w:pPr>
              <w:spacing w:before="36" w:after="36"/>
              <w:jc w:val="center"/>
              <w:rPr>
                <w:rFonts w:ascii="Arial Narrow" w:hAnsi="Arial Narrow"/>
                <w:sz w:val="14"/>
                <w:szCs w:val="14"/>
              </w:rPr>
            </w:pPr>
          </w:p>
        </w:tc>
        <w:tc>
          <w:tcPr>
            <w:tcW w:w="0" w:type="auto"/>
            <w:vAlign w:val="center"/>
          </w:tcPr>
          <w:p w14:paraId="12CC997C" w14:textId="77777777" w:rsidR="00523267" w:rsidRPr="00102440" w:rsidRDefault="00523267" w:rsidP="00523267">
            <w:pPr>
              <w:spacing w:before="36" w:after="36"/>
              <w:jc w:val="center"/>
              <w:rPr>
                <w:rFonts w:ascii="Arial Narrow" w:hAnsi="Arial Narrow"/>
                <w:sz w:val="14"/>
                <w:szCs w:val="14"/>
              </w:rPr>
            </w:pPr>
          </w:p>
        </w:tc>
        <w:tc>
          <w:tcPr>
            <w:tcW w:w="0" w:type="auto"/>
            <w:vAlign w:val="center"/>
          </w:tcPr>
          <w:p w14:paraId="4E28D894" w14:textId="77777777" w:rsidR="00523267" w:rsidRPr="00102440" w:rsidRDefault="00523267" w:rsidP="00523267">
            <w:pPr>
              <w:spacing w:before="36" w:after="36"/>
              <w:jc w:val="center"/>
              <w:rPr>
                <w:rFonts w:ascii="Arial Narrow" w:hAnsi="Arial Narrow"/>
                <w:sz w:val="14"/>
                <w:szCs w:val="14"/>
              </w:rPr>
            </w:pPr>
            <w:r w:rsidRPr="00102440">
              <w:rPr>
                <w:rFonts w:ascii="Arial Narrow" w:hAnsi="Arial Narrow"/>
                <w:sz w:val="14"/>
                <w:szCs w:val="14"/>
              </w:rPr>
              <w:t>0.00</w:t>
            </w:r>
          </w:p>
        </w:tc>
      </w:tr>
      <w:tr w:rsidR="00523267" w:rsidRPr="00102440" w14:paraId="795F9CAC" w14:textId="77777777" w:rsidTr="00523267">
        <w:tc>
          <w:tcPr>
            <w:tcW w:w="0" w:type="auto"/>
            <w:vAlign w:val="center"/>
          </w:tcPr>
          <w:p w14:paraId="56491C4D" w14:textId="77777777" w:rsidR="00523267" w:rsidRPr="00102440" w:rsidRDefault="00523267" w:rsidP="00523267">
            <w:pPr>
              <w:spacing w:before="36" w:after="36"/>
              <w:rPr>
                <w:rFonts w:ascii="Arial Narrow" w:hAnsi="Arial Narrow"/>
                <w:sz w:val="14"/>
                <w:szCs w:val="14"/>
              </w:rPr>
            </w:pPr>
            <w:r w:rsidRPr="00102440">
              <w:rPr>
                <w:rFonts w:ascii="Arial Narrow" w:hAnsi="Arial Narrow"/>
                <w:sz w:val="14"/>
                <w:szCs w:val="14"/>
              </w:rPr>
              <w:t>Bank profit</w:t>
            </w:r>
          </w:p>
        </w:tc>
        <w:tc>
          <w:tcPr>
            <w:tcW w:w="0" w:type="auto"/>
            <w:vAlign w:val="center"/>
          </w:tcPr>
          <w:p w14:paraId="4DCF91D6" w14:textId="77777777" w:rsidR="00523267" w:rsidRPr="00102440" w:rsidRDefault="00523267" w:rsidP="00523267">
            <w:pPr>
              <w:spacing w:before="36" w:after="36"/>
              <w:jc w:val="center"/>
              <w:rPr>
                <w:rFonts w:ascii="Arial Narrow" w:hAnsi="Arial Narrow"/>
                <w:sz w:val="14"/>
                <w:szCs w:val="14"/>
              </w:rPr>
            </w:pPr>
            <w:r w:rsidRPr="00102440">
              <w:rPr>
                <w:rFonts w:ascii="Arial Narrow" w:hAnsi="Arial Narrow"/>
                <w:sz w:val="14"/>
                <w:szCs w:val="14"/>
              </w:rPr>
              <w:t>8.83</w:t>
            </w:r>
          </w:p>
        </w:tc>
        <w:tc>
          <w:tcPr>
            <w:tcW w:w="0" w:type="auto"/>
            <w:vAlign w:val="center"/>
          </w:tcPr>
          <w:p w14:paraId="2F1A8CBE" w14:textId="77777777" w:rsidR="00523267" w:rsidRPr="00102440" w:rsidRDefault="00523267" w:rsidP="00523267">
            <w:pPr>
              <w:spacing w:before="36" w:after="36"/>
              <w:jc w:val="center"/>
              <w:rPr>
                <w:rFonts w:ascii="Arial Narrow" w:hAnsi="Arial Narrow"/>
                <w:sz w:val="14"/>
                <w:szCs w:val="14"/>
              </w:rPr>
            </w:pPr>
          </w:p>
        </w:tc>
        <w:tc>
          <w:tcPr>
            <w:tcW w:w="0" w:type="auto"/>
            <w:vAlign w:val="center"/>
          </w:tcPr>
          <w:p w14:paraId="2896323C" w14:textId="77777777" w:rsidR="00523267" w:rsidRPr="00102440" w:rsidRDefault="00523267" w:rsidP="00523267">
            <w:pPr>
              <w:spacing w:before="36" w:after="36"/>
              <w:jc w:val="center"/>
              <w:rPr>
                <w:rFonts w:ascii="Arial Narrow" w:hAnsi="Arial Narrow"/>
                <w:sz w:val="14"/>
                <w:szCs w:val="14"/>
              </w:rPr>
            </w:pPr>
          </w:p>
        </w:tc>
        <w:tc>
          <w:tcPr>
            <w:tcW w:w="0" w:type="auto"/>
            <w:vAlign w:val="center"/>
          </w:tcPr>
          <w:p w14:paraId="25120024" w14:textId="77777777" w:rsidR="00523267" w:rsidRPr="00102440" w:rsidRDefault="00523267" w:rsidP="00523267">
            <w:pPr>
              <w:spacing w:before="36" w:after="36"/>
              <w:jc w:val="center"/>
              <w:rPr>
                <w:rFonts w:ascii="Arial Narrow" w:hAnsi="Arial Narrow"/>
                <w:sz w:val="14"/>
                <w:szCs w:val="14"/>
              </w:rPr>
            </w:pPr>
          </w:p>
        </w:tc>
        <w:tc>
          <w:tcPr>
            <w:tcW w:w="0" w:type="auto"/>
            <w:vAlign w:val="center"/>
          </w:tcPr>
          <w:p w14:paraId="3E9C1E79" w14:textId="77777777" w:rsidR="00523267" w:rsidRPr="00102440" w:rsidRDefault="00523267" w:rsidP="00523267">
            <w:pPr>
              <w:spacing w:before="36" w:after="36"/>
              <w:jc w:val="center"/>
              <w:rPr>
                <w:rFonts w:ascii="Arial Narrow" w:hAnsi="Arial Narrow"/>
                <w:sz w:val="14"/>
                <w:szCs w:val="14"/>
              </w:rPr>
            </w:pPr>
            <w:r w:rsidRPr="00102440">
              <w:rPr>
                <w:rFonts w:ascii="Arial Narrow" w:hAnsi="Arial Narrow"/>
                <w:sz w:val="14"/>
                <w:szCs w:val="14"/>
              </w:rPr>
              <w:t>-8.83</w:t>
            </w:r>
          </w:p>
        </w:tc>
        <w:tc>
          <w:tcPr>
            <w:tcW w:w="0" w:type="auto"/>
            <w:vAlign w:val="center"/>
          </w:tcPr>
          <w:p w14:paraId="0649E70B" w14:textId="77777777" w:rsidR="00523267" w:rsidRPr="00102440" w:rsidRDefault="00523267" w:rsidP="00523267">
            <w:pPr>
              <w:spacing w:before="36" w:after="36"/>
              <w:jc w:val="center"/>
              <w:rPr>
                <w:rFonts w:ascii="Arial Narrow" w:hAnsi="Arial Narrow"/>
                <w:sz w:val="14"/>
                <w:szCs w:val="14"/>
              </w:rPr>
            </w:pPr>
          </w:p>
        </w:tc>
        <w:tc>
          <w:tcPr>
            <w:tcW w:w="0" w:type="auto"/>
            <w:vAlign w:val="center"/>
          </w:tcPr>
          <w:p w14:paraId="5C3157BA" w14:textId="77777777" w:rsidR="00523267" w:rsidRPr="00102440" w:rsidRDefault="00523267" w:rsidP="00523267">
            <w:pPr>
              <w:spacing w:before="36" w:after="36"/>
              <w:jc w:val="center"/>
              <w:rPr>
                <w:rFonts w:ascii="Arial Narrow" w:hAnsi="Arial Narrow"/>
                <w:sz w:val="14"/>
                <w:szCs w:val="14"/>
              </w:rPr>
            </w:pPr>
            <w:r w:rsidRPr="00102440">
              <w:rPr>
                <w:rFonts w:ascii="Arial Narrow" w:hAnsi="Arial Narrow"/>
                <w:sz w:val="14"/>
                <w:szCs w:val="14"/>
              </w:rPr>
              <w:t>1</w:t>
            </w:r>
          </w:p>
        </w:tc>
        <w:tc>
          <w:tcPr>
            <w:tcW w:w="0" w:type="auto"/>
            <w:vAlign w:val="center"/>
          </w:tcPr>
          <w:p w14:paraId="6BFF6664" w14:textId="77777777" w:rsidR="00523267" w:rsidRPr="00102440" w:rsidRDefault="00523267" w:rsidP="00523267">
            <w:pPr>
              <w:spacing w:before="36" w:after="36"/>
              <w:jc w:val="center"/>
              <w:rPr>
                <w:rFonts w:ascii="Arial Narrow" w:hAnsi="Arial Narrow"/>
                <w:sz w:val="14"/>
                <w:szCs w:val="14"/>
              </w:rPr>
            </w:pPr>
            <w:r w:rsidRPr="00102440">
              <w:rPr>
                <w:rFonts w:ascii="Arial Narrow" w:hAnsi="Arial Narrow"/>
                <w:sz w:val="14"/>
                <w:szCs w:val="14"/>
              </w:rPr>
              <w:t>8.83</w:t>
            </w:r>
          </w:p>
        </w:tc>
        <w:tc>
          <w:tcPr>
            <w:tcW w:w="0" w:type="auto"/>
            <w:vAlign w:val="center"/>
          </w:tcPr>
          <w:p w14:paraId="4007F2C7" w14:textId="77777777" w:rsidR="00523267" w:rsidRPr="00102440" w:rsidRDefault="00523267" w:rsidP="00523267">
            <w:pPr>
              <w:spacing w:before="36" w:after="36"/>
              <w:jc w:val="center"/>
              <w:rPr>
                <w:rFonts w:ascii="Arial Narrow" w:hAnsi="Arial Narrow"/>
                <w:sz w:val="14"/>
                <w:szCs w:val="14"/>
              </w:rPr>
            </w:pPr>
          </w:p>
        </w:tc>
        <w:tc>
          <w:tcPr>
            <w:tcW w:w="0" w:type="auto"/>
            <w:vAlign w:val="center"/>
          </w:tcPr>
          <w:p w14:paraId="0BF99E3A" w14:textId="77777777" w:rsidR="00523267" w:rsidRPr="00102440" w:rsidRDefault="00523267" w:rsidP="00523267">
            <w:pPr>
              <w:spacing w:before="36" w:after="36"/>
              <w:jc w:val="center"/>
              <w:rPr>
                <w:rFonts w:ascii="Arial Narrow" w:hAnsi="Arial Narrow"/>
                <w:sz w:val="14"/>
                <w:szCs w:val="14"/>
              </w:rPr>
            </w:pPr>
          </w:p>
        </w:tc>
        <w:tc>
          <w:tcPr>
            <w:tcW w:w="0" w:type="auto"/>
            <w:vAlign w:val="center"/>
          </w:tcPr>
          <w:p w14:paraId="0237DA0F" w14:textId="77777777" w:rsidR="00523267" w:rsidRPr="00102440" w:rsidRDefault="00523267" w:rsidP="00523267">
            <w:pPr>
              <w:spacing w:before="36" w:after="36"/>
              <w:jc w:val="center"/>
              <w:rPr>
                <w:rFonts w:ascii="Arial Narrow" w:hAnsi="Arial Narrow"/>
                <w:sz w:val="14"/>
                <w:szCs w:val="14"/>
              </w:rPr>
            </w:pPr>
          </w:p>
        </w:tc>
        <w:tc>
          <w:tcPr>
            <w:tcW w:w="0" w:type="auto"/>
            <w:vAlign w:val="center"/>
          </w:tcPr>
          <w:p w14:paraId="33B533C3" w14:textId="77777777" w:rsidR="00523267" w:rsidRPr="00102440" w:rsidRDefault="00523267" w:rsidP="00523267">
            <w:pPr>
              <w:spacing w:before="36" w:after="36"/>
              <w:jc w:val="center"/>
              <w:rPr>
                <w:rFonts w:ascii="Arial Narrow" w:hAnsi="Arial Narrow"/>
                <w:sz w:val="14"/>
                <w:szCs w:val="14"/>
              </w:rPr>
            </w:pPr>
            <w:r w:rsidRPr="00102440">
              <w:rPr>
                <w:rFonts w:ascii="Arial Narrow" w:hAnsi="Arial Narrow"/>
                <w:sz w:val="14"/>
                <w:szCs w:val="14"/>
              </w:rPr>
              <w:t>-8.83</w:t>
            </w:r>
          </w:p>
        </w:tc>
        <w:tc>
          <w:tcPr>
            <w:tcW w:w="0" w:type="auto"/>
            <w:vAlign w:val="center"/>
          </w:tcPr>
          <w:p w14:paraId="498F902A" w14:textId="77777777" w:rsidR="00523267" w:rsidRPr="00102440" w:rsidRDefault="00523267" w:rsidP="00523267">
            <w:pPr>
              <w:spacing w:before="36" w:after="36"/>
              <w:jc w:val="center"/>
              <w:rPr>
                <w:rFonts w:ascii="Arial Narrow" w:hAnsi="Arial Narrow"/>
                <w:sz w:val="14"/>
                <w:szCs w:val="14"/>
              </w:rPr>
            </w:pPr>
          </w:p>
        </w:tc>
        <w:tc>
          <w:tcPr>
            <w:tcW w:w="0" w:type="auto"/>
            <w:vAlign w:val="center"/>
          </w:tcPr>
          <w:p w14:paraId="239A8150" w14:textId="77777777" w:rsidR="00523267" w:rsidRPr="00102440" w:rsidRDefault="00523267" w:rsidP="00523267">
            <w:pPr>
              <w:spacing w:before="36" w:after="36"/>
              <w:jc w:val="center"/>
              <w:rPr>
                <w:rFonts w:ascii="Arial Narrow" w:hAnsi="Arial Narrow"/>
                <w:sz w:val="14"/>
                <w:szCs w:val="14"/>
              </w:rPr>
            </w:pPr>
            <w:r w:rsidRPr="00102440">
              <w:rPr>
                <w:rFonts w:ascii="Arial Narrow" w:hAnsi="Arial Narrow"/>
                <w:sz w:val="14"/>
                <w:szCs w:val="14"/>
              </w:rPr>
              <w:t>0.00</w:t>
            </w:r>
          </w:p>
        </w:tc>
      </w:tr>
      <w:tr w:rsidR="00523267" w:rsidRPr="00102440" w14:paraId="160B2D04" w14:textId="77777777" w:rsidTr="00523267">
        <w:tc>
          <w:tcPr>
            <w:tcW w:w="0" w:type="auto"/>
            <w:vAlign w:val="center"/>
          </w:tcPr>
          <w:p w14:paraId="640A5EAE" w14:textId="77777777" w:rsidR="00523267" w:rsidRPr="00102440" w:rsidRDefault="00523267" w:rsidP="00523267">
            <w:pPr>
              <w:spacing w:before="36" w:after="36"/>
              <w:rPr>
                <w:rFonts w:ascii="Arial Narrow" w:hAnsi="Arial Narrow"/>
                <w:sz w:val="14"/>
                <w:szCs w:val="14"/>
              </w:rPr>
            </w:pPr>
            <w:r w:rsidRPr="00102440">
              <w:rPr>
                <w:rFonts w:ascii="Arial Narrow" w:hAnsi="Arial Narrow"/>
                <w:sz w:val="14"/>
                <w:szCs w:val="14"/>
              </w:rPr>
              <w:t>CB profit</w:t>
            </w:r>
          </w:p>
        </w:tc>
        <w:tc>
          <w:tcPr>
            <w:tcW w:w="0" w:type="auto"/>
            <w:vAlign w:val="center"/>
          </w:tcPr>
          <w:p w14:paraId="7CDF1E23" w14:textId="77777777" w:rsidR="00523267" w:rsidRPr="00102440" w:rsidRDefault="00523267" w:rsidP="00523267">
            <w:pPr>
              <w:spacing w:before="36" w:after="36"/>
              <w:jc w:val="center"/>
              <w:rPr>
                <w:rFonts w:ascii="Arial Narrow" w:hAnsi="Arial Narrow"/>
                <w:sz w:val="14"/>
                <w:szCs w:val="14"/>
              </w:rPr>
            </w:pPr>
          </w:p>
        </w:tc>
        <w:tc>
          <w:tcPr>
            <w:tcW w:w="0" w:type="auto"/>
            <w:vAlign w:val="center"/>
          </w:tcPr>
          <w:p w14:paraId="16941842" w14:textId="77777777" w:rsidR="00523267" w:rsidRPr="00102440" w:rsidRDefault="00523267" w:rsidP="00523267">
            <w:pPr>
              <w:spacing w:before="36" w:after="36"/>
              <w:jc w:val="center"/>
              <w:rPr>
                <w:rFonts w:ascii="Arial Narrow" w:hAnsi="Arial Narrow"/>
                <w:sz w:val="14"/>
                <w:szCs w:val="14"/>
              </w:rPr>
            </w:pPr>
          </w:p>
        </w:tc>
        <w:tc>
          <w:tcPr>
            <w:tcW w:w="0" w:type="auto"/>
            <w:vAlign w:val="center"/>
          </w:tcPr>
          <w:p w14:paraId="4A73530C" w14:textId="77777777" w:rsidR="00523267" w:rsidRPr="00102440" w:rsidRDefault="00523267" w:rsidP="00523267">
            <w:pPr>
              <w:spacing w:before="36" w:after="36"/>
              <w:jc w:val="center"/>
              <w:rPr>
                <w:rFonts w:ascii="Arial Narrow" w:hAnsi="Arial Narrow"/>
                <w:sz w:val="14"/>
                <w:szCs w:val="14"/>
              </w:rPr>
            </w:pPr>
          </w:p>
        </w:tc>
        <w:tc>
          <w:tcPr>
            <w:tcW w:w="0" w:type="auto"/>
            <w:vAlign w:val="center"/>
          </w:tcPr>
          <w:p w14:paraId="4545E09B" w14:textId="77777777" w:rsidR="00523267" w:rsidRPr="00102440" w:rsidRDefault="00523267" w:rsidP="00523267">
            <w:pPr>
              <w:spacing w:before="36" w:after="36"/>
              <w:jc w:val="center"/>
              <w:rPr>
                <w:rFonts w:ascii="Arial Narrow" w:hAnsi="Arial Narrow"/>
                <w:sz w:val="14"/>
                <w:szCs w:val="14"/>
              </w:rPr>
            </w:pPr>
            <w:r w:rsidRPr="00102440">
              <w:rPr>
                <w:rFonts w:ascii="Arial Narrow" w:hAnsi="Arial Narrow"/>
                <w:sz w:val="14"/>
                <w:szCs w:val="14"/>
              </w:rPr>
              <w:t>2.96</w:t>
            </w:r>
          </w:p>
        </w:tc>
        <w:tc>
          <w:tcPr>
            <w:tcW w:w="0" w:type="auto"/>
            <w:vAlign w:val="center"/>
          </w:tcPr>
          <w:p w14:paraId="24C66DB5" w14:textId="77777777" w:rsidR="00523267" w:rsidRPr="00102440" w:rsidRDefault="00523267" w:rsidP="00523267">
            <w:pPr>
              <w:spacing w:before="36" w:after="36"/>
              <w:jc w:val="center"/>
              <w:rPr>
                <w:rFonts w:ascii="Arial Narrow" w:hAnsi="Arial Narrow"/>
                <w:sz w:val="14"/>
                <w:szCs w:val="14"/>
              </w:rPr>
            </w:pPr>
          </w:p>
        </w:tc>
        <w:tc>
          <w:tcPr>
            <w:tcW w:w="0" w:type="auto"/>
            <w:vAlign w:val="center"/>
          </w:tcPr>
          <w:p w14:paraId="6B6B7299" w14:textId="77777777" w:rsidR="00523267" w:rsidRPr="00102440" w:rsidRDefault="00523267" w:rsidP="00523267">
            <w:pPr>
              <w:spacing w:before="36" w:after="36"/>
              <w:jc w:val="center"/>
              <w:rPr>
                <w:rFonts w:ascii="Arial Narrow" w:hAnsi="Arial Narrow"/>
                <w:sz w:val="14"/>
                <w:szCs w:val="14"/>
              </w:rPr>
            </w:pPr>
            <w:r w:rsidRPr="00102440">
              <w:rPr>
                <w:rFonts w:ascii="Arial Narrow" w:hAnsi="Arial Narrow"/>
                <w:sz w:val="14"/>
                <w:szCs w:val="14"/>
              </w:rPr>
              <w:t>-2.96</w:t>
            </w:r>
          </w:p>
        </w:tc>
        <w:tc>
          <w:tcPr>
            <w:tcW w:w="0" w:type="auto"/>
            <w:vAlign w:val="center"/>
          </w:tcPr>
          <w:p w14:paraId="14183A1E" w14:textId="77777777" w:rsidR="00523267" w:rsidRPr="00102440" w:rsidRDefault="00523267" w:rsidP="00523267">
            <w:pPr>
              <w:spacing w:before="36" w:after="36"/>
              <w:jc w:val="center"/>
              <w:rPr>
                <w:rFonts w:ascii="Arial Narrow" w:hAnsi="Arial Narrow"/>
                <w:sz w:val="14"/>
                <w:szCs w:val="14"/>
              </w:rPr>
            </w:pPr>
            <w:r w:rsidRPr="00102440">
              <w:rPr>
                <w:rFonts w:ascii="Arial Narrow" w:hAnsi="Arial Narrow"/>
                <w:sz w:val="14"/>
                <w:szCs w:val="14"/>
              </w:rPr>
              <w:t>1</w:t>
            </w:r>
          </w:p>
        </w:tc>
        <w:tc>
          <w:tcPr>
            <w:tcW w:w="0" w:type="auto"/>
            <w:vAlign w:val="center"/>
          </w:tcPr>
          <w:p w14:paraId="007A3EFC" w14:textId="77777777" w:rsidR="00523267" w:rsidRPr="00102440" w:rsidRDefault="00523267" w:rsidP="00523267">
            <w:pPr>
              <w:spacing w:before="36" w:after="36"/>
              <w:jc w:val="center"/>
              <w:rPr>
                <w:rFonts w:ascii="Arial Narrow" w:hAnsi="Arial Narrow"/>
                <w:sz w:val="14"/>
                <w:szCs w:val="14"/>
              </w:rPr>
            </w:pPr>
          </w:p>
        </w:tc>
        <w:tc>
          <w:tcPr>
            <w:tcW w:w="0" w:type="auto"/>
            <w:vAlign w:val="center"/>
          </w:tcPr>
          <w:p w14:paraId="6CCEF1DB" w14:textId="77777777" w:rsidR="00523267" w:rsidRPr="00102440" w:rsidRDefault="00523267" w:rsidP="00523267">
            <w:pPr>
              <w:spacing w:before="36" w:after="36"/>
              <w:jc w:val="center"/>
              <w:rPr>
                <w:rFonts w:ascii="Arial Narrow" w:hAnsi="Arial Narrow"/>
                <w:sz w:val="14"/>
                <w:szCs w:val="14"/>
              </w:rPr>
            </w:pPr>
          </w:p>
        </w:tc>
        <w:tc>
          <w:tcPr>
            <w:tcW w:w="0" w:type="auto"/>
            <w:vAlign w:val="center"/>
          </w:tcPr>
          <w:p w14:paraId="5A21541F" w14:textId="77777777" w:rsidR="00523267" w:rsidRPr="00102440" w:rsidRDefault="00523267" w:rsidP="00523267">
            <w:pPr>
              <w:spacing w:before="36" w:after="36"/>
              <w:jc w:val="center"/>
              <w:rPr>
                <w:rFonts w:ascii="Arial Narrow" w:hAnsi="Arial Narrow"/>
                <w:sz w:val="14"/>
                <w:szCs w:val="14"/>
              </w:rPr>
            </w:pPr>
          </w:p>
        </w:tc>
        <w:tc>
          <w:tcPr>
            <w:tcW w:w="0" w:type="auto"/>
            <w:vAlign w:val="center"/>
          </w:tcPr>
          <w:p w14:paraId="4BA50E7D" w14:textId="77777777" w:rsidR="00523267" w:rsidRPr="00102440" w:rsidRDefault="00523267" w:rsidP="00523267">
            <w:pPr>
              <w:spacing w:before="36" w:after="36"/>
              <w:jc w:val="center"/>
              <w:rPr>
                <w:rFonts w:ascii="Arial Narrow" w:hAnsi="Arial Narrow"/>
                <w:sz w:val="14"/>
                <w:szCs w:val="14"/>
              </w:rPr>
            </w:pPr>
            <w:r w:rsidRPr="00102440">
              <w:rPr>
                <w:rFonts w:ascii="Arial Narrow" w:hAnsi="Arial Narrow"/>
                <w:sz w:val="14"/>
                <w:szCs w:val="14"/>
              </w:rPr>
              <w:t>2.96</w:t>
            </w:r>
          </w:p>
        </w:tc>
        <w:tc>
          <w:tcPr>
            <w:tcW w:w="0" w:type="auto"/>
            <w:vAlign w:val="center"/>
          </w:tcPr>
          <w:p w14:paraId="1629BA76" w14:textId="77777777" w:rsidR="00523267" w:rsidRPr="00102440" w:rsidRDefault="00523267" w:rsidP="00523267">
            <w:pPr>
              <w:spacing w:before="36" w:after="36"/>
              <w:jc w:val="center"/>
              <w:rPr>
                <w:rFonts w:ascii="Arial Narrow" w:hAnsi="Arial Narrow"/>
                <w:sz w:val="14"/>
                <w:szCs w:val="14"/>
              </w:rPr>
            </w:pPr>
          </w:p>
        </w:tc>
        <w:tc>
          <w:tcPr>
            <w:tcW w:w="0" w:type="auto"/>
            <w:vAlign w:val="center"/>
          </w:tcPr>
          <w:p w14:paraId="59E30DAB" w14:textId="77777777" w:rsidR="00523267" w:rsidRPr="00102440" w:rsidRDefault="00523267" w:rsidP="00523267">
            <w:pPr>
              <w:spacing w:before="36" w:after="36"/>
              <w:jc w:val="center"/>
              <w:rPr>
                <w:rFonts w:ascii="Arial Narrow" w:hAnsi="Arial Narrow"/>
                <w:sz w:val="14"/>
                <w:szCs w:val="14"/>
              </w:rPr>
            </w:pPr>
            <w:r w:rsidRPr="00102440">
              <w:rPr>
                <w:rFonts w:ascii="Arial Narrow" w:hAnsi="Arial Narrow"/>
                <w:sz w:val="14"/>
                <w:szCs w:val="14"/>
              </w:rPr>
              <w:t>-2.96</w:t>
            </w:r>
          </w:p>
        </w:tc>
        <w:tc>
          <w:tcPr>
            <w:tcW w:w="0" w:type="auto"/>
            <w:vAlign w:val="center"/>
          </w:tcPr>
          <w:p w14:paraId="769039ED" w14:textId="77777777" w:rsidR="00523267" w:rsidRPr="00102440" w:rsidRDefault="00523267" w:rsidP="00523267">
            <w:pPr>
              <w:spacing w:before="36" w:after="36"/>
              <w:jc w:val="center"/>
              <w:rPr>
                <w:rFonts w:ascii="Arial Narrow" w:hAnsi="Arial Narrow"/>
                <w:sz w:val="14"/>
                <w:szCs w:val="14"/>
              </w:rPr>
            </w:pPr>
            <w:r w:rsidRPr="00102440">
              <w:rPr>
                <w:rFonts w:ascii="Arial Narrow" w:hAnsi="Arial Narrow"/>
                <w:sz w:val="14"/>
                <w:szCs w:val="14"/>
              </w:rPr>
              <w:t>0.00</w:t>
            </w:r>
          </w:p>
        </w:tc>
      </w:tr>
      <w:tr w:rsidR="00523267" w:rsidRPr="00102440" w14:paraId="63C8F11D" w14:textId="77777777" w:rsidTr="00523267">
        <w:tc>
          <w:tcPr>
            <w:tcW w:w="0" w:type="auto"/>
            <w:vAlign w:val="center"/>
          </w:tcPr>
          <w:p w14:paraId="45CAA5EE" w14:textId="77777777" w:rsidR="00523267" w:rsidRPr="00102440" w:rsidRDefault="00523267" w:rsidP="00523267">
            <w:pPr>
              <w:spacing w:before="36" w:after="36"/>
              <w:rPr>
                <w:rFonts w:ascii="Arial Narrow" w:hAnsi="Arial Narrow"/>
                <w:sz w:val="14"/>
                <w:szCs w:val="14"/>
              </w:rPr>
            </w:pPr>
            <w:r w:rsidRPr="00102440">
              <w:rPr>
                <w:rFonts w:ascii="Arial Narrow" w:hAnsi="Arial Narrow"/>
                <w:sz w:val="14"/>
                <w:szCs w:val="14"/>
              </w:rPr>
              <w:t>Income tax revenue</w:t>
            </w:r>
          </w:p>
        </w:tc>
        <w:tc>
          <w:tcPr>
            <w:tcW w:w="0" w:type="auto"/>
            <w:vAlign w:val="center"/>
          </w:tcPr>
          <w:p w14:paraId="0A4C6D23" w14:textId="77777777" w:rsidR="00523267" w:rsidRPr="00102440" w:rsidRDefault="00523267" w:rsidP="00523267">
            <w:pPr>
              <w:spacing w:before="36" w:after="36"/>
              <w:jc w:val="center"/>
              <w:rPr>
                <w:rFonts w:ascii="Arial Narrow" w:hAnsi="Arial Narrow"/>
                <w:sz w:val="14"/>
                <w:szCs w:val="14"/>
              </w:rPr>
            </w:pPr>
            <w:r w:rsidRPr="00102440">
              <w:rPr>
                <w:rFonts w:ascii="Arial Narrow" w:hAnsi="Arial Narrow"/>
                <w:sz w:val="14"/>
                <w:szCs w:val="14"/>
              </w:rPr>
              <w:t>-184.73</w:t>
            </w:r>
          </w:p>
        </w:tc>
        <w:tc>
          <w:tcPr>
            <w:tcW w:w="0" w:type="auto"/>
            <w:vAlign w:val="center"/>
          </w:tcPr>
          <w:p w14:paraId="31038ABE" w14:textId="77777777" w:rsidR="00523267" w:rsidRPr="00102440" w:rsidRDefault="00523267" w:rsidP="00523267">
            <w:pPr>
              <w:spacing w:before="36" w:after="36"/>
              <w:jc w:val="center"/>
              <w:rPr>
                <w:rFonts w:ascii="Arial Narrow" w:hAnsi="Arial Narrow"/>
                <w:sz w:val="14"/>
                <w:szCs w:val="14"/>
              </w:rPr>
            </w:pPr>
          </w:p>
        </w:tc>
        <w:tc>
          <w:tcPr>
            <w:tcW w:w="0" w:type="auto"/>
            <w:vAlign w:val="center"/>
          </w:tcPr>
          <w:p w14:paraId="6FEE693F" w14:textId="77777777" w:rsidR="00523267" w:rsidRPr="00102440" w:rsidRDefault="00523267" w:rsidP="00523267">
            <w:pPr>
              <w:spacing w:before="36" w:after="36"/>
              <w:jc w:val="center"/>
              <w:rPr>
                <w:rFonts w:ascii="Arial Narrow" w:hAnsi="Arial Narrow"/>
                <w:sz w:val="14"/>
                <w:szCs w:val="14"/>
              </w:rPr>
            </w:pPr>
          </w:p>
        </w:tc>
        <w:tc>
          <w:tcPr>
            <w:tcW w:w="0" w:type="auto"/>
            <w:vAlign w:val="center"/>
          </w:tcPr>
          <w:p w14:paraId="28488801" w14:textId="77777777" w:rsidR="00523267" w:rsidRPr="00102440" w:rsidRDefault="00523267" w:rsidP="00523267">
            <w:pPr>
              <w:spacing w:before="36" w:after="36"/>
              <w:jc w:val="center"/>
              <w:rPr>
                <w:rFonts w:ascii="Arial Narrow" w:hAnsi="Arial Narrow"/>
                <w:sz w:val="14"/>
                <w:szCs w:val="14"/>
              </w:rPr>
            </w:pPr>
            <w:r w:rsidRPr="00102440">
              <w:rPr>
                <w:rFonts w:ascii="Arial Narrow" w:hAnsi="Arial Narrow"/>
                <w:sz w:val="14"/>
                <w:szCs w:val="14"/>
              </w:rPr>
              <w:t>184.73</w:t>
            </w:r>
          </w:p>
        </w:tc>
        <w:tc>
          <w:tcPr>
            <w:tcW w:w="0" w:type="auto"/>
            <w:vAlign w:val="center"/>
          </w:tcPr>
          <w:p w14:paraId="01965A6B" w14:textId="77777777" w:rsidR="00523267" w:rsidRPr="00102440" w:rsidRDefault="00523267" w:rsidP="00523267">
            <w:pPr>
              <w:spacing w:before="36" w:after="36"/>
              <w:jc w:val="center"/>
              <w:rPr>
                <w:rFonts w:ascii="Arial Narrow" w:hAnsi="Arial Narrow"/>
                <w:sz w:val="14"/>
                <w:szCs w:val="14"/>
              </w:rPr>
            </w:pPr>
          </w:p>
        </w:tc>
        <w:tc>
          <w:tcPr>
            <w:tcW w:w="0" w:type="auto"/>
            <w:vAlign w:val="center"/>
          </w:tcPr>
          <w:p w14:paraId="00177C5D" w14:textId="77777777" w:rsidR="00523267" w:rsidRPr="00102440" w:rsidRDefault="00523267" w:rsidP="00523267">
            <w:pPr>
              <w:spacing w:before="36" w:after="36"/>
              <w:jc w:val="center"/>
              <w:rPr>
                <w:rFonts w:ascii="Arial Narrow" w:hAnsi="Arial Narrow"/>
                <w:sz w:val="14"/>
                <w:szCs w:val="14"/>
              </w:rPr>
            </w:pPr>
          </w:p>
        </w:tc>
        <w:tc>
          <w:tcPr>
            <w:tcW w:w="0" w:type="auto"/>
            <w:vAlign w:val="center"/>
          </w:tcPr>
          <w:p w14:paraId="200AA5D3" w14:textId="77777777" w:rsidR="00523267" w:rsidRPr="00102440" w:rsidRDefault="00523267" w:rsidP="00523267">
            <w:pPr>
              <w:spacing w:before="36" w:after="36"/>
              <w:jc w:val="center"/>
              <w:rPr>
                <w:rFonts w:ascii="Arial Narrow" w:hAnsi="Arial Narrow"/>
                <w:sz w:val="14"/>
                <w:szCs w:val="14"/>
              </w:rPr>
            </w:pPr>
            <w:r w:rsidRPr="00102440">
              <w:rPr>
                <w:rFonts w:ascii="Arial Narrow" w:hAnsi="Arial Narrow"/>
                <w:sz w:val="14"/>
                <w:szCs w:val="14"/>
              </w:rPr>
              <w:t>1</w:t>
            </w:r>
          </w:p>
        </w:tc>
        <w:tc>
          <w:tcPr>
            <w:tcW w:w="0" w:type="auto"/>
            <w:vAlign w:val="center"/>
          </w:tcPr>
          <w:p w14:paraId="53884ACE" w14:textId="77777777" w:rsidR="00523267" w:rsidRPr="00102440" w:rsidRDefault="00523267" w:rsidP="00523267">
            <w:pPr>
              <w:spacing w:before="36" w:after="36"/>
              <w:jc w:val="center"/>
              <w:rPr>
                <w:rFonts w:ascii="Arial Narrow" w:hAnsi="Arial Narrow"/>
                <w:sz w:val="14"/>
                <w:szCs w:val="14"/>
              </w:rPr>
            </w:pPr>
            <w:r w:rsidRPr="00102440">
              <w:rPr>
                <w:rFonts w:ascii="Arial Narrow" w:hAnsi="Arial Narrow"/>
                <w:sz w:val="14"/>
                <w:szCs w:val="14"/>
              </w:rPr>
              <w:t>-184.73</w:t>
            </w:r>
          </w:p>
        </w:tc>
        <w:tc>
          <w:tcPr>
            <w:tcW w:w="0" w:type="auto"/>
            <w:vAlign w:val="center"/>
          </w:tcPr>
          <w:p w14:paraId="2EAAA893" w14:textId="77777777" w:rsidR="00523267" w:rsidRPr="00102440" w:rsidRDefault="00523267" w:rsidP="00523267">
            <w:pPr>
              <w:spacing w:before="36" w:after="36"/>
              <w:jc w:val="center"/>
              <w:rPr>
                <w:rFonts w:ascii="Arial Narrow" w:hAnsi="Arial Narrow"/>
                <w:sz w:val="14"/>
                <w:szCs w:val="14"/>
              </w:rPr>
            </w:pPr>
          </w:p>
        </w:tc>
        <w:tc>
          <w:tcPr>
            <w:tcW w:w="0" w:type="auto"/>
            <w:vAlign w:val="center"/>
          </w:tcPr>
          <w:p w14:paraId="6411E891" w14:textId="77777777" w:rsidR="00523267" w:rsidRPr="00102440" w:rsidRDefault="00523267" w:rsidP="00523267">
            <w:pPr>
              <w:spacing w:before="36" w:after="36"/>
              <w:jc w:val="center"/>
              <w:rPr>
                <w:rFonts w:ascii="Arial Narrow" w:hAnsi="Arial Narrow"/>
                <w:sz w:val="14"/>
                <w:szCs w:val="14"/>
              </w:rPr>
            </w:pPr>
          </w:p>
        </w:tc>
        <w:tc>
          <w:tcPr>
            <w:tcW w:w="0" w:type="auto"/>
            <w:vAlign w:val="center"/>
          </w:tcPr>
          <w:p w14:paraId="1E13E25D" w14:textId="77777777" w:rsidR="00523267" w:rsidRPr="00102440" w:rsidRDefault="00523267" w:rsidP="00523267">
            <w:pPr>
              <w:spacing w:before="36" w:after="36"/>
              <w:jc w:val="center"/>
              <w:rPr>
                <w:rFonts w:ascii="Arial Narrow" w:hAnsi="Arial Narrow"/>
                <w:sz w:val="14"/>
                <w:szCs w:val="14"/>
              </w:rPr>
            </w:pPr>
            <w:r w:rsidRPr="00102440">
              <w:rPr>
                <w:rFonts w:ascii="Arial Narrow" w:hAnsi="Arial Narrow"/>
                <w:sz w:val="14"/>
                <w:szCs w:val="14"/>
              </w:rPr>
              <w:t>184.73</w:t>
            </w:r>
          </w:p>
        </w:tc>
        <w:tc>
          <w:tcPr>
            <w:tcW w:w="0" w:type="auto"/>
            <w:vAlign w:val="center"/>
          </w:tcPr>
          <w:p w14:paraId="7BDFBB89" w14:textId="77777777" w:rsidR="00523267" w:rsidRPr="00102440" w:rsidRDefault="00523267" w:rsidP="00523267">
            <w:pPr>
              <w:spacing w:before="36" w:after="36"/>
              <w:jc w:val="center"/>
              <w:rPr>
                <w:rFonts w:ascii="Arial Narrow" w:hAnsi="Arial Narrow"/>
                <w:sz w:val="14"/>
                <w:szCs w:val="14"/>
              </w:rPr>
            </w:pPr>
          </w:p>
        </w:tc>
        <w:tc>
          <w:tcPr>
            <w:tcW w:w="0" w:type="auto"/>
            <w:vAlign w:val="center"/>
          </w:tcPr>
          <w:p w14:paraId="512A67FC" w14:textId="77777777" w:rsidR="00523267" w:rsidRPr="00102440" w:rsidRDefault="00523267" w:rsidP="00523267">
            <w:pPr>
              <w:spacing w:before="36" w:after="36"/>
              <w:jc w:val="center"/>
              <w:rPr>
                <w:rFonts w:ascii="Arial Narrow" w:hAnsi="Arial Narrow"/>
                <w:sz w:val="14"/>
                <w:szCs w:val="14"/>
              </w:rPr>
            </w:pPr>
          </w:p>
        </w:tc>
        <w:tc>
          <w:tcPr>
            <w:tcW w:w="0" w:type="auto"/>
            <w:vAlign w:val="center"/>
          </w:tcPr>
          <w:p w14:paraId="62E41A11" w14:textId="77777777" w:rsidR="00523267" w:rsidRPr="00102440" w:rsidRDefault="00523267" w:rsidP="00523267">
            <w:pPr>
              <w:spacing w:before="36" w:after="36"/>
              <w:jc w:val="center"/>
              <w:rPr>
                <w:rFonts w:ascii="Arial Narrow" w:hAnsi="Arial Narrow"/>
                <w:sz w:val="14"/>
                <w:szCs w:val="14"/>
              </w:rPr>
            </w:pPr>
            <w:r w:rsidRPr="00102440">
              <w:rPr>
                <w:rFonts w:ascii="Arial Narrow" w:hAnsi="Arial Narrow"/>
                <w:sz w:val="14"/>
                <w:szCs w:val="14"/>
              </w:rPr>
              <w:t>0.00</w:t>
            </w:r>
          </w:p>
        </w:tc>
      </w:tr>
      <w:tr w:rsidR="00523267" w:rsidRPr="00102440" w14:paraId="72F956B6" w14:textId="77777777" w:rsidTr="00523267">
        <w:tc>
          <w:tcPr>
            <w:tcW w:w="0" w:type="auto"/>
            <w:vAlign w:val="center"/>
          </w:tcPr>
          <w:p w14:paraId="2ED6D7CD" w14:textId="77777777" w:rsidR="00523267" w:rsidRPr="00102440" w:rsidRDefault="00523267" w:rsidP="00523267">
            <w:pPr>
              <w:spacing w:before="36" w:after="36"/>
              <w:rPr>
                <w:rFonts w:ascii="Arial Narrow" w:hAnsi="Arial Narrow"/>
                <w:sz w:val="14"/>
                <w:szCs w:val="14"/>
              </w:rPr>
            </w:pPr>
            <w:r w:rsidRPr="00102440">
              <w:rPr>
                <w:rFonts w:ascii="Arial Narrow" w:hAnsi="Arial Narrow"/>
                <w:sz w:val="14"/>
                <w:szCs w:val="14"/>
              </w:rPr>
              <w:t>VAT revenue</w:t>
            </w:r>
          </w:p>
        </w:tc>
        <w:tc>
          <w:tcPr>
            <w:tcW w:w="0" w:type="auto"/>
            <w:vAlign w:val="center"/>
          </w:tcPr>
          <w:p w14:paraId="0321AD64" w14:textId="77777777" w:rsidR="00523267" w:rsidRPr="00102440" w:rsidRDefault="00523267" w:rsidP="00523267">
            <w:pPr>
              <w:spacing w:before="36" w:after="36"/>
              <w:jc w:val="center"/>
              <w:rPr>
                <w:rFonts w:ascii="Arial Narrow" w:hAnsi="Arial Narrow"/>
                <w:sz w:val="14"/>
                <w:szCs w:val="14"/>
              </w:rPr>
            </w:pPr>
          </w:p>
        </w:tc>
        <w:tc>
          <w:tcPr>
            <w:tcW w:w="0" w:type="auto"/>
            <w:vAlign w:val="center"/>
          </w:tcPr>
          <w:p w14:paraId="3E05879B" w14:textId="77777777" w:rsidR="00523267" w:rsidRPr="00102440" w:rsidRDefault="00523267" w:rsidP="00523267">
            <w:pPr>
              <w:spacing w:before="36" w:after="36"/>
              <w:jc w:val="center"/>
              <w:rPr>
                <w:rFonts w:ascii="Arial Narrow" w:hAnsi="Arial Narrow"/>
                <w:sz w:val="14"/>
                <w:szCs w:val="14"/>
              </w:rPr>
            </w:pPr>
            <w:r w:rsidRPr="00102440">
              <w:rPr>
                <w:rFonts w:ascii="Arial Narrow" w:hAnsi="Arial Narrow"/>
                <w:sz w:val="14"/>
                <w:szCs w:val="14"/>
              </w:rPr>
              <w:t>-14.61</w:t>
            </w:r>
          </w:p>
        </w:tc>
        <w:tc>
          <w:tcPr>
            <w:tcW w:w="0" w:type="auto"/>
            <w:vAlign w:val="center"/>
          </w:tcPr>
          <w:p w14:paraId="75301A94" w14:textId="77777777" w:rsidR="00523267" w:rsidRPr="00102440" w:rsidRDefault="00523267" w:rsidP="00523267">
            <w:pPr>
              <w:spacing w:before="36" w:after="36"/>
              <w:jc w:val="center"/>
              <w:rPr>
                <w:rFonts w:ascii="Arial Narrow" w:hAnsi="Arial Narrow"/>
                <w:sz w:val="14"/>
                <w:szCs w:val="14"/>
              </w:rPr>
            </w:pPr>
          </w:p>
        </w:tc>
        <w:tc>
          <w:tcPr>
            <w:tcW w:w="0" w:type="auto"/>
            <w:vAlign w:val="center"/>
          </w:tcPr>
          <w:p w14:paraId="5178855E" w14:textId="77777777" w:rsidR="00523267" w:rsidRPr="00102440" w:rsidRDefault="00523267" w:rsidP="00523267">
            <w:pPr>
              <w:spacing w:before="36" w:after="36"/>
              <w:jc w:val="center"/>
              <w:rPr>
                <w:rFonts w:ascii="Arial Narrow" w:hAnsi="Arial Narrow"/>
                <w:sz w:val="14"/>
                <w:szCs w:val="14"/>
              </w:rPr>
            </w:pPr>
            <w:r w:rsidRPr="00102440">
              <w:rPr>
                <w:rFonts w:ascii="Arial Narrow" w:hAnsi="Arial Narrow"/>
                <w:sz w:val="14"/>
                <w:szCs w:val="14"/>
              </w:rPr>
              <w:t>14.61</w:t>
            </w:r>
          </w:p>
        </w:tc>
        <w:tc>
          <w:tcPr>
            <w:tcW w:w="0" w:type="auto"/>
            <w:vAlign w:val="center"/>
          </w:tcPr>
          <w:p w14:paraId="17A14CAE" w14:textId="77777777" w:rsidR="00523267" w:rsidRPr="00102440" w:rsidRDefault="00523267" w:rsidP="00523267">
            <w:pPr>
              <w:spacing w:before="36" w:after="36"/>
              <w:jc w:val="center"/>
              <w:rPr>
                <w:rFonts w:ascii="Arial Narrow" w:hAnsi="Arial Narrow"/>
                <w:sz w:val="14"/>
                <w:szCs w:val="14"/>
              </w:rPr>
            </w:pPr>
          </w:p>
        </w:tc>
        <w:tc>
          <w:tcPr>
            <w:tcW w:w="0" w:type="auto"/>
            <w:vAlign w:val="center"/>
          </w:tcPr>
          <w:p w14:paraId="22076769" w14:textId="77777777" w:rsidR="00523267" w:rsidRPr="00102440" w:rsidRDefault="00523267" w:rsidP="00523267">
            <w:pPr>
              <w:spacing w:before="36" w:after="36"/>
              <w:jc w:val="center"/>
              <w:rPr>
                <w:rFonts w:ascii="Arial Narrow" w:hAnsi="Arial Narrow"/>
                <w:sz w:val="14"/>
                <w:szCs w:val="14"/>
              </w:rPr>
            </w:pPr>
          </w:p>
        </w:tc>
        <w:tc>
          <w:tcPr>
            <w:tcW w:w="0" w:type="auto"/>
            <w:vAlign w:val="center"/>
          </w:tcPr>
          <w:p w14:paraId="1116E377" w14:textId="77777777" w:rsidR="00523267" w:rsidRPr="00102440" w:rsidRDefault="00523267" w:rsidP="00523267">
            <w:pPr>
              <w:spacing w:before="36" w:after="36"/>
              <w:jc w:val="center"/>
              <w:rPr>
                <w:rFonts w:ascii="Arial Narrow" w:hAnsi="Arial Narrow"/>
                <w:sz w:val="14"/>
                <w:szCs w:val="14"/>
              </w:rPr>
            </w:pPr>
            <w:r w:rsidRPr="00102440">
              <w:rPr>
                <w:rFonts w:ascii="Arial Narrow" w:hAnsi="Arial Narrow"/>
                <w:sz w:val="14"/>
                <w:szCs w:val="14"/>
              </w:rPr>
              <w:t>1</w:t>
            </w:r>
          </w:p>
        </w:tc>
        <w:tc>
          <w:tcPr>
            <w:tcW w:w="0" w:type="auto"/>
            <w:vAlign w:val="center"/>
          </w:tcPr>
          <w:p w14:paraId="3621082D" w14:textId="77777777" w:rsidR="00523267" w:rsidRPr="00102440" w:rsidRDefault="00523267" w:rsidP="00523267">
            <w:pPr>
              <w:spacing w:before="36" w:after="36"/>
              <w:jc w:val="center"/>
              <w:rPr>
                <w:rFonts w:ascii="Arial Narrow" w:hAnsi="Arial Narrow"/>
                <w:sz w:val="14"/>
                <w:szCs w:val="14"/>
              </w:rPr>
            </w:pPr>
          </w:p>
        </w:tc>
        <w:tc>
          <w:tcPr>
            <w:tcW w:w="0" w:type="auto"/>
            <w:vAlign w:val="center"/>
          </w:tcPr>
          <w:p w14:paraId="2C4365D0" w14:textId="77777777" w:rsidR="00523267" w:rsidRPr="00102440" w:rsidRDefault="00523267" w:rsidP="00523267">
            <w:pPr>
              <w:spacing w:before="36" w:after="36"/>
              <w:jc w:val="center"/>
              <w:rPr>
                <w:rFonts w:ascii="Arial Narrow" w:hAnsi="Arial Narrow"/>
                <w:sz w:val="14"/>
                <w:szCs w:val="14"/>
              </w:rPr>
            </w:pPr>
            <w:r w:rsidRPr="00102440">
              <w:rPr>
                <w:rFonts w:ascii="Arial Narrow" w:hAnsi="Arial Narrow"/>
                <w:sz w:val="14"/>
                <w:szCs w:val="14"/>
              </w:rPr>
              <w:t>-14.61</w:t>
            </w:r>
          </w:p>
        </w:tc>
        <w:tc>
          <w:tcPr>
            <w:tcW w:w="0" w:type="auto"/>
            <w:vAlign w:val="center"/>
          </w:tcPr>
          <w:p w14:paraId="30A5B0A2" w14:textId="77777777" w:rsidR="00523267" w:rsidRPr="00102440" w:rsidRDefault="00523267" w:rsidP="00523267">
            <w:pPr>
              <w:spacing w:before="36" w:after="36"/>
              <w:jc w:val="center"/>
              <w:rPr>
                <w:rFonts w:ascii="Arial Narrow" w:hAnsi="Arial Narrow"/>
                <w:sz w:val="14"/>
                <w:szCs w:val="14"/>
              </w:rPr>
            </w:pPr>
          </w:p>
        </w:tc>
        <w:tc>
          <w:tcPr>
            <w:tcW w:w="0" w:type="auto"/>
            <w:vAlign w:val="center"/>
          </w:tcPr>
          <w:p w14:paraId="5F76090C" w14:textId="77777777" w:rsidR="00523267" w:rsidRPr="00102440" w:rsidRDefault="00523267" w:rsidP="00523267">
            <w:pPr>
              <w:spacing w:before="36" w:after="36"/>
              <w:jc w:val="center"/>
              <w:rPr>
                <w:rFonts w:ascii="Arial Narrow" w:hAnsi="Arial Narrow"/>
                <w:sz w:val="14"/>
                <w:szCs w:val="14"/>
              </w:rPr>
            </w:pPr>
            <w:r w:rsidRPr="00102440">
              <w:rPr>
                <w:rFonts w:ascii="Arial Narrow" w:hAnsi="Arial Narrow"/>
                <w:sz w:val="14"/>
                <w:szCs w:val="14"/>
              </w:rPr>
              <w:t>14.61</w:t>
            </w:r>
          </w:p>
        </w:tc>
        <w:tc>
          <w:tcPr>
            <w:tcW w:w="0" w:type="auto"/>
            <w:vAlign w:val="center"/>
          </w:tcPr>
          <w:p w14:paraId="4E45F52A" w14:textId="77777777" w:rsidR="00523267" w:rsidRPr="00102440" w:rsidRDefault="00523267" w:rsidP="00523267">
            <w:pPr>
              <w:spacing w:before="36" w:after="36"/>
              <w:jc w:val="center"/>
              <w:rPr>
                <w:rFonts w:ascii="Arial Narrow" w:hAnsi="Arial Narrow"/>
                <w:sz w:val="14"/>
                <w:szCs w:val="14"/>
              </w:rPr>
            </w:pPr>
          </w:p>
        </w:tc>
        <w:tc>
          <w:tcPr>
            <w:tcW w:w="0" w:type="auto"/>
            <w:vAlign w:val="center"/>
          </w:tcPr>
          <w:p w14:paraId="6CDB23FF" w14:textId="77777777" w:rsidR="00523267" w:rsidRPr="00102440" w:rsidRDefault="00523267" w:rsidP="00523267">
            <w:pPr>
              <w:spacing w:before="36" w:after="36"/>
              <w:jc w:val="center"/>
              <w:rPr>
                <w:rFonts w:ascii="Arial Narrow" w:hAnsi="Arial Narrow"/>
                <w:sz w:val="14"/>
                <w:szCs w:val="14"/>
              </w:rPr>
            </w:pPr>
          </w:p>
        </w:tc>
        <w:tc>
          <w:tcPr>
            <w:tcW w:w="0" w:type="auto"/>
            <w:vAlign w:val="center"/>
          </w:tcPr>
          <w:p w14:paraId="2E00E260" w14:textId="77777777" w:rsidR="00523267" w:rsidRPr="00102440" w:rsidRDefault="00523267" w:rsidP="00523267">
            <w:pPr>
              <w:spacing w:before="36" w:after="36"/>
              <w:jc w:val="center"/>
              <w:rPr>
                <w:rFonts w:ascii="Arial Narrow" w:hAnsi="Arial Narrow"/>
                <w:sz w:val="14"/>
                <w:szCs w:val="14"/>
              </w:rPr>
            </w:pPr>
            <w:r w:rsidRPr="00102440">
              <w:rPr>
                <w:rFonts w:ascii="Arial Narrow" w:hAnsi="Arial Narrow"/>
                <w:sz w:val="14"/>
                <w:szCs w:val="14"/>
              </w:rPr>
              <w:t>0.00</w:t>
            </w:r>
          </w:p>
        </w:tc>
      </w:tr>
      <w:tr w:rsidR="00523267" w:rsidRPr="00102440" w14:paraId="226145A8" w14:textId="77777777" w:rsidTr="00523267">
        <w:tc>
          <w:tcPr>
            <w:tcW w:w="0" w:type="auto"/>
            <w:vAlign w:val="center"/>
          </w:tcPr>
          <w:p w14:paraId="62807C27" w14:textId="77777777" w:rsidR="00523267" w:rsidRPr="00102440" w:rsidRDefault="00523267" w:rsidP="00523267">
            <w:pPr>
              <w:spacing w:before="36" w:after="36"/>
              <w:rPr>
                <w:rFonts w:ascii="Arial Narrow" w:hAnsi="Arial Narrow"/>
                <w:sz w:val="14"/>
                <w:szCs w:val="14"/>
              </w:rPr>
            </w:pPr>
            <w:r w:rsidRPr="00102440">
              <w:rPr>
                <w:rFonts w:ascii="Arial Narrow" w:hAnsi="Arial Narrow"/>
                <w:sz w:val="14"/>
                <w:szCs w:val="14"/>
              </w:rPr>
              <w:t>Tariffs revenue</w:t>
            </w:r>
          </w:p>
        </w:tc>
        <w:tc>
          <w:tcPr>
            <w:tcW w:w="0" w:type="auto"/>
            <w:vAlign w:val="center"/>
          </w:tcPr>
          <w:p w14:paraId="7627BDB4" w14:textId="77777777" w:rsidR="00523267" w:rsidRPr="00102440" w:rsidRDefault="00523267" w:rsidP="00523267">
            <w:pPr>
              <w:spacing w:before="36" w:after="36"/>
              <w:jc w:val="center"/>
              <w:rPr>
                <w:rFonts w:ascii="Arial Narrow" w:hAnsi="Arial Narrow"/>
                <w:sz w:val="14"/>
                <w:szCs w:val="14"/>
              </w:rPr>
            </w:pPr>
          </w:p>
        </w:tc>
        <w:tc>
          <w:tcPr>
            <w:tcW w:w="0" w:type="auto"/>
            <w:vAlign w:val="center"/>
          </w:tcPr>
          <w:p w14:paraId="6DA5A4EA" w14:textId="77777777" w:rsidR="00523267" w:rsidRPr="00102440" w:rsidRDefault="00523267" w:rsidP="00523267">
            <w:pPr>
              <w:spacing w:before="36" w:after="36"/>
              <w:jc w:val="center"/>
              <w:rPr>
                <w:rFonts w:ascii="Arial Narrow" w:hAnsi="Arial Narrow"/>
                <w:sz w:val="14"/>
                <w:szCs w:val="14"/>
              </w:rPr>
            </w:pPr>
            <w:r w:rsidRPr="00102440">
              <w:rPr>
                <w:rFonts w:ascii="Arial Narrow" w:hAnsi="Arial Narrow"/>
                <w:sz w:val="14"/>
                <w:szCs w:val="14"/>
              </w:rPr>
              <w:t>-0.28</w:t>
            </w:r>
          </w:p>
        </w:tc>
        <w:tc>
          <w:tcPr>
            <w:tcW w:w="0" w:type="auto"/>
            <w:vAlign w:val="center"/>
          </w:tcPr>
          <w:p w14:paraId="06B48F09" w14:textId="77777777" w:rsidR="00523267" w:rsidRPr="00102440" w:rsidRDefault="00523267" w:rsidP="00523267">
            <w:pPr>
              <w:spacing w:before="36" w:after="36"/>
              <w:jc w:val="center"/>
              <w:rPr>
                <w:rFonts w:ascii="Arial Narrow" w:hAnsi="Arial Narrow"/>
                <w:sz w:val="14"/>
                <w:szCs w:val="14"/>
              </w:rPr>
            </w:pPr>
          </w:p>
        </w:tc>
        <w:tc>
          <w:tcPr>
            <w:tcW w:w="0" w:type="auto"/>
            <w:vAlign w:val="center"/>
          </w:tcPr>
          <w:p w14:paraId="57E000A5" w14:textId="77777777" w:rsidR="00523267" w:rsidRPr="00102440" w:rsidRDefault="00523267" w:rsidP="00523267">
            <w:pPr>
              <w:spacing w:before="36" w:after="36"/>
              <w:jc w:val="center"/>
              <w:rPr>
                <w:rFonts w:ascii="Arial Narrow" w:hAnsi="Arial Narrow"/>
                <w:sz w:val="14"/>
                <w:szCs w:val="14"/>
              </w:rPr>
            </w:pPr>
            <w:r w:rsidRPr="00102440">
              <w:rPr>
                <w:rFonts w:ascii="Arial Narrow" w:hAnsi="Arial Narrow"/>
                <w:sz w:val="14"/>
                <w:szCs w:val="14"/>
              </w:rPr>
              <w:t>0.28</w:t>
            </w:r>
          </w:p>
        </w:tc>
        <w:tc>
          <w:tcPr>
            <w:tcW w:w="0" w:type="auto"/>
            <w:vAlign w:val="center"/>
          </w:tcPr>
          <w:p w14:paraId="47859282" w14:textId="77777777" w:rsidR="00523267" w:rsidRPr="00102440" w:rsidRDefault="00523267" w:rsidP="00523267">
            <w:pPr>
              <w:spacing w:before="36" w:after="36"/>
              <w:jc w:val="center"/>
              <w:rPr>
                <w:rFonts w:ascii="Arial Narrow" w:hAnsi="Arial Narrow"/>
                <w:sz w:val="14"/>
                <w:szCs w:val="14"/>
              </w:rPr>
            </w:pPr>
          </w:p>
        </w:tc>
        <w:tc>
          <w:tcPr>
            <w:tcW w:w="0" w:type="auto"/>
            <w:vAlign w:val="center"/>
          </w:tcPr>
          <w:p w14:paraId="6A525386" w14:textId="77777777" w:rsidR="00523267" w:rsidRPr="00102440" w:rsidRDefault="00523267" w:rsidP="00523267">
            <w:pPr>
              <w:spacing w:before="36" w:after="36"/>
              <w:jc w:val="center"/>
              <w:rPr>
                <w:rFonts w:ascii="Arial Narrow" w:hAnsi="Arial Narrow"/>
                <w:sz w:val="14"/>
                <w:szCs w:val="14"/>
              </w:rPr>
            </w:pPr>
          </w:p>
        </w:tc>
        <w:tc>
          <w:tcPr>
            <w:tcW w:w="0" w:type="auto"/>
            <w:vAlign w:val="center"/>
          </w:tcPr>
          <w:p w14:paraId="735B34C3" w14:textId="77777777" w:rsidR="00523267" w:rsidRPr="00102440" w:rsidRDefault="00523267" w:rsidP="00523267">
            <w:pPr>
              <w:spacing w:before="36" w:after="36"/>
              <w:jc w:val="center"/>
              <w:rPr>
                <w:rFonts w:ascii="Arial Narrow" w:hAnsi="Arial Narrow"/>
                <w:sz w:val="14"/>
                <w:szCs w:val="14"/>
              </w:rPr>
            </w:pPr>
            <w:r w:rsidRPr="00102440">
              <w:rPr>
                <w:rFonts w:ascii="Arial Narrow" w:hAnsi="Arial Narrow"/>
                <w:sz w:val="14"/>
                <w:szCs w:val="14"/>
              </w:rPr>
              <w:t>1</w:t>
            </w:r>
          </w:p>
        </w:tc>
        <w:tc>
          <w:tcPr>
            <w:tcW w:w="0" w:type="auto"/>
            <w:vAlign w:val="center"/>
          </w:tcPr>
          <w:p w14:paraId="0D040B10" w14:textId="77777777" w:rsidR="00523267" w:rsidRPr="00102440" w:rsidRDefault="00523267" w:rsidP="00523267">
            <w:pPr>
              <w:spacing w:before="36" w:after="36"/>
              <w:jc w:val="center"/>
              <w:rPr>
                <w:rFonts w:ascii="Arial Narrow" w:hAnsi="Arial Narrow"/>
                <w:sz w:val="14"/>
                <w:szCs w:val="14"/>
              </w:rPr>
            </w:pPr>
          </w:p>
        </w:tc>
        <w:tc>
          <w:tcPr>
            <w:tcW w:w="0" w:type="auto"/>
            <w:vAlign w:val="center"/>
          </w:tcPr>
          <w:p w14:paraId="6F291FC7" w14:textId="77777777" w:rsidR="00523267" w:rsidRPr="00102440" w:rsidRDefault="00523267" w:rsidP="00523267">
            <w:pPr>
              <w:spacing w:before="36" w:after="36"/>
              <w:jc w:val="center"/>
              <w:rPr>
                <w:rFonts w:ascii="Arial Narrow" w:hAnsi="Arial Narrow"/>
                <w:sz w:val="14"/>
                <w:szCs w:val="14"/>
              </w:rPr>
            </w:pPr>
            <w:r w:rsidRPr="00102440">
              <w:rPr>
                <w:rFonts w:ascii="Arial Narrow" w:hAnsi="Arial Narrow"/>
                <w:sz w:val="14"/>
                <w:szCs w:val="14"/>
              </w:rPr>
              <w:t>-0.28</w:t>
            </w:r>
          </w:p>
        </w:tc>
        <w:tc>
          <w:tcPr>
            <w:tcW w:w="0" w:type="auto"/>
            <w:vAlign w:val="center"/>
          </w:tcPr>
          <w:p w14:paraId="17B513A0" w14:textId="77777777" w:rsidR="00523267" w:rsidRPr="00102440" w:rsidRDefault="00523267" w:rsidP="00523267">
            <w:pPr>
              <w:spacing w:before="36" w:after="36"/>
              <w:jc w:val="center"/>
              <w:rPr>
                <w:rFonts w:ascii="Arial Narrow" w:hAnsi="Arial Narrow"/>
                <w:sz w:val="14"/>
                <w:szCs w:val="14"/>
              </w:rPr>
            </w:pPr>
          </w:p>
        </w:tc>
        <w:tc>
          <w:tcPr>
            <w:tcW w:w="0" w:type="auto"/>
            <w:vAlign w:val="center"/>
          </w:tcPr>
          <w:p w14:paraId="18BE9E32" w14:textId="77777777" w:rsidR="00523267" w:rsidRPr="00102440" w:rsidRDefault="00523267" w:rsidP="00523267">
            <w:pPr>
              <w:spacing w:before="36" w:after="36"/>
              <w:jc w:val="center"/>
              <w:rPr>
                <w:rFonts w:ascii="Arial Narrow" w:hAnsi="Arial Narrow"/>
                <w:sz w:val="14"/>
                <w:szCs w:val="14"/>
              </w:rPr>
            </w:pPr>
            <w:r w:rsidRPr="00102440">
              <w:rPr>
                <w:rFonts w:ascii="Arial Narrow" w:hAnsi="Arial Narrow"/>
                <w:sz w:val="14"/>
                <w:szCs w:val="14"/>
              </w:rPr>
              <w:t>0.28</w:t>
            </w:r>
          </w:p>
        </w:tc>
        <w:tc>
          <w:tcPr>
            <w:tcW w:w="0" w:type="auto"/>
            <w:vAlign w:val="center"/>
          </w:tcPr>
          <w:p w14:paraId="63C79910" w14:textId="77777777" w:rsidR="00523267" w:rsidRPr="00102440" w:rsidRDefault="00523267" w:rsidP="00523267">
            <w:pPr>
              <w:spacing w:before="36" w:after="36"/>
              <w:jc w:val="center"/>
              <w:rPr>
                <w:rFonts w:ascii="Arial Narrow" w:hAnsi="Arial Narrow"/>
                <w:sz w:val="14"/>
                <w:szCs w:val="14"/>
              </w:rPr>
            </w:pPr>
          </w:p>
        </w:tc>
        <w:tc>
          <w:tcPr>
            <w:tcW w:w="0" w:type="auto"/>
            <w:vAlign w:val="center"/>
          </w:tcPr>
          <w:p w14:paraId="7B47DDCA" w14:textId="77777777" w:rsidR="00523267" w:rsidRPr="00102440" w:rsidRDefault="00523267" w:rsidP="00523267">
            <w:pPr>
              <w:spacing w:before="36" w:after="36"/>
              <w:jc w:val="center"/>
              <w:rPr>
                <w:rFonts w:ascii="Arial Narrow" w:hAnsi="Arial Narrow"/>
                <w:sz w:val="14"/>
                <w:szCs w:val="14"/>
              </w:rPr>
            </w:pPr>
          </w:p>
        </w:tc>
        <w:tc>
          <w:tcPr>
            <w:tcW w:w="0" w:type="auto"/>
            <w:vAlign w:val="center"/>
          </w:tcPr>
          <w:p w14:paraId="0F148C91" w14:textId="77777777" w:rsidR="00523267" w:rsidRPr="00102440" w:rsidRDefault="00523267" w:rsidP="00523267">
            <w:pPr>
              <w:spacing w:before="36" w:after="36"/>
              <w:jc w:val="center"/>
              <w:rPr>
                <w:rFonts w:ascii="Arial Narrow" w:hAnsi="Arial Narrow"/>
                <w:sz w:val="14"/>
                <w:szCs w:val="14"/>
              </w:rPr>
            </w:pPr>
            <w:r w:rsidRPr="00102440">
              <w:rPr>
                <w:rFonts w:ascii="Arial Narrow" w:hAnsi="Arial Narrow"/>
                <w:sz w:val="14"/>
                <w:szCs w:val="14"/>
              </w:rPr>
              <w:t>0.00</w:t>
            </w:r>
          </w:p>
        </w:tc>
      </w:tr>
      <w:tr w:rsidR="00523267" w:rsidRPr="00102440" w14:paraId="51F34848" w14:textId="77777777" w:rsidTr="00523267">
        <w:tc>
          <w:tcPr>
            <w:tcW w:w="0" w:type="auto"/>
            <w:vAlign w:val="center"/>
          </w:tcPr>
          <w:p w14:paraId="08BA139A" w14:textId="77777777" w:rsidR="00523267" w:rsidRPr="00102440" w:rsidRDefault="00523267" w:rsidP="00523267">
            <w:pPr>
              <w:spacing w:before="36" w:after="36"/>
              <w:rPr>
                <w:rFonts w:ascii="Arial Narrow" w:hAnsi="Arial Narrow"/>
                <w:sz w:val="14"/>
                <w:szCs w:val="14"/>
              </w:rPr>
            </w:pPr>
            <w:r w:rsidRPr="00102440">
              <w:rPr>
                <w:rFonts w:ascii="Arial Narrow" w:hAnsi="Arial Narrow"/>
                <w:sz w:val="14"/>
                <w:szCs w:val="14"/>
              </w:rPr>
              <w:lastRenderedPageBreak/>
              <w:t>Interests on deposits</w:t>
            </w:r>
          </w:p>
        </w:tc>
        <w:tc>
          <w:tcPr>
            <w:tcW w:w="0" w:type="auto"/>
            <w:vAlign w:val="center"/>
          </w:tcPr>
          <w:p w14:paraId="658EBF0E" w14:textId="77777777" w:rsidR="00523267" w:rsidRPr="00102440" w:rsidRDefault="00523267" w:rsidP="00523267">
            <w:pPr>
              <w:spacing w:before="36" w:after="36"/>
              <w:jc w:val="center"/>
              <w:rPr>
                <w:rFonts w:ascii="Arial Narrow" w:hAnsi="Arial Narrow"/>
                <w:sz w:val="14"/>
                <w:szCs w:val="14"/>
              </w:rPr>
            </w:pPr>
            <w:r w:rsidRPr="00102440">
              <w:rPr>
                <w:rFonts w:ascii="Arial Narrow" w:hAnsi="Arial Narrow"/>
                <w:sz w:val="14"/>
                <w:szCs w:val="14"/>
              </w:rPr>
              <w:t>8.83</w:t>
            </w:r>
          </w:p>
        </w:tc>
        <w:tc>
          <w:tcPr>
            <w:tcW w:w="0" w:type="auto"/>
            <w:vAlign w:val="center"/>
          </w:tcPr>
          <w:p w14:paraId="30445A32" w14:textId="77777777" w:rsidR="00523267" w:rsidRPr="00102440" w:rsidRDefault="00523267" w:rsidP="00523267">
            <w:pPr>
              <w:spacing w:before="36" w:after="36"/>
              <w:jc w:val="center"/>
              <w:rPr>
                <w:rFonts w:ascii="Arial Narrow" w:hAnsi="Arial Narrow"/>
                <w:sz w:val="14"/>
                <w:szCs w:val="14"/>
              </w:rPr>
            </w:pPr>
          </w:p>
        </w:tc>
        <w:tc>
          <w:tcPr>
            <w:tcW w:w="0" w:type="auto"/>
            <w:vAlign w:val="center"/>
          </w:tcPr>
          <w:p w14:paraId="49450F66" w14:textId="77777777" w:rsidR="00523267" w:rsidRPr="00102440" w:rsidRDefault="00523267" w:rsidP="00523267">
            <w:pPr>
              <w:spacing w:before="36" w:after="36"/>
              <w:jc w:val="center"/>
              <w:rPr>
                <w:rFonts w:ascii="Arial Narrow" w:hAnsi="Arial Narrow"/>
                <w:sz w:val="14"/>
                <w:szCs w:val="14"/>
              </w:rPr>
            </w:pPr>
          </w:p>
        </w:tc>
        <w:tc>
          <w:tcPr>
            <w:tcW w:w="0" w:type="auto"/>
            <w:vAlign w:val="center"/>
          </w:tcPr>
          <w:p w14:paraId="796C90B8" w14:textId="77777777" w:rsidR="00523267" w:rsidRPr="00102440" w:rsidRDefault="00523267" w:rsidP="00523267">
            <w:pPr>
              <w:spacing w:before="36" w:after="36"/>
              <w:jc w:val="center"/>
              <w:rPr>
                <w:rFonts w:ascii="Arial Narrow" w:hAnsi="Arial Narrow"/>
                <w:sz w:val="14"/>
                <w:szCs w:val="14"/>
              </w:rPr>
            </w:pPr>
          </w:p>
        </w:tc>
        <w:tc>
          <w:tcPr>
            <w:tcW w:w="0" w:type="auto"/>
            <w:vAlign w:val="center"/>
          </w:tcPr>
          <w:p w14:paraId="54F8ECC9" w14:textId="77777777" w:rsidR="00523267" w:rsidRPr="00102440" w:rsidRDefault="00523267" w:rsidP="00523267">
            <w:pPr>
              <w:spacing w:before="36" w:after="36"/>
              <w:jc w:val="center"/>
              <w:rPr>
                <w:rFonts w:ascii="Arial Narrow" w:hAnsi="Arial Narrow"/>
                <w:sz w:val="14"/>
                <w:szCs w:val="14"/>
              </w:rPr>
            </w:pPr>
            <w:r w:rsidRPr="00102440">
              <w:rPr>
                <w:rFonts w:ascii="Arial Narrow" w:hAnsi="Arial Narrow"/>
                <w:sz w:val="14"/>
                <w:szCs w:val="14"/>
              </w:rPr>
              <w:t>-8.83</w:t>
            </w:r>
          </w:p>
        </w:tc>
        <w:tc>
          <w:tcPr>
            <w:tcW w:w="0" w:type="auto"/>
            <w:vAlign w:val="center"/>
          </w:tcPr>
          <w:p w14:paraId="6CA0C44B" w14:textId="77777777" w:rsidR="00523267" w:rsidRPr="00102440" w:rsidRDefault="00523267" w:rsidP="00523267">
            <w:pPr>
              <w:spacing w:before="36" w:after="36"/>
              <w:jc w:val="center"/>
              <w:rPr>
                <w:rFonts w:ascii="Arial Narrow" w:hAnsi="Arial Narrow"/>
                <w:sz w:val="14"/>
                <w:szCs w:val="14"/>
              </w:rPr>
            </w:pPr>
          </w:p>
        </w:tc>
        <w:tc>
          <w:tcPr>
            <w:tcW w:w="0" w:type="auto"/>
            <w:vAlign w:val="center"/>
          </w:tcPr>
          <w:p w14:paraId="6E9752F3" w14:textId="77777777" w:rsidR="00523267" w:rsidRPr="00102440" w:rsidRDefault="00523267" w:rsidP="00523267">
            <w:pPr>
              <w:spacing w:before="36" w:after="36"/>
              <w:jc w:val="center"/>
              <w:rPr>
                <w:rFonts w:ascii="Arial Narrow" w:hAnsi="Arial Narrow"/>
                <w:sz w:val="14"/>
                <w:szCs w:val="14"/>
              </w:rPr>
            </w:pPr>
            <w:r w:rsidRPr="00102440">
              <w:rPr>
                <w:rFonts w:ascii="Arial Narrow" w:hAnsi="Arial Narrow"/>
                <w:sz w:val="14"/>
                <w:szCs w:val="14"/>
              </w:rPr>
              <w:t>1</w:t>
            </w:r>
          </w:p>
        </w:tc>
        <w:tc>
          <w:tcPr>
            <w:tcW w:w="0" w:type="auto"/>
            <w:vAlign w:val="center"/>
          </w:tcPr>
          <w:p w14:paraId="3E562F16" w14:textId="77777777" w:rsidR="00523267" w:rsidRPr="00102440" w:rsidRDefault="00523267" w:rsidP="00523267">
            <w:pPr>
              <w:spacing w:before="36" w:after="36"/>
              <w:jc w:val="center"/>
              <w:rPr>
                <w:rFonts w:ascii="Arial Narrow" w:hAnsi="Arial Narrow"/>
                <w:sz w:val="14"/>
                <w:szCs w:val="14"/>
              </w:rPr>
            </w:pPr>
            <w:r w:rsidRPr="00102440">
              <w:rPr>
                <w:rFonts w:ascii="Arial Narrow" w:hAnsi="Arial Narrow"/>
                <w:sz w:val="14"/>
                <w:szCs w:val="14"/>
              </w:rPr>
              <w:t>8.83</w:t>
            </w:r>
          </w:p>
        </w:tc>
        <w:tc>
          <w:tcPr>
            <w:tcW w:w="0" w:type="auto"/>
            <w:vAlign w:val="center"/>
          </w:tcPr>
          <w:p w14:paraId="0B592DBF" w14:textId="77777777" w:rsidR="00523267" w:rsidRPr="00102440" w:rsidRDefault="00523267" w:rsidP="00523267">
            <w:pPr>
              <w:spacing w:before="36" w:after="36"/>
              <w:jc w:val="center"/>
              <w:rPr>
                <w:rFonts w:ascii="Arial Narrow" w:hAnsi="Arial Narrow"/>
                <w:sz w:val="14"/>
                <w:szCs w:val="14"/>
              </w:rPr>
            </w:pPr>
          </w:p>
        </w:tc>
        <w:tc>
          <w:tcPr>
            <w:tcW w:w="0" w:type="auto"/>
            <w:vAlign w:val="center"/>
          </w:tcPr>
          <w:p w14:paraId="773CA830" w14:textId="77777777" w:rsidR="00523267" w:rsidRPr="00102440" w:rsidRDefault="00523267" w:rsidP="00523267">
            <w:pPr>
              <w:spacing w:before="36" w:after="36"/>
              <w:jc w:val="center"/>
              <w:rPr>
                <w:rFonts w:ascii="Arial Narrow" w:hAnsi="Arial Narrow"/>
                <w:sz w:val="14"/>
                <w:szCs w:val="14"/>
              </w:rPr>
            </w:pPr>
          </w:p>
        </w:tc>
        <w:tc>
          <w:tcPr>
            <w:tcW w:w="0" w:type="auto"/>
            <w:vAlign w:val="center"/>
          </w:tcPr>
          <w:p w14:paraId="6D0D354B" w14:textId="77777777" w:rsidR="00523267" w:rsidRPr="00102440" w:rsidRDefault="00523267" w:rsidP="00523267">
            <w:pPr>
              <w:spacing w:before="36" w:after="36"/>
              <w:jc w:val="center"/>
              <w:rPr>
                <w:rFonts w:ascii="Arial Narrow" w:hAnsi="Arial Narrow"/>
                <w:sz w:val="14"/>
                <w:szCs w:val="14"/>
              </w:rPr>
            </w:pPr>
          </w:p>
        </w:tc>
        <w:tc>
          <w:tcPr>
            <w:tcW w:w="0" w:type="auto"/>
            <w:vAlign w:val="center"/>
          </w:tcPr>
          <w:p w14:paraId="2EC261D4" w14:textId="77777777" w:rsidR="00523267" w:rsidRPr="00102440" w:rsidRDefault="00523267" w:rsidP="00523267">
            <w:pPr>
              <w:spacing w:before="36" w:after="36"/>
              <w:jc w:val="center"/>
              <w:rPr>
                <w:rFonts w:ascii="Arial Narrow" w:hAnsi="Arial Narrow"/>
                <w:sz w:val="14"/>
                <w:szCs w:val="14"/>
              </w:rPr>
            </w:pPr>
            <w:r w:rsidRPr="00102440">
              <w:rPr>
                <w:rFonts w:ascii="Arial Narrow" w:hAnsi="Arial Narrow"/>
                <w:sz w:val="14"/>
                <w:szCs w:val="14"/>
              </w:rPr>
              <w:t>-8.83</w:t>
            </w:r>
          </w:p>
        </w:tc>
        <w:tc>
          <w:tcPr>
            <w:tcW w:w="0" w:type="auto"/>
            <w:vAlign w:val="center"/>
          </w:tcPr>
          <w:p w14:paraId="722FC4ED" w14:textId="77777777" w:rsidR="00523267" w:rsidRPr="00102440" w:rsidRDefault="00523267" w:rsidP="00523267">
            <w:pPr>
              <w:spacing w:before="36" w:after="36"/>
              <w:jc w:val="center"/>
              <w:rPr>
                <w:rFonts w:ascii="Arial Narrow" w:hAnsi="Arial Narrow"/>
                <w:sz w:val="14"/>
                <w:szCs w:val="14"/>
              </w:rPr>
            </w:pPr>
          </w:p>
        </w:tc>
        <w:tc>
          <w:tcPr>
            <w:tcW w:w="0" w:type="auto"/>
            <w:vAlign w:val="center"/>
          </w:tcPr>
          <w:p w14:paraId="2DA299CE" w14:textId="77777777" w:rsidR="00523267" w:rsidRPr="00102440" w:rsidRDefault="00523267" w:rsidP="00523267">
            <w:pPr>
              <w:spacing w:before="36" w:after="36"/>
              <w:jc w:val="center"/>
              <w:rPr>
                <w:rFonts w:ascii="Arial Narrow" w:hAnsi="Arial Narrow"/>
                <w:sz w:val="14"/>
                <w:szCs w:val="14"/>
              </w:rPr>
            </w:pPr>
            <w:r w:rsidRPr="00102440">
              <w:rPr>
                <w:rFonts w:ascii="Arial Narrow" w:hAnsi="Arial Narrow"/>
                <w:sz w:val="14"/>
                <w:szCs w:val="14"/>
              </w:rPr>
              <w:t>0.00</w:t>
            </w:r>
          </w:p>
        </w:tc>
      </w:tr>
      <w:tr w:rsidR="00523267" w:rsidRPr="00102440" w14:paraId="6BF88924" w14:textId="77777777" w:rsidTr="00523267">
        <w:tc>
          <w:tcPr>
            <w:tcW w:w="0" w:type="auto"/>
            <w:vAlign w:val="center"/>
          </w:tcPr>
          <w:p w14:paraId="7D28C0D4" w14:textId="77777777" w:rsidR="00523267" w:rsidRPr="00102440" w:rsidRDefault="00523267" w:rsidP="00523267">
            <w:pPr>
              <w:spacing w:before="36" w:after="36"/>
              <w:rPr>
                <w:rFonts w:ascii="Arial Narrow" w:hAnsi="Arial Narrow"/>
                <w:sz w:val="14"/>
                <w:szCs w:val="14"/>
              </w:rPr>
            </w:pPr>
            <w:r w:rsidRPr="00102440">
              <w:rPr>
                <w:rFonts w:ascii="Arial Narrow" w:hAnsi="Arial Narrow"/>
                <w:sz w:val="14"/>
                <w:szCs w:val="14"/>
              </w:rPr>
              <w:t>Interests on loans</w:t>
            </w:r>
          </w:p>
        </w:tc>
        <w:tc>
          <w:tcPr>
            <w:tcW w:w="0" w:type="auto"/>
            <w:vAlign w:val="center"/>
          </w:tcPr>
          <w:p w14:paraId="1F7A7A95" w14:textId="77777777" w:rsidR="00523267" w:rsidRPr="00102440" w:rsidRDefault="00523267" w:rsidP="00523267">
            <w:pPr>
              <w:spacing w:before="36" w:after="36"/>
              <w:jc w:val="center"/>
              <w:rPr>
                <w:rFonts w:ascii="Arial Narrow" w:hAnsi="Arial Narrow"/>
                <w:sz w:val="14"/>
                <w:szCs w:val="14"/>
              </w:rPr>
            </w:pPr>
            <w:r w:rsidRPr="00102440">
              <w:rPr>
                <w:rFonts w:ascii="Arial Narrow" w:hAnsi="Arial Narrow"/>
                <w:sz w:val="14"/>
                <w:szCs w:val="14"/>
              </w:rPr>
              <w:t>-0.55</w:t>
            </w:r>
          </w:p>
        </w:tc>
        <w:tc>
          <w:tcPr>
            <w:tcW w:w="0" w:type="auto"/>
            <w:vAlign w:val="center"/>
          </w:tcPr>
          <w:p w14:paraId="38BD5975" w14:textId="77777777" w:rsidR="00523267" w:rsidRPr="00102440" w:rsidRDefault="00523267" w:rsidP="00523267">
            <w:pPr>
              <w:spacing w:before="36" w:after="36"/>
              <w:jc w:val="center"/>
              <w:rPr>
                <w:rFonts w:ascii="Arial Narrow" w:hAnsi="Arial Narrow"/>
                <w:sz w:val="14"/>
                <w:szCs w:val="14"/>
              </w:rPr>
            </w:pPr>
            <w:r w:rsidRPr="00102440">
              <w:rPr>
                <w:rFonts w:ascii="Arial Narrow" w:hAnsi="Arial Narrow"/>
                <w:sz w:val="14"/>
                <w:szCs w:val="14"/>
              </w:rPr>
              <w:t>-3.72</w:t>
            </w:r>
          </w:p>
        </w:tc>
        <w:tc>
          <w:tcPr>
            <w:tcW w:w="0" w:type="auto"/>
            <w:vAlign w:val="center"/>
          </w:tcPr>
          <w:p w14:paraId="531DA13D" w14:textId="77777777" w:rsidR="00523267" w:rsidRPr="00102440" w:rsidRDefault="00523267" w:rsidP="00523267">
            <w:pPr>
              <w:spacing w:before="36" w:after="36"/>
              <w:jc w:val="center"/>
              <w:rPr>
                <w:rFonts w:ascii="Arial Narrow" w:hAnsi="Arial Narrow"/>
                <w:sz w:val="14"/>
                <w:szCs w:val="14"/>
              </w:rPr>
            </w:pPr>
          </w:p>
        </w:tc>
        <w:tc>
          <w:tcPr>
            <w:tcW w:w="0" w:type="auto"/>
            <w:vAlign w:val="center"/>
          </w:tcPr>
          <w:p w14:paraId="32BF82CB" w14:textId="77777777" w:rsidR="00523267" w:rsidRPr="00102440" w:rsidRDefault="00523267" w:rsidP="00523267">
            <w:pPr>
              <w:spacing w:before="36" w:after="36"/>
              <w:jc w:val="center"/>
              <w:rPr>
                <w:rFonts w:ascii="Arial Narrow" w:hAnsi="Arial Narrow"/>
                <w:sz w:val="14"/>
                <w:szCs w:val="14"/>
              </w:rPr>
            </w:pPr>
          </w:p>
        </w:tc>
        <w:tc>
          <w:tcPr>
            <w:tcW w:w="0" w:type="auto"/>
            <w:vAlign w:val="center"/>
          </w:tcPr>
          <w:p w14:paraId="78097338" w14:textId="77777777" w:rsidR="00523267" w:rsidRPr="00102440" w:rsidRDefault="00523267" w:rsidP="00523267">
            <w:pPr>
              <w:spacing w:before="36" w:after="36"/>
              <w:jc w:val="center"/>
              <w:rPr>
                <w:rFonts w:ascii="Arial Narrow" w:hAnsi="Arial Narrow"/>
                <w:sz w:val="14"/>
                <w:szCs w:val="14"/>
              </w:rPr>
            </w:pPr>
            <w:r w:rsidRPr="00102440">
              <w:rPr>
                <w:rFonts w:ascii="Arial Narrow" w:hAnsi="Arial Narrow"/>
                <w:sz w:val="14"/>
                <w:szCs w:val="14"/>
              </w:rPr>
              <w:t>4.27</w:t>
            </w:r>
          </w:p>
        </w:tc>
        <w:tc>
          <w:tcPr>
            <w:tcW w:w="0" w:type="auto"/>
            <w:vAlign w:val="center"/>
          </w:tcPr>
          <w:p w14:paraId="1D962481" w14:textId="77777777" w:rsidR="00523267" w:rsidRPr="00102440" w:rsidRDefault="00523267" w:rsidP="00523267">
            <w:pPr>
              <w:spacing w:before="36" w:after="36"/>
              <w:jc w:val="center"/>
              <w:rPr>
                <w:rFonts w:ascii="Arial Narrow" w:hAnsi="Arial Narrow"/>
                <w:sz w:val="14"/>
                <w:szCs w:val="14"/>
              </w:rPr>
            </w:pPr>
          </w:p>
        </w:tc>
        <w:tc>
          <w:tcPr>
            <w:tcW w:w="0" w:type="auto"/>
            <w:vAlign w:val="center"/>
          </w:tcPr>
          <w:p w14:paraId="240337C4" w14:textId="77777777" w:rsidR="00523267" w:rsidRPr="00102440" w:rsidRDefault="00523267" w:rsidP="00523267">
            <w:pPr>
              <w:spacing w:before="36" w:after="36"/>
              <w:jc w:val="center"/>
              <w:rPr>
                <w:rFonts w:ascii="Arial Narrow" w:hAnsi="Arial Narrow"/>
                <w:sz w:val="14"/>
                <w:szCs w:val="14"/>
              </w:rPr>
            </w:pPr>
            <w:r w:rsidRPr="00102440">
              <w:rPr>
                <w:rFonts w:ascii="Arial Narrow" w:hAnsi="Arial Narrow"/>
                <w:sz w:val="14"/>
                <w:szCs w:val="14"/>
              </w:rPr>
              <w:t>1</w:t>
            </w:r>
          </w:p>
        </w:tc>
        <w:tc>
          <w:tcPr>
            <w:tcW w:w="0" w:type="auto"/>
            <w:vAlign w:val="center"/>
          </w:tcPr>
          <w:p w14:paraId="2A7F17F2" w14:textId="77777777" w:rsidR="00523267" w:rsidRPr="00102440" w:rsidRDefault="00523267" w:rsidP="00523267">
            <w:pPr>
              <w:spacing w:before="36" w:after="36"/>
              <w:jc w:val="center"/>
              <w:rPr>
                <w:rFonts w:ascii="Arial Narrow" w:hAnsi="Arial Narrow"/>
                <w:sz w:val="14"/>
                <w:szCs w:val="14"/>
              </w:rPr>
            </w:pPr>
            <w:r w:rsidRPr="00102440">
              <w:rPr>
                <w:rFonts w:ascii="Arial Narrow" w:hAnsi="Arial Narrow"/>
                <w:sz w:val="14"/>
                <w:szCs w:val="14"/>
              </w:rPr>
              <w:t>-0.55</w:t>
            </w:r>
          </w:p>
        </w:tc>
        <w:tc>
          <w:tcPr>
            <w:tcW w:w="0" w:type="auto"/>
            <w:vAlign w:val="center"/>
          </w:tcPr>
          <w:p w14:paraId="68C66C2A" w14:textId="77777777" w:rsidR="00523267" w:rsidRPr="00102440" w:rsidRDefault="00523267" w:rsidP="00523267">
            <w:pPr>
              <w:spacing w:before="36" w:after="36"/>
              <w:jc w:val="center"/>
              <w:rPr>
                <w:rFonts w:ascii="Arial Narrow" w:hAnsi="Arial Narrow"/>
                <w:sz w:val="14"/>
                <w:szCs w:val="14"/>
              </w:rPr>
            </w:pPr>
            <w:r w:rsidRPr="00102440">
              <w:rPr>
                <w:rFonts w:ascii="Arial Narrow" w:hAnsi="Arial Narrow"/>
                <w:sz w:val="14"/>
                <w:szCs w:val="14"/>
              </w:rPr>
              <w:t>-3.72</w:t>
            </w:r>
          </w:p>
        </w:tc>
        <w:tc>
          <w:tcPr>
            <w:tcW w:w="0" w:type="auto"/>
            <w:vAlign w:val="center"/>
          </w:tcPr>
          <w:p w14:paraId="1F306B84" w14:textId="77777777" w:rsidR="00523267" w:rsidRPr="00102440" w:rsidRDefault="00523267" w:rsidP="00523267">
            <w:pPr>
              <w:spacing w:before="36" w:after="36"/>
              <w:jc w:val="center"/>
              <w:rPr>
                <w:rFonts w:ascii="Arial Narrow" w:hAnsi="Arial Narrow"/>
                <w:sz w:val="14"/>
                <w:szCs w:val="14"/>
              </w:rPr>
            </w:pPr>
          </w:p>
        </w:tc>
        <w:tc>
          <w:tcPr>
            <w:tcW w:w="0" w:type="auto"/>
            <w:vAlign w:val="center"/>
          </w:tcPr>
          <w:p w14:paraId="1F995BC8" w14:textId="77777777" w:rsidR="00523267" w:rsidRPr="00102440" w:rsidRDefault="00523267" w:rsidP="00523267">
            <w:pPr>
              <w:spacing w:before="36" w:after="36"/>
              <w:jc w:val="center"/>
              <w:rPr>
                <w:rFonts w:ascii="Arial Narrow" w:hAnsi="Arial Narrow"/>
                <w:sz w:val="14"/>
                <w:szCs w:val="14"/>
              </w:rPr>
            </w:pPr>
          </w:p>
        </w:tc>
        <w:tc>
          <w:tcPr>
            <w:tcW w:w="0" w:type="auto"/>
            <w:vAlign w:val="center"/>
          </w:tcPr>
          <w:p w14:paraId="5962BD4E" w14:textId="77777777" w:rsidR="00523267" w:rsidRPr="00102440" w:rsidRDefault="00523267" w:rsidP="00523267">
            <w:pPr>
              <w:spacing w:before="36" w:after="36"/>
              <w:jc w:val="center"/>
              <w:rPr>
                <w:rFonts w:ascii="Arial Narrow" w:hAnsi="Arial Narrow"/>
                <w:sz w:val="14"/>
                <w:szCs w:val="14"/>
              </w:rPr>
            </w:pPr>
            <w:r w:rsidRPr="00102440">
              <w:rPr>
                <w:rFonts w:ascii="Arial Narrow" w:hAnsi="Arial Narrow"/>
                <w:sz w:val="14"/>
                <w:szCs w:val="14"/>
              </w:rPr>
              <w:t>4.27</w:t>
            </w:r>
          </w:p>
        </w:tc>
        <w:tc>
          <w:tcPr>
            <w:tcW w:w="0" w:type="auto"/>
            <w:vAlign w:val="center"/>
          </w:tcPr>
          <w:p w14:paraId="3C053546" w14:textId="77777777" w:rsidR="00523267" w:rsidRPr="00102440" w:rsidRDefault="00523267" w:rsidP="00523267">
            <w:pPr>
              <w:spacing w:before="36" w:after="36"/>
              <w:jc w:val="center"/>
              <w:rPr>
                <w:rFonts w:ascii="Arial Narrow" w:hAnsi="Arial Narrow"/>
                <w:sz w:val="14"/>
                <w:szCs w:val="14"/>
              </w:rPr>
            </w:pPr>
          </w:p>
        </w:tc>
        <w:tc>
          <w:tcPr>
            <w:tcW w:w="0" w:type="auto"/>
            <w:vAlign w:val="center"/>
          </w:tcPr>
          <w:p w14:paraId="2ED99366" w14:textId="77777777" w:rsidR="00523267" w:rsidRPr="00102440" w:rsidRDefault="00523267" w:rsidP="00523267">
            <w:pPr>
              <w:spacing w:before="36" w:after="36"/>
              <w:jc w:val="center"/>
              <w:rPr>
                <w:rFonts w:ascii="Arial Narrow" w:hAnsi="Arial Narrow"/>
                <w:sz w:val="14"/>
                <w:szCs w:val="14"/>
              </w:rPr>
            </w:pPr>
            <w:r w:rsidRPr="00102440">
              <w:rPr>
                <w:rFonts w:ascii="Arial Narrow" w:hAnsi="Arial Narrow"/>
                <w:sz w:val="14"/>
                <w:szCs w:val="14"/>
              </w:rPr>
              <w:t>0.00</w:t>
            </w:r>
          </w:p>
        </w:tc>
      </w:tr>
      <w:tr w:rsidR="00523267" w:rsidRPr="00102440" w14:paraId="5BE0706A" w14:textId="77777777" w:rsidTr="00523267">
        <w:tc>
          <w:tcPr>
            <w:tcW w:w="0" w:type="auto"/>
            <w:vAlign w:val="center"/>
          </w:tcPr>
          <w:p w14:paraId="38B22928" w14:textId="77777777" w:rsidR="00523267" w:rsidRPr="00102440" w:rsidRDefault="00523267" w:rsidP="00523267">
            <w:pPr>
              <w:spacing w:before="36" w:after="36"/>
              <w:rPr>
                <w:rFonts w:ascii="Arial Narrow" w:hAnsi="Arial Narrow"/>
                <w:sz w:val="14"/>
                <w:szCs w:val="14"/>
              </w:rPr>
            </w:pPr>
            <w:r w:rsidRPr="00102440">
              <w:rPr>
                <w:rFonts w:ascii="Arial Narrow" w:hAnsi="Arial Narrow"/>
                <w:sz w:val="14"/>
                <w:szCs w:val="14"/>
              </w:rPr>
              <w:t>Interests on Area 1 bills</w:t>
            </w:r>
          </w:p>
        </w:tc>
        <w:tc>
          <w:tcPr>
            <w:tcW w:w="0" w:type="auto"/>
            <w:vAlign w:val="center"/>
          </w:tcPr>
          <w:p w14:paraId="25E1BFC5" w14:textId="77777777" w:rsidR="00523267" w:rsidRPr="00102440" w:rsidRDefault="00523267" w:rsidP="00523267">
            <w:pPr>
              <w:spacing w:before="36" w:after="36"/>
              <w:jc w:val="center"/>
              <w:rPr>
                <w:rFonts w:ascii="Arial Narrow" w:hAnsi="Arial Narrow"/>
                <w:sz w:val="14"/>
                <w:szCs w:val="14"/>
              </w:rPr>
            </w:pPr>
            <w:r w:rsidRPr="00102440">
              <w:rPr>
                <w:rFonts w:ascii="Arial Narrow" w:hAnsi="Arial Narrow"/>
                <w:sz w:val="14"/>
                <w:szCs w:val="14"/>
              </w:rPr>
              <w:t>1.11</w:t>
            </w:r>
          </w:p>
        </w:tc>
        <w:tc>
          <w:tcPr>
            <w:tcW w:w="0" w:type="auto"/>
            <w:vAlign w:val="center"/>
          </w:tcPr>
          <w:p w14:paraId="6086B30B" w14:textId="77777777" w:rsidR="00523267" w:rsidRPr="00102440" w:rsidRDefault="00523267" w:rsidP="00523267">
            <w:pPr>
              <w:spacing w:before="36" w:after="36"/>
              <w:jc w:val="center"/>
              <w:rPr>
                <w:rFonts w:ascii="Arial Narrow" w:hAnsi="Arial Narrow"/>
                <w:sz w:val="14"/>
                <w:szCs w:val="14"/>
              </w:rPr>
            </w:pPr>
          </w:p>
        </w:tc>
        <w:tc>
          <w:tcPr>
            <w:tcW w:w="0" w:type="auto"/>
            <w:vAlign w:val="center"/>
          </w:tcPr>
          <w:p w14:paraId="2A8F9BF7" w14:textId="77777777" w:rsidR="00523267" w:rsidRPr="00102440" w:rsidRDefault="00523267" w:rsidP="00523267">
            <w:pPr>
              <w:spacing w:before="36" w:after="36"/>
              <w:jc w:val="center"/>
              <w:rPr>
                <w:rFonts w:ascii="Arial Narrow" w:hAnsi="Arial Narrow"/>
                <w:sz w:val="14"/>
                <w:szCs w:val="14"/>
              </w:rPr>
            </w:pPr>
          </w:p>
        </w:tc>
        <w:tc>
          <w:tcPr>
            <w:tcW w:w="0" w:type="auto"/>
            <w:vAlign w:val="center"/>
          </w:tcPr>
          <w:p w14:paraId="625F2CF1" w14:textId="77777777" w:rsidR="00523267" w:rsidRPr="00102440" w:rsidRDefault="00523267" w:rsidP="00523267">
            <w:pPr>
              <w:spacing w:before="36" w:after="36"/>
              <w:jc w:val="center"/>
              <w:rPr>
                <w:rFonts w:ascii="Arial Narrow" w:hAnsi="Arial Narrow"/>
                <w:sz w:val="14"/>
                <w:szCs w:val="14"/>
              </w:rPr>
            </w:pPr>
            <w:r w:rsidRPr="00102440">
              <w:rPr>
                <w:rFonts w:ascii="Arial Narrow" w:hAnsi="Arial Narrow"/>
                <w:sz w:val="14"/>
                <w:szCs w:val="14"/>
              </w:rPr>
              <w:t>-18.01</w:t>
            </w:r>
          </w:p>
        </w:tc>
        <w:tc>
          <w:tcPr>
            <w:tcW w:w="0" w:type="auto"/>
            <w:vAlign w:val="center"/>
          </w:tcPr>
          <w:p w14:paraId="784C0E10" w14:textId="77777777" w:rsidR="00523267" w:rsidRPr="00102440" w:rsidRDefault="00523267" w:rsidP="00523267">
            <w:pPr>
              <w:spacing w:before="36" w:after="36"/>
              <w:jc w:val="center"/>
              <w:rPr>
                <w:rFonts w:ascii="Arial Narrow" w:hAnsi="Arial Narrow"/>
                <w:sz w:val="14"/>
                <w:szCs w:val="14"/>
              </w:rPr>
            </w:pPr>
            <w:r w:rsidRPr="00102440">
              <w:rPr>
                <w:rFonts w:ascii="Arial Narrow" w:hAnsi="Arial Narrow"/>
                <w:sz w:val="14"/>
                <w:szCs w:val="14"/>
              </w:rPr>
              <w:t>13.39</w:t>
            </w:r>
          </w:p>
        </w:tc>
        <w:tc>
          <w:tcPr>
            <w:tcW w:w="0" w:type="auto"/>
            <w:vAlign w:val="center"/>
          </w:tcPr>
          <w:p w14:paraId="18C466F6" w14:textId="77777777" w:rsidR="00523267" w:rsidRPr="00102440" w:rsidRDefault="00523267" w:rsidP="00523267">
            <w:pPr>
              <w:spacing w:before="36" w:after="36"/>
              <w:jc w:val="center"/>
              <w:rPr>
                <w:rFonts w:ascii="Arial Narrow" w:hAnsi="Arial Narrow"/>
                <w:sz w:val="14"/>
                <w:szCs w:val="14"/>
              </w:rPr>
            </w:pPr>
            <w:r w:rsidRPr="00102440">
              <w:rPr>
                <w:rFonts w:ascii="Arial Narrow" w:hAnsi="Arial Narrow"/>
                <w:sz w:val="14"/>
                <w:szCs w:val="14"/>
              </w:rPr>
              <w:t>2.96</w:t>
            </w:r>
          </w:p>
        </w:tc>
        <w:tc>
          <w:tcPr>
            <w:tcW w:w="0" w:type="auto"/>
            <w:vAlign w:val="center"/>
          </w:tcPr>
          <w:p w14:paraId="41AEBB9E" w14:textId="77777777" w:rsidR="00523267" w:rsidRPr="00102440" w:rsidRDefault="00523267" w:rsidP="00523267">
            <w:pPr>
              <w:spacing w:before="36" w:after="36"/>
              <w:jc w:val="center"/>
              <w:rPr>
                <w:rFonts w:ascii="Arial Narrow" w:hAnsi="Arial Narrow"/>
                <w:sz w:val="14"/>
                <w:szCs w:val="14"/>
              </w:rPr>
            </w:pPr>
            <w:r w:rsidRPr="00102440">
              <w:rPr>
                <w:rFonts w:ascii="Arial Narrow" w:hAnsi="Arial Narrow"/>
                <w:sz w:val="14"/>
                <w:szCs w:val="14"/>
              </w:rPr>
              <w:t>1</w:t>
            </w:r>
          </w:p>
        </w:tc>
        <w:tc>
          <w:tcPr>
            <w:tcW w:w="0" w:type="auto"/>
            <w:vAlign w:val="center"/>
          </w:tcPr>
          <w:p w14:paraId="6760647A" w14:textId="77777777" w:rsidR="00523267" w:rsidRPr="00102440" w:rsidRDefault="00523267" w:rsidP="00523267">
            <w:pPr>
              <w:spacing w:before="36" w:after="36"/>
              <w:jc w:val="center"/>
              <w:rPr>
                <w:rFonts w:ascii="Arial Narrow" w:hAnsi="Arial Narrow"/>
                <w:sz w:val="14"/>
                <w:szCs w:val="14"/>
              </w:rPr>
            </w:pPr>
            <w:r w:rsidRPr="00102440">
              <w:rPr>
                <w:rFonts w:ascii="Arial Narrow" w:hAnsi="Arial Narrow"/>
                <w:sz w:val="14"/>
                <w:szCs w:val="14"/>
              </w:rPr>
              <w:t>0.56</w:t>
            </w:r>
          </w:p>
        </w:tc>
        <w:tc>
          <w:tcPr>
            <w:tcW w:w="0" w:type="auto"/>
            <w:vAlign w:val="center"/>
          </w:tcPr>
          <w:p w14:paraId="77FB927B" w14:textId="77777777" w:rsidR="00523267" w:rsidRPr="00102440" w:rsidRDefault="00523267" w:rsidP="00523267">
            <w:pPr>
              <w:spacing w:before="36" w:after="36"/>
              <w:jc w:val="center"/>
              <w:rPr>
                <w:rFonts w:ascii="Arial Narrow" w:hAnsi="Arial Narrow"/>
                <w:sz w:val="14"/>
                <w:szCs w:val="14"/>
              </w:rPr>
            </w:pPr>
          </w:p>
        </w:tc>
        <w:tc>
          <w:tcPr>
            <w:tcW w:w="0" w:type="auto"/>
            <w:vAlign w:val="center"/>
          </w:tcPr>
          <w:p w14:paraId="092F63AF" w14:textId="77777777" w:rsidR="00523267" w:rsidRPr="00102440" w:rsidRDefault="00523267" w:rsidP="00523267">
            <w:pPr>
              <w:spacing w:before="36" w:after="36"/>
              <w:jc w:val="center"/>
              <w:rPr>
                <w:rFonts w:ascii="Arial Narrow" w:hAnsi="Arial Narrow"/>
                <w:sz w:val="14"/>
                <w:szCs w:val="14"/>
              </w:rPr>
            </w:pPr>
          </w:p>
        </w:tc>
        <w:tc>
          <w:tcPr>
            <w:tcW w:w="0" w:type="auto"/>
            <w:vAlign w:val="center"/>
          </w:tcPr>
          <w:p w14:paraId="7A0FF2BC" w14:textId="77777777" w:rsidR="00523267" w:rsidRPr="00102440" w:rsidRDefault="00523267" w:rsidP="00523267">
            <w:pPr>
              <w:spacing w:before="36" w:after="36"/>
              <w:jc w:val="center"/>
              <w:rPr>
                <w:rFonts w:ascii="Arial Narrow" w:hAnsi="Arial Narrow"/>
                <w:sz w:val="14"/>
                <w:szCs w:val="14"/>
              </w:rPr>
            </w:pPr>
          </w:p>
        </w:tc>
        <w:tc>
          <w:tcPr>
            <w:tcW w:w="0" w:type="auto"/>
            <w:vAlign w:val="center"/>
          </w:tcPr>
          <w:p w14:paraId="50DFFF0C" w14:textId="77777777" w:rsidR="00523267" w:rsidRPr="00102440" w:rsidRDefault="00523267" w:rsidP="00523267">
            <w:pPr>
              <w:spacing w:before="36" w:after="36"/>
              <w:jc w:val="center"/>
              <w:rPr>
                <w:rFonts w:ascii="Arial Narrow" w:hAnsi="Arial Narrow"/>
                <w:sz w:val="14"/>
                <w:szCs w:val="14"/>
              </w:rPr>
            </w:pPr>
          </w:p>
        </w:tc>
        <w:tc>
          <w:tcPr>
            <w:tcW w:w="0" w:type="auto"/>
            <w:vAlign w:val="center"/>
          </w:tcPr>
          <w:p w14:paraId="3C4846CD" w14:textId="77777777" w:rsidR="00523267" w:rsidRPr="00102440" w:rsidRDefault="00523267" w:rsidP="00523267">
            <w:pPr>
              <w:spacing w:before="36" w:after="36"/>
              <w:jc w:val="center"/>
              <w:rPr>
                <w:rFonts w:ascii="Arial Narrow" w:hAnsi="Arial Narrow"/>
                <w:sz w:val="14"/>
                <w:szCs w:val="14"/>
              </w:rPr>
            </w:pPr>
          </w:p>
        </w:tc>
        <w:tc>
          <w:tcPr>
            <w:tcW w:w="0" w:type="auto"/>
            <w:vAlign w:val="center"/>
          </w:tcPr>
          <w:p w14:paraId="3BD0FF57" w14:textId="77777777" w:rsidR="00523267" w:rsidRPr="00102440" w:rsidRDefault="00523267" w:rsidP="00523267">
            <w:pPr>
              <w:spacing w:before="36" w:after="36"/>
              <w:jc w:val="center"/>
              <w:rPr>
                <w:rFonts w:ascii="Arial Narrow" w:hAnsi="Arial Narrow"/>
                <w:sz w:val="14"/>
                <w:szCs w:val="14"/>
              </w:rPr>
            </w:pPr>
            <w:r w:rsidRPr="00102440">
              <w:rPr>
                <w:rFonts w:ascii="Arial Narrow" w:hAnsi="Arial Narrow"/>
                <w:sz w:val="14"/>
                <w:szCs w:val="14"/>
              </w:rPr>
              <w:t>0.00</w:t>
            </w:r>
          </w:p>
        </w:tc>
      </w:tr>
      <w:tr w:rsidR="00523267" w:rsidRPr="00102440" w14:paraId="79278D0C" w14:textId="77777777" w:rsidTr="007D2200">
        <w:tc>
          <w:tcPr>
            <w:tcW w:w="0" w:type="auto"/>
            <w:tcBorders>
              <w:bottom w:val="single" w:sz="4" w:space="0" w:color="19B839"/>
            </w:tcBorders>
            <w:vAlign w:val="center"/>
          </w:tcPr>
          <w:p w14:paraId="4C457B1B" w14:textId="77777777" w:rsidR="00523267" w:rsidRPr="00102440" w:rsidRDefault="00523267" w:rsidP="00523267">
            <w:pPr>
              <w:spacing w:before="36" w:after="36"/>
              <w:rPr>
                <w:rFonts w:ascii="Arial Narrow" w:hAnsi="Arial Narrow"/>
                <w:sz w:val="14"/>
                <w:szCs w:val="14"/>
              </w:rPr>
            </w:pPr>
            <w:r w:rsidRPr="00102440">
              <w:rPr>
                <w:rFonts w:ascii="Arial Narrow" w:hAnsi="Arial Narrow"/>
                <w:sz w:val="14"/>
                <w:szCs w:val="14"/>
              </w:rPr>
              <w:t>Interests on Area 2 bills</w:t>
            </w:r>
          </w:p>
        </w:tc>
        <w:tc>
          <w:tcPr>
            <w:tcW w:w="0" w:type="auto"/>
            <w:tcBorders>
              <w:bottom w:val="single" w:sz="4" w:space="0" w:color="19B839"/>
            </w:tcBorders>
            <w:vAlign w:val="center"/>
          </w:tcPr>
          <w:p w14:paraId="2090AA87" w14:textId="77777777" w:rsidR="00523267" w:rsidRPr="00102440" w:rsidRDefault="00523267" w:rsidP="00523267">
            <w:pPr>
              <w:spacing w:before="36" w:after="36"/>
              <w:jc w:val="center"/>
              <w:rPr>
                <w:rFonts w:ascii="Arial Narrow" w:hAnsi="Arial Narrow"/>
                <w:sz w:val="14"/>
                <w:szCs w:val="14"/>
              </w:rPr>
            </w:pPr>
            <w:r w:rsidRPr="00102440">
              <w:rPr>
                <w:rFonts w:ascii="Arial Narrow" w:hAnsi="Arial Narrow"/>
                <w:sz w:val="14"/>
                <w:szCs w:val="14"/>
              </w:rPr>
              <w:t>0.56</w:t>
            </w:r>
          </w:p>
        </w:tc>
        <w:tc>
          <w:tcPr>
            <w:tcW w:w="0" w:type="auto"/>
            <w:tcBorders>
              <w:bottom w:val="single" w:sz="4" w:space="0" w:color="19B839"/>
            </w:tcBorders>
            <w:vAlign w:val="center"/>
          </w:tcPr>
          <w:p w14:paraId="68EAD036" w14:textId="77777777" w:rsidR="00523267" w:rsidRPr="00102440" w:rsidRDefault="00523267" w:rsidP="00523267">
            <w:pPr>
              <w:spacing w:before="36" w:after="36"/>
              <w:jc w:val="center"/>
              <w:rPr>
                <w:rFonts w:ascii="Arial Narrow" w:hAnsi="Arial Narrow"/>
                <w:sz w:val="14"/>
                <w:szCs w:val="14"/>
              </w:rPr>
            </w:pPr>
          </w:p>
        </w:tc>
        <w:tc>
          <w:tcPr>
            <w:tcW w:w="0" w:type="auto"/>
            <w:tcBorders>
              <w:bottom w:val="single" w:sz="4" w:space="0" w:color="19B839"/>
            </w:tcBorders>
            <w:vAlign w:val="center"/>
          </w:tcPr>
          <w:p w14:paraId="13429949" w14:textId="77777777" w:rsidR="00523267" w:rsidRPr="00102440" w:rsidRDefault="00523267" w:rsidP="00523267">
            <w:pPr>
              <w:spacing w:before="36" w:after="36"/>
              <w:jc w:val="center"/>
              <w:rPr>
                <w:rFonts w:ascii="Arial Narrow" w:hAnsi="Arial Narrow"/>
                <w:sz w:val="14"/>
                <w:szCs w:val="14"/>
              </w:rPr>
            </w:pPr>
          </w:p>
        </w:tc>
        <w:tc>
          <w:tcPr>
            <w:tcW w:w="0" w:type="auto"/>
            <w:tcBorders>
              <w:bottom w:val="single" w:sz="4" w:space="0" w:color="19B839"/>
            </w:tcBorders>
            <w:vAlign w:val="center"/>
          </w:tcPr>
          <w:p w14:paraId="7CFF4E0C" w14:textId="77777777" w:rsidR="00523267" w:rsidRPr="00102440" w:rsidRDefault="00523267" w:rsidP="00523267">
            <w:pPr>
              <w:spacing w:before="36" w:after="36"/>
              <w:jc w:val="center"/>
              <w:rPr>
                <w:rFonts w:ascii="Arial Narrow" w:hAnsi="Arial Narrow"/>
                <w:sz w:val="14"/>
                <w:szCs w:val="14"/>
              </w:rPr>
            </w:pPr>
          </w:p>
        </w:tc>
        <w:tc>
          <w:tcPr>
            <w:tcW w:w="0" w:type="auto"/>
            <w:tcBorders>
              <w:bottom w:val="single" w:sz="4" w:space="0" w:color="19B839"/>
            </w:tcBorders>
            <w:vAlign w:val="center"/>
          </w:tcPr>
          <w:p w14:paraId="69621BF7" w14:textId="77777777" w:rsidR="00523267" w:rsidRPr="00102440" w:rsidRDefault="00523267" w:rsidP="00523267">
            <w:pPr>
              <w:spacing w:before="36" w:after="36"/>
              <w:jc w:val="center"/>
              <w:rPr>
                <w:rFonts w:ascii="Arial Narrow" w:hAnsi="Arial Narrow"/>
                <w:sz w:val="14"/>
                <w:szCs w:val="14"/>
              </w:rPr>
            </w:pPr>
          </w:p>
        </w:tc>
        <w:tc>
          <w:tcPr>
            <w:tcW w:w="0" w:type="auto"/>
            <w:tcBorders>
              <w:bottom w:val="single" w:sz="4" w:space="0" w:color="19B839"/>
            </w:tcBorders>
            <w:vAlign w:val="center"/>
          </w:tcPr>
          <w:p w14:paraId="73D7CB70" w14:textId="77777777" w:rsidR="00523267" w:rsidRPr="00102440" w:rsidRDefault="00523267" w:rsidP="00523267">
            <w:pPr>
              <w:spacing w:before="36" w:after="36"/>
              <w:jc w:val="center"/>
              <w:rPr>
                <w:rFonts w:ascii="Arial Narrow" w:hAnsi="Arial Narrow"/>
                <w:sz w:val="14"/>
                <w:szCs w:val="14"/>
              </w:rPr>
            </w:pPr>
            <w:r w:rsidRPr="00102440">
              <w:rPr>
                <w:rFonts w:ascii="Arial Narrow" w:hAnsi="Arial Narrow"/>
                <w:sz w:val="14"/>
                <w:szCs w:val="14"/>
              </w:rPr>
              <w:t>0.00</w:t>
            </w:r>
          </w:p>
        </w:tc>
        <w:tc>
          <w:tcPr>
            <w:tcW w:w="0" w:type="auto"/>
            <w:tcBorders>
              <w:bottom w:val="single" w:sz="4" w:space="0" w:color="19B839"/>
            </w:tcBorders>
            <w:vAlign w:val="center"/>
          </w:tcPr>
          <w:p w14:paraId="38A4796E" w14:textId="77777777" w:rsidR="00523267" w:rsidRPr="00102440" w:rsidRDefault="00523267" w:rsidP="00523267">
            <w:pPr>
              <w:spacing w:before="36" w:after="36"/>
              <w:jc w:val="center"/>
              <w:rPr>
                <w:rFonts w:ascii="Arial Narrow" w:hAnsi="Arial Narrow"/>
                <w:sz w:val="14"/>
                <w:szCs w:val="14"/>
              </w:rPr>
            </w:pPr>
            <w:r w:rsidRPr="00102440">
              <w:rPr>
                <w:rFonts w:ascii="Arial Narrow" w:hAnsi="Arial Narrow"/>
                <w:sz w:val="14"/>
                <w:szCs w:val="14"/>
              </w:rPr>
              <w:t>1</w:t>
            </w:r>
          </w:p>
        </w:tc>
        <w:tc>
          <w:tcPr>
            <w:tcW w:w="0" w:type="auto"/>
            <w:tcBorders>
              <w:bottom w:val="single" w:sz="4" w:space="0" w:color="19B839"/>
            </w:tcBorders>
            <w:vAlign w:val="center"/>
          </w:tcPr>
          <w:p w14:paraId="18D3409D" w14:textId="77777777" w:rsidR="00523267" w:rsidRPr="00102440" w:rsidRDefault="00523267" w:rsidP="00523267">
            <w:pPr>
              <w:spacing w:before="36" w:after="36"/>
              <w:jc w:val="center"/>
              <w:rPr>
                <w:rFonts w:ascii="Arial Narrow" w:hAnsi="Arial Narrow"/>
                <w:sz w:val="14"/>
                <w:szCs w:val="14"/>
              </w:rPr>
            </w:pPr>
            <w:r w:rsidRPr="00102440">
              <w:rPr>
                <w:rFonts w:ascii="Arial Narrow" w:hAnsi="Arial Narrow"/>
                <w:sz w:val="14"/>
                <w:szCs w:val="14"/>
              </w:rPr>
              <w:t>1.11</w:t>
            </w:r>
          </w:p>
        </w:tc>
        <w:tc>
          <w:tcPr>
            <w:tcW w:w="0" w:type="auto"/>
            <w:tcBorders>
              <w:bottom w:val="single" w:sz="4" w:space="0" w:color="19B839"/>
            </w:tcBorders>
            <w:vAlign w:val="center"/>
          </w:tcPr>
          <w:p w14:paraId="7B627DBB" w14:textId="77777777" w:rsidR="00523267" w:rsidRPr="00102440" w:rsidRDefault="00523267" w:rsidP="00523267">
            <w:pPr>
              <w:spacing w:before="36" w:after="36"/>
              <w:jc w:val="center"/>
              <w:rPr>
                <w:rFonts w:ascii="Arial Narrow" w:hAnsi="Arial Narrow"/>
                <w:sz w:val="14"/>
                <w:szCs w:val="14"/>
              </w:rPr>
            </w:pPr>
          </w:p>
        </w:tc>
        <w:tc>
          <w:tcPr>
            <w:tcW w:w="0" w:type="auto"/>
            <w:tcBorders>
              <w:bottom w:val="single" w:sz="4" w:space="0" w:color="19B839"/>
            </w:tcBorders>
            <w:vAlign w:val="center"/>
          </w:tcPr>
          <w:p w14:paraId="0C7E5FB4" w14:textId="77777777" w:rsidR="00523267" w:rsidRPr="00102440" w:rsidRDefault="00523267" w:rsidP="00523267">
            <w:pPr>
              <w:spacing w:before="36" w:after="36"/>
              <w:jc w:val="center"/>
              <w:rPr>
                <w:rFonts w:ascii="Arial Narrow" w:hAnsi="Arial Narrow"/>
                <w:sz w:val="14"/>
                <w:szCs w:val="14"/>
              </w:rPr>
            </w:pPr>
          </w:p>
        </w:tc>
        <w:tc>
          <w:tcPr>
            <w:tcW w:w="0" w:type="auto"/>
            <w:tcBorders>
              <w:bottom w:val="single" w:sz="4" w:space="0" w:color="19B839"/>
            </w:tcBorders>
            <w:vAlign w:val="center"/>
          </w:tcPr>
          <w:p w14:paraId="672A3E1A" w14:textId="77777777" w:rsidR="00523267" w:rsidRPr="00102440" w:rsidRDefault="00523267" w:rsidP="00523267">
            <w:pPr>
              <w:spacing w:before="36" w:after="36"/>
              <w:jc w:val="center"/>
              <w:rPr>
                <w:rFonts w:ascii="Arial Narrow" w:hAnsi="Arial Narrow"/>
                <w:sz w:val="14"/>
                <w:szCs w:val="14"/>
              </w:rPr>
            </w:pPr>
            <w:r w:rsidRPr="00102440">
              <w:rPr>
                <w:rFonts w:ascii="Arial Narrow" w:hAnsi="Arial Narrow"/>
                <w:sz w:val="14"/>
                <w:szCs w:val="14"/>
              </w:rPr>
              <w:t>-18.01</w:t>
            </w:r>
          </w:p>
        </w:tc>
        <w:tc>
          <w:tcPr>
            <w:tcW w:w="0" w:type="auto"/>
            <w:tcBorders>
              <w:bottom w:val="single" w:sz="4" w:space="0" w:color="19B839"/>
            </w:tcBorders>
            <w:vAlign w:val="center"/>
          </w:tcPr>
          <w:p w14:paraId="5A9D50BF" w14:textId="77777777" w:rsidR="00523267" w:rsidRPr="00102440" w:rsidRDefault="00523267" w:rsidP="00523267">
            <w:pPr>
              <w:spacing w:before="36" w:after="36"/>
              <w:jc w:val="center"/>
              <w:rPr>
                <w:rFonts w:ascii="Arial Narrow" w:hAnsi="Arial Narrow"/>
                <w:sz w:val="14"/>
                <w:szCs w:val="14"/>
              </w:rPr>
            </w:pPr>
            <w:r w:rsidRPr="00102440">
              <w:rPr>
                <w:rFonts w:ascii="Arial Narrow" w:hAnsi="Arial Narrow"/>
                <w:sz w:val="14"/>
                <w:szCs w:val="14"/>
              </w:rPr>
              <w:t>13.39</w:t>
            </w:r>
          </w:p>
        </w:tc>
        <w:tc>
          <w:tcPr>
            <w:tcW w:w="0" w:type="auto"/>
            <w:tcBorders>
              <w:bottom w:val="single" w:sz="4" w:space="0" w:color="19B839"/>
            </w:tcBorders>
            <w:vAlign w:val="center"/>
          </w:tcPr>
          <w:p w14:paraId="602F9F67" w14:textId="77777777" w:rsidR="00523267" w:rsidRPr="00102440" w:rsidRDefault="00523267" w:rsidP="00523267">
            <w:pPr>
              <w:spacing w:before="36" w:after="36"/>
              <w:jc w:val="center"/>
              <w:rPr>
                <w:rFonts w:ascii="Arial Narrow" w:hAnsi="Arial Narrow"/>
                <w:sz w:val="14"/>
                <w:szCs w:val="14"/>
              </w:rPr>
            </w:pPr>
            <w:r w:rsidRPr="00102440">
              <w:rPr>
                <w:rFonts w:ascii="Arial Narrow" w:hAnsi="Arial Narrow"/>
                <w:sz w:val="14"/>
                <w:szCs w:val="14"/>
              </w:rPr>
              <w:t>2.96</w:t>
            </w:r>
          </w:p>
        </w:tc>
        <w:tc>
          <w:tcPr>
            <w:tcW w:w="0" w:type="auto"/>
            <w:tcBorders>
              <w:bottom w:val="single" w:sz="4" w:space="0" w:color="19B839"/>
            </w:tcBorders>
            <w:vAlign w:val="center"/>
          </w:tcPr>
          <w:p w14:paraId="1E032177" w14:textId="77777777" w:rsidR="00523267" w:rsidRPr="00102440" w:rsidRDefault="00523267" w:rsidP="00523267">
            <w:pPr>
              <w:spacing w:before="36" w:after="36"/>
              <w:jc w:val="center"/>
              <w:rPr>
                <w:rFonts w:ascii="Arial Narrow" w:hAnsi="Arial Narrow"/>
                <w:sz w:val="14"/>
                <w:szCs w:val="14"/>
              </w:rPr>
            </w:pPr>
            <w:r w:rsidRPr="00102440">
              <w:rPr>
                <w:rFonts w:ascii="Arial Narrow" w:hAnsi="Arial Narrow"/>
                <w:sz w:val="14"/>
                <w:szCs w:val="14"/>
              </w:rPr>
              <w:t>0.00</w:t>
            </w:r>
          </w:p>
        </w:tc>
      </w:tr>
      <w:tr w:rsidR="00523267" w:rsidRPr="00102440" w14:paraId="29A5F66F" w14:textId="77777777" w:rsidTr="007D2200">
        <w:tc>
          <w:tcPr>
            <w:tcW w:w="0" w:type="auto"/>
            <w:tcBorders>
              <w:top w:val="single" w:sz="4" w:space="0" w:color="19B839"/>
            </w:tcBorders>
            <w:vAlign w:val="center"/>
          </w:tcPr>
          <w:p w14:paraId="7D5AF5C0" w14:textId="77777777" w:rsidR="00523267" w:rsidRPr="00102440" w:rsidRDefault="00523267" w:rsidP="00523267">
            <w:pPr>
              <w:spacing w:before="36" w:after="36"/>
              <w:rPr>
                <w:rFonts w:ascii="Arial Narrow" w:hAnsi="Arial Narrow"/>
                <w:sz w:val="14"/>
                <w:szCs w:val="14"/>
              </w:rPr>
            </w:pPr>
            <w:r w:rsidRPr="00102440">
              <w:rPr>
                <w:rFonts w:ascii="Arial Narrow" w:hAnsi="Arial Narrow"/>
                <w:sz w:val="14"/>
                <w:szCs w:val="14"/>
              </w:rPr>
              <w:t>Change in money stock</w:t>
            </w:r>
          </w:p>
        </w:tc>
        <w:tc>
          <w:tcPr>
            <w:tcW w:w="0" w:type="auto"/>
            <w:tcBorders>
              <w:top w:val="single" w:sz="4" w:space="0" w:color="19B839"/>
            </w:tcBorders>
            <w:vAlign w:val="center"/>
          </w:tcPr>
          <w:p w14:paraId="2592B246" w14:textId="77777777" w:rsidR="00523267" w:rsidRPr="00102440" w:rsidRDefault="00523267" w:rsidP="00523267">
            <w:pPr>
              <w:spacing w:before="36" w:after="36"/>
              <w:jc w:val="center"/>
              <w:rPr>
                <w:rFonts w:ascii="Arial Narrow" w:hAnsi="Arial Narrow"/>
                <w:sz w:val="14"/>
                <w:szCs w:val="14"/>
              </w:rPr>
            </w:pPr>
            <w:r w:rsidRPr="00102440">
              <w:rPr>
                <w:rFonts w:ascii="Arial Narrow" w:hAnsi="Arial Narrow"/>
                <w:sz w:val="14"/>
                <w:szCs w:val="14"/>
              </w:rPr>
              <w:t>-0.29</w:t>
            </w:r>
          </w:p>
        </w:tc>
        <w:tc>
          <w:tcPr>
            <w:tcW w:w="0" w:type="auto"/>
            <w:tcBorders>
              <w:top w:val="single" w:sz="4" w:space="0" w:color="19B839"/>
            </w:tcBorders>
            <w:vAlign w:val="center"/>
          </w:tcPr>
          <w:p w14:paraId="07CDF416" w14:textId="77777777" w:rsidR="00523267" w:rsidRPr="00102440" w:rsidRDefault="00523267" w:rsidP="00523267">
            <w:pPr>
              <w:spacing w:before="36" w:after="36"/>
              <w:jc w:val="center"/>
              <w:rPr>
                <w:rFonts w:ascii="Arial Narrow" w:hAnsi="Arial Narrow"/>
                <w:sz w:val="14"/>
                <w:szCs w:val="14"/>
              </w:rPr>
            </w:pPr>
          </w:p>
        </w:tc>
        <w:tc>
          <w:tcPr>
            <w:tcW w:w="0" w:type="auto"/>
            <w:tcBorders>
              <w:top w:val="single" w:sz="4" w:space="0" w:color="19B839"/>
            </w:tcBorders>
            <w:vAlign w:val="center"/>
          </w:tcPr>
          <w:p w14:paraId="03199C81" w14:textId="77777777" w:rsidR="00523267" w:rsidRPr="00102440" w:rsidRDefault="00523267" w:rsidP="00523267">
            <w:pPr>
              <w:spacing w:before="36" w:after="36"/>
              <w:jc w:val="center"/>
              <w:rPr>
                <w:rFonts w:ascii="Arial Narrow" w:hAnsi="Arial Narrow"/>
                <w:sz w:val="14"/>
                <w:szCs w:val="14"/>
              </w:rPr>
            </w:pPr>
          </w:p>
        </w:tc>
        <w:tc>
          <w:tcPr>
            <w:tcW w:w="0" w:type="auto"/>
            <w:tcBorders>
              <w:top w:val="single" w:sz="4" w:space="0" w:color="19B839"/>
            </w:tcBorders>
            <w:vAlign w:val="center"/>
          </w:tcPr>
          <w:p w14:paraId="0895B04C" w14:textId="77777777" w:rsidR="00523267" w:rsidRPr="00102440" w:rsidRDefault="00523267" w:rsidP="00523267">
            <w:pPr>
              <w:spacing w:before="36" w:after="36"/>
              <w:jc w:val="center"/>
              <w:rPr>
                <w:rFonts w:ascii="Arial Narrow" w:hAnsi="Arial Narrow"/>
                <w:sz w:val="14"/>
                <w:szCs w:val="14"/>
              </w:rPr>
            </w:pPr>
          </w:p>
        </w:tc>
        <w:tc>
          <w:tcPr>
            <w:tcW w:w="0" w:type="auto"/>
            <w:tcBorders>
              <w:top w:val="single" w:sz="4" w:space="0" w:color="19B839"/>
            </w:tcBorders>
            <w:vAlign w:val="center"/>
          </w:tcPr>
          <w:p w14:paraId="71990643" w14:textId="77777777" w:rsidR="00523267" w:rsidRPr="00102440" w:rsidRDefault="00523267" w:rsidP="00523267">
            <w:pPr>
              <w:spacing w:before="36" w:after="36"/>
              <w:jc w:val="center"/>
              <w:rPr>
                <w:rFonts w:ascii="Arial Narrow" w:hAnsi="Arial Narrow"/>
                <w:sz w:val="14"/>
                <w:szCs w:val="14"/>
              </w:rPr>
            </w:pPr>
          </w:p>
        </w:tc>
        <w:tc>
          <w:tcPr>
            <w:tcW w:w="0" w:type="auto"/>
            <w:tcBorders>
              <w:top w:val="single" w:sz="4" w:space="0" w:color="19B839"/>
            </w:tcBorders>
            <w:vAlign w:val="center"/>
          </w:tcPr>
          <w:p w14:paraId="16922115" w14:textId="77777777" w:rsidR="00523267" w:rsidRPr="00102440" w:rsidRDefault="00523267" w:rsidP="00523267">
            <w:pPr>
              <w:spacing w:before="36" w:after="36"/>
              <w:jc w:val="center"/>
              <w:rPr>
                <w:rFonts w:ascii="Arial Narrow" w:hAnsi="Arial Narrow"/>
                <w:sz w:val="14"/>
                <w:szCs w:val="14"/>
              </w:rPr>
            </w:pPr>
            <w:r w:rsidRPr="00102440">
              <w:rPr>
                <w:rFonts w:ascii="Arial Narrow" w:hAnsi="Arial Narrow"/>
                <w:sz w:val="14"/>
                <w:szCs w:val="14"/>
              </w:rPr>
              <w:t>0.29</w:t>
            </w:r>
          </w:p>
        </w:tc>
        <w:tc>
          <w:tcPr>
            <w:tcW w:w="0" w:type="auto"/>
            <w:tcBorders>
              <w:top w:val="single" w:sz="4" w:space="0" w:color="19B839"/>
            </w:tcBorders>
            <w:vAlign w:val="center"/>
          </w:tcPr>
          <w:p w14:paraId="7F0BEAC8" w14:textId="77777777" w:rsidR="00523267" w:rsidRPr="00102440" w:rsidRDefault="00523267" w:rsidP="00523267">
            <w:pPr>
              <w:spacing w:before="36" w:after="36"/>
              <w:jc w:val="center"/>
              <w:rPr>
                <w:rFonts w:ascii="Arial Narrow" w:hAnsi="Arial Narrow"/>
                <w:sz w:val="14"/>
                <w:szCs w:val="14"/>
              </w:rPr>
            </w:pPr>
            <w:r w:rsidRPr="00102440">
              <w:rPr>
                <w:rFonts w:ascii="Arial Narrow" w:hAnsi="Arial Narrow"/>
                <w:sz w:val="14"/>
                <w:szCs w:val="14"/>
              </w:rPr>
              <w:t>1</w:t>
            </w:r>
          </w:p>
        </w:tc>
        <w:tc>
          <w:tcPr>
            <w:tcW w:w="0" w:type="auto"/>
            <w:tcBorders>
              <w:top w:val="single" w:sz="4" w:space="0" w:color="19B839"/>
            </w:tcBorders>
            <w:vAlign w:val="center"/>
          </w:tcPr>
          <w:p w14:paraId="073AF7CA" w14:textId="77777777" w:rsidR="00523267" w:rsidRPr="00102440" w:rsidRDefault="00523267" w:rsidP="00523267">
            <w:pPr>
              <w:spacing w:before="36" w:after="36"/>
              <w:jc w:val="center"/>
              <w:rPr>
                <w:rFonts w:ascii="Arial Narrow" w:hAnsi="Arial Narrow"/>
                <w:sz w:val="14"/>
                <w:szCs w:val="14"/>
              </w:rPr>
            </w:pPr>
            <w:r w:rsidRPr="00102440">
              <w:rPr>
                <w:rFonts w:ascii="Arial Narrow" w:hAnsi="Arial Narrow"/>
                <w:sz w:val="14"/>
                <w:szCs w:val="14"/>
              </w:rPr>
              <w:t>-0.29</w:t>
            </w:r>
          </w:p>
        </w:tc>
        <w:tc>
          <w:tcPr>
            <w:tcW w:w="0" w:type="auto"/>
            <w:tcBorders>
              <w:top w:val="single" w:sz="4" w:space="0" w:color="19B839"/>
            </w:tcBorders>
            <w:vAlign w:val="center"/>
          </w:tcPr>
          <w:p w14:paraId="7C40C10B" w14:textId="77777777" w:rsidR="00523267" w:rsidRPr="00102440" w:rsidRDefault="00523267" w:rsidP="00523267">
            <w:pPr>
              <w:spacing w:before="36" w:after="36"/>
              <w:jc w:val="center"/>
              <w:rPr>
                <w:rFonts w:ascii="Arial Narrow" w:hAnsi="Arial Narrow"/>
                <w:sz w:val="14"/>
                <w:szCs w:val="14"/>
              </w:rPr>
            </w:pPr>
          </w:p>
        </w:tc>
        <w:tc>
          <w:tcPr>
            <w:tcW w:w="0" w:type="auto"/>
            <w:tcBorders>
              <w:top w:val="single" w:sz="4" w:space="0" w:color="19B839"/>
            </w:tcBorders>
            <w:vAlign w:val="center"/>
          </w:tcPr>
          <w:p w14:paraId="5B3AB9D5" w14:textId="77777777" w:rsidR="00523267" w:rsidRPr="00102440" w:rsidRDefault="00523267" w:rsidP="00523267">
            <w:pPr>
              <w:spacing w:before="36" w:after="36"/>
              <w:jc w:val="center"/>
              <w:rPr>
                <w:rFonts w:ascii="Arial Narrow" w:hAnsi="Arial Narrow"/>
                <w:sz w:val="14"/>
                <w:szCs w:val="14"/>
              </w:rPr>
            </w:pPr>
          </w:p>
        </w:tc>
        <w:tc>
          <w:tcPr>
            <w:tcW w:w="0" w:type="auto"/>
            <w:tcBorders>
              <w:top w:val="single" w:sz="4" w:space="0" w:color="19B839"/>
            </w:tcBorders>
            <w:vAlign w:val="center"/>
          </w:tcPr>
          <w:p w14:paraId="76F7FD83" w14:textId="77777777" w:rsidR="00523267" w:rsidRPr="00102440" w:rsidRDefault="00523267" w:rsidP="00523267">
            <w:pPr>
              <w:spacing w:before="36" w:after="36"/>
              <w:jc w:val="center"/>
              <w:rPr>
                <w:rFonts w:ascii="Arial Narrow" w:hAnsi="Arial Narrow"/>
                <w:sz w:val="14"/>
                <w:szCs w:val="14"/>
              </w:rPr>
            </w:pPr>
          </w:p>
        </w:tc>
        <w:tc>
          <w:tcPr>
            <w:tcW w:w="0" w:type="auto"/>
            <w:tcBorders>
              <w:top w:val="single" w:sz="4" w:space="0" w:color="19B839"/>
            </w:tcBorders>
            <w:vAlign w:val="center"/>
          </w:tcPr>
          <w:p w14:paraId="22C58254" w14:textId="77777777" w:rsidR="00523267" w:rsidRPr="00102440" w:rsidRDefault="00523267" w:rsidP="00523267">
            <w:pPr>
              <w:spacing w:before="36" w:after="36"/>
              <w:jc w:val="center"/>
              <w:rPr>
                <w:rFonts w:ascii="Arial Narrow" w:hAnsi="Arial Narrow"/>
                <w:sz w:val="14"/>
                <w:szCs w:val="14"/>
              </w:rPr>
            </w:pPr>
          </w:p>
        </w:tc>
        <w:tc>
          <w:tcPr>
            <w:tcW w:w="0" w:type="auto"/>
            <w:tcBorders>
              <w:top w:val="single" w:sz="4" w:space="0" w:color="19B839"/>
            </w:tcBorders>
            <w:vAlign w:val="center"/>
          </w:tcPr>
          <w:p w14:paraId="0E258E2F" w14:textId="77777777" w:rsidR="00523267" w:rsidRPr="00102440" w:rsidRDefault="00523267" w:rsidP="00523267">
            <w:pPr>
              <w:spacing w:before="36" w:after="36"/>
              <w:jc w:val="center"/>
              <w:rPr>
                <w:rFonts w:ascii="Arial Narrow" w:hAnsi="Arial Narrow"/>
                <w:sz w:val="14"/>
                <w:szCs w:val="14"/>
              </w:rPr>
            </w:pPr>
            <w:r w:rsidRPr="00102440">
              <w:rPr>
                <w:rFonts w:ascii="Arial Narrow" w:hAnsi="Arial Narrow"/>
                <w:sz w:val="14"/>
                <w:szCs w:val="14"/>
              </w:rPr>
              <w:t>0.29</w:t>
            </w:r>
          </w:p>
        </w:tc>
        <w:tc>
          <w:tcPr>
            <w:tcW w:w="0" w:type="auto"/>
            <w:tcBorders>
              <w:top w:val="single" w:sz="4" w:space="0" w:color="19B839"/>
            </w:tcBorders>
            <w:vAlign w:val="center"/>
          </w:tcPr>
          <w:p w14:paraId="51CC675B" w14:textId="77777777" w:rsidR="00523267" w:rsidRPr="00102440" w:rsidRDefault="00523267" w:rsidP="00523267">
            <w:pPr>
              <w:spacing w:before="36" w:after="36"/>
              <w:jc w:val="center"/>
              <w:rPr>
                <w:rFonts w:ascii="Arial Narrow" w:hAnsi="Arial Narrow"/>
                <w:sz w:val="14"/>
                <w:szCs w:val="14"/>
              </w:rPr>
            </w:pPr>
            <w:r w:rsidRPr="00102440">
              <w:rPr>
                <w:rFonts w:ascii="Arial Narrow" w:hAnsi="Arial Narrow"/>
                <w:sz w:val="14"/>
                <w:szCs w:val="14"/>
              </w:rPr>
              <w:t>0.00</w:t>
            </w:r>
          </w:p>
        </w:tc>
      </w:tr>
      <w:tr w:rsidR="00523267" w:rsidRPr="00102440" w14:paraId="4F574024" w14:textId="77777777" w:rsidTr="00523267">
        <w:tc>
          <w:tcPr>
            <w:tcW w:w="0" w:type="auto"/>
            <w:vAlign w:val="center"/>
          </w:tcPr>
          <w:p w14:paraId="5EEBDB23" w14:textId="77777777" w:rsidR="00523267" w:rsidRPr="00102440" w:rsidRDefault="00523267" w:rsidP="00523267">
            <w:pPr>
              <w:spacing w:before="36" w:after="36"/>
              <w:rPr>
                <w:rFonts w:ascii="Arial Narrow" w:hAnsi="Arial Narrow"/>
                <w:sz w:val="14"/>
                <w:szCs w:val="14"/>
              </w:rPr>
            </w:pPr>
            <w:r w:rsidRPr="00102440">
              <w:rPr>
                <w:rFonts w:ascii="Arial Narrow" w:hAnsi="Arial Narrow"/>
                <w:sz w:val="14"/>
                <w:szCs w:val="14"/>
              </w:rPr>
              <w:t>Change in advances</w:t>
            </w:r>
          </w:p>
        </w:tc>
        <w:tc>
          <w:tcPr>
            <w:tcW w:w="0" w:type="auto"/>
            <w:vAlign w:val="center"/>
          </w:tcPr>
          <w:p w14:paraId="1942AD40" w14:textId="77777777" w:rsidR="00523267" w:rsidRPr="00102440" w:rsidRDefault="00523267" w:rsidP="00523267">
            <w:pPr>
              <w:spacing w:before="36" w:after="36"/>
              <w:jc w:val="center"/>
              <w:rPr>
                <w:rFonts w:ascii="Arial Narrow" w:hAnsi="Arial Narrow"/>
                <w:sz w:val="14"/>
                <w:szCs w:val="14"/>
              </w:rPr>
            </w:pPr>
          </w:p>
        </w:tc>
        <w:tc>
          <w:tcPr>
            <w:tcW w:w="0" w:type="auto"/>
            <w:vAlign w:val="center"/>
          </w:tcPr>
          <w:p w14:paraId="2DFD3A6E" w14:textId="77777777" w:rsidR="00523267" w:rsidRPr="00102440" w:rsidRDefault="00523267" w:rsidP="00523267">
            <w:pPr>
              <w:spacing w:before="36" w:after="36"/>
              <w:jc w:val="center"/>
              <w:rPr>
                <w:rFonts w:ascii="Arial Narrow" w:hAnsi="Arial Narrow"/>
                <w:sz w:val="14"/>
                <w:szCs w:val="14"/>
              </w:rPr>
            </w:pPr>
          </w:p>
        </w:tc>
        <w:tc>
          <w:tcPr>
            <w:tcW w:w="0" w:type="auto"/>
            <w:vAlign w:val="center"/>
          </w:tcPr>
          <w:p w14:paraId="66B7610E" w14:textId="77777777" w:rsidR="00523267" w:rsidRPr="00102440" w:rsidRDefault="00523267" w:rsidP="00523267">
            <w:pPr>
              <w:spacing w:before="36" w:after="36"/>
              <w:jc w:val="center"/>
              <w:rPr>
                <w:rFonts w:ascii="Arial Narrow" w:hAnsi="Arial Narrow"/>
                <w:sz w:val="14"/>
                <w:szCs w:val="14"/>
              </w:rPr>
            </w:pPr>
          </w:p>
        </w:tc>
        <w:tc>
          <w:tcPr>
            <w:tcW w:w="0" w:type="auto"/>
            <w:vAlign w:val="center"/>
          </w:tcPr>
          <w:p w14:paraId="241340C9" w14:textId="77777777" w:rsidR="00523267" w:rsidRPr="00102440" w:rsidRDefault="00523267" w:rsidP="00523267">
            <w:pPr>
              <w:spacing w:before="36" w:after="36"/>
              <w:jc w:val="center"/>
              <w:rPr>
                <w:rFonts w:ascii="Arial Narrow" w:hAnsi="Arial Narrow"/>
                <w:sz w:val="14"/>
                <w:szCs w:val="14"/>
              </w:rPr>
            </w:pPr>
          </w:p>
        </w:tc>
        <w:tc>
          <w:tcPr>
            <w:tcW w:w="0" w:type="auto"/>
            <w:vAlign w:val="center"/>
          </w:tcPr>
          <w:p w14:paraId="11A92BAD" w14:textId="77777777" w:rsidR="00523267" w:rsidRPr="00102440" w:rsidRDefault="00523267" w:rsidP="00523267">
            <w:pPr>
              <w:spacing w:before="36" w:after="36"/>
              <w:jc w:val="center"/>
              <w:rPr>
                <w:rFonts w:ascii="Arial Narrow" w:hAnsi="Arial Narrow"/>
                <w:sz w:val="14"/>
                <w:szCs w:val="14"/>
              </w:rPr>
            </w:pPr>
            <w:r w:rsidRPr="00102440">
              <w:rPr>
                <w:rFonts w:ascii="Arial Narrow" w:hAnsi="Arial Narrow"/>
                <w:sz w:val="14"/>
                <w:szCs w:val="14"/>
              </w:rPr>
              <w:t>0.00</w:t>
            </w:r>
          </w:p>
        </w:tc>
        <w:tc>
          <w:tcPr>
            <w:tcW w:w="0" w:type="auto"/>
            <w:vAlign w:val="center"/>
          </w:tcPr>
          <w:p w14:paraId="21FD385B" w14:textId="77777777" w:rsidR="00523267" w:rsidRPr="00102440" w:rsidRDefault="00523267" w:rsidP="00523267">
            <w:pPr>
              <w:spacing w:before="36" w:after="36"/>
              <w:jc w:val="center"/>
              <w:rPr>
                <w:rFonts w:ascii="Arial Narrow" w:hAnsi="Arial Narrow"/>
                <w:sz w:val="14"/>
                <w:szCs w:val="14"/>
              </w:rPr>
            </w:pPr>
            <w:r w:rsidRPr="00102440">
              <w:rPr>
                <w:rFonts w:ascii="Arial Narrow" w:hAnsi="Arial Narrow"/>
                <w:sz w:val="14"/>
                <w:szCs w:val="14"/>
              </w:rPr>
              <w:t>0.00</w:t>
            </w:r>
          </w:p>
        </w:tc>
        <w:tc>
          <w:tcPr>
            <w:tcW w:w="0" w:type="auto"/>
            <w:vAlign w:val="center"/>
          </w:tcPr>
          <w:p w14:paraId="0A67D0DB" w14:textId="77777777" w:rsidR="00523267" w:rsidRPr="00102440" w:rsidRDefault="00523267" w:rsidP="00523267">
            <w:pPr>
              <w:spacing w:before="36" w:after="36"/>
              <w:jc w:val="center"/>
              <w:rPr>
                <w:rFonts w:ascii="Arial Narrow" w:hAnsi="Arial Narrow"/>
                <w:sz w:val="14"/>
                <w:szCs w:val="14"/>
              </w:rPr>
            </w:pPr>
            <w:r w:rsidRPr="00102440">
              <w:rPr>
                <w:rFonts w:ascii="Arial Narrow" w:hAnsi="Arial Narrow"/>
                <w:sz w:val="14"/>
                <w:szCs w:val="14"/>
              </w:rPr>
              <w:t>1</w:t>
            </w:r>
          </w:p>
        </w:tc>
        <w:tc>
          <w:tcPr>
            <w:tcW w:w="0" w:type="auto"/>
            <w:vAlign w:val="center"/>
          </w:tcPr>
          <w:p w14:paraId="4BC41436" w14:textId="77777777" w:rsidR="00523267" w:rsidRPr="00102440" w:rsidRDefault="00523267" w:rsidP="00523267">
            <w:pPr>
              <w:spacing w:before="36" w:after="36"/>
              <w:jc w:val="center"/>
              <w:rPr>
                <w:rFonts w:ascii="Arial Narrow" w:hAnsi="Arial Narrow"/>
                <w:sz w:val="14"/>
                <w:szCs w:val="14"/>
              </w:rPr>
            </w:pPr>
          </w:p>
        </w:tc>
        <w:tc>
          <w:tcPr>
            <w:tcW w:w="0" w:type="auto"/>
            <w:vAlign w:val="center"/>
          </w:tcPr>
          <w:p w14:paraId="3C482D5D" w14:textId="77777777" w:rsidR="00523267" w:rsidRPr="00102440" w:rsidRDefault="00523267" w:rsidP="00523267">
            <w:pPr>
              <w:spacing w:before="36" w:after="36"/>
              <w:jc w:val="center"/>
              <w:rPr>
                <w:rFonts w:ascii="Arial Narrow" w:hAnsi="Arial Narrow"/>
                <w:sz w:val="14"/>
                <w:szCs w:val="14"/>
              </w:rPr>
            </w:pPr>
          </w:p>
        </w:tc>
        <w:tc>
          <w:tcPr>
            <w:tcW w:w="0" w:type="auto"/>
            <w:vAlign w:val="center"/>
          </w:tcPr>
          <w:p w14:paraId="38012925" w14:textId="77777777" w:rsidR="00523267" w:rsidRPr="00102440" w:rsidRDefault="00523267" w:rsidP="00523267">
            <w:pPr>
              <w:spacing w:before="36" w:after="36"/>
              <w:jc w:val="center"/>
              <w:rPr>
                <w:rFonts w:ascii="Arial Narrow" w:hAnsi="Arial Narrow"/>
                <w:sz w:val="14"/>
                <w:szCs w:val="14"/>
              </w:rPr>
            </w:pPr>
          </w:p>
        </w:tc>
        <w:tc>
          <w:tcPr>
            <w:tcW w:w="0" w:type="auto"/>
            <w:vAlign w:val="center"/>
          </w:tcPr>
          <w:p w14:paraId="1F943A8C" w14:textId="77777777" w:rsidR="00523267" w:rsidRPr="00102440" w:rsidRDefault="00523267" w:rsidP="00523267">
            <w:pPr>
              <w:spacing w:before="36" w:after="36"/>
              <w:jc w:val="center"/>
              <w:rPr>
                <w:rFonts w:ascii="Arial Narrow" w:hAnsi="Arial Narrow"/>
                <w:sz w:val="14"/>
                <w:szCs w:val="14"/>
              </w:rPr>
            </w:pPr>
          </w:p>
        </w:tc>
        <w:tc>
          <w:tcPr>
            <w:tcW w:w="0" w:type="auto"/>
            <w:vAlign w:val="center"/>
          </w:tcPr>
          <w:p w14:paraId="1496D8FD" w14:textId="77777777" w:rsidR="00523267" w:rsidRPr="00102440" w:rsidRDefault="00523267" w:rsidP="00523267">
            <w:pPr>
              <w:spacing w:before="36" w:after="36"/>
              <w:jc w:val="center"/>
              <w:rPr>
                <w:rFonts w:ascii="Arial Narrow" w:hAnsi="Arial Narrow"/>
                <w:sz w:val="14"/>
                <w:szCs w:val="14"/>
              </w:rPr>
            </w:pPr>
            <w:r w:rsidRPr="00102440">
              <w:rPr>
                <w:rFonts w:ascii="Arial Narrow" w:hAnsi="Arial Narrow"/>
                <w:sz w:val="14"/>
                <w:szCs w:val="14"/>
              </w:rPr>
              <w:t>0.00</w:t>
            </w:r>
          </w:p>
        </w:tc>
        <w:tc>
          <w:tcPr>
            <w:tcW w:w="0" w:type="auto"/>
            <w:vAlign w:val="center"/>
          </w:tcPr>
          <w:p w14:paraId="7A0F2A5D" w14:textId="77777777" w:rsidR="00523267" w:rsidRPr="00102440" w:rsidRDefault="00523267" w:rsidP="00523267">
            <w:pPr>
              <w:spacing w:before="36" w:after="36"/>
              <w:jc w:val="center"/>
              <w:rPr>
                <w:rFonts w:ascii="Arial Narrow" w:hAnsi="Arial Narrow"/>
                <w:sz w:val="14"/>
                <w:szCs w:val="14"/>
              </w:rPr>
            </w:pPr>
            <w:r w:rsidRPr="00102440">
              <w:rPr>
                <w:rFonts w:ascii="Arial Narrow" w:hAnsi="Arial Narrow"/>
                <w:sz w:val="14"/>
                <w:szCs w:val="14"/>
              </w:rPr>
              <w:t>0.00</w:t>
            </w:r>
          </w:p>
        </w:tc>
        <w:tc>
          <w:tcPr>
            <w:tcW w:w="0" w:type="auto"/>
            <w:vAlign w:val="center"/>
          </w:tcPr>
          <w:p w14:paraId="32D9246D" w14:textId="77777777" w:rsidR="00523267" w:rsidRPr="00102440" w:rsidRDefault="00523267" w:rsidP="00523267">
            <w:pPr>
              <w:spacing w:before="36" w:after="36"/>
              <w:jc w:val="center"/>
              <w:rPr>
                <w:rFonts w:ascii="Arial Narrow" w:hAnsi="Arial Narrow"/>
                <w:sz w:val="14"/>
                <w:szCs w:val="14"/>
              </w:rPr>
            </w:pPr>
            <w:r w:rsidRPr="00102440">
              <w:rPr>
                <w:rFonts w:ascii="Arial Narrow" w:hAnsi="Arial Narrow"/>
                <w:sz w:val="14"/>
                <w:szCs w:val="14"/>
              </w:rPr>
              <w:t>0.00</w:t>
            </w:r>
          </w:p>
        </w:tc>
      </w:tr>
      <w:tr w:rsidR="00523267" w:rsidRPr="00102440" w14:paraId="51D0D7F5" w14:textId="77777777" w:rsidTr="00523267">
        <w:tc>
          <w:tcPr>
            <w:tcW w:w="0" w:type="auto"/>
            <w:vAlign w:val="center"/>
          </w:tcPr>
          <w:p w14:paraId="6144770C" w14:textId="77777777" w:rsidR="00523267" w:rsidRPr="00102440" w:rsidRDefault="00523267" w:rsidP="00523267">
            <w:pPr>
              <w:spacing w:before="36" w:after="36"/>
              <w:rPr>
                <w:rFonts w:ascii="Arial Narrow" w:hAnsi="Arial Narrow"/>
                <w:sz w:val="14"/>
                <w:szCs w:val="14"/>
              </w:rPr>
            </w:pPr>
            <w:r w:rsidRPr="00102440">
              <w:rPr>
                <w:rFonts w:ascii="Arial Narrow" w:hAnsi="Arial Narrow"/>
                <w:sz w:val="14"/>
                <w:szCs w:val="14"/>
              </w:rPr>
              <w:t>Change in deposits</w:t>
            </w:r>
          </w:p>
        </w:tc>
        <w:tc>
          <w:tcPr>
            <w:tcW w:w="0" w:type="auto"/>
            <w:vAlign w:val="center"/>
          </w:tcPr>
          <w:p w14:paraId="1A97FCA0" w14:textId="77777777" w:rsidR="00523267" w:rsidRPr="00102440" w:rsidRDefault="00523267" w:rsidP="00523267">
            <w:pPr>
              <w:spacing w:before="36" w:after="36"/>
              <w:jc w:val="center"/>
              <w:rPr>
                <w:rFonts w:ascii="Arial Narrow" w:hAnsi="Arial Narrow"/>
                <w:sz w:val="14"/>
                <w:szCs w:val="14"/>
              </w:rPr>
            </w:pPr>
            <w:r w:rsidRPr="00102440">
              <w:rPr>
                <w:rFonts w:ascii="Arial Narrow" w:hAnsi="Arial Narrow"/>
                <w:sz w:val="14"/>
                <w:szCs w:val="14"/>
              </w:rPr>
              <w:t>-2.52</w:t>
            </w:r>
          </w:p>
        </w:tc>
        <w:tc>
          <w:tcPr>
            <w:tcW w:w="0" w:type="auto"/>
            <w:vAlign w:val="center"/>
          </w:tcPr>
          <w:p w14:paraId="53C343DD" w14:textId="77777777" w:rsidR="00523267" w:rsidRPr="00102440" w:rsidRDefault="00523267" w:rsidP="00523267">
            <w:pPr>
              <w:spacing w:before="36" w:after="36"/>
              <w:jc w:val="center"/>
              <w:rPr>
                <w:rFonts w:ascii="Arial Narrow" w:hAnsi="Arial Narrow"/>
                <w:sz w:val="14"/>
                <w:szCs w:val="14"/>
              </w:rPr>
            </w:pPr>
          </w:p>
        </w:tc>
        <w:tc>
          <w:tcPr>
            <w:tcW w:w="0" w:type="auto"/>
            <w:vAlign w:val="center"/>
          </w:tcPr>
          <w:p w14:paraId="050F68E7" w14:textId="77777777" w:rsidR="00523267" w:rsidRPr="00102440" w:rsidRDefault="00523267" w:rsidP="00523267">
            <w:pPr>
              <w:spacing w:before="36" w:after="36"/>
              <w:jc w:val="center"/>
              <w:rPr>
                <w:rFonts w:ascii="Arial Narrow" w:hAnsi="Arial Narrow"/>
                <w:sz w:val="14"/>
                <w:szCs w:val="14"/>
              </w:rPr>
            </w:pPr>
          </w:p>
        </w:tc>
        <w:tc>
          <w:tcPr>
            <w:tcW w:w="0" w:type="auto"/>
            <w:vAlign w:val="center"/>
          </w:tcPr>
          <w:p w14:paraId="3B3823CF" w14:textId="77777777" w:rsidR="00523267" w:rsidRPr="00102440" w:rsidRDefault="00523267" w:rsidP="00523267">
            <w:pPr>
              <w:spacing w:before="36" w:after="36"/>
              <w:jc w:val="center"/>
              <w:rPr>
                <w:rFonts w:ascii="Arial Narrow" w:hAnsi="Arial Narrow"/>
                <w:sz w:val="14"/>
                <w:szCs w:val="14"/>
              </w:rPr>
            </w:pPr>
          </w:p>
        </w:tc>
        <w:tc>
          <w:tcPr>
            <w:tcW w:w="0" w:type="auto"/>
            <w:vAlign w:val="center"/>
          </w:tcPr>
          <w:p w14:paraId="73C29762" w14:textId="77777777" w:rsidR="00523267" w:rsidRPr="00102440" w:rsidRDefault="00523267" w:rsidP="00523267">
            <w:pPr>
              <w:spacing w:before="36" w:after="36"/>
              <w:jc w:val="center"/>
              <w:rPr>
                <w:rFonts w:ascii="Arial Narrow" w:hAnsi="Arial Narrow"/>
                <w:sz w:val="14"/>
                <w:szCs w:val="14"/>
              </w:rPr>
            </w:pPr>
            <w:r w:rsidRPr="00102440">
              <w:rPr>
                <w:rFonts w:ascii="Arial Narrow" w:hAnsi="Arial Narrow"/>
                <w:sz w:val="14"/>
                <w:szCs w:val="14"/>
              </w:rPr>
              <w:t>2.52</w:t>
            </w:r>
          </w:p>
        </w:tc>
        <w:tc>
          <w:tcPr>
            <w:tcW w:w="0" w:type="auto"/>
            <w:vAlign w:val="center"/>
          </w:tcPr>
          <w:p w14:paraId="0B368CFB" w14:textId="77777777" w:rsidR="00523267" w:rsidRPr="00102440" w:rsidRDefault="00523267" w:rsidP="00523267">
            <w:pPr>
              <w:spacing w:before="36" w:after="36"/>
              <w:jc w:val="center"/>
              <w:rPr>
                <w:rFonts w:ascii="Arial Narrow" w:hAnsi="Arial Narrow"/>
                <w:sz w:val="14"/>
                <w:szCs w:val="14"/>
              </w:rPr>
            </w:pPr>
          </w:p>
        </w:tc>
        <w:tc>
          <w:tcPr>
            <w:tcW w:w="0" w:type="auto"/>
            <w:vAlign w:val="center"/>
          </w:tcPr>
          <w:p w14:paraId="46CB2EC2" w14:textId="77777777" w:rsidR="00523267" w:rsidRPr="00102440" w:rsidRDefault="00523267" w:rsidP="00523267">
            <w:pPr>
              <w:spacing w:before="36" w:after="36"/>
              <w:jc w:val="center"/>
              <w:rPr>
                <w:rFonts w:ascii="Arial Narrow" w:hAnsi="Arial Narrow"/>
                <w:sz w:val="14"/>
                <w:szCs w:val="14"/>
              </w:rPr>
            </w:pPr>
            <w:r w:rsidRPr="00102440">
              <w:rPr>
                <w:rFonts w:ascii="Arial Narrow" w:hAnsi="Arial Narrow"/>
                <w:sz w:val="14"/>
                <w:szCs w:val="14"/>
              </w:rPr>
              <w:t>1</w:t>
            </w:r>
          </w:p>
        </w:tc>
        <w:tc>
          <w:tcPr>
            <w:tcW w:w="0" w:type="auto"/>
            <w:vAlign w:val="center"/>
          </w:tcPr>
          <w:p w14:paraId="7BCD9D71" w14:textId="77777777" w:rsidR="00523267" w:rsidRPr="00102440" w:rsidRDefault="00523267" w:rsidP="00523267">
            <w:pPr>
              <w:spacing w:before="36" w:after="36"/>
              <w:jc w:val="center"/>
              <w:rPr>
                <w:rFonts w:ascii="Arial Narrow" w:hAnsi="Arial Narrow"/>
                <w:sz w:val="14"/>
                <w:szCs w:val="14"/>
              </w:rPr>
            </w:pPr>
            <w:r w:rsidRPr="00102440">
              <w:rPr>
                <w:rFonts w:ascii="Arial Narrow" w:hAnsi="Arial Narrow"/>
                <w:sz w:val="14"/>
                <w:szCs w:val="14"/>
              </w:rPr>
              <w:t>-2.52</w:t>
            </w:r>
          </w:p>
        </w:tc>
        <w:tc>
          <w:tcPr>
            <w:tcW w:w="0" w:type="auto"/>
            <w:vAlign w:val="center"/>
          </w:tcPr>
          <w:p w14:paraId="1A1DF782" w14:textId="77777777" w:rsidR="00523267" w:rsidRPr="00102440" w:rsidRDefault="00523267" w:rsidP="00523267">
            <w:pPr>
              <w:spacing w:before="36" w:after="36"/>
              <w:jc w:val="center"/>
              <w:rPr>
                <w:rFonts w:ascii="Arial Narrow" w:hAnsi="Arial Narrow"/>
                <w:sz w:val="14"/>
                <w:szCs w:val="14"/>
              </w:rPr>
            </w:pPr>
          </w:p>
        </w:tc>
        <w:tc>
          <w:tcPr>
            <w:tcW w:w="0" w:type="auto"/>
            <w:vAlign w:val="center"/>
          </w:tcPr>
          <w:p w14:paraId="0AACE8A8" w14:textId="77777777" w:rsidR="00523267" w:rsidRPr="00102440" w:rsidRDefault="00523267" w:rsidP="00523267">
            <w:pPr>
              <w:spacing w:before="36" w:after="36"/>
              <w:jc w:val="center"/>
              <w:rPr>
                <w:rFonts w:ascii="Arial Narrow" w:hAnsi="Arial Narrow"/>
                <w:sz w:val="14"/>
                <w:szCs w:val="14"/>
              </w:rPr>
            </w:pPr>
          </w:p>
        </w:tc>
        <w:tc>
          <w:tcPr>
            <w:tcW w:w="0" w:type="auto"/>
            <w:vAlign w:val="center"/>
          </w:tcPr>
          <w:p w14:paraId="266631E0" w14:textId="77777777" w:rsidR="00523267" w:rsidRPr="00102440" w:rsidRDefault="00523267" w:rsidP="00523267">
            <w:pPr>
              <w:spacing w:before="36" w:after="36"/>
              <w:jc w:val="center"/>
              <w:rPr>
                <w:rFonts w:ascii="Arial Narrow" w:hAnsi="Arial Narrow"/>
                <w:sz w:val="14"/>
                <w:szCs w:val="14"/>
              </w:rPr>
            </w:pPr>
          </w:p>
        </w:tc>
        <w:tc>
          <w:tcPr>
            <w:tcW w:w="0" w:type="auto"/>
            <w:vAlign w:val="center"/>
          </w:tcPr>
          <w:p w14:paraId="399424BC" w14:textId="77777777" w:rsidR="00523267" w:rsidRPr="00102440" w:rsidRDefault="00523267" w:rsidP="00523267">
            <w:pPr>
              <w:spacing w:before="36" w:after="36"/>
              <w:jc w:val="center"/>
              <w:rPr>
                <w:rFonts w:ascii="Arial Narrow" w:hAnsi="Arial Narrow"/>
                <w:sz w:val="14"/>
                <w:szCs w:val="14"/>
              </w:rPr>
            </w:pPr>
            <w:r w:rsidRPr="00102440">
              <w:rPr>
                <w:rFonts w:ascii="Arial Narrow" w:hAnsi="Arial Narrow"/>
                <w:sz w:val="14"/>
                <w:szCs w:val="14"/>
              </w:rPr>
              <w:t>2.52</w:t>
            </w:r>
          </w:p>
        </w:tc>
        <w:tc>
          <w:tcPr>
            <w:tcW w:w="0" w:type="auto"/>
            <w:vAlign w:val="center"/>
          </w:tcPr>
          <w:p w14:paraId="03520948" w14:textId="77777777" w:rsidR="00523267" w:rsidRPr="00102440" w:rsidRDefault="00523267" w:rsidP="00523267">
            <w:pPr>
              <w:spacing w:before="36" w:after="36"/>
              <w:jc w:val="center"/>
              <w:rPr>
                <w:rFonts w:ascii="Arial Narrow" w:hAnsi="Arial Narrow"/>
                <w:sz w:val="14"/>
                <w:szCs w:val="14"/>
              </w:rPr>
            </w:pPr>
          </w:p>
        </w:tc>
        <w:tc>
          <w:tcPr>
            <w:tcW w:w="0" w:type="auto"/>
            <w:vAlign w:val="center"/>
          </w:tcPr>
          <w:p w14:paraId="7D3ABF7B" w14:textId="77777777" w:rsidR="00523267" w:rsidRPr="00102440" w:rsidRDefault="00523267" w:rsidP="00523267">
            <w:pPr>
              <w:spacing w:before="36" w:after="36"/>
              <w:jc w:val="center"/>
              <w:rPr>
                <w:rFonts w:ascii="Arial Narrow" w:hAnsi="Arial Narrow"/>
                <w:sz w:val="14"/>
                <w:szCs w:val="14"/>
              </w:rPr>
            </w:pPr>
            <w:r w:rsidRPr="00102440">
              <w:rPr>
                <w:rFonts w:ascii="Arial Narrow" w:hAnsi="Arial Narrow"/>
                <w:sz w:val="14"/>
                <w:szCs w:val="14"/>
              </w:rPr>
              <w:t>0.00</w:t>
            </w:r>
          </w:p>
        </w:tc>
      </w:tr>
      <w:tr w:rsidR="00523267" w:rsidRPr="00102440" w14:paraId="4F0B1CBB" w14:textId="77777777" w:rsidTr="00523267">
        <w:tc>
          <w:tcPr>
            <w:tcW w:w="0" w:type="auto"/>
            <w:vAlign w:val="center"/>
          </w:tcPr>
          <w:p w14:paraId="53F9AFBD" w14:textId="77777777" w:rsidR="00523267" w:rsidRPr="00102440" w:rsidRDefault="00523267" w:rsidP="00523267">
            <w:pPr>
              <w:spacing w:before="36" w:after="36"/>
              <w:rPr>
                <w:rFonts w:ascii="Arial Narrow" w:hAnsi="Arial Narrow"/>
                <w:sz w:val="14"/>
                <w:szCs w:val="14"/>
              </w:rPr>
            </w:pPr>
            <w:r w:rsidRPr="00102440">
              <w:rPr>
                <w:rFonts w:ascii="Arial Narrow" w:hAnsi="Arial Narrow"/>
                <w:sz w:val="14"/>
                <w:szCs w:val="14"/>
              </w:rPr>
              <w:t>Change in loans</w:t>
            </w:r>
          </w:p>
        </w:tc>
        <w:tc>
          <w:tcPr>
            <w:tcW w:w="0" w:type="auto"/>
            <w:vAlign w:val="center"/>
          </w:tcPr>
          <w:p w14:paraId="2CD7C86B" w14:textId="77777777" w:rsidR="00523267" w:rsidRPr="00102440" w:rsidRDefault="00523267" w:rsidP="00523267">
            <w:pPr>
              <w:spacing w:before="36" w:after="36"/>
              <w:jc w:val="center"/>
              <w:rPr>
                <w:rFonts w:ascii="Arial Narrow" w:hAnsi="Arial Narrow"/>
                <w:sz w:val="14"/>
                <w:szCs w:val="14"/>
              </w:rPr>
            </w:pPr>
            <w:r w:rsidRPr="00102440">
              <w:rPr>
                <w:rFonts w:ascii="Arial Narrow" w:hAnsi="Arial Narrow"/>
                <w:sz w:val="14"/>
                <w:szCs w:val="14"/>
              </w:rPr>
              <w:t>0.90</w:t>
            </w:r>
          </w:p>
        </w:tc>
        <w:tc>
          <w:tcPr>
            <w:tcW w:w="0" w:type="auto"/>
            <w:vAlign w:val="center"/>
          </w:tcPr>
          <w:p w14:paraId="6D3073C8" w14:textId="77777777" w:rsidR="00523267" w:rsidRPr="00102440" w:rsidRDefault="00523267" w:rsidP="00523267">
            <w:pPr>
              <w:spacing w:before="36" w:after="36"/>
              <w:jc w:val="center"/>
              <w:rPr>
                <w:rFonts w:ascii="Arial Narrow" w:hAnsi="Arial Narrow"/>
                <w:sz w:val="14"/>
                <w:szCs w:val="14"/>
              </w:rPr>
            </w:pPr>
          </w:p>
        </w:tc>
        <w:tc>
          <w:tcPr>
            <w:tcW w:w="0" w:type="auto"/>
            <w:vAlign w:val="center"/>
          </w:tcPr>
          <w:p w14:paraId="76D6A15C" w14:textId="77777777" w:rsidR="00523267" w:rsidRPr="00102440" w:rsidRDefault="00523267" w:rsidP="00523267">
            <w:pPr>
              <w:spacing w:before="36" w:after="36"/>
              <w:jc w:val="center"/>
              <w:rPr>
                <w:rFonts w:ascii="Arial Narrow" w:hAnsi="Arial Narrow"/>
                <w:sz w:val="14"/>
                <w:szCs w:val="14"/>
              </w:rPr>
            </w:pPr>
            <w:r w:rsidRPr="00102440">
              <w:rPr>
                <w:rFonts w:ascii="Arial Narrow" w:hAnsi="Arial Narrow"/>
                <w:sz w:val="14"/>
                <w:szCs w:val="14"/>
              </w:rPr>
              <w:t>2.76</w:t>
            </w:r>
          </w:p>
        </w:tc>
        <w:tc>
          <w:tcPr>
            <w:tcW w:w="0" w:type="auto"/>
            <w:vAlign w:val="center"/>
          </w:tcPr>
          <w:p w14:paraId="22F9413B" w14:textId="77777777" w:rsidR="00523267" w:rsidRPr="00102440" w:rsidRDefault="00523267" w:rsidP="00523267">
            <w:pPr>
              <w:spacing w:before="36" w:after="36"/>
              <w:jc w:val="center"/>
              <w:rPr>
                <w:rFonts w:ascii="Arial Narrow" w:hAnsi="Arial Narrow"/>
                <w:sz w:val="14"/>
                <w:szCs w:val="14"/>
              </w:rPr>
            </w:pPr>
          </w:p>
        </w:tc>
        <w:tc>
          <w:tcPr>
            <w:tcW w:w="0" w:type="auto"/>
            <w:vAlign w:val="center"/>
          </w:tcPr>
          <w:p w14:paraId="4F48432F" w14:textId="77777777" w:rsidR="00523267" w:rsidRPr="00102440" w:rsidRDefault="00523267" w:rsidP="00523267">
            <w:pPr>
              <w:spacing w:before="36" w:after="36"/>
              <w:jc w:val="center"/>
              <w:rPr>
                <w:rFonts w:ascii="Arial Narrow" w:hAnsi="Arial Narrow"/>
                <w:sz w:val="14"/>
                <w:szCs w:val="14"/>
              </w:rPr>
            </w:pPr>
            <w:r w:rsidRPr="00102440">
              <w:rPr>
                <w:rFonts w:ascii="Arial Narrow" w:hAnsi="Arial Narrow"/>
                <w:sz w:val="14"/>
                <w:szCs w:val="14"/>
              </w:rPr>
              <w:t>-3.66</w:t>
            </w:r>
          </w:p>
        </w:tc>
        <w:tc>
          <w:tcPr>
            <w:tcW w:w="0" w:type="auto"/>
            <w:vAlign w:val="center"/>
          </w:tcPr>
          <w:p w14:paraId="2246383E" w14:textId="77777777" w:rsidR="00523267" w:rsidRPr="00102440" w:rsidRDefault="00523267" w:rsidP="00523267">
            <w:pPr>
              <w:spacing w:before="36" w:after="36"/>
              <w:jc w:val="center"/>
              <w:rPr>
                <w:rFonts w:ascii="Arial Narrow" w:hAnsi="Arial Narrow"/>
                <w:sz w:val="14"/>
                <w:szCs w:val="14"/>
              </w:rPr>
            </w:pPr>
          </w:p>
        </w:tc>
        <w:tc>
          <w:tcPr>
            <w:tcW w:w="0" w:type="auto"/>
            <w:vAlign w:val="center"/>
          </w:tcPr>
          <w:p w14:paraId="7AE87803" w14:textId="77777777" w:rsidR="00523267" w:rsidRPr="00102440" w:rsidRDefault="00523267" w:rsidP="00523267">
            <w:pPr>
              <w:spacing w:before="36" w:after="36"/>
              <w:jc w:val="center"/>
              <w:rPr>
                <w:rFonts w:ascii="Arial Narrow" w:hAnsi="Arial Narrow"/>
                <w:sz w:val="14"/>
                <w:szCs w:val="14"/>
              </w:rPr>
            </w:pPr>
            <w:r w:rsidRPr="00102440">
              <w:rPr>
                <w:rFonts w:ascii="Arial Narrow" w:hAnsi="Arial Narrow"/>
                <w:sz w:val="14"/>
                <w:szCs w:val="14"/>
              </w:rPr>
              <w:t>1</w:t>
            </w:r>
          </w:p>
        </w:tc>
        <w:tc>
          <w:tcPr>
            <w:tcW w:w="0" w:type="auto"/>
            <w:vAlign w:val="center"/>
          </w:tcPr>
          <w:p w14:paraId="435114F5" w14:textId="77777777" w:rsidR="00523267" w:rsidRPr="00102440" w:rsidRDefault="00523267" w:rsidP="00523267">
            <w:pPr>
              <w:spacing w:before="36" w:after="36"/>
              <w:jc w:val="center"/>
              <w:rPr>
                <w:rFonts w:ascii="Arial Narrow" w:hAnsi="Arial Narrow"/>
                <w:sz w:val="14"/>
                <w:szCs w:val="14"/>
              </w:rPr>
            </w:pPr>
          </w:p>
        </w:tc>
        <w:tc>
          <w:tcPr>
            <w:tcW w:w="0" w:type="auto"/>
            <w:vAlign w:val="center"/>
          </w:tcPr>
          <w:p w14:paraId="189DDD3D" w14:textId="77777777" w:rsidR="00523267" w:rsidRPr="00102440" w:rsidRDefault="00523267" w:rsidP="00523267">
            <w:pPr>
              <w:spacing w:before="36" w:after="36"/>
              <w:jc w:val="center"/>
              <w:rPr>
                <w:rFonts w:ascii="Arial Narrow" w:hAnsi="Arial Narrow"/>
                <w:sz w:val="14"/>
                <w:szCs w:val="14"/>
              </w:rPr>
            </w:pPr>
          </w:p>
        </w:tc>
        <w:tc>
          <w:tcPr>
            <w:tcW w:w="0" w:type="auto"/>
            <w:vAlign w:val="center"/>
          </w:tcPr>
          <w:p w14:paraId="7B3D25A7" w14:textId="77777777" w:rsidR="00523267" w:rsidRPr="00102440" w:rsidRDefault="00523267" w:rsidP="00523267">
            <w:pPr>
              <w:spacing w:before="36" w:after="36"/>
              <w:jc w:val="center"/>
              <w:rPr>
                <w:rFonts w:ascii="Arial Narrow" w:hAnsi="Arial Narrow"/>
                <w:sz w:val="14"/>
                <w:szCs w:val="14"/>
              </w:rPr>
            </w:pPr>
            <w:r w:rsidRPr="00102440">
              <w:rPr>
                <w:rFonts w:ascii="Arial Narrow" w:hAnsi="Arial Narrow"/>
                <w:sz w:val="14"/>
                <w:szCs w:val="14"/>
              </w:rPr>
              <w:t>2.76</w:t>
            </w:r>
          </w:p>
        </w:tc>
        <w:tc>
          <w:tcPr>
            <w:tcW w:w="0" w:type="auto"/>
            <w:vAlign w:val="center"/>
          </w:tcPr>
          <w:p w14:paraId="73DA7638" w14:textId="77777777" w:rsidR="00523267" w:rsidRPr="00102440" w:rsidRDefault="00523267" w:rsidP="00523267">
            <w:pPr>
              <w:spacing w:before="36" w:after="36"/>
              <w:jc w:val="center"/>
              <w:rPr>
                <w:rFonts w:ascii="Arial Narrow" w:hAnsi="Arial Narrow"/>
                <w:sz w:val="14"/>
                <w:szCs w:val="14"/>
              </w:rPr>
            </w:pPr>
          </w:p>
        </w:tc>
        <w:tc>
          <w:tcPr>
            <w:tcW w:w="0" w:type="auto"/>
            <w:vAlign w:val="center"/>
          </w:tcPr>
          <w:p w14:paraId="1EF63A9B" w14:textId="77777777" w:rsidR="00523267" w:rsidRPr="00102440" w:rsidRDefault="00523267" w:rsidP="00523267">
            <w:pPr>
              <w:spacing w:before="36" w:after="36"/>
              <w:jc w:val="center"/>
              <w:rPr>
                <w:rFonts w:ascii="Arial Narrow" w:hAnsi="Arial Narrow"/>
                <w:sz w:val="14"/>
                <w:szCs w:val="14"/>
              </w:rPr>
            </w:pPr>
            <w:r w:rsidRPr="00102440">
              <w:rPr>
                <w:rFonts w:ascii="Arial Narrow" w:hAnsi="Arial Narrow"/>
                <w:sz w:val="14"/>
                <w:szCs w:val="14"/>
              </w:rPr>
              <w:t>-3.66</w:t>
            </w:r>
          </w:p>
        </w:tc>
        <w:tc>
          <w:tcPr>
            <w:tcW w:w="0" w:type="auto"/>
            <w:vAlign w:val="center"/>
          </w:tcPr>
          <w:p w14:paraId="67331450" w14:textId="77777777" w:rsidR="00523267" w:rsidRPr="00102440" w:rsidRDefault="00523267" w:rsidP="00523267">
            <w:pPr>
              <w:spacing w:before="36" w:after="36"/>
              <w:jc w:val="center"/>
              <w:rPr>
                <w:rFonts w:ascii="Arial Narrow" w:hAnsi="Arial Narrow"/>
                <w:sz w:val="14"/>
                <w:szCs w:val="14"/>
              </w:rPr>
            </w:pPr>
          </w:p>
        </w:tc>
        <w:tc>
          <w:tcPr>
            <w:tcW w:w="0" w:type="auto"/>
            <w:vAlign w:val="center"/>
          </w:tcPr>
          <w:p w14:paraId="2D9F3042" w14:textId="77777777" w:rsidR="00523267" w:rsidRPr="00102440" w:rsidRDefault="00523267" w:rsidP="00523267">
            <w:pPr>
              <w:spacing w:before="36" w:after="36"/>
              <w:jc w:val="center"/>
              <w:rPr>
                <w:rFonts w:ascii="Arial Narrow" w:hAnsi="Arial Narrow"/>
                <w:sz w:val="14"/>
                <w:szCs w:val="14"/>
              </w:rPr>
            </w:pPr>
            <w:r w:rsidRPr="00102440">
              <w:rPr>
                <w:rFonts w:ascii="Arial Narrow" w:hAnsi="Arial Narrow"/>
                <w:sz w:val="14"/>
                <w:szCs w:val="14"/>
              </w:rPr>
              <w:t>0.00</w:t>
            </w:r>
          </w:p>
        </w:tc>
      </w:tr>
      <w:tr w:rsidR="00523267" w:rsidRPr="00102440" w14:paraId="6D8D3EAA" w14:textId="77777777" w:rsidTr="00523267">
        <w:tc>
          <w:tcPr>
            <w:tcW w:w="0" w:type="auto"/>
            <w:vAlign w:val="center"/>
          </w:tcPr>
          <w:p w14:paraId="785A1A15" w14:textId="77777777" w:rsidR="00523267" w:rsidRPr="00102440" w:rsidRDefault="00523267" w:rsidP="00523267">
            <w:pPr>
              <w:spacing w:before="36" w:after="36"/>
              <w:rPr>
                <w:rFonts w:ascii="Arial Narrow" w:hAnsi="Arial Narrow"/>
                <w:sz w:val="14"/>
                <w:szCs w:val="14"/>
              </w:rPr>
            </w:pPr>
            <w:r w:rsidRPr="00102440">
              <w:rPr>
                <w:rFonts w:ascii="Arial Narrow" w:hAnsi="Arial Narrow"/>
                <w:sz w:val="14"/>
                <w:szCs w:val="14"/>
              </w:rPr>
              <w:t>Change in Area 1 bills</w:t>
            </w:r>
          </w:p>
        </w:tc>
        <w:tc>
          <w:tcPr>
            <w:tcW w:w="0" w:type="auto"/>
            <w:vAlign w:val="center"/>
          </w:tcPr>
          <w:p w14:paraId="33A783E7" w14:textId="77777777" w:rsidR="00523267" w:rsidRPr="00102440" w:rsidRDefault="00523267" w:rsidP="00523267">
            <w:pPr>
              <w:spacing w:before="36" w:after="36"/>
              <w:jc w:val="center"/>
              <w:rPr>
                <w:rFonts w:ascii="Arial Narrow" w:hAnsi="Arial Narrow"/>
                <w:sz w:val="14"/>
                <w:szCs w:val="14"/>
              </w:rPr>
            </w:pPr>
            <w:r w:rsidRPr="00102440">
              <w:rPr>
                <w:rFonts w:ascii="Arial Narrow" w:hAnsi="Arial Narrow"/>
                <w:sz w:val="14"/>
                <w:szCs w:val="14"/>
              </w:rPr>
              <w:t>-0.11</w:t>
            </w:r>
          </w:p>
        </w:tc>
        <w:tc>
          <w:tcPr>
            <w:tcW w:w="0" w:type="auto"/>
            <w:vAlign w:val="center"/>
          </w:tcPr>
          <w:p w14:paraId="3C7BFA87" w14:textId="77777777" w:rsidR="00523267" w:rsidRPr="00102440" w:rsidRDefault="00523267" w:rsidP="00523267">
            <w:pPr>
              <w:spacing w:before="36" w:after="36"/>
              <w:jc w:val="center"/>
              <w:rPr>
                <w:rFonts w:ascii="Arial Narrow" w:hAnsi="Arial Narrow"/>
                <w:sz w:val="14"/>
                <w:szCs w:val="14"/>
              </w:rPr>
            </w:pPr>
          </w:p>
        </w:tc>
        <w:tc>
          <w:tcPr>
            <w:tcW w:w="0" w:type="auto"/>
            <w:vAlign w:val="center"/>
          </w:tcPr>
          <w:p w14:paraId="7B46DD10" w14:textId="77777777" w:rsidR="00523267" w:rsidRPr="00102440" w:rsidRDefault="00523267" w:rsidP="00523267">
            <w:pPr>
              <w:spacing w:before="36" w:after="36"/>
              <w:jc w:val="center"/>
              <w:rPr>
                <w:rFonts w:ascii="Arial Narrow" w:hAnsi="Arial Narrow"/>
                <w:sz w:val="14"/>
                <w:szCs w:val="14"/>
              </w:rPr>
            </w:pPr>
          </w:p>
        </w:tc>
        <w:tc>
          <w:tcPr>
            <w:tcW w:w="0" w:type="auto"/>
            <w:vAlign w:val="center"/>
          </w:tcPr>
          <w:p w14:paraId="689BAEB7" w14:textId="77777777" w:rsidR="00523267" w:rsidRPr="00102440" w:rsidRDefault="00523267" w:rsidP="00523267">
            <w:pPr>
              <w:spacing w:before="36" w:after="36"/>
              <w:jc w:val="center"/>
              <w:rPr>
                <w:rFonts w:ascii="Arial Narrow" w:hAnsi="Arial Narrow"/>
                <w:sz w:val="14"/>
                <w:szCs w:val="14"/>
              </w:rPr>
            </w:pPr>
            <w:r w:rsidRPr="00102440">
              <w:rPr>
                <w:rFonts w:ascii="Arial Narrow" w:hAnsi="Arial Narrow"/>
                <w:sz w:val="14"/>
                <w:szCs w:val="14"/>
              </w:rPr>
              <w:t>-0.70</w:t>
            </w:r>
          </w:p>
        </w:tc>
        <w:tc>
          <w:tcPr>
            <w:tcW w:w="0" w:type="auto"/>
            <w:vAlign w:val="center"/>
          </w:tcPr>
          <w:p w14:paraId="378A7EB8" w14:textId="77777777" w:rsidR="00523267" w:rsidRPr="00102440" w:rsidRDefault="00523267" w:rsidP="00523267">
            <w:pPr>
              <w:spacing w:before="36" w:after="36"/>
              <w:jc w:val="center"/>
              <w:rPr>
                <w:rFonts w:ascii="Arial Narrow" w:hAnsi="Arial Narrow"/>
                <w:sz w:val="14"/>
                <w:szCs w:val="14"/>
              </w:rPr>
            </w:pPr>
            <w:r w:rsidRPr="00102440">
              <w:rPr>
                <w:rFonts w:ascii="Arial Narrow" w:hAnsi="Arial Narrow"/>
                <w:sz w:val="14"/>
                <w:szCs w:val="14"/>
              </w:rPr>
              <w:t>1.14</w:t>
            </w:r>
          </w:p>
        </w:tc>
        <w:tc>
          <w:tcPr>
            <w:tcW w:w="0" w:type="auto"/>
            <w:vAlign w:val="center"/>
          </w:tcPr>
          <w:p w14:paraId="572C2352" w14:textId="77777777" w:rsidR="00523267" w:rsidRPr="00102440" w:rsidRDefault="00523267" w:rsidP="00523267">
            <w:pPr>
              <w:spacing w:before="36" w:after="36"/>
              <w:jc w:val="center"/>
              <w:rPr>
                <w:rFonts w:ascii="Arial Narrow" w:hAnsi="Arial Narrow"/>
                <w:sz w:val="14"/>
                <w:szCs w:val="14"/>
              </w:rPr>
            </w:pPr>
            <w:r w:rsidRPr="00102440">
              <w:rPr>
                <w:rFonts w:ascii="Arial Narrow" w:hAnsi="Arial Narrow"/>
                <w:sz w:val="14"/>
                <w:szCs w:val="14"/>
              </w:rPr>
              <w:t>-0.29</w:t>
            </w:r>
          </w:p>
        </w:tc>
        <w:tc>
          <w:tcPr>
            <w:tcW w:w="0" w:type="auto"/>
            <w:vAlign w:val="center"/>
          </w:tcPr>
          <w:p w14:paraId="5353EFC2" w14:textId="77777777" w:rsidR="00523267" w:rsidRPr="00102440" w:rsidRDefault="00523267" w:rsidP="00523267">
            <w:pPr>
              <w:spacing w:before="36" w:after="36"/>
              <w:jc w:val="center"/>
              <w:rPr>
                <w:rFonts w:ascii="Arial Narrow" w:hAnsi="Arial Narrow"/>
                <w:sz w:val="14"/>
                <w:szCs w:val="14"/>
              </w:rPr>
            </w:pPr>
            <w:r w:rsidRPr="00102440">
              <w:rPr>
                <w:rFonts w:ascii="Arial Narrow" w:hAnsi="Arial Narrow"/>
                <w:sz w:val="14"/>
                <w:szCs w:val="14"/>
              </w:rPr>
              <w:t>1</w:t>
            </w:r>
          </w:p>
        </w:tc>
        <w:tc>
          <w:tcPr>
            <w:tcW w:w="0" w:type="auto"/>
            <w:vAlign w:val="center"/>
          </w:tcPr>
          <w:p w14:paraId="5621BFB0" w14:textId="77777777" w:rsidR="00523267" w:rsidRPr="00102440" w:rsidRDefault="00523267" w:rsidP="00523267">
            <w:pPr>
              <w:spacing w:before="36" w:after="36"/>
              <w:jc w:val="center"/>
              <w:rPr>
                <w:rFonts w:ascii="Arial Narrow" w:hAnsi="Arial Narrow"/>
                <w:sz w:val="14"/>
                <w:szCs w:val="14"/>
              </w:rPr>
            </w:pPr>
            <w:r w:rsidRPr="00102440">
              <w:rPr>
                <w:rFonts w:ascii="Arial Narrow" w:hAnsi="Arial Narrow"/>
                <w:sz w:val="14"/>
                <w:szCs w:val="14"/>
              </w:rPr>
              <w:t>-0.05</w:t>
            </w:r>
          </w:p>
        </w:tc>
        <w:tc>
          <w:tcPr>
            <w:tcW w:w="0" w:type="auto"/>
            <w:vAlign w:val="center"/>
          </w:tcPr>
          <w:p w14:paraId="67C3B773" w14:textId="77777777" w:rsidR="00523267" w:rsidRPr="00102440" w:rsidRDefault="00523267" w:rsidP="00523267">
            <w:pPr>
              <w:spacing w:before="36" w:after="36"/>
              <w:jc w:val="center"/>
              <w:rPr>
                <w:rFonts w:ascii="Arial Narrow" w:hAnsi="Arial Narrow"/>
                <w:sz w:val="14"/>
                <w:szCs w:val="14"/>
              </w:rPr>
            </w:pPr>
          </w:p>
        </w:tc>
        <w:tc>
          <w:tcPr>
            <w:tcW w:w="0" w:type="auto"/>
            <w:vAlign w:val="center"/>
          </w:tcPr>
          <w:p w14:paraId="5A61A1EC" w14:textId="77777777" w:rsidR="00523267" w:rsidRPr="00102440" w:rsidRDefault="00523267" w:rsidP="00523267">
            <w:pPr>
              <w:spacing w:before="36" w:after="36"/>
              <w:jc w:val="center"/>
              <w:rPr>
                <w:rFonts w:ascii="Arial Narrow" w:hAnsi="Arial Narrow"/>
                <w:sz w:val="14"/>
                <w:szCs w:val="14"/>
              </w:rPr>
            </w:pPr>
          </w:p>
        </w:tc>
        <w:tc>
          <w:tcPr>
            <w:tcW w:w="0" w:type="auto"/>
            <w:vAlign w:val="center"/>
          </w:tcPr>
          <w:p w14:paraId="6E8DD132" w14:textId="77777777" w:rsidR="00523267" w:rsidRPr="00102440" w:rsidRDefault="00523267" w:rsidP="00523267">
            <w:pPr>
              <w:spacing w:before="36" w:after="36"/>
              <w:jc w:val="center"/>
              <w:rPr>
                <w:rFonts w:ascii="Arial Narrow" w:hAnsi="Arial Narrow"/>
                <w:sz w:val="14"/>
                <w:szCs w:val="14"/>
              </w:rPr>
            </w:pPr>
          </w:p>
        </w:tc>
        <w:tc>
          <w:tcPr>
            <w:tcW w:w="0" w:type="auto"/>
            <w:vAlign w:val="center"/>
          </w:tcPr>
          <w:p w14:paraId="519F4BAC" w14:textId="77777777" w:rsidR="00523267" w:rsidRPr="00102440" w:rsidRDefault="00523267" w:rsidP="00523267">
            <w:pPr>
              <w:spacing w:before="36" w:after="36"/>
              <w:jc w:val="center"/>
              <w:rPr>
                <w:rFonts w:ascii="Arial Narrow" w:hAnsi="Arial Narrow"/>
                <w:sz w:val="14"/>
                <w:szCs w:val="14"/>
              </w:rPr>
            </w:pPr>
          </w:p>
        </w:tc>
        <w:tc>
          <w:tcPr>
            <w:tcW w:w="0" w:type="auto"/>
            <w:vAlign w:val="center"/>
          </w:tcPr>
          <w:p w14:paraId="6726DD86" w14:textId="77777777" w:rsidR="00523267" w:rsidRPr="00102440" w:rsidRDefault="00523267" w:rsidP="00523267">
            <w:pPr>
              <w:spacing w:before="36" w:after="36"/>
              <w:jc w:val="center"/>
              <w:rPr>
                <w:rFonts w:ascii="Arial Narrow" w:hAnsi="Arial Narrow"/>
                <w:sz w:val="14"/>
                <w:szCs w:val="14"/>
              </w:rPr>
            </w:pPr>
          </w:p>
        </w:tc>
        <w:tc>
          <w:tcPr>
            <w:tcW w:w="0" w:type="auto"/>
            <w:vAlign w:val="center"/>
          </w:tcPr>
          <w:p w14:paraId="590D47ED" w14:textId="77777777" w:rsidR="00523267" w:rsidRPr="00102440" w:rsidRDefault="00523267" w:rsidP="00523267">
            <w:pPr>
              <w:spacing w:before="36" w:after="36"/>
              <w:jc w:val="center"/>
              <w:rPr>
                <w:rFonts w:ascii="Arial Narrow" w:hAnsi="Arial Narrow"/>
                <w:sz w:val="14"/>
                <w:szCs w:val="14"/>
              </w:rPr>
            </w:pPr>
            <w:r w:rsidRPr="00102440">
              <w:rPr>
                <w:rFonts w:ascii="Arial Narrow" w:hAnsi="Arial Narrow"/>
                <w:sz w:val="14"/>
                <w:szCs w:val="14"/>
              </w:rPr>
              <w:t>0.00</w:t>
            </w:r>
          </w:p>
        </w:tc>
      </w:tr>
      <w:tr w:rsidR="00523267" w:rsidRPr="00102440" w14:paraId="395DA0FC" w14:textId="77777777" w:rsidTr="00523267">
        <w:tc>
          <w:tcPr>
            <w:tcW w:w="0" w:type="auto"/>
            <w:vAlign w:val="center"/>
          </w:tcPr>
          <w:p w14:paraId="5EA9EB5A" w14:textId="77777777" w:rsidR="00523267" w:rsidRPr="00102440" w:rsidRDefault="00523267" w:rsidP="00523267">
            <w:pPr>
              <w:spacing w:before="36" w:after="36"/>
              <w:rPr>
                <w:rFonts w:ascii="Arial Narrow" w:hAnsi="Arial Narrow"/>
                <w:sz w:val="14"/>
                <w:szCs w:val="14"/>
              </w:rPr>
            </w:pPr>
            <w:r w:rsidRPr="00102440">
              <w:rPr>
                <w:rFonts w:ascii="Arial Narrow" w:hAnsi="Arial Narrow"/>
                <w:sz w:val="14"/>
                <w:szCs w:val="14"/>
              </w:rPr>
              <w:t>Change in Area 2 bills</w:t>
            </w:r>
          </w:p>
        </w:tc>
        <w:tc>
          <w:tcPr>
            <w:tcW w:w="0" w:type="auto"/>
            <w:vAlign w:val="center"/>
          </w:tcPr>
          <w:p w14:paraId="37B6D59B" w14:textId="77777777" w:rsidR="00523267" w:rsidRPr="00102440" w:rsidRDefault="00523267" w:rsidP="00523267">
            <w:pPr>
              <w:spacing w:before="36" w:after="36"/>
              <w:jc w:val="center"/>
              <w:rPr>
                <w:rFonts w:ascii="Arial Narrow" w:hAnsi="Arial Narrow"/>
                <w:sz w:val="14"/>
                <w:szCs w:val="14"/>
              </w:rPr>
            </w:pPr>
            <w:r w:rsidRPr="00102440">
              <w:rPr>
                <w:rFonts w:ascii="Arial Narrow" w:hAnsi="Arial Narrow"/>
                <w:sz w:val="14"/>
                <w:szCs w:val="14"/>
              </w:rPr>
              <w:t>-0.05</w:t>
            </w:r>
          </w:p>
        </w:tc>
        <w:tc>
          <w:tcPr>
            <w:tcW w:w="0" w:type="auto"/>
            <w:vAlign w:val="center"/>
          </w:tcPr>
          <w:p w14:paraId="7C2D6316" w14:textId="77777777" w:rsidR="00523267" w:rsidRPr="00102440" w:rsidRDefault="00523267" w:rsidP="00523267">
            <w:pPr>
              <w:spacing w:before="36" w:after="36"/>
              <w:jc w:val="center"/>
              <w:rPr>
                <w:rFonts w:ascii="Arial Narrow" w:hAnsi="Arial Narrow"/>
                <w:sz w:val="14"/>
                <w:szCs w:val="14"/>
              </w:rPr>
            </w:pPr>
          </w:p>
        </w:tc>
        <w:tc>
          <w:tcPr>
            <w:tcW w:w="0" w:type="auto"/>
            <w:vAlign w:val="center"/>
          </w:tcPr>
          <w:p w14:paraId="743F43A4" w14:textId="77777777" w:rsidR="00523267" w:rsidRPr="00102440" w:rsidRDefault="00523267" w:rsidP="00523267">
            <w:pPr>
              <w:spacing w:before="36" w:after="36"/>
              <w:jc w:val="center"/>
              <w:rPr>
                <w:rFonts w:ascii="Arial Narrow" w:hAnsi="Arial Narrow"/>
                <w:sz w:val="14"/>
                <w:szCs w:val="14"/>
              </w:rPr>
            </w:pPr>
          </w:p>
        </w:tc>
        <w:tc>
          <w:tcPr>
            <w:tcW w:w="0" w:type="auto"/>
            <w:vAlign w:val="center"/>
          </w:tcPr>
          <w:p w14:paraId="3A12E623" w14:textId="77777777" w:rsidR="00523267" w:rsidRPr="00102440" w:rsidRDefault="00523267" w:rsidP="00523267">
            <w:pPr>
              <w:spacing w:before="36" w:after="36"/>
              <w:jc w:val="center"/>
              <w:rPr>
                <w:rFonts w:ascii="Arial Narrow" w:hAnsi="Arial Narrow"/>
                <w:sz w:val="14"/>
                <w:szCs w:val="14"/>
              </w:rPr>
            </w:pPr>
          </w:p>
        </w:tc>
        <w:tc>
          <w:tcPr>
            <w:tcW w:w="0" w:type="auto"/>
            <w:vAlign w:val="center"/>
          </w:tcPr>
          <w:p w14:paraId="0213946D" w14:textId="77777777" w:rsidR="00523267" w:rsidRPr="00102440" w:rsidRDefault="00523267" w:rsidP="00523267">
            <w:pPr>
              <w:spacing w:before="36" w:after="36"/>
              <w:jc w:val="center"/>
              <w:rPr>
                <w:rFonts w:ascii="Arial Narrow" w:hAnsi="Arial Narrow"/>
                <w:sz w:val="14"/>
                <w:szCs w:val="14"/>
              </w:rPr>
            </w:pPr>
          </w:p>
        </w:tc>
        <w:tc>
          <w:tcPr>
            <w:tcW w:w="0" w:type="auto"/>
            <w:vAlign w:val="center"/>
          </w:tcPr>
          <w:p w14:paraId="4431C68E" w14:textId="77777777" w:rsidR="00523267" w:rsidRPr="00102440" w:rsidRDefault="00523267" w:rsidP="00523267">
            <w:pPr>
              <w:spacing w:before="36" w:after="36"/>
              <w:jc w:val="center"/>
              <w:rPr>
                <w:rFonts w:ascii="Arial Narrow" w:hAnsi="Arial Narrow"/>
                <w:sz w:val="14"/>
                <w:szCs w:val="14"/>
              </w:rPr>
            </w:pPr>
            <w:r w:rsidRPr="00102440">
              <w:rPr>
                <w:rFonts w:ascii="Arial Narrow" w:hAnsi="Arial Narrow"/>
                <w:sz w:val="14"/>
                <w:szCs w:val="14"/>
              </w:rPr>
              <w:t>0.00</w:t>
            </w:r>
          </w:p>
        </w:tc>
        <w:tc>
          <w:tcPr>
            <w:tcW w:w="0" w:type="auto"/>
            <w:vAlign w:val="center"/>
          </w:tcPr>
          <w:p w14:paraId="449B0ED4" w14:textId="77777777" w:rsidR="00523267" w:rsidRPr="00102440" w:rsidRDefault="00523267" w:rsidP="00523267">
            <w:pPr>
              <w:spacing w:before="36" w:after="36"/>
              <w:jc w:val="center"/>
              <w:rPr>
                <w:rFonts w:ascii="Arial Narrow" w:hAnsi="Arial Narrow"/>
                <w:sz w:val="14"/>
                <w:szCs w:val="14"/>
              </w:rPr>
            </w:pPr>
            <w:r w:rsidRPr="00102440">
              <w:rPr>
                <w:rFonts w:ascii="Arial Narrow" w:hAnsi="Arial Narrow"/>
                <w:sz w:val="14"/>
                <w:szCs w:val="14"/>
              </w:rPr>
              <w:t>1</w:t>
            </w:r>
          </w:p>
        </w:tc>
        <w:tc>
          <w:tcPr>
            <w:tcW w:w="0" w:type="auto"/>
            <w:vAlign w:val="center"/>
          </w:tcPr>
          <w:p w14:paraId="0B94B250" w14:textId="77777777" w:rsidR="00523267" w:rsidRPr="00102440" w:rsidRDefault="00523267" w:rsidP="00523267">
            <w:pPr>
              <w:spacing w:before="36" w:after="36"/>
              <w:jc w:val="center"/>
              <w:rPr>
                <w:rFonts w:ascii="Arial Narrow" w:hAnsi="Arial Narrow"/>
                <w:sz w:val="14"/>
                <w:szCs w:val="14"/>
              </w:rPr>
            </w:pPr>
            <w:r w:rsidRPr="00102440">
              <w:rPr>
                <w:rFonts w:ascii="Arial Narrow" w:hAnsi="Arial Narrow"/>
                <w:sz w:val="14"/>
                <w:szCs w:val="14"/>
              </w:rPr>
              <w:t>-0.11</w:t>
            </w:r>
          </w:p>
        </w:tc>
        <w:tc>
          <w:tcPr>
            <w:tcW w:w="0" w:type="auto"/>
            <w:vAlign w:val="center"/>
          </w:tcPr>
          <w:p w14:paraId="62894BA0" w14:textId="77777777" w:rsidR="00523267" w:rsidRPr="00102440" w:rsidRDefault="00523267" w:rsidP="00523267">
            <w:pPr>
              <w:spacing w:before="36" w:after="36"/>
              <w:jc w:val="center"/>
              <w:rPr>
                <w:rFonts w:ascii="Arial Narrow" w:hAnsi="Arial Narrow"/>
                <w:sz w:val="14"/>
                <w:szCs w:val="14"/>
              </w:rPr>
            </w:pPr>
          </w:p>
        </w:tc>
        <w:tc>
          <w:tcPr>
            <w:tcW w:w="0" w:type="auto"/>
            <w:vAlign w:val="center"/>
          </w:tcPr>
          <w:p w14:paraId="48272B8A" w14:textId="77777777" w:rsidR="00523267" w:rsidRPr="00102440" w:rsidRDefault="00523267" w:rsidP="00523267">
            <w:pPr>
              <w:spacing w:before="36" w:after="36"/>
              <w:jc w:val="center"/>
              <w:rPr>
                <w:rFonts w:ascii="Arial Narrow" w:hAnsi="Arial Narrow"/>
                <w:sz w:val="14"/>
                <w:szCs w:val="14"/>
              </w:rPr>
            </w:pPr>
          </w:p>
        </w:tc>
        <w:tc>
          <w:tcPr>
            <w:tcW w:w="0" w:type="auto"/>
            <w:vAlign w:val="center"/>
          </w:tcPr>
          <w:p w14:paraId="21BE34FC" w14:textId="77777777" w:rsidR="00523267" w:rsidRPr="00102440" w:rsidRDefault="00523267" w:rsidP="00523267">
            <w:pPr>
              <w:spacing w:before="36" w:after="36"/>
              <w:jc w:val="center"/>
              <w:rPr>
                <w:rFonts w:ascii="Arial Narrow" w:hAnsi="Arial Narrow"/>
                <w:sz w:val="14"/>
                <w:szCs w:val="14"/>
              </w:rPr>
            </w:pPr>
            <w:r w:rsidRPr="00102440">
              <w:rPr>
                <w:rFonts w:ascii="Arial Narrow" w:hAnsi="Arial Narrow"/>
                <w:sz w:val="14"/>
                <w:szCs w:val="14"/>
              </w:rPr>
              <w:t>-0.70</w:t>
            </w:r>
          </w:p>
        </w:tc>
        <w:tc>
          <w:tcPr>
            <w:tcW w:w="0" w:type="auto"/>
            <w:vAlign w:val="center"/>
          </w:tcPr>
          <w:p w14:paraId="190377F3" w14:textId="77777777" w:rsidR="00523267" w:rsidRPr="00102440" w:rsidRDefault="00523267" w:rsidP="00523267">
            <w:pPr>
              <w:spacing w:before="36" w:after="36"/>
              <w:jc w:val="center"/>
              <w:rPr>
                <w:rFonts w:ascii="Arial Narrow" w:hAnsi="Arial Narrow"/>
                <w:sz w:val="14"/>
                <w:szCs w:val="14"/>
              </w:rPr>
            </w:pPr>
            <w:r w:rsidRPr="00102440">
              <w:rPr>
                <w:rFonts w:ascii="Arial Narrow" w:hAnsi="Arial Narrow"/>
                <w:sz w:val="14"/>
                <w:szCs w:val="14"/>
              </w:rPr>
              <w:t>1.14</w:t>
            </w:r>
          </w:p>
        </w:tc>
        <w:tc>
          <w:tcPr>
            <w:tcW w:w="0" w:type="auto"/>
            <w:vAlign w:val="center"/>
          </w:tcPr>
          <w:p w14:paraId="351D54EF" w14:textId="77777777" w:rsidR="00523267" w:rsidRPr="00102440" w:rsidRDefault="00523267" w:rsidP="00523267">
            <w:pPr>
              <w:spacing w:before="36" w:after="36"/>
              <w:jc w:val="center"/>
              <w:rPr>
                <w:rFonts w:ascii="Arial Narrow" w:hAnsi="Arial Narrow"/>
                <w:sz w:val="14"/>
                <w:szCs w:val="14"/>
              </w:rPr>
            </w:pPr>
            <w:r w:rsidRPr="00102440">
              <w:rPr>
                <w:rFonts w:ascii="Arial Narrow" w:hAnsi="Arial Narrow"/>
                <w:sz w:val="14"/>
                <w:szCs w:val="14"/>
              </w:rPr>
              <w:t>-0.29</w:t>
            </w:r>
          </w:p>
        </w:tc>
        <w:tc>
          <w:tcPr>
            <w:tcW w:w="0" w:type="auto"/>
            <w:vAlign w:val="center"/>
          </w:tcPr>
          <w:p w14:paraId="41501C62" w14:textId="77777777" w:rsidR="00523267" w:rsidRPr="00102440" w:rsidRDefault="00523267" w:rsidP="00523267">
            <w:pPr>
              <w:spacing w:before="36" w:after="36"/>
              <w:jc w:val="center"/>
              <w:rPr>
                <w:rFonts w:ascii="Arial Narrow" w:hAnsi="Arial Narrow"/>
                <w:sz w:val="14"/>
                <w:szCs w:val="14"/>
              </w:rPr>
            </w:pPr>
            <w:r w:rsidRPr="00102440">
              <w:rPr>
                <w:rFonts w:ascii="Arial Narrow" w:hAnsi="Arial Narrow"/>
                <w:sz w:val="14"/>
                <w:szCs w:val="14"/>
              </w:rPr>
              <w:t>0.00</w:t>
            </w:r>
          </w:p>
        </w:tc>
      </w:tr>
      <w:tr w:rsidR="00523267" w:rsidRPr="00102440" w14:paraId="002C205B" w14:textId="77777777" w:rsidTr="00523267">
        <w:tc>
          <w:tcPr>
            <w:tcW w:w="0" w:type="auto"/>
            <w:vAlign w:val="center"/>
          </w:tcPr>
          <w:p w14:paraId="57F5C507" w14:textId="77777777" w:rsidR="00523267" w:rsidRPr="00102440" w:rsidRDefault="00523267" w:rsidP="00523267">
            <w:pPr>
              <w:spacing w:before="36" w:after="36"/>
              <w:rPr>
                <w:rFonts w:ascii="Arial Narrow" w:hAnsi="Arial Narrow"/>
                <w:sz w:val="14"/>
                <w:szCs w:val="14"/>
              </w:rPr>
            </w:pPr>
            <w:r w:rsidRPr="00102440">
              <w:rPr>
                <w:rFonts w:ascii="Arial Narrow" w:hAnsi="Arial Narrow"/>
                <w:sz w:val="14"/>
                <w:szCs w:val="14"/>
              </w:rPr>
              <w:t>Change in Area 1 shares</w:t>
            </w:r>
          </w:p>
        </w:tc>
        <w:tc>
          <w:tcPr>
            <w:tcW w:w="0" w:type="auto"/>
            <w:vAlign w:val="center"/>
          </w:tcPr>
          <w:p w14:paraId="0A948373" w14:textId="77777777" w:rsidR="00523267" w:rsidRPr="00102440" w:rsidRDefault="00523267" w:rsidP="00523267">
            <w:pPr>
              <w:spacing w:before="36" w:after="36"/>
              <w:jc w:val="center"/>
              <w:rPr>
                <w:rFonts w:ascii="Arial Narrow" w:hAnsi="Arial Narrow"/>
                <w:sz w:val="14"/>
                <w:szCs w:val="14"/>
              </w:rPr>
            </w:pPr>
            <w:r w:rsidRPr="00102440">
              <w:rPr>
                <w:rFonts w:ascii="Arial Narrow" w:hAnsi="Arial Narrow"/>
                <w:sz w:val="14"/>
                <w:szCs w:val="14"/>
              </w:rPr>
              <w:t>-0.04</w:t>
            </w:r>
          </w:p>
        </w:tc>
        <w:tc>
          <w:tcPr>
            <w:tcW w:w="0" w:type="auto"/>
            <w:vAlign w:val="center"/>
          </w:tcPr>
          <w:p w14:paraId="7E838773" w14:textId="77777777" w:rsidR="00523267" w:rsidRPr="00102440" w:rsidRDefault="00523267" w:rsidP="00523267">
            <w:pPr>
              <w:spacing w:before="36" w:after="36"/>
              <w:jc w:val="center"/>
              <w:rPr>
                <w:rFonts w:ascii="Arial Narrow" w:hAnsi="Arial Narrow"/>
                <w:sz w:val="14"/>
                <w:szCs w:val="14"/>
              </w:rPr>
            </w:pPr>
          </w:p>
        </w:tc>
        <w:tc>
          <w:tcPr>
            <w:tcW w:w="0" w:type="auto"/>
            <w:vAlign w:val="center"/>
          </w:tcPr>
          <w:p w14:paraId="16F03B38" w14:textId="77777777" w:rsidR="00523267" w:rsidRPr="00102440" w:rsidRDefault="00523267" w:rsidP="00523267">
            <w:pPr>
              <w:spacing w:before="36" w:after="36"/>
              <w:jc w:val="center"/>
              <w:rPr>
                <w:rFonts w:ascii="Arial Narrow" w:hAnsi="Arial Narrow"/>
                <w:sz w:val="14"/>
                <w:szCs w:val="14"/>
              </w:rPr>
            </w:pPr>
            <w:r w:rsidRPr="00102440">
              <w:rPr>
                <w:rFonts w:ascii="Arial Narrow" w:hAnsi="Arial Narrow"/>
                <w:sz w:val="14"/>
                <w:szCs w:val="14"/>
              </w:rPr>
              <w:t>0.04</w:t>
            </w:r>
          </w:p>
        </w:tc>
        <w:tc>
          <w:tcPr>
            <w:tcW w:w="0" w:type="auto"/>
            <w:vAlign w:val="center"/>
          </w:tcPr>
          <w:p w14:paraId="191C9150" w14:textId="77777777" w:rsidR="00523267" w:rsidRPr="00102440" w:rsidRDefault="00523267" w:rsidP="00523267">
            <w:pPr>
              <w:spacing w:before="36" w:after="36"/>
              <w:jc w:val="center"/>
              <w:rPr>
                <w:rFonts w:ascii="Arial Narrow" w:hAnsi="Arial Narrow"/>
                <w:sz w:val="14"/>
                <w:szCs w:val="14"/>
              </w:rPr>
            </w:pPr>
          </w:p>
        </w:tc>
        <w:tc>
          <w:tcPr>
            <w:tcW w:w="0" w:type="auto"/>
            <w:vAlign w:val="center"/>
          </w:tcPr>
          <w:p w14:paraId="77FF65DA" w14:textId="77777777" w:rsidR="00523267" w:rsidRPr="00102440" w:rsidRDefault="00523267" w:rsidP="00523267">
            <w:pPr>
              <w:spacing w:before="36" w:after="36"/>
              <w:jc w:val="center"/>
              <w:rPr>
                <w:rFonts w:ascii="Arial Narrow" w:hAnsi="Arial Narrow"/>
                <w:sz w:val="14"/>
                <w:szCs w:val="14"/>
              </w:rPr>
            </w:pPr>
          </w:p>
        </w:tc>
        <w:tc>
          <w:tcPr>
            <w:tcW w:w="0" w:type="auto"/>
            <w:vAlign w:val="center"/>
          </w:tcPr>
          <w:p w14:paraId="1BF35A74" w14:textId="77777777" w:rsidR="00523267" w:rsidRPr="00102440" w:rsidRDefault="00523267" w:rsidP="00523267">
            <w:pPr>
              <w:spacing w:before="36" w:after="36"/>
              <w:jc w:val="center"/>
              <w:rPr>
                <w:rFonts w:ascii="Arial Narrow" w:hAnsi="Arial Narrow"/>
                <w:sz w:val="14"/>
                <w:szCs w:val="14"/>
              </w:rPr>
            </w:pPr>
          </w:p>
        </w:tc>
        <w:tc>
          <w:tcPr>
            <w:tcW w:w="0" w:type="auto"/>
            <w:vAlign w:val="center"/>
          </w:tcPr>
          <w:p w14:paraId="61E1CA2A" w14:textId="77777777" w:rsidR="00523267" w:rsidRPr="00102440" w:rsidRDefault="00523267" w:rsidP="00523267">
            <w:pPr>
              <w:spacing w:before="36" w:after="36"/>
              <w:jc w:val="center"/>
              <w:rPr>
                <w:rFonts w:ascii="Arial Narrow" w:hAnsi="Arial Narrow"/>
                <w:sz w:val="14"/>
                <w:szCs w:val="14"/>
              </w:rPr>
            </w:pPr>
            <w:r w:rsidRPr="00102440">
              <w:rPr>
                <w:rFonts w:ascii="Arial Narrow" w:hAnsi="Arial Narrow"/>
                <w:sz w:val="14"/>
                <w:szCs w:val="14"/>
              </w:rPr>
              <w:t>1</w:t>
            </w:r>
          </w:p>
        </w:tc>
        <w:tc>
          <w:tcPr>
            <w:tcW w:w="0" w:type="auto"/>
            <w:vAlign w:val="center"/>
          </w:tcPr>
          <w:p w14:paraId="2E1585AD" w14:textId="77777777" w:rsidR="00523267" w:rsidRPr="00102440" w:rsidRDefault="00523267" w:rsidP="00523267">
            <w:pPr>
              <w:spacing w:before="36" w:after="36"/>
              <w:jc w:val="center"/>
              <w:rPr>
                <w:rFonts w:ascii="Arial Narrow" w:hAnsi="Arial Narrow"/>
                <w:sz w:val="14"/>
                <w:szCs w:val="14"/>
              </w:rPr>
            </w:pPr>
          </w:p>
        </w:tc>
        <w:tc>
          <w:tcPr>
            <w:tcW w:w="0" w:type="auto"/>
            <w:vAlign w:val="center"/>
          </w:tcPr>
          <w:p w14:paraId="0AB5FE37" w14:textId="77777777" w:rsidR="00523267" w:rsidRPr="00102440" w:rsidRDefault="00523267" w:rsidP="00523267">
            <w:pPr>
              <w:spacing w:before="36" w:after="36"/>
              <w:jc w:val="center"/>
              <w:rPr>
                <w:rFonts w:ascii="Arial Narrow" w:hAnsi="Arial Narrow"/>
                <w:sz w:val="14"/>
                <w:szCs w:val="14"/>
              </w:rPr>
            </w:pPr>
          </w:p>
        </w:tc>
        <w:tc>
          <w:tcPr>
            <w:tcW w:w="0" w:type="auto"/>
            <w:vAlign w:val="center"/>
          </w:tcPr>
          <w:p w14:paraId="02E63896" w14:textId="77777777" w:rsidR="00523267" w:rsidRPr="00102440" w:rsidRDefault="00523267" w:rsidP="00523267">
            <w:pPr>
              <w:spacing w:before="36" w:after="36"/>
              <w:jc w:val="center"/>
              <w:rPr>
                <w:rFonts w:ascii="Arial Narrow" w:hAnsi="Arial Narrow"/>
                <w:sz w:val="14"/>
                <w:szCs w:val="14"/>
              </w:rPr>
            </w:pPr>
          </w:p>
        </w:tc>
        <w:tc>
          <w:tcPr>
            <w:tcW w:w="0" w:type="auto"/>
            <w:vAlign w:val="center"/>
          </w:tcPr>
          <w:p w14:paraId="5515733C" w14:textId="77777777" w:rsidR="00523267" w:rsidRPr="00102440" w:rsidRDefault="00523267" w:rsidP="00523267">
            <w:pPr>
              <w:spacing w:before="36" w:after="36"/>
              <w:jc w:val="center"/>
              <w:rPr>
                <w:rFonts w:ascii="Arial Narrow" w:hAnsi="Arial Narrow"/>
                <w:sz w:val="14"/>
                <w:szCs w:val="14"/>
              </w:rPr>
            </w:pPr>
          </w:p>
        </w:tc>
        <w:tc>
          <w:tcPr>
            <w:tcW w:w="0" w:type="auto"/>
            <w:vAlign w:val="center"/>
          </w:tcPr>
          <w:p w14:paraId="32F2AD1A" w14:textId="77777777" w:rsidR="00523267" w:rsidRPr="00102440" w:rsidRDefault="00523267" w:rsidP="00523267">
            <w:pPr>
              <w:spacing w:before="36" w:after="36"/>
              <w:jc w:val="center"/>
              <w:rPr>
                <w:rFonts w:ascii="Arial Narrow" w:hAnsi="Arial Narrow"/>
                <w:sz w:val="14"/>
                <w:szCs w:val="14"/>
              </w:rPr>
            </w:pPr>
          </w:p>
        </w:tc>
        <w:tc>
          <w:tcPr>
            <w:tcW w:w="0" w:type="auto"/>
            <w:vAlign w:val="center"/>
          </w:tcPr>
          <w:p w14:paraId="22E782EF" w14:textId="77777777" w:rsidR="00523267" w:rsidRPr="00102440" w:rsidRDefault="00523267" w:rsidP="00523267">
            <w:pPr>
              <w:spacing w:before="36" w:after="36"/>
              <w:jc w:val="center"/>
              <w:rPr>
                <w:rFonts w:ascii="Arial Narrow" w:hAnsi="Arial Narrow"/>
                <w:sz w:val="14"/>
                <w:szCs w:val="14"/>
              </w:rPr>
            </w:pPr>
          </w:p>
        </w:tc>
        <w:tc>
          <w:tcPr>
            <w:tcW w:w="0" w:type="auto"/>
            <w:vAlign w:val="center"/>
          </w:tcPr>
          <w:p w14:paraId="2696BF0D" w14:textId="77777777" w:rsidR="00523267" w:rsidRPr="00102440" w:rsidRDefault="00523267" w:rsidP="00523267">
            <w:pPr>
              <w:spacing w:before="36" w:after="36"/>
              <w:jc w:val="center"/>
              <w:rPr>
                <w:rFonts w:ascii="Arial Narrow" w:hAnsi="Arial Narrow"/>
                <w:sz w:val="14"/>
                <w:szCs w:val="14"/>
              </w:rPr>
            </w:pPr>
            <w:r w:rsidRPr="00102440">
              <w:rPr>
                <w:rFonts w:ascii="Arial Narrow" w:hAnsi="Arial Narrow"/>
                <w:sz w:val="14"/>
                <w:szCs w:val="14"/>
              </w:rPr>
              <w:t>0.00</w:t>
            </w:r>
          </w:p>
        </w:tc>
      </w:tr>
      <w:tr w:rsidR="00523267" w:rsidRPr="00102440" w14:paraId="6AAFA8FC" w14:textId="77777777" w:rsidTr="007D2200">
        <w:tc>
          <w:tcPr>
            <w:tcW w:w="0" w:type="auto"/>
            <w:tcBorders>
              <w:bottom w:val="single" w:sz="4" w:space="0" w:color="19B839"/>
            </w:tcBorders>
            <w:vAlign w:val="center"/>
          </w:tcPr>
          <w:p w14:paraId="37E1F33D" w14:textId="77777777" w:rsidR="00523267" w:rsidRPr="00102440" w:rsidRDefault="00523267" w:rsidP="00523267">
            <w:pPr>
              <w:spacing w:before="36" w:after="36"/>
              <w:rPr>
                <w:rFonts w:ascii="Arial Narrow" w:hAnsi="Arial Narrow"/>
                <w:sz w:val="14"/>
                <w:szCs w:val="14"/>
              </w:rPr>
            </w:pPr>
            <w:r w:rsidRPr="00102440">
              <w:rPr>
                <w:rFonts w:ascii="Arial Narrow" w:hAnsi="Arial Narrow"/>
                <w:sz w:val="14"/>
                <w:szCs w:val="14"/>
              </w:rPr>
              <w:t>Change in Area 2 shares</w:t>
            </w:r>
          </w:p>
        </w:tc>
        <w:tc>
          <w:tcPr>
            <w:tcW w:w="0" w:type="auto"/>
            <w:tcBorders>
              <w:bottom w:val="single" w:sz="4" w:space="0" w:color="19B839"/>
            </w:tcBorders>
            <w:vAlign w:val="center"/>
          </w:tcPr>
          <w:p w14:paraId="723D3D21" w14:textId="77777777" w:rsidR="00523267" w:rsidRPr="00102440" w:rsidRDefault="00523267" w:rsidP="00523267">
            <w:pPr>
              <w:spacing w:before="36" w:after="36"/>
              <w:jc w:val="center"/>
              <w:rPr>
                <w:rFonts w:ascii="Arial Narrow" w:hAnsi="Arial Narrow"/>
                <w:sz w:val="14"/>
                <w:szCs w:val="14"/>
              </w:rPr>
            </w:pPr>
          </w:p>
        </w:tc>
        <w:tc>
          <w:tcPr>
            <w:tcW w:w="0" w:type="auto"/>
            <w:tcBorders>
              <w:bottom w:val="single" w:sz="4" w:space="0" w:color="19B839"/>
            </w:tcBorders>
            <w:vAlign w:val="center"/>
          </w:tcPr>
          <w:p w14:paraId="325F1EA3" w14:textId="77777777" w:rsidR="00523267" w:rsidRPr="00102440" w:rsidRDefault="00523267" w:rsidP="00523267">
            <w:pPr>
              <w:spacing w:before="36" w:after="36"/>
              <w:jc w:val="center"/>
              <w:rPr>
                <w:rFonts w:ascii="Arial Narrow" w:hAnsi="Arial Narrow"/>
                <w:sz w:val="14"/>
                <w:szCs w:val="14"/>
              </w:rPr>
            </w:pPr>
          </w:p>
        </w:tc>
        <w:tc>
          <w:tcPr>
            <w:tcW w:w="0" w:type="auto"/>
            <w:tcBorders>
              <w:bottom w:val="single" w:sz="4" w:space="0" w:color="19B839"/>
            </w:tcBorders>
            <w:vAlign w:val="center"/>
          </w:tcPr>
          <w:p w14:paraId="0627329A" w14:textId="77777777" w:rsidR="00523267" w:rsidRPr="00102440" w:rsidRDefault="00523267" w:rsidP="00523267">
            <w:pPr>
              <w:spacing w:before="36" w:after="36"/>
              <w:jc w:val="center"/>
              <w:rPr>
                <w:rFonts w:ascii="Arial Narrow" w:hAnsi="Arial Narrow"/>
                <w:sz w:val="14"/>
                <w:szCs w:val="14"/>
              </w:rPr>
            </w:pPr>
          </w:p>
        </w:tc>
        <w:tc>
          <w:tcPr>
            <w:tcW w:w="0" w:type="auto"/>
            <w:tcBorders>
              <w:bottom w:val="single" w:sz="4" w:space="0" w:color="19B839"/>
            </w:tcBorders>
            <w:vAlign w:val="center"/>
          </w:tcPr>
          <w:p w14:paraId="28CCFA30" w14:textId="77777777" w:rsidR="00523267" w:rsidRPr="00102440" w:rsidRDefault="00523267" w:rsidP="00523267">
            <w:pPr>
              <w:spacing w:before="36" w:after="36"/>
              <w:jc w:val="center"/>
              <w:rPr>
                <w:rFonts w:ascii="Arial Narrow" w:hAnsi="Arial Narrow"/>
                <w:sz w:val="14"/>
                <w:szCs w:val="14"/>
              </w:rPr>
            </w:pPr>
          </w:p>
        </w:tc>
        <w:tc>
          <w:tcPr>
            <w:tcW w:w="0" w:type="auto"/>
            <w:tcBorders>
              <w:bottom w:val="single" w:sz="4" w:space="0" w:color="19B839"/>
            </w:tcBorders>
            <w:vAlign w:val="center"/>
          </w:tcPr>
          <w:p w14:paraId="5AA6DEC6" w14:textId="77777777" w:rsidR="00523267" w:rsidRPr="00102440" w:rsidRDefault="00523267" w:rsidP="00523267">
            <w:pPr>
              <w:spacing w:before="36" w:after="36"/>
              <w:jc w:val="center"/>
              <w:rPr>
                <w:rFonts w:ascii="Arial Narrow" w:hAnsi="Arial Narrow"/>
                <w:sz w:val="14"/>
                <w:szCs w:val="14"/>
              </w:rPr>
            </w:pPr>
          </w:p>
        </w:tc>
        <w:tc>
          <w:tcPr>
            <w:tcW w:w="0" w:type="auto"/>
            <w:tcBorders>
              <w:bottom w:val="single" w:sz="4" w:space="0" w:color="19B839"/>
            </w:tcBorders>
            <w:vAlign w:val="center"/>
          </w:tcPr>
          <w:p w14:paraId="4EBD3BE1" w14:textId="77777777" w:rsidR="00523267" w:rsidRPr="00102440" w:rsidRDefault="00523267" w:rsidP="00523267">
            <w:pPr>
              <w:spacing w:before="36" w:after="36"/>
              <w:jc w:val="center"/>
              <w:rPr>
                <w:rFonts w:ascii="Arial Narrow" w:hAnsi="Arial Narrow"/>
                <w:sz w:val="14"/>
                <w:szCs w:val="14"/>
              </w:rPr>
            </w:pPr>
          </w:p>
        </w:tc>
        <w:tc>
          <w:tcPr>
            <w:tcW w:w="0" w:type="auto"/>
            <w:tcBorders>
              <w:bottom w:val="single" w:sz="4" w:space="0" w:color="19B839"/>
            </w:tcBorders>
            <w:vAlign w:val="center"/>
          </w:tcPr>
          <w:p w14:paraId="4CAEFA6F" w14:textId="77777777" w:rsidR="00523267" w:rsidRPr="00102440" w:rsidRDefault="00523267" w:rsidP="00523267">
            <w:pPr>
              <w:spacing w:before="36" w:after="36"/>
              <w:jc w:val="center"/>
              <w:rPr>
                <w:rFonts w:ascii="Arial Narrow" w:hAnsi="Arial Narrow"/>
                <w:sz w:val="14"/>
                <w:szCs w:val="14"/>
              </w:rPr>
            </w:pPr>
            <w:r w:rsidRPr="00102440">
              <w:rPr>
                <w:rFonts w:ascii="Arial Narrow" w:hAnsi="Arial Narrow"/>
                <w:sz w:val="14"/>
                <w:szCs w:val="14"/>
              </w:rPr>
              <w:t>1</w:t>
            </w:r>
          </w:p>
        </w:tc>
        <w:tc>
          <w:tcPr>
            <w:tcW w:w="0" w:type="auto"/>
            <w:tcBorders>
              <w:bottom w:val="single" w:sz="4" w:space="0" w:color="19B839"/>
            </w:tcBorders>
            <w:vAlign w:val="center"/>
          </w:tcPr>
          <w:p w14:paraId="6FCA4A0A" w14:textId="77777777" w:rsidR="00523267" w:rsidRPr="00102440" w:rsidRDefault="00523267" w:rsidP="00523267">
            <w:pPr>
              <w:spacing w:before="36" w:after="36"/>
              <w:jc w:val="center"/>
              <w:rPr>
                <w:rFonts w:ascii="Arial Narrow" w:hAnsi="Arial Narrow"/>
                <w:sz w:val="14"/>
                <w:szCs w:val="14"/>
              </w:rPr>
            </w:pPr>
            <w:r w:rsidRPr="00102440">
              <w:rPr>
                <w:rFonts w:ascii="Arial Narrow" w:hAnsi="Arial Narrow"/>
                <w:sz w:val="14"/>
                <w:szCs w:val="14"/>
              </w:rPr>
              <w:t>-0.04</w:t>
            </w:r>
          </w:p>
        </w:tc>
        <w:tc>
          <w:tcPr>
            <w:tcW w:w="0" w:type="auto"/>
            <w:tcBorders>
              <w:bottom w:val="single" w:sz="4" w:space="0" w:color="19B839"/>
            </w:tcBorders>
            <w:vAlign w:val="center"/>
          </w:tcPr>
          <w:p w14:paraId="3E875A0B" w14:textId="77777777" w:rsidR="00523267" w:rsidRPr="00102440" w:rsidRDefault="00523267" w:rsidP="00523267">
            <w:pPr>
              <w:spacing w:before="36" w:after="36"/>
              <w:jc w:val="center"/>
              <w:rPr>
                <w:rFonts w:ascii="Arial Narrow" w:hAnsi="Arial Narrow"/>
                <w:sz w:val="14"/>
                <w:szCs w:val="14"/>
              </w:rPr>
            </w:pPr>
          </w:p>
        </w:tc>
        <w:tc>
          <w:tcPr>
            <w:tcW w:w="0" w:type="auto"/>
            <w:tcBorders>
              <w:bottom w:val="single" w:sz="4" w:space="0" w:color="19B839"/>
            </w:tcBorders>
            <w:vAlign w:val="center"/>
          </w:tcPr>
          <w:p w14:paraId="69962DF0" w14:textId="77777777" w:rsidR="00523267" w:rsidRPr="00102440" w:rsidRDefault="00523267" w:rsidP="00523267">
            <w:pPr>
              <w:spacing w:before="36" w:after="36"/>
              <w:jc w:val="center"/>
              <w:rPr>
                <w:rFonts w:ascii="Arial Narrow" w:hAnsi="Arial Narrow"/>
                <w:sz w:val="14"/>
                <w:szCs w:val="14"/>
              </w:rPr>
            </w:pPr>
            <w:r w:rsidRPr="00102440">
              <w:rPr>
                <w:rFonts w:ascii="Arial Narrow" w:hAnsi="Arial Narrow"/>
                <w:sz w:val="14"/>
                <w:szCs w:val="14"/>
              </w:rPr>
              <w:t>0.04</w:t>
            </w:r>
          </w:p>
        </w:tc>
        <w:tc>
          <w:tcPr>
            <w:tcW w:w="0" w:type="auto"/>
            <w:tcBorders>
              <w:bottom w:val="single" w:sz="4" w:space="0" w:color="19B839"/>
            </w:tcBorders>
            <w:vAlign w:val="center"/>
          </w:tcPr>
          <w:p w14:paraId="416D3724" w14:textId="77777777" w:rsidR="00523267" w:rsidRPr="00102440" w:rsidRDefault="00523267" w:rsidP="00523267">
            <w:pPr>
              <w:spacing w:before="36" w:after="36"/>
              <w:jc w:val="center"/>
              <w:rPr>
                <w:rFonts w:ascii="Arial Narrow" w:hAnsi="Arial Narrow"/>
                <w:sz w:val="14"/>
                <w:szCs w:val="14"/>
              </w:rPr>
            </w:pPr>
          </w:p>
        </w:tc>
        <w:tc>
          <w:tcPr>
            <w:tcW w:w="0" w:type="auto"/>
            <w:tcBorders>
              <w:bottom w:val="single" w:sz="4" w:space="0" w:color="19B839"/>
            </w:tcBorders>
            <w:vAlign w:val="center"/>
          </w:tcPr>
          <w:p w14:paraId="15E92996" w14:textId="77777777" w:rsidR="00523267" w:rsidRPr="00102440" w:rsidRDefault="00523267" w:rsidP="00523267">
            <w:pPr>
              <w:spacing w:before="36" w:after="36"/>
              <w:jc w:val="center"/>
              <w:rPr>
                <w:rFonts w:ascii="Arial Narrow" w:hAnsi="Arial Narrow"/>
                <w:sz w:val="14"/>
                <w:szCs w:val="14"/>
              </w:rPr>
            </w:pPr>
          </w:p>
        </w:tc>
        <w:tc>
          <w:tcPr>
            <w:tcW w:w="0" w:type="auto"/>
            <w:tcBorders>
              <w:bottom w:val="single" w:sz="4" w:space="0" w:color="19B839"/>
            </w:tcBorders>
            <w:vAlign w:val="center"/>
          </w:tcPr>
          <w:p w14:paraId="2CED1A3D" w14:textId="77777777" w:rsidR="00523267" w:rsidRPr="00102440" w:rsidRDefault="00523267" w:rsidP="00523267">
            <w:pPr>
              <w:spacing w:before="36" w:after="36"/>
              <w:jc w:val="center"/>
              <w:rPr>
                <w:rFonts w:ascii="Arial Narrow" w:hAnsi="Arial Narrow"/>
                <w:sz w:val="14"/>
                <w:szCs w:val="14"/>
              </w:rPr>
            </w:pPr>
          </w:p>
        </w:tc>
        <w:tc>
          <w:tcPr>
            <w:tcW w:w="0" w:type="auto"/>
            <w:tcBorders>
              <w:bottom w:val="single" w:sz="4" w:space="0" w:color="19B839"/>
            </w:tcBorders>
            <w:vAlign w:val="center"/>
          </w:tcPr>
          <w:p w14:paraId="1F145939" w14:textId="77777777" w:rsidR="00523267" w:rsidRPr="00102440" w:rsidRDefault="00523267" w:rsidP="00523267">
            <w:pPr>
              <w:spacing w:before="36" w:after="36"/>
              <w:jc w:val="center"/>
              <w:rPr>
                <w:rFonts w:ascii="Arial Narrow" w:hAnsi="Arial Narrow"/>
                <w:sz w:val="14"/>
                <w:szCs w:val="14"/>
              </w:rPr>
            </w:pPr>
            <w:r w:rsidRPr="00102440">
              <w:rPr>
                <w:rFonts w:ascii="Arial Narrow" w:hAnsi="Arial Narrow"/>
                <w:sz w:val="14"/>
                <w:szCs w:val="14"/>
              </w:rPr>
              <w:t>0.00</w:t>
            </w:r>
          </w:p>
        </w:tc>
      </w:tr>
      <w:tr w:rsidR="00523267" w:rsidRPr="00102440" w14:paraId="0C1690F4" w14:textId="77777777" w:rsidTr="007D2200">
        <w:tc>
          <w:tcPr>
            <w:tcW w:w="0" w:type="auto"/>
            <w:tcBorders>
              <w:top w:val="single" w:sz="4" w:space="0" w:color="19B839"/>
              <w:bottom w:val="single" w:sz="4" w:space="0" w:color="19B839"/>
            </w:tcBorders>
            <w:vAlign w:val="center"/>
          </w:tcPr>
          <w:p w14:paraId="6FF2BE1C" w14:textId="77777777" w:rsidR="00523267" w:rsidRPr="00102440" w:rsidRDefault="00523267" w:rsidP="00523267">
            <w:pPr>
              <w:spacing w:before="36" w:after="36"/>
              <w:rPr>
                <w:rFonts w:ascii="Arial Narrow" w:hAnsi="Arial Narrow"/>
                <w:sz w:val="14"/>
                <w:szCs w:val="14"/>
              </w:rPr>
            </w:pPr>
            <w:r w:rsidRPr="00102440">
              <w:rPr>
                <w:rFonts w:ascii="Arial Narrow" w:hAnsi="Arial Narrow"/>
                <w:sz w:val="14"/>
                <w:szCs w:val="14"/>
              </w:rPr>
              <w:t>Revaluation effects</w:t>
            </w:r>
          </w:p>
        </w:tc>
        <w:tc>
          <w:tcPr>
            <w:tcW w:w="0" w:type="auto"/>
            <w:tcBorders>
              <w:top w:val="single" w:sz="4" w:space="0" w:color="19B839"/>
              <w:bottom w:val="single" w:sz="4" w:space="0" w:color="19B839"/>
            </w:tcBorders>
            <w:vAlign w:val="center"/>
          </w:tcPr>
          <w:p w14:paraId="4E742DF5" w14:textId="77777777" w:rsidR="00523267" w:rsidRPr="00102440" w:rsidRDefault="00523267" w:rsidP="00523267">
            <w:pPr>
              <w:spacing w:before="36" w:after="36"/>
              <w:jc w:val="center"/>
              <w:rPr>
                <w:rFonts w:ascii="Arial Narrow" w:hAnsi="Arial Narrow"/>
                <w:sz w:val="14"/>
                <w:szCs w:val="14"/>
              </w:rPr>
            </w:pPr>
            <w:r w:rsidRPr="00102440">
              <w:rPr>
                <w:rFonts w:ascii="Arial Narrow" w:hAnsi="Arial Narrow"/>
                <w:sz w:val="14"/>
                <w:szCs w:val="14"/>
              </w:rPr>
              <w:t>0.00</w:t>
            </w:r>
          </w:p>
        </w:tc>
        <w:tc>
          <w:tcPr>
            <w:tcW w:w="0" w:type="auto"/>
            <w:tcBorders>
              <w:top w:val="single" w:sz="4" w:space="0" w:color="19B839"/>
              <w:bottom w:val="single" w:sz="4" w:space="0" w:color="19B839"/>
            </w:tcBorders>
            <w:vAlign w:val="center"/>
          </w:tcPr>
          <w:p w14:paraId="5A13FE86" w14:textId="77777777" w:rsidR="00523267" w:rsidRPr="00102440" w:rsidRDefault="00523267" w:rsidP="00523267">
            <w:pPr>
              <w:spacing w:before="36" w:after="36"/>
              <w:jc w:val="center"/>
              <w:rPr>
                <w:rFonts w:ascii="Arial Narrow" w:hAnsi="Arial Narrow"/>
                <w:sz w:val="14"/>
                <w:szCs w:val="14"/>
              </w:rPr>
            </w:pPr>
            <w:r w:rsidRPr="00102440">
              <w:rPr>
                <w:rFonts w:ascii="Arial Narrow" w:hAnsi="Arial Narrow"/>
                <w:sz w:val="14"/>
                <w:szCs w:val="14"/>
              </w:rPr>
              <w:t>0.00</w:t>
            </w:r>
          </w:p>
        </w:tc>
        <w:tc>
          <w:tcPr>
            <w:tcW w:w="0" w:type="auto"/>
            <w:tcBorders>
              <w:top w:val="single" w:sz="4" w:space="0" w:color="19B839"/>
              <w:bottom w:val="single" w:sz="4" w:space="0" w:color="19B839"/>
            </w:tcBorders>
            <w:vAlign w:val="center"/>
          </w:tcPr>
          <w:p w14:paraId="4C183172" w14:textId="77777777" w:rsidR="00523267" w:rsidRPr="00102440" w:rsidRDefault="00523267" w:rsidP="00523267">
            <w:pPr>
              <w:spacing w:before="36" w:after="36"/>
              <w:jc w:val="center"/>
              <w:rPr>
                <w:rFonts w:ascii="Arial Narrow" w:hAnsi="Arial Narrow"/>
                <w:sz w:val="14"/>
                <w:szCs w:val="14"/>
              </w:rPr>
            </w:pPr>
            <w:r w:rsidRPr="00102440">
              <w:rPr>
                <w:rFonts w:ascii="Arial Narrow" w:hAnsi="Arial Narrow"/>
                <w:sz w:val="14"/>
                <w:szCs w:val="14"/>
              </w:rPr>
              <w:t>0.00</w:t>
            </w:r>
          </w:p>
        </w:tc>
        <w:tc>
          <w:tcPr>
            <w:tcW w:w="0" w:type="auto"/>
            <w:tcBorders>
              <w:top w:val="single" w:sz="4" w:space="0" w:color="19B839"/>
              <w:bottom w:val="single" w:sz="4" w:space="0" w:color="19B839"/>
            </w:tcBorders>
            <w:vAlign w:val="center"/>
          </w:tcPr>
          <w:p w14:paraId="572DC94A" w14:textId="77777777" w:rsidR="00523267" w:rsidRPr="00102440" w:rsidRDefault="00523267" w:rsidP="00523267">
            <w:pPr>
              <w:spacing w:before="36" w:after="36"/>
              <w:jc w:val="center"/>
              <w:rPr>
                <w:rFonts w:ascii="Arial Narrow" w:hAnsi="Arial Narrow"/>
                <w:sz w:val="14"/>
                <w:szCs w:val="14"/>
              </w:rPr>
            </w:pPr>
            <w:r w:rsidRPr="00102440">
              <w:rPr>
                <w:rFonts w:ascii="Arial Narrow" w:hAnsi="Arial Narrow"/>
                <w:sz w:val="14"/>
                <w:szCs w:val="14"/>
              </w:rPr>
              <w:t>0.00</w:t>
            </w:r>
          </w:p>
        </w:tc>
        <w:tc>
          <w:tcPr>
            <w:tcW w:w="0" w:type="auto"/>
            <w:tcBorders>
              <w:top w:val="single" w:sz="4" w:space="0" w:color="19B839"/>
              <w:bottom w:val="single" w:sz="4" w:space="0" w:color="19B839"/>
            </w:tcBorders>
            <w:vAlign w:val="center"/>
          </w:tcPr>
          <w:p w14:paraId="129004C9" w14:textId="77777777" w:rsidR="00523267" w:rsidRPr="00102440" w:rsidRDefault="00523267" w:rsidP="00523267">
            <w:pPr>
              <w:spacing w:before="36" w:after="36"/>
              <w:jc w:val="center"/>
              <w:rPr>
                <w:rFonts w:ascii="Arial Narrow" w:hAnsi="Arial Narrow"/>
                <w:sz w:val="14"/>
                <w:szCs w:val="14"/>
              </w:rPr>
            </w:pPr>
            <w:r w:rsidRPr="00102440">
              <w:rPr>
                <w:rFonts w:ascii="Arial Narrow" w:hAnsi="Arial Narrow"/>
                <w:sz w:val="14"/>
                <w:szCs w:val="14"/>
              </w:rPr>
              <w:t>0.00</w:t>
            </w:r>
          </w:p>
        </w:tc>
        <w:tc>
          <w:tcPr>
            <w:tcW w:w="0" w:type="auto"/>
            <w:tcBorders>
              <w:top w:val="single" w:sz="4" w:space="0" w:color="19B839"/>
              <w:bottom w:val="single" w:sz="4" w:space="0" w:color="19B839"/>
            </w:tcBorders>
            <w:vAlign w:val="center"/>
          </w:tcPr>
          <w:p w14:paraId="3A1451E3" w14:textId="77777777" w:rsidR="00523267" w:rsidRPr="00102440" w:rsidRDefault="00523267" w:rsidP="00523267">
            <w:pPr>
              <w:spacing w:before="36" w:after="36"/>
              <w:jc w:val="center"/>
              <w:rPr>
                <w:rFonts w:ascii="Arial Narrow" w:hAnsi="Arial Narrow"/>
                <w:sz w:val="14"/>
                <w:szCs w:val="14"/>
              </w:rPr>
            </w:pPr>
            <w:r w:rsidRPr="00102440">
              <w:rPr>
                <w:rFonts w:ascii="Arial Narrow" w:hAnsi="Arial Narrow"/>
                <w:sz w:val="14"/>
                <w:szCs w:val="14"/>
              </w:rPr>
              <w:t>0.00</w:t>
            </w:r>
          </w:p>
        </w:tc>
        <w:tc>
          <w:tcPr>
            <w:tcW w:w="0" w:type="auto"/>
            <w:tcBorders>
              <w:top w:val="single" w:sz="4" w:space="0" w:color="19B839"/>
              <w:bottom w:val="single" w:sz="4" w:space="0" w:color="19B839"/>
            </w:tcBorders>
            <w:vAlign w:val="center"/>
          </w:tcPr>
          <w:p w14:paraId="38963427" w14:textId="77777777" w:rsidR="00523267" w:rsidRPr="00102440" w:rsidRDefault="00523267" w:rsidP="00523267">
            <w:pPr>
              <w:spacing w:before="36" w:after="36"/>
              <w:jc w:val="center"/>
              <w:rPr>
                <w:rFonts w:ascii="Arial Narrow" w:hAnsi="Arial Narrow"/>
                <w:sz w:val="14"/>
                <w:szCs w:val="14"/>
              </w:rPr>
            </w:pPr>
            <w:r w:rsidRPr="00102440">
              <w:rPr>
                <w:rFonts w:ascii="Arial Narrow" w:hAnsi="Arial Narrow"/>
                <w:sz w:val="14"/>
                <w:szCs w:val="14"/>
              </w:rPr>
              <w:t>1</w:t>
            </w:r>
          </w:p>
        </w:tc>
        <w:tc>
          <w:tcPr>
            <w:tcW w:w="0" w:type="auto"/>
            <w:tcBorders>
              <w:top w:val="single" w:sz="4" w:space="0" w:color="19B839"/>
              <w:bottom w:val="single" w:sz="4" w:space="0" w:color="19B839"/>
            </w:tcBorders>
            <w:vAlign w:val="center"/>
          </w:tcPr>
          <w:p w14:paraId="755B88F7" w14:textId="77777777" w:rsidR="00523267" w:rsidRPr="00102440" w:rsidRDefault="00523267" w:rsidP="00523267">
            <w:pPr>
              <w:spacing w:before="36" w:after="36"/>
              <w:jc w:val="center"/>
              <w:rPr>
                <w:rFonts w:ascii="Arial Narrow" w:hAnsi="Arial Narrow"/>
                <w:sz w:val="14"/>
                <w:szCs w:val="14"/>
              </w:rPr>
            </w:pPr>
            <w:r w:rsidRPr="00102440">
              <w:rPr>
                <w:rFonts w:ascii="Arial Narrow" w:hAnsi="Arial Narrow"/>
                <w:sz w:val="14"/>
                <w:szCs w:val="14"/>
              </w:rPr>
              <w:t>0.00</w:t>
            </w:r>
          </w:p>
        </w:tc>
        <w:tc>
          <w:tcPr>
            <w:tcW w:w="0" w:type="auto"/>
            <w:tcBorders>
              <w:top w:val="single" w:sz="4" w:space="0" w:color="19B839"/>
              <w:bottom w:val="single" w:sz="4" w:space="0" w:color="19B839"/>
            </w:tcBorders>
            <w:vAlign w:val="center"/>
          </w:tcPr>
          <w:p w14:paraId="53A272E6" w14:textId="77777777" w:rsidR="00523267" w:rsidRPr="00102440" w:rsidRDefault="00523267" w:rsidP="00523267">
            <w:pPr>
              <w:spacing w:before="36" w:after="36"/>
              <w:jc w:val="center"/>
              <w:rPr>
                <w:rFonts w:ascii="Arial Narrow" w:hAnsi="Arial Narrow"/>
                <w:sz w:val="14"/>
                <w:szCs w:val="14"/>
              </w:rPr>
            </w:pPr>
            <w:r w:rsidRPr="00102440">
              <w:rPr>
                <w:rFonts w:ascii="Arial Narrow" w:hAnsi="Arial Narrow"/>
                <w:sz w:val="14"/>
                <w:szCs w:val="14"/>
              </w:rPr>
              <w:t>0.00</w:t>
            </w:r>
          </w:p>
        </w:tc>
        <w:tc>
          <w:tcPr>
            <w:tcW w:w="0" w:type="auto"/>
            <w:tcBorders>
              <w:top w:val="single" w:sz="4" w:space="0" w:color="19B839"/>
              <w:bottom w:val="single" w:sz="4" w:space="0" w:color="19B839"/>
            </w:tcBorders>
            <w:vAlign w:val="center"/>
          </w:tcPr>
          <w:p w14:paraId="1A1ED579" w14:textId="77777777" w:rsidR="00523267" w:rsidRPr="00102440" w:rsidRDefault="00523267" w:rsidP="00523267">
            <w:pPr>
              <w:spacing w:before="36" w:after="36"/>
              <w:jc w:val="center"/>
              <w:rPr>
                <w:rFonts w:ascii="Arial Narrow" w:hAnsi="Arial Narrow"/>
                <w:sz w:val="14"/>
                <w:szCs w:val="14"/>
              </w:rPr>
            </w:pPr>
            <w:r w:rsidRPr="00102440">
              <w:rPr>
                <w:rFonts w:ascii="Arial Narrow" w:hAnsi="Arial Narrow"/>
                <w:sz w:val="14"/>
                <w:szCs w:val="14"/>
              </w:rPr>
              <w:t>0.00</w:t>
            </w:r>
          </w:p>
        </w:tc>
        <w:tc>
          <w:tcPr>
            <w:tcW w:w="0" w:type="auto"/>
            <w:tcBorders>
              <w:top w:val="single" w:sz="4" w:space="0" w:color="19B839"/>
              <w:bottom w:val="single" w:sz="4" w:space="0" w:color="19B839"/>
            </w:tcBorders>
            <w:vAlign w:val="center"/>
          </w:tcPr>
          <w:p w14:paraId="2BF0365C" w14:textId="77777777" w:rsidR="00523267" w:rsidRPr="00102440" w:rsidRDefault="00523267" w:rsidP="00523267">
            <w:pPr>
              <w:spacing w:before="36" w:after="36"/>
              <w:jc w:val="center"/>
              <w:rPr>
                <w:rFonts w:ascii="Arial Narrow" w:hAnsi="Arial Narrow"/>
                <w:sz w:val="14"/>
                <w:szCs w:val="14"/>
              </w:rPr>
            </w:pPr>
            <w:r w:rsidRPr="00102440">
              <w:rPr>
                <w:rFonts w:ascii="Arial Narrow" w:hAnsi="Arial Narrow"/>
                <w:sz w:val="14"/>
                <w:szCs w:val="14"/>
              </w:rPr>
              <w:t>0.00</w:t>
            </w:r>
          </w:p>
        </w:tc>
        <w:tc>
          <w:tcPr>
            <w:tcW w:w="0" w:type="auto"/>
            <w:tcBorders>
              <w:top w:val="single" w:sz="4" w:space="0" w:color="19B839"/>
              <w:bottom w:val="single" w:sz="4" w:space="0" w:color="19B839"/>
            </w:tcBorders>
            <w:vAlign w:val="center"/>
          </w:tcPr>
          <w:p w14:paraId="39623220" w14:textId="77777777" w:rsidR="00523267" w:rsidRPr="00102440" w:rsidRDefault="00523267" w:rsidP="00523267">
            <w:pPr>
              <w:spacing w:before="36" w:after="36"/>
              <w:jc w:val="center"/>
              <w:rPr>
                <w:rFonts w:ascii="Arial Narrow" w:hAnsi="Arial Narrow"/>
                <w:sz w:val="14"/>
                <w:szCs w:val="14"/>
              </w:rPr>
            </w:pPr>
            <w:r w:rsidRPr="00102440">
              <w:rPr>
                <w:rFonts w:ascii="Arial Narrow" w:hAnsi="Arial Narrow"/>
                <w:sz w:val="14"/>
                <w:szCs w:val="14"/>
              </w:rPr>
              <w:t>0.00</w:t>
            </w:r>
          </w:p>
        </w:tc>
        <w:tc>
          <w:tcPr>
            <w:tcW w:w="0" w:type="auto"/>
            <w:tcBorders>
              <w:top w:val="single" w:sz="4" w:space="0" w:color="19B839"/>
              <w:bottom w:val="single" w:sz="4" w:space="0" w:color="19B839"/>
            </w:tcBorders>
            <w:vAlign w:val="center"/>
          </w:tcPr>
          <w:p w14:paraId="0729D324" w14:textId="77777777" w:rsidR="00523267" w:rsidRPr="00102440" w:rsidRDefault="00523267" w:rsidP="00523267">
            <w:pPr>
              <w:spacing w:before="36" w:after="36"/>
              <w:jc w:val="center"/>
              <w:rPr>
                <w:rFonts w:ascii="Arial Narrow" w:hAnsi="Arial Narrow"/>
                <w:sz w:val="14"/>
                <w:szCs w:val="14"/>
              </w:rPr>
            </w:pPr>
            <w:r w:rsidRPr="00102440">
              <w:rPr>
                <w:rFonts w:ascii="Arial Narrow" w:hAnsi="Arial Narrow"/>
                <w:sz w:val="14"/>
                <w:szCs w:val="14"/>
              </w:rPr>
              <w:t>0.00</w:t>
            </w:r>
          </w:p>
        </w:tc>
        <w:tc>
          <w:tcPr>
            <w:tcW w:w="0" w:type="auto"/>
            <w:tcBorders>
              <w:top w:val="single" w:sz="4" w:space="0" w:color="19B839"/>
              <w:bottom w:val="single" w:sz="4" w:space="0" w:color="19B839"/>
            </w:tcBorders>
            <w:vAlign w:val="center"/>
          </w:tcPr>
          <w:p w14:paraId="6A95B390" w14:textId="77777777" w:rsidR="00523267" w:rsidRPr="00102440" w:rsidRDefault="00523267" w:rsidP="00523267">
            <w:pPr>
              <w:spacing w:before="36" w:after="36"/>
              <w:jc w:val="center"/>
              <w:rPr>
                <w:rFonts w:ascii="Arial Narrow" w:hAnsi="Arial Narrow"/>
                <w:sz w:val="14"/>
                <w:szCs w:val="14"/>
              </w:rPr>
            </w:pPr>
            <w:r w:rsidRPr="00102440">
              <w:rPr>
                <w:rFonts w:ascii="Arial Narrow" w:hAnsi="Arial Narrow"/>
                <w:sz w:val="14"/>
                <w:szCs w:val="14"/>
              </w:rPr>
              <w:t>0.00</w:t>
            </w:r>
          </w:p>
        </w:tc>
      </w:tr>
      <w:tr w:rsidR="00523267" w:rsidRPr="00102440" w14:paraId="1D67C235" w14:textId="77777777" w:rsidTr="007D2200">
        <w:tc>
          <w:tcPr>
            <w:tcW w:w="0" w:type="auto"/>
            <w:tcBorders>
              <w:top w:val="single" w:sz="4" w:space="0" w:color="19B839"/>
              <w:bottom w:val="single" w:sz="4" w:space="0" w:color="19B839"/>
            </w:tcBorders>
            <w:vAlign w:val="center"/>
          </w:tcPr>
          <w:p w14:paraId="58C39ADC" w14:textId="77777777" w:rsidR="00523267" w:rsidRPr="00102440" w:rsidRDefault="00523267" w:rsidP="00523267">
            <w:pPr>
              <w:spacing w:before="36" w:after="36"/>
              <w:rPr>
                <w:rFonts w:ascii="Arial Narrow" w:hAnsi="Arial Narrow"/>
                <w:sz w:val="14"/>
                <w:szCs w:val="14"/>
              </w:rPr>
            </w:pPr>
            <w:r w:rsidRPr="00102440">
              <w:rPr>
                <w:rFonts w:ascii="Arial Narrow" w:hAnsi="Arial Narrow"/>
                <w:sz w:val="14"/>
                <w:szCs w:val="14"/>
              </w:rPr>
              <w:t>Total</w:t>
            </w:r>
          </w:p>
        </w:tc>
        <w:tc>
          <w:tcPr>
            <w:tcW w:w="0" w:type="auto"/>
            <w:tcBorders>
              <w:top w:val="single" w:sz="4" w:space="0" w:color="19B839"/>
              <w:bottom w:val="single" w:sz="4" w:space="0" w:color="19B839"/>
            </w:tcBorders>
            <w:vAlign w:val="center"/>
          </w:tcPr>
          <w:p w14:paraId="6318C8EE" w14:textId="77777777" w:rsidR="00523267" w:rsidRPr="00102440" w:rsidRDefault="00523267" w:rsidP="00523267">
            <w:pPr>
              <w:spacing w:before="36" w:after="36"/>
              <w:jc w:val="center"/>
              <w:rPr>
                <w:rFonts w:ascii="Arial Narrow" w:hAnsi="Arial Narrow"/>
                <w:sz w:val="14"/>
                <w:szCs w:val="14"/>
              </w:rPr>
            </w:pPr>
            <w:r w:rsidRPr="00102440">
              <w:rPr>
                <w:rFonts w:ascii="Arial Narrow" w:hAnsi="Arial Narrow"/>
                <w:sz w:val="14"/>
                <w:szCs w:val="14"/>
              </w:rPr>
              <w:t>0.00</w:t>
            </w:r>
          </w:p>
        </w:tc>
        <w:tc>
          <w:tcPr>
            <w:tcW w:w="0" w:type="auto"/>
            <w:tcBorders>
              <w:top w:val="single" w:sz="4" w:space="0" w:color="19B839"/>
              <w:bottom w:val="single" w:sz="4" w:space="0" w:color="19B839"/>
            </w:tcBorders>
            <w:vAlign w:val="center"/>
          </w:tcPr>
          <w:p w14:paraId="48E13897" w14:textId="77777777" w:rsidR="00523267" w:rsidRPr="00102440" w:rsidRDefault="00523267" w:rsidP="00523267">
            <w:pPr>
              <w:spacing w:before="36" w:after="36"/>
              <w:jc w:val="center"/>
              <w:rPr>
                <w:rFonts w:ascii="Arial Narrow" w:hAnsi="Arial Narrow"/>
                <w:sz w:val="14"/>
                <w:szCs w:val="14"/>
              </w:rPr>
            </w:pPr>
            <w:r w:rsidRPr="00102440">
              <w:rPr>
                <w:rFonts w:ascii="Arial Narrow" w:hAnsi="Arial Narrow"/>
                <w:sz w:val="14"/>
                <w:szCs w:val="14"/>
              </w:rPr>
              <w:t>0.00</w:t>
            </w:r>
          </w:p>
        </w:tc>
        <w:tc>
          <w:tcPr>
            <w:tcW w:w="0" w:type="auto"/>
            <w:tcBorders>
              <w:top w:val="single" w:sz="4" w:space="0" w:color="19B839"/>
              <w:bottom w:val="single" w:sz="4" w:space="0" w:color="19B839"/>
            </w:tcBorders>
            <w:vAlign w:val="center"/>
          </w:tcPr>
          <w:p w14:paraId="0344C270" w14:textId="77777777" w:rsidR="00523267" w:rsidRPr="00102440" w:rsidRDefault="00523267" w:rsidP="00523267">
            <w:pPr>
              <w:spacing w:before="36" w:after="36"/>
              <w:jc w:val="center"/>
              <w:rPr>
                <w:rFonts w:ascii="Arial Narrow" w:hAnsi="Arial Narrow"/>
                <w:sz w:val="14"/>
                <w:szCs w:val="14"/>
              </w:rPr>
            </w:pPr>
            <w:r w:rsidRPr="00102440">
              <w:rPr>
                <w:rFonts w:ascii="Arial Narrow" w:hAnsi="Arial Narrow"/>
                <w:sz w:val="14"/>
                <w:szCs w:val="14"/>
              </w:rPr>
              <w:t>0.00</w:t>
            </w:r>
          </w:p>
        </w:tc>
        <w:tc>
          <w:tcPr>
            <w:tcW w:w="0" w:type="auto"/>
            <w:tcBorders>
              <w:top w:val="single" w:sz="4" w:space="0" w:color="19B839"/>
              <w:bottom w:val="single" w:sz="4" w:space="0" w:color="19B839"/>
            </w:tcBorders>
            <w:vAlign w:val="center"/>
          </w:tcPr>
          <w:p w14:paraId="7FE40465" w14:textId="77777777" w:rsidR="00523267" w:rsidRPr="00102440" w:rsidRDefault="00523267" w:rsidP="00523267">
            <w:pPr>
              <w:spacing w:before="36" w:after="36"/>
              <w:jc w:val="center"/>
              <w:rPr>
                <w:rFonts w:ascii="Arial Narrow" w:hAnsi="Arial Narrow"/>
                <w:sz w:val="14"/>
                <w:szCs w:val="14"/>
              </w:rPr>
            </w:pPr>
            <w:r w:rsidRPr="00102440">
              <w:rPr>
                <w:rFonts w:ascii="Arial Narrow" w:hAnsi="Arial Narrow"/>
                <w:sz w:val="14"/>
                <w:szCs w:val="14"/>
              </w:rPr>
              <w:t>0.00</w:t>
            </w:r>
          </w:p>
        </w:tc>
        <w:tc>
          <w:tcPr>
            <w:tcW w:w="0" w:type="auto"/>
            <w:tcBorders>
              <w:top w:val="single" w:sz="4" w:space="0" w:color="19B839"/>
              <w:bottom w:val="single" w:sz="4" w:space="0" w:color="19B839"/>
            </w:tcBorders>
            <w:vAlign w:val="center"/>
          </w:tcPr>
          <w:p w14:paraId="6989A25C" w14:textId="77777777" w:rsidR="00523267" w:rsidRPr="00102440" w:rsidRDefault="00523267" w:rsidP="00523267">
            <w:pPr>
              <w:spacing w:before="36" w:after="36"/>
              <w:jc w:val="center"/>
              <w:rPr>
                <w:rFonts w:ascii="Arial Narrow" w:hAnsi="Arial Narrow"/>
                <w:sz w:val="14"/>
                <w:szCs w:val="14"/>
              </w:rPr>
            </w:pPr>
            <w:r w:rsidRPr="00102440">
              <w:rPr>
                <w:rFonts w:ascii="Arial Narrow" w:hAnsi="Arial Narrow"/>
                <w:sz w:val="14"/>
                <w:szCs w:val="14"/>
              </w:rPr>
              <w:t>0.00</w:t>
            </w:r>
          </w:p>
        </w:tc>
        <w:tc>
          <w:tcPr>
            <w:tcW w:w="0" w:type="auto"/>
            <w:tcBorders>
              <w:top w:val="single" w:sz="4" w:space="0" w:color="19B839"/>
              <w:bottom w:val="single" w:sz="4" w:space="0" w:color="19B839"/>
            </w:tcBorders>
            <w:vAlign w:val="center"/>
          </w:tcPr>
          <w:p w14:paraId="60268427" w14:textId="77777777" w:rsidR="00523267" w:rsidRPr="00102440" w:rsidRDefault="00523267" w:rsidP="00523267">
            <w:pPr>
              <w:spacing w:before="36" w:after="36"/>
              <w:jc w:val="center"/>
              <w:rPr>
                <w:rFonts w:ascii="Arial Narrow" w:hAnsi="Arial Narrow"/>
                <w:sz w:val="14"/>
                <w:szCs w:val="14"/>
              </w:rPr>
            </w:pPr>
            <w:r w:rsidRPr="00102440">
              <w:rPr>
                <w:rFonts w:ascii="Arial Narrow" w:hAnsi="Arial Narrow"/>
                <w:sz w:val="14"/>
                <w:szCs w:val="14"/>
              </w:rPr>
              <w:t>0.00</w:t>
            </w:r>
          </w:p>
        </w:tc>
        <w:tc>
          <w:tcPr>
            <w:tcW w:w="0" w:type="auto"/>
            <w:tcBorders>
              <w:top w:val="single" w:sz="4" w:space="0" w:color="19B839"/>
              <w:bottom w:val="single" w:sz="4" w:space="0" w:color="19B839"/>
            </w:tcBorders>
            <w:vAlign w:val="center"/>
          </w:tcPr>
          <w:p w14:paraId="40A8B91D" w14:textId="77777777" w:rsidR="00523267" w:rsidRPr="00102440" w:rsidRDefault="00523267" w:rsidP="00523267">
            <w:pPr>
              <w:spacing w:before="36" w:after="36"/>
              <w:jc w:val="center"/>
              <w:rPr>
                <w:rFonts w:ascii="Arial Narrow" w:hAnsi="Arial Narrow"/>
                <w:sz w:val="14"/>
                <w:szCs w:val="14"/>
              </w:rPr>
            </w:pPr>
          </w:p>
        </w:tc>
        <w:tc>
          <w:tcPr>
            <w:tcW w:w="0" w:type="auto"/>
            <w:tcBorders>
              <w:top w:val="single" w:sz="4" w:space="0" w:color="19B839"/>
              <w:bottom w:val="single" w:sz="4" w:space="0" w:color="19B839"/>
            </w:tcBorders>
            <w:vAlign w:val="center"/>
          </w:tcPr>
          <w:p w14:paraId="23D26B6C" w14:textId="77777777" w:rsidR="00523267" w:rsidRPr="00102440" w:rsidRDefault="00523267" w:rsidP="00523267">
            <w:pPr>
              <w:spacing w:before="36" w:after="36"/>
              <w:jc w:val="center"/>
              <w:rPr>
                <w:rFonts w:ascii="Arial Narrow" w:hAnsi="Arial Narrow"/>
                <w:sz w:val="14"/>
                <w:szCs w:val="14"/>
              </w:rPr>
            </w:pPr>
            <w:r w:rsidRPr="00102440">
              <w:rPr>
                <w:rFonts w:ascii="Arial Narrow" w:hAnsi="Arial Narrow"/>
                <w:sz w:val="14"/>
                <w:szCs w:val="14"/>
              </w:rPr>
              <w:t>0.00</w:t>
            </w:r>
          </w:p>
        </w:tc>
        <w:tc>
          <w:tcPr>
            <w:tcW w:w="0" w:type="auto"/>
            <w:tcBorders>
              <w:top w:val="single" w:sz="4" w:space="0" w:color="19B839"/>
              <w:bottom w:val="single" w:sz="4" w:space="0" w:color="19B839"/>
            </w:tcBorders>
            <w:vAlign w:val="center"/>
          </w:tcPr>
          <w:p w14:paraId="5A6FD890" w14:textId="77777777" w:rsidR="00523267" w:rsidRPr="00102440" w:rsidRDefault="00523267" w:rsidP="00523267">
            <w:pPr>
              <w:spacing w:before="36" w:after="36"/>
              <w:jc w:val="center"/>
              <w:rPr>
                <w:rFonts w:ascii="Arial Narrow" w:hAnsi="Arial Narrow"/>
                <w:sz w:val="14"/>
                <w:szCs w:val="14"/>
              </w:rPr>
            </w:pPr>
            <w:r w:rsidRPr="00102440">
              <w:rPr>
                <w:rFonts w:ascii="Arial Narrow" w:hAnsi="Arial Narrow"/>
                <w:sz w:val="14"/>
                <w:szCs w:val="14"/>
              </w:rPr>
              <w:t>0.00</w:t>
            </w:r>
          </w:p>
        </w:tc>
        <w:tc>
          <w:tcPr>
            <w:tcW w:w="0" w:type="auto"/>
            <w:tcBorders>
              <w:top w:val="single" w:sz="4" w:space="0" w:color="19B839"/>
              <w:bottom w:val="single" w:sz="4" w:space="0" w:color="19B839"/>
            </w:tcBorders>
            <w:vAlign w:val="center"/>
          </w:tcPr>
          <w:p w14:paraId="0FD3ED59" w14:textId="77777777" w:rsidR="00523267" w:rsidRPr="00102440" w:rsidRDefault="00523267" w:rsidP="00523267">
            <w:pPr>
              <w:spacing w:before="36" w:after="36"/>
              <w:jc w:val="center"/>
              <w:rPr>
                <w:rFonts w:ascii="Arial Narrow" w:hAnsi="Arial Narrow"/>
                <w:sz w:val="14"/>
                <w:szCs w:val="14"/>
              </w:rPr>
            </w:pPr>
            <w:r w:rsidRPr="00102440">
              <w:rPr>
                <w:rFonts w:ascii="Arial Narrow" w:hAnsi="Arial Narrow"/>
                <w:sz w:val="14"/>
                <w:szCs w:val="14"/>
              </w:rPr>
              <w:t>0.00</w:t>
            </w:r>
          </w:p>
        </w:tc>
        <w:tc>
          <w:tcPr>
            <w:tcW w:w="0" w:type="auto"/>
            <w:tcBorders>
              <w:top w:val="single" w:sz="4" w:space="0" w:color="19B839"/>
              <w:bottom w:val="single" w:sz="4" w:space="0" w:color="19B839"/>
            </w:tcBorders>
            <w:vAlign w:val="center"/>
          </w:tcPr>
          <w:p w14:paraId="50452B6D" w14:textId="77777777" w:rsidR="00523267" w:rsidRPr="00102440" w:rsidRDefault="00523267" w:rsidP="00523267">
            <w:pPr>
              <w:spacing w:before="36" w:after="36"/>
              <w:jc w:val="center"/>
              <w:rPr>
                <w:rFonts w:ascii="Arial Narrow" w:hAnsi="Arial Narrow"/>
                <w:sz w:val="14"/>
                <w:szCs w:val="14"/>
              </w:rPr>
            </w:pPr>
            <w:r w:rsidRPr="00102440">
              <w:rPr>
                <w:rFonts w:ascii="Arial Narrow" w:hAnsi="Arial Narrow"/>
                <w:sz w:val="14"/>
                <w:szCs w:val="14"/>
              </w:rPr>
              <w:t>0.00</w:t>
            </w:r>
          </w:p>
        </w:tc>
        <w:tc>
          <w:tcPr>
            <w:tcW w:w="0" w:type="auto"/>
            <w:tcBorders>
              <w:top w:val="single" w:sz="4" w:space="0" w:color="19B839"/>
              <w:bottom w:val="single" w:sz="4" w:space="0" w:color="19B839"/>
            </w:tcBorders>
            <w:vAlign w:val="center"/>
          </w:tcPr>
          <w:p w14:paraId="089FC201" w14:textId="77777777" w:rsidR="00523267" w:rsidRPr="00102440" w:rsidRDefault="00523267" w:rsidP="00523267">
            <w:pPr>
              <w:spacing w:before="36" w:after="36"/>
              <w:jc w:val="center"/>
              <w:rPr>
                <w:rFonts w:ascii="Arial Narrow" w:hAnsi="Arial Narrow"/>
                <w:sz w:val="14"/>
                <w:szCs w:val="14"/>
              </w:rPr>
            </w:pPr>
            <w:r w:rsidRPr="00102440">
              <w:rPr>
                <w:rFonts w:ascii="Arial Narrow" w:hAnsi="Arial Narrow"/>
                <w:sz w:val="14"/>
                <w:szCs w:val="14"/>
              </w:rPr>
              <w:t>0.00</w:t>
            </w:r>
          </w:p>
        </w:tc>
        <w:tc>
          <w:tcPr>
            <w:tcW w:w="0" w:type="auto"/>
            <w:tcBorders>
              <w:top w:val="single" w:sz="4" w:space="0" w:color="19B839"/>
              <w:bottom w:val="single" w:sz="4" w:space="0" w:color="19B839"/>
            </w:tcBorders>
            <w:vAlign w:val="center"/>
          </w:tcPr>
          <w:p w14:paraId="73E245D3" w14:textId="77777777" w:rsidR="00523267" w:rsidRPr="00102440" w:rsidRDefault="00523267" w:rsidP="00523267">
            <w:pPr>
              <w:spacing w:before="36" w:after="36"/>
              <w:jc w:val="center"/>
              <w:rPr>
                <w:rFonts w:ascii="Arial Narrow" w:hAnsi="Arial Narrow"/>
                <w:sz w:val="14"/>
                <w:szCs w:val="14"/>
              </w:rPr>
            </w:pPr>
            <w:r w:rsidRPr="00102440">
              <w:rPr>
                <w:rFonts w:ascii="Arial Narrow" w:hAnsi="Arial Narrow"/>
                <w:sz w:val="14"/>
                <w:szCs w:val="14"/>
              </w:rPr>
              <w:t>0.00</w:t>
            </w:r>
          </w:p>
        </w:tc>
        <w:tc>
          <w:tcPr>
            <w:tcW w:w="0" w:type="auto"/>
            <w:tcBorders>
              <w:top w:val="single" w:sz="4" w:space="0" w:color="19B839"/>
              <w:bottom w:val="single" w:sz="4" w:space="0" w:color="19B839"/>
            </w:tcBorders>
            <w:vAlign w:val="center"/>
          </w:tcPr>
          <w:p w14:paraId="4A9DA8F6" w14:textId="77777777" w:rsidR="00523267" w:rsidRPr="00102440" w:rsidRDefault="00523267" w:rsidP="00523267">
            <w:pPr>
              <w:spacing w:before="36" w:after="36"/>
              <w:jc w:val="center"/>
              <w:rPr>
                <w:rFonts w:ascii="Arial Narrow" w:hAnsi="Arial Narrow"/>
                <w:sz w:val="14"/>
                <w:szCs w:val="14"/>
              </w:rPr>
            </w:pPr>
            <w:r w:rsidRPr="00102440">
              <w:rPr>
                <w:rFonts w:ascii="Arial Narrow" w:hAnsi="Arial Narrow"/>
                <w:sz w:val="14"/>
                <w:szCs w:val="14"/>
              </w:rPr>
              <w:t>0.00</w:t>
            </w:r>
          </w:p>
        </w:tc>
      </w:tr>
    </w:tbl>
    <w:p w14:paraId="2B10C23C" w14:textId="77777777" w:rsidR="00523267" w:rsidRPr="00102440" w:rsidRDefault="00523267">
      <w:pPr>
        <w:rPr>
          <w:lang w:val="en-GB"/>
        </w:rPr>
      </w:pPr>
    </w:p>
    <w:p w14:paraId="636E2CF1" w14:textId="119B4678" w:rsidR="00A67BAA" w:rsidRPr="00102440" w:rsidRDefault="00A67BAA">
      <w:pPr>
        <w:rPr>
          <w:lang w:val="en-GB"/>
        </w:rPr>
      </w:pPr>
    </w:p>
    <w:p w14:paraId="0CEB1907" w14:textId="43F530F5" w:rsidR="00F252B5" w:rsidRPr="00102440" w:rsidRDefault="00F252B5">
      <w:pPr>
        <w:rPr>
          <w:iCs/>
          <w:color w:val="666666"/>
          <w:sz w:val="22"/>
          <w:szCs w:val="18"/>
        </w:rPr>
      </w:pPr>
      <w:r w:rsidRPr="00102440">
        <w:rPr>
          <w:iCs/>
          <w:color w:val="666666"/>
          <w:sz w:val="22"/>
          <w:szCs w:val="18"/>
        </w:rPr>
        <w:t xml:space="preserve">Table </w:t>
      </w:r>
      <w:del w:id="2859" w:author="Oriol Valles Codina" w:date="2023-08-31T16:12:00Z">
        <w:r w:rsidRPr="00102440" w:rsidDel="00B51517">
          <w:rPr>
            <w:iCs/>
            <w:color w:val="666666"/>
            <w:sz w:val="22"/>
            <w:szCs w:val="18"/>
          </w:rPr>
          <w:fldChar w:fldCharType="begin"/>
        </w:r>
        <w:r w:rsidRPr="00102440" w:rsidDel="00B51517">
          <w:rPr>
            <w:iCs/>
            <w:color w:val="666666"/>
            <w:sz w:val="22"/>
            <w:szCs w:val="18"/>
          </w:rPr>
          <w:delInstrText xml:space="preserve"> SEQ Table \* ARABIC </w:delInstrText>
        </w:r>
        <w:r w:rsidRPr="00102440" w:rsidDel="00B51517">
          <w:rPr>
            <w:iCs/>
            <w:color w:val="666666"/>
            <w:sz w:val="22"/>
            <w:szCs w:val="18"/>
          </w:rPr>
          <w:fldChar w:fldCharType="separate"/>
        </w:r>
        <w:r w:rsidR="00F76D3D" w:rsidRPr="00102440" w:rsidDel="00B51517">
          <w:rPr>
            <w:iCs/>
            <w:noProof/>
            <w:color w:val="666666"/>
            <w:sz w:val="22"/>
            <w:szCs w:val="18"/>
          </w:rPr>
          <w:delText>3</w:delText>
        </w:r>
        <w:r w:rsidRPr="00102440" w:rsidDel="00B51517">
          <w:rPr>
            <w:iCs/>
            <w:color w:val="666666"/>
            <w:sz w:val="22"/>
            <w:szCs w:val="18"/>
          </w:rPr>
          <w:fldChar w:fldCharType="end"/>
        </w:r>
      </w:del>
      <w:ins w:id="2860" w:author="Oriol Valles Codina" w:date="2023-08-31T16:12:00Z">
        <w:r w:rsidR="00B51517">
          <w:rPr>
            <w:iCs/>
            <w:color w:val="666666"/>
            <w:sz w:val="22"/>
            <w:szCs w:val="18"/>
          </w:rPr>
          <w:t>4</w:t>
        </w:r>
      </w:ins>
      <w:r w:rsidRPr="00102440">
        <w:rPr>
          <w:iCs/>
          <w:color w:val="666666"/>
          <w:sz w:val="22"/>
          <w:szCs w:val="18"/>
        </w:rPr>
        <w:t>. Multi-area input-output matrix in period 20 (current prices, Area 1 currency)</w:t>
      </w:r>
    </w:p>
    <w:tbl>
      <w:tblPr>
        <w:tblStyle w:val="Table"/>
        <w:tblW w:w="0" w:type="auto"/>
        <w:tblLook w:val="0020" w:firstRow="1" w:lastRow="0" w:firstColumn="0" w:lastColumn="0" w:noHBand="0" w:noVBand="0"/>
        <w:tblCaption w:val="Multi-area input-output matrix in period 20 (current prices, Area 1 currency)"/>
      </w:tblPr>
      <w:tblGrid>
        <w:gridCol w:w="1981"/>
        <w:gridCol w:w="568"/>
        <w:gridCol w:w="568"/>
        <w:gridCol w:w="568"/>
        <w:gridCol w:w="568"/>
        <w:gridCol w:w="440"/>
        <w:gridCol w:w="222"/>
        <w:gridCol w:w="568"/>
        <w:gridCol w:w="568"/>
        <w:gridCol w:w="568"/>
        <w:gridCol w:w="568"/>
        <w:gridCol w:w="440"/>
        <w:gridCol w:w="753"/>
        <w:gridCol w:w="568"/>
        <w:gridCol w:w="222"/>
      </w:tblGrid>
      <w:tr w:rsidR="00F252B5" w:rsidRPr="00102440" w14:paraId="51488685" w14:textId="77777777" w:rsidTr="00513D75">
        <w:trPr>
          <w:cnfStyle w:val="100000000000" w:firstRow="1" w:lastRow="0" w:firstColumn="0" w:lastColumn="0" w:oddVBand="0" w:evenVBand="0" w:oddHBand="0" w:evenHBand="0" w:firstRowFirstColumn="0" w:firstRowLastColumn="0" w:lastRowFirstColumn="0" w:lastRowLastColumn="0"/>
          <w:tblHeader/>
        </w:trPr>
        <w:tc>
          <w:tcPr>
            <w:tcW w:w="0" w:type="auto"/>
            <w:tcBorders>
              <w:top w:val="single" w:sz="4" w:space="0" w:color="19B839"/>
              <w:bottom w:val="none" w:sz="0" w:space="0" w:color="auto"/>
            </w:tcBorders>
            <w:vAlign w:val="center"/>
          </w:tcPr>
          <w:p w14:paraId="76BEBC0E" w14:textId="77777777" w:rsidR="00F252B5" w:rsidRPr="00102440" w:rsidRDefault="00F252B5" w:rsidP="00F252B5">
            <w:pPr>
              <w:pStyle w:val="Compact"/>
              <w:rPr>
                <w:rFonts w:ascii="Arial Narrow" w:hAnsi="Arial Narrow"/>
                <w:sz w:val="14"/>
                <w:szCs w:val="14"/>
              </w:rPr>
            </w:pPr>
          </w:p>
        </w:tc>
        <w:tc>
          <w:tcPr>
            <w:tcW w:w="0" w:type="auto"/>
            <w:gridSpan w:val="5"/>
            <w:tcBorders>
              <w:top w:val="single" w:sz="4" w:space="0" w:color="19B839"/>
              <w:bottom w:val="single" w:sz="4" w:space="0" w:color="19B839"/>
            </w:tcBorders>
            <w:vAlign w:val="center"/>
          </w:tcPr>
          <w:p w14:paraId="28442B10" w14:textId="79C87B07" w:rsidR="00F252B5" w:rsidRPr="00102440" w:rsidRDefault="00F252B5" w:rsidP="00F252B5">
            <w:pPr>
              <w:pStyle w:val="Compact"/>
              <w:jc w:val="center"/>
              <w:rPr>
                <w:rFonts w:ascii="Arial Narrow" w:hAnsi="Arial Narrow"/>
                <w:sz w:val="14"/>
                <w:szCs w:val="14"/>
              </w:rPr>
            </w:pPr>
            <w:r w:rsidRPr="00102440">
              <w:rPr>
                <w:rFonts w:ascii="Arial Narrow" w:hAnsi="Arial Narrow"/>
                <w:sz w:val="14"/>
                <w:szCs w:val="14"/>
              </w:rPr>
              <w:t>Area 1 demand for inputs</w:t>
            </w:r>
          </w:p>
        </w:tc>
        <w:tc>
          <w:tcPr>
            <w:tcW w:w="0" w:type="auto"/>
            <w:tcBorders>
              <w:top w:val="single" w:sz="4" w:space="0" w:color="19B839"/>
              <w:bottom w:val="none" w:sz="0" w:space="0" w:color="auto"/>
            </w:tcBorders>
            <w:vAlign w:val="center"/>
          </w:tcPr>
          <w:p w14:paraId="5A34C986" w14:textId="77777777" w:rsidR="00F252B5" w:rsidRPr="00102440" w:rsidRDefault="00F252B5" w:rsidP="00F252B5">
            <w:pPr>
              <w:pStyle w:val="Compact"/>
              <w:jc w:val="center"/>
              <w:rPr>
                <w:rFonts w:ascii="Arial Narrow" w:hAnsi="Arial Narrow"/>
                <w:sz w:val="14"/>
                <w:szCs w:val="14"/>
              </w:rPr>
            </w:pPr>
          </w:p>
        </w:tc>
        <w:tc>
          <w:tcPr>
            <w:tcW w:w="0" w:type="auto"/>
            <w:gridSpan w:val="5"/>
            <w:tcBorders>
              <w:top w:val="single" w:sz="4" w:space="0" w:color="19B839"/>
              <w:bottom w:val="none" w:sz="0" w:space="0" w:color="auto"/>
            </w:tcBorders>
            <w:vAlign w:val="center"/>
          </w:tcPr>
          <w:p w14:paraId="228F4C47" w14:textId="5A34DE29" w:rsidR="00F252B5" w:rsidRPr="00102440" w:rsidRDefault="00F252B5" w:rsidP="00F252B5">
            <w:pPr>
              <w:pStyle w:val="Compact"/>
              <w:jc w:val="center"/>
              <w:rPr>
                <w:rFonts w:ascii="Arial Narrow" w:hAnsi="Arial Narrow"/>
                <w:sz w:val="14"/>
                <w:szCs w:val="14"/>
              </w:rPr>
            </w:pPr>
            <w:r w:rsidRPr="00102440">
              <w:rPr>
                <w:rFonts w:ascii="Arial Narrow" w:hAnsi="Arial Narrow"/>
                <w:sz w:val="14"/>
                <w:szCs w:val="14"/>
              </w:rPr>
              <w:t>Area 2 demand for inputs</w:t>
            </w:r>
          </w:p>
        </w:tc>
        <w:tc>
          <w:tcPr>
            <w:tcW w:w="0" w:type="auto"/>
            <w:tcBorders>
              <w:top w:val="single" w:sz="4" w:space="0" w:color="19B839"/>
              <w:bottom w:val="none" w:sz="0" w:space="0" w:color="auto"/>
            </w:tcBorders>
            <w:vAlign w:val="center"/>
          </w:tcPr>
          <w:p w14:paraId="6E6E0746" w14:textId="77777777" w:rsidR="00F252B5" w:rsidRPr="00102440" w:rsidRDefault="00F252B5" w:rsidP="00F252B5">
            <w:pPr>
              <w:pStyle w:val="Compact"/>
              <w:jc w:val="center"/>
              <w:rPr>
                <w:rFonts w:ascii="Arial Narrow" w:hAnsi="Arial Narrow"/>
                <w:sz w:val="14"/>
                <w:szCs w:val="14"/>
              </w:rPr>
            </w:pPr>
          </w:p>
        </w:tc>
        <w:tc>
          <w:tcPr>
            <w:tcW w:w="0" w:type="auto"/>
            <w:tcBorders>
              <w:top w:val="single" w:sz="4" w:space="0" w:color="19B839"/>
              <w:bottom w:val="none" w:sz="0" w:space="0" w:color="auto"/>
            </w:tcBorders>
            <w:vAlign w:val="center"/>
          </w:tcPr>
          <w:p w14:paraId="0E1A0437" w14:textId="77777777" w:rsidR="00F252B5" w:rsidRPr="00102440" w:rsidRDefault="00F252B5" w:rsidP="00F252B5">
            <w:pPr>
              <w:pStyle w:val="Compact"/>
              <w:jc w:val="center"/>
              <w:rPr>
                <w:rFonts w:ascii="Arial Narrow" w:hAnsi="Arial Narrow"/>
                <w:sz w:val="14"/>
                <w:szCs w:val="14"/>
              </w:rPr>
            </w:pPr>
          </w:p>
        </w:tc>
        <w:tc>
          <w:tcPr>
            <w:tcW w:w="0" w:type="auto"/>
            <w:tcBorders>
              <w:top w:val="single" w:sz="4" w:space="0" w:color="19B839"/>
              <w:bottom w:val="none" w:sz="0" w:space="0" w:color="auto"/>
            </w:tcBorders>
            <w:vAlign w:val="center"/>
          </w:tcPr>
          <w:p w14:paraId="17206828" w14:textId="77777777" w:rsidR="00F252B5" w:rsidRPr="00102440" w:rsidRDefault="00F252B5" w:rsidP="00F252B5">
            <w:pPr>
              <w:pStyle w:val="Compact"/>
              <w:jc w:val="center"/>
              <w:rPr>
                <w:rFonts w:ascii="Arial Narrow" w:hAnsi="Arial Narrow"/>
                <w:sz w:val="14"/>
                <w:szCs w:val="14"/>
              </w:rPr>
            </w:pPr>
          </w:p>
        </w:tc>
      </w:tr>
      <w:tr w:rsidR="00F252B5" w:rsidRPr="00102440" w14:paraId="54F67A79" w14:textId="77777777" w:rsidTr="00513D75">
        <w:tc>
          <w:tcPr>
            <w:tcW w:w="0" w:type="auto"/>
            <w:tcBorders>
              <w:bottom w:val="single" w:sz="4" w:space="0" w:color="19B839"/>
            </w:tcBorders>
            <w:vAlign w:val="center"/>
          </w:tcPr>
          <w:p w14:paraId="665D7ACD" w14:textId="276E7D4A" w:rsidR="00F252B5" w:rsidRPr="00102440" w:rsidRDefault="00F252B5" w:rsidP="00F252B5">
            <w:pPr>
              <w:pStyle w:val="Compact"/>
              <w:rPr>
                <w:rFonts w:ascii="Arial Narrow" w:hAnsi="Arial Narrow"/>
                <w:sz w:val="14"/>
                <w:szCs w:val="14"/>
              </w:rPr>
            </w:pPr>
          </w:p>
        </w:tc>
        <w:tc>
          <w:tcPr>
            <w:tcW w:w="0" w:type="auto"/>
            <w:tcBorders>
              <w:top w:val="single" w:sz="4" w:space="0" w:color="19B839"/>
              <w:bottom w:val="single" w:sz="4" w:space="0" w:color="19B839"/>
            </w:tcBorders>
            <w:vAlign w:val="center"/>
          </w:tcPr>
          <w:p w14:paraId="2B3CE630" w14:textId="77777777" w:rsidR="00F252B5" w:rsidRPr="00102440" w:rsidRDefault="00F252B5" w:rsidP="00F252B5">
            <w:pPr>
              <w:pStyle w:val="Compact"/>
              <w:jc w:val="center"/>
              <w:rPr>
                <w:rFonts w:ascii="Arial Narrow" w:hAnsi="Arial Narrow"/>
                <w:sz w:val="14"/>
                <w:szCs w:val="14"/>
              </w:rPr>
            </w:pPr>
            <w:r w:rsidRPr="00102440">
              <w:rPr>
                <w:rFonts w:ascii="Arial Narrow" w:hAnsi="Arial Narrow"/>
                <w:sz w:val="14"/>
                <w:szCs w:val="14"/>
              </w:rPr>
              <w:t>M</w:t>
            </w:r>
          </w:p>
        </w:tc>
        <w:tc>
          <w:tcPr>
            <w:tcW w:w="0" w:type="auto"/>
            <w:tcBorders>
              <w:top w:val="single" w:sz="4" w:space="0" w:color="19B839"/>
              <w:bottom w:val="single" w:sz="4" w:space="0" w:color="19B839"/>
            </w:tcBorders>
            <w:vAlign w:val="center"/>
          </w:tcPr>
          <w:p w14:paraId="5A577F80" w14:textId="77777777" w:rsidR="00F252B5" w:rsidRPr="00102440" w:rsidRDefault="00F252B5" w:rsidP="00F252B5">
            <w:pPr>
              <w:pStyle w:val="Compact"/>
              <w:jc w:val="center"/>
              <w:rPr>
                <w:rFonts w:ascii="Arial Narrow" w:hAnsi="Arial Narrow"/>
                <w:sz w:val="14"/>
                <w:szCs w:val="14"/>
              </w:rPr>
            </w:pPr>
            <w:r w:rsidRPr="00102440">
              <w:rPr>
                <w:rFonts w:ascii="Arial Narrow" w:hAnsi="Arial Narrow"/>
                <w:sz w:val="14"/>
                <w:szCs w:val="14"/>
              </w:rPr>
              <w:t>A</w:t>
            </w:r>
          </w:p>
        </w:tc>
        <w:tc>
          <w:tcPr>
            <w:tcW w:w="0" w:type="auto"/>
            <w:tcBorders>
              <w:top w:val="single" w:sz="4" w:space="0" w:color="19B839"/>
              <w:bottom w:val="single" w:sz="4" w:space="0" w:color="19B839"/>
            </w:tcBorders>
            <w:vAlign w:val="center"/>
          </w:tcPr>
          <w:p w14:paraId="69C336F3" w14:textId="77777777" w:rsidR="00F252B5" w:rsidRPr="00102440" w:rsidRDefault="00F252B5" w:rsidP="00F252B5">
            <w:pPr>
              <w:pStyle w:val="Compact"/>
              <w:jc w:val="center"/>
              <w:rPr>
                <w:rFonts w:ascii="Arial Narrow" w:hAnsi="Arial Narrow"/>
                <w:sz w:val="14"/>
                <w:szCs w:val="14"/>
              </w:rPr>
            </w:pPr>
            <w:r w:rsidRPr="00102440">
              <w:rPr>
                <w:rFonts w:ascii="Arial Narrow" w:hAnsi="Arial Narrow"/>
                <w:sz w:val="14"/>
                <w:szCs w:val="14"/>
              </w:rPr>
              <w:t>S</w:t>
            </w:r>
          </w:p>
        </w:tc>
        <w:tc>
          <w:tcPr>
            <w:tcW w:w="0" w:type="auto"/>
            <w:tcBorders>
              <w:top w:val="single" w:sz="4" w:space="0" w:color="19B839"/>
              <w:bottom w:val="single" w:sz="4" w:space="0" w:color="19B839"/>
            </w:tcBorders>
            <w:vAlign w:val="center"/>
          </w:tcPr>
          <w:p w14:paraId="0120063C" w14:textId="77777777" w:rsidR="00F252B5" w:rsidRPr="00102440" w:rsidRDefault="00F252B5" w:rsidP="00F252B5">
            <w:pPr>
              <w:pStyle w:val="Compact"/>
              <w:jc w:val="center"/>
              <w:rPr>
                <w:rFonts w:ascii="Arial Narrow" w:hAnsi="Arial Narrow"/>
                <w:sz w:val="14"/>
                <w:szCs w:val="14"/>
              </w:rPr>
            </w:pPr>
            <w:r w:rsidRPr="00102440">
              <w:rPr>
                <w:rFonts w:ascii="Arial Narrow" w:hAnsi="Arial Narrow"/>
                <w:sz w:val="14"/>
                <w:szCs w:val="14"/>
              </w:rPr>
              <w:t>W</w:t>
            </w:r>
          </w:p>
        </w:tc>
        <w:tc>
          <w:tcPr>
            <w:tcW w:w="0" w:type="auto"/>
            <w:tcBorders>
              <w:top w:val="single" w:sz="4" w:space="0" w:color="19B839"/>
              <w:bottom w:val="single" w:sz="4" w:space="0" w:color="19B839"/>
            </w:tcBorders>
            <w:vAlign w:val="center"/>
          </w:tcPr>
          <w:p w14:paraId="449BEC3C" w14:textId="77777777" w:rsidR="00F252B5" w:rsidRPr="00102440" w:rsidRDefault="00F252B5" w:rsidP="00F252B5">
            <w:pPr>
              <w:pStyle w:val="Compact"/>
              <w:jc w:val="center"/>
              <w:rPr>
                <w:rFonts w:ascii="Arial Narrow" w:hAnsi="Arial Narrow"/>
                <w:sz w:val="14"/>
                <w:szCs w:val="14"/>
              </w:rPr>
            </w:pPr>
            <w:r w:rsidRPr="00102440">
              <w:rPr>
                <w:rFonts w:ascii="Arial Narrow" w:hAnsi="Arial Narrow"/>
                <w:sz w:val="14"/>
                <w:szCs w:val="14"/>
              </w:rPr>
              <w:t>R</w:t>
            </w:r>
          </w:p>
        </w:tc>
        <w:tc>
          <w:tcPr>
            <w:tcW w:w="0" w:type="auto"/>
            <w:tcBorders>
              <w:bottom w:val="single" w:sz="4" w:space="0" w:color="19B839"/>
            </w:tcBorders>
            <w:vAlign w:val="center"/>
          </w:tcPr>
          <w:p w14:paraId="2CC29BBB" w14:textId="77777777" w:rsidR="00F252B5" w:rsidRPr="00102440" w:rsidRDefault="00F252B5" w:rsidP="00F252B5">
            <w:pPr>
              <w:pStyle w:val="Compact"/>
              <w:jc w:val="center"/>
              <w:rPr>
                <w:rFonts w:ascii="Arial Narrow" w:hAnsi="Arial Narrow"/>
                <w:sz w:val="14"/>
                <w:szCs w:val="14"/>
              </w:rPr>
            </w:pPr>
          </w:p>
        </w:tc>
        <w:tc>
          <w:tcPr>
            <w:tcW w:w="0" w:type="auto"/>
            <w:tcBorders>
              <w:top w:val="single" w:sz="4" w:space="0" w:color="19B839"/>
              <w:bottom w:val="single" w:sz="4" w:space="0" w:color="19B839"/>
            </w:tcBorders>
            <w:vAlign w:val="center"/>
          </w:tcPr>
          <w:p w14:paraId="40DD2362" w14:textId="77777777" w:rsidR="00F252B5" w:rsidRPr="00102440" w:rsidRDefault="00F252B5" w:rsidP="00F252B5">
            <w:pPr>
              <w:pStyle w:val="Compact"/>
              <w:jc w:val="center"/>
              <w:rPr>
                <w:rFonts w:ascii="Arial Narrow" w:hAnsi="Arial Narrow"/>
                <w:sz w:val="14"/>
                <w:szCs w:val="14"/>
              </w:rPr>
            </w:pPr>
            <w:r w:rsidRPr="00102440">
              <w:rPr>
                <w:rFonts w:ascii="Arial Narrow" w:hAnsi="Arial Narrow"/>
                <w:sz w:val="14"/>
                <w:szCs w:val="14"/>
              </w:rPr>
              <w:t>M</w:t>
            </w:r>
          </w:p>
        </w:tc>
        <w:tc>
          <w:tcPr>
            <w:tcW w:w="0" w:type="auto"/>
            <w:tcBorders>
              <w:top w:val="single" w:sz="4" w:space="0" w:color="19B839"/>
              <w:bottom w:val="single" w:sz="4" w:space="0" w:color="19B839"/>
            </w:tcBorders>
            <w:vAlign w:val="center"/>
          </w:tcPr>
          <w:p w14:paraId="7EA34741" w14:textId="77777777" w:rsidR="00F252B5" w:rsidRPr="00102440" w:rsidRDefault="00F252B5" w:rsidP="00F252B5">
            <w:pPr>
              <w:pStyle w:val="Compact"/>
              <w:jc w:val="center"/>
              <w:rPr>
                <w:rFonts w:ascii="Arial Narrow" w:hAnsi="Arial Narrow"/>
                <w:sz w:val="14"/>
                <w:szCs w:val="14"/>
              </w:rPr>
            </w:pPr>
            <w:r w:rsidRPr="00102440">
              <w:rPr>
                <w:rFonts w:ascii="Arial Narrow" w:hAnsi="Arial Narrow"/>
                <w:sz w:val="14"/>
                <w:szCs w:val="14"/>
              </w:rPr>
              <w:t>A</w:t>
            </w:r>
          </w:p>
        </w:tc>
        <w:tc>
          <w:tcPr>
            <w:tcW w:w="0" w:type="auto"/>
            <w:tcBorders>
              <w:top w:val="single" w:sz="4" w:space="0" w:color="19B839"/>
              <w:bottom w:val="single" w:sz="4" w:space="0" w:color="19B839"/>
            </w:tcBorders>
            <w:vAlign w:val="center"/>
          </w:tcPr>
          <w:p w14:paraId="58F194F4" w14:textId="77777777" w:rsidR="00F252B5" w:rsidRPr="00102440" w:rsidRDefault="00F252B5" w:rsidP="00F252B5">
            <w:pPr>
              <w:pStyle w:val="Compact"/>
              <w:jc w:val="center"/>
              <w:rPr>
                <w:rFonts w:ascii="Arial Narrow" w:hAnsi="Arial Narrow"/>
                <w:sz w:val="14"/>
                <w:szCs w:val="14"/>
              </w:rPr>
            </w:pPr>
            <w:r w:rsidRPr="00102440">
              <w:rPr>
                <w:rFonts w:ascii="Arial Narrow" w:hAnsi="Arial Narrow"/>
                <w:sz w:val="14"/>
                <w:szCs w:val="14"/>
              </w:rPr>
              <w:t>S</w:t>
            </w:r>
          </w:p>
        </w:tc>
        <w:tc>
          <w:tcPr>
            <w:tcW w:w="0" w:type="auto"/>
            <w:tcBorders>
              <w:top w:val="single" w:sz="4" w:space="0" w:color="19B839"/>
              <w:bottom w:val="single" w:sz="4" w:space="0" w:color="19B839"/>
            </w:tcBorders>
            <w:vAlign w:val="center"/>
          </w:tcPr>
          <w:p w14:paraId="46EC36B9" w14:textId="77777777" w:rsidR="00F252B5" w:rsidRPr="00102440" w:rsidRDefault="00F252B5" w:rsidP="00F252B5">
            <w:pPr>
              <w:pStyle w:val="Compact"/>
              <w:jc w:val="center"/>
              <w:rPr>
                <w:rFonts w:ascii="Arial Narrow" w:hAnsi="Arial Narrow"/>
                <w:sz w:val="14"/>
                <w:szCs w:val="14"/>
              </w:rPr>
            </w:pPr>
            <w:r w:rsidRPr="00102440">
              <w:rPr>
                <w:rFonts w:ascii="Arial Narrow" w:hAnsi="Arial Narrow"/>
                <w:sz w:val="14"/>
                <w:szCs w:val="14"/>
              </w:rPr>
              <w:t>W</w:t>
            </w:r>
          </w:p>
        </w:tc>
        <w:tc>
          <w:tcPr>
            <w:tcW w:w="0" w:type="auto"/>
            <w:tcBorders>
              <w:top w:val="single" w:sz="4" w:space="0" w:color="19B839"/>
              <w:bottom w:val="single" w:sz="4" w:space="0" w:color="19B839"/>
            </w:tcBorders>
            <w:vAlign w:val="center"/>
          </w:tcPr>
          <w:p w14:paraId="6EFC2821" w14:textId="77777777" w:rsidR="00F252B5" w:rsidRPr="00102440" w:rsidRDefault="00F252B5" w:rsidP="00F252B5">
            <w:pPr>
              <w:pStyle w:val="Compact"/>
              <w:jc w:val="center"/>
              <w:rPr>
                <w:rFonts w:ascii="Arial Narrow" w:hAnsi="Arial Narrow"/>
                <w:sz w:val="14"/>
                <w:szCs w:val="14"/>
              </w:rPr>
            </w:pPr>
            <w:r w:rsidRPr="00102440">
              <w:rPr>
                <w:rFonts w:ascii="Arial Narrow" w:hAnsi="Arial Narrow"/>
                <w:sz w:val="14"/>
                <w:szCs w:val="14"/>
              </w:rPr>
              <w:t>R</w:t>
            </w:r>
          </w:p>
        </w:tc>
        <w:tc>
          <w:tcPr>
            <w:tcW w:w="0" w:type="auto"/>
            <w:tcBorders>
              <w:bottom w:val="single" w:sz="4" w:space="0" w:color="19B839"/>
            </w:tcBorders>
            <w:vAlign w:val="center"/>
          </w:tcPr>
          <w:p w14:paraId="5A9C5A6B" w14:textId="77777777" w:rsidR="00F252B5" w:rsidRPr="00102440" w:rsidRDefault="00F252B5" w:rsidP="00F252B5">
            <w:pPr>
              <w:pStyle w:val="Compact"/>
              <w:jc w:val="center"/>
              <w:rPr>
                <w:rFonts w:ascii="Arial Narrow" w:hAnsi="Arial Narrow"/>
                <w:sz w:val="14"/>
                <w:szCs w:val="14"/>
              </w:rPr>
            </w:pPr>
            <w:r w:rsidRPr="00102440">
              <w:rPr>
                <w:rFonts w:ascii="Arial Narrow" w:hAnsi="Arial Narrow"/>
                <w:sz w:val="14"/>
                <w:szCs w:val="14"/>
              </w:rPr>
              <w:t>Final dem.</w:t>
            </w:r>
          </w:p>
        </w:tc>
        <w:tc>
          <w:tcPr>
            <w:tcW w:w="0" w:type="auto"/>
            <w:tcBorders>
              <w:bottom w:val="single" w:sz="4" w:space="0" w:color="19B839"/>
            </w:tcBorders>
            <w:vAlign w:val="center"/>
          </w:tcPr>
          <w:p w14:paraId="3B45B262" w14:textId="77777777" w:rsidR="00F252B5" w:rsidRPr="00102440" w:rsidRDefault="00F252B5" w:rsidP="00F252B5">
            <w:pPr>
              <w:pStyle w:val="Compact"/>
              <w:jc w:val="center"/>
              <w:rPr>
                <w:rFonts w:ascii="Arial Narrow" w:hAnsi="Arial Narrow"/>
                <w:sz w:val="14"/>
                <w:szCs w:val="14"/>
              </w:rPr>
            </w:pPr>
            <w:r w:rsidRPr="00102440">
              <w:rPr>
                <w:rFonts w:ascii="Arial Narrow" w:hAnsi="Arial Narrow"/>
                <w:sz w:val="14"/>
                <w:szCs w:val="14"/>
              </w:rPr>
              <w:t>Output</w:t>
            </w:r>
          </w:p>
        </w:tc>
        <w:tc>
          <w:tcPr>
            <w:tcW w:w="0" w:type="auto"/>
            <w:tcBorders>
              <w:bottom w:val="single" w:sz="4" w:space="0" w:color="19B839"/>
            </w:tcBorders>
            <w:vAlign w:val="center"/>
          </w:tcPr>
          <w:p w14:paraId="7BD92893" w14:textId="77777777" w:rsidR="00F252B5" w:rsidRPr="00102440" w:rsidRDefault="00F252B5" w:rsidP="00F252B5">
            <w:pPr>
              <w:pStyle w:val="Compact"/>
              <w:jc w:val="center"/>
              <w:rPr>
                <w:rFonts w:ascii="Arial Narrow" w:hAnsi="Arial Narrow"/>
                <w:sz w:val="14"/>
                <w:szCs w:val="14"/>
              </w:rPr>
            </w:pPr>
          </w:p>
        </w:tc>
      </w:tr>
      <w:tr w:rsidR="00F252B5" w:rsidRPr="00102440" w14:paraId="77D1D906" w14:textId="77777777" w:rsidTr="00F252B5">
        <w:tc>
          <w:tcPr>
            <w:tcW w:w="0" w:type="auto"/>
            <w:tcBorders>
              <w:top w:val="single" w:sz="4" w:space="0" w:color="19B839"/>
              <w:bottom w:val="single" w:sz="4" w:space="0" w:color="19B839"/>
            </w:tcBorders>
            <w:vAlign w:val="center"/>
          </w:tcPr>
          <w:p w14:paraId="0EC56387" w14:textId="77777777" w:rsidR="00F252B5" w:rsidRPr="00102440" w:rsidRDefault="00F252B5" w:rsidP="00F252B5">
            <w:pPr>
              <w:pStyle w:val="Compact"/>
              <w:rPr>
                <w:rFonts w:ascii="Arial Narrow" w:hAnsi="Arial Narrow"/>
                <w:sz w:val="14"/>
                <w:szCs w:val="14"/>
              </w:rPr>
            </w:pPr>
            <w:r w:rsidRPr="00102440">
              <w:rPr>
                <w:rFonts w:ascii="Arial Narrow" w:hAnsi="Arial Narrow"/>
                <w:sz w:val="14"/>
                <w:szCs w:val="14"/>
              </w:rPr>
              <w:t>Area 1 production</w:t>
            </w:r>
          </w:p>
        </w:tc>
        <w:tc>
          <w:tcPr>
            <w:tcW w:w="0" w:type="auto"/>
            <w:tcBorders>
              <w:top w:val="single" w:sz="4" w:space="0" w:color="19B839"/>
            </w:tcBorders>
            <w:vAlign w:val="center"/>
          </w:tcPr>
          <w:p w14:paraId="4587F747" w14:textId="77777777" w:rsidR="00F252B5" w:rsidRPr="00102440" w:rsidRDefault="00F252B5" w:rsidP="00F252B5">
            <w:pPr>
              <w:pStyle w:val="Compact"/>
              <w:jc w:val="center"/>
              <w:rPr>
                <w:rFonts w:ascii="Arial Narrow" w:hAnsi="Arial Narrow"/>
                <w:sz w:val="14"/>
                <w:szCs w:val="14"/>
              </w:rPr>
            </w:pPr>
          </w:p>
        </w:tc>
        <w:tc>
          <w:tcPr>
            <w:tcW w:w="0" w:type="auto"/>
            <w:tcBorders>
              <w:top w:val="single" w:sz="4" w:space="0" w:color="19B839"/>
            </w:tcBorders>
            <w:vAlign w:val="center"/>
          </w:tcPr>
          <w:p w14:paraId="0C263257" w14:textId="77777777" w:rsidR="00F252B5" w:rsidRPr="00102440" w:rsidRDefault="00F252B5" w:rsidP="00F252B5">
            <w:pPr>
              <w:pStyle w:val="Compact"/>
              <w:jc w:val="center"/>
              <w:rPr>
                <w:rFonts w:ascii="Arial Narrow" w:hAnsi="Arial Narrow"/>
                <w:sz w:val="14"/>
                <w:szCs w:val="14"/>
              </w:rPr>
            </w:pPr>
          </w:p>
        </w:tc>
        <w:tc>
          <w:tcPr>
            <w:tcW w:w="0" w:type="auto"/>
            <w:tcBorders>
              <w:top w:val="single" w:sz="4" w:space="0" w:color="19B839"/>
            </w:tcBorders>
            <w:vAlign w:val="center"/>
          </w:tcPr>
          <w:p w14:paraId="3065FB63" w14:textId="77777777" w:rsidR="00F252B5" w:rsidRPr="00102440" w:rsidRDefault="00F252B5" w:rsidP="00F252B5">
            <w:pPr>
              <w:pStyle w:val="Compact"/>
              <w:jc w:val="center"/>
              <w:rPr>
                <w:rFonts w:ascii="Arial Narrow" w:hAnsi="Arial Narrow"/>
                <w:sz w:val="14"/>
                <w:szCs w:val="14"/>
              </w:rPr>
            </w:pPr>
          </w:p>
        </w:tc>
        <w:tc>
          <w:tcPr>
            <w:tcW w:w="0" w:type="auto"/>
            <w:tcBorders>
              <w:top w:val="single" w:sz="4" w:space="0" w:color="19B839"/>
            </w:tcBorders>
            <w:vAlign w:val="center"/>
          </w:tcPr>
          <w:p w14:paraId="5369DF41" w14:textId="77777777" w:rsidR="00F252B5" w:rsidRPr="00102440" w:rsidRDefault="00F252B5" w:rsidP="00F252B5">
            <w:pPr>
              <w:pStyle w:val="Compact"/>
              <w:jc w:val="center"/>
              <w:rPr>
                <w:rFonts w:ascii="Arial Narrow" w:hAnsi="Arial Narrow"/>
                <w:sz w:val="14"/>
                <w:szCs w:val="14"/>
              </w:rPr>
            </w:pPr>
          </w:p>
        </w:tc>
        <w:tc>
          <w:tcPr>
            <w:tcW w:w="0" w:type="auto"/>
            <w:tcBorders>
              <w:top w:val="single" w:sz="4" w:space="0" w:color="19B839"/>
            </w:tcBorders>
            <w:vAlign w:val="center"/>
          </w:tcPr>
          <w:p w14:paraId="1FA695BC" w14:textId="77777777" w:rsidR="00F252B5" w:rsidRPr="00102440" w:rsidRDefault="00F252B5" w:rsidP="00F252B5">
            <w:pPr>
              <w:pStyle w:val="Compact"/>
              <w:jc w:val="center"/>
              <w:rPr>
                <w:rFonts w:ascii="Arial Narrow" w:hAnsi="Arial Narrow"/>
                <w:sz w:val="14"/>
                <w:szCs w:val="14"/>
              </w:rPr>
            </w:pPr>
          </w:p>
        </w:tc>
        <w:tc>
          <w:tcPr>
            <w:tcW w:w="0" w:type="auto"/>
            <w:tcBorders>
              <w:top w:val="single" w:sz="4" w:space="0" w:color="19B839"/>
            </w:tcBorders>
            <w:vAlign w:val="center"/>
          </w:tcPr>
          <w:p w14:paraId="54CB0DF6" w14:textId="77777777" w:rsidR="00F252B5" w:rsidRPr="00102440" w:rsidRDefault="00F252B5" w:rsidP="00F252B5">
            <w:pPr>
              <w:pStyle w:val="Compact"/>
              <w:jc w:val="center"/>
              <w:rPr>
                <w:rFonts w:ascii="Arial Narrow" w:hAnsi="Arial Narrow"/>
                <w:sz w:val="14"/>
                <w:szCs w:val="14"/>
              </w:rPr>
            </w:pPr>
          </w:p>
        </w:tc>
        <w:tc>
          <w:tcPr>
            <w:tcW w:w="0" w:type="auto"/>
            <w:tcBorders>
              <w:top w:val="single" w:sz="4" w:space="0" w:color="19B839"/>
            </w:tcBorders>
            <w:vAlign w:val="center"/>
          </w:tcPr>
          <w:p w14:paraId="0CE366D8" w14:textId="77777777" w:rsidR="00F252B5" w:rsidRPr="00102440" w:rsidRDefault="00F252B5" w:rsidP="00F252B5">
            <w:pPr>
              <w:pStyle w:val="Compact"/>
              <w:jc w:val="center"/>
              <w:rPr>
                <w:rFonts w:ascii="Arial Narrow" w:hAnsi="Arial Narrow"/>
                <w:sz w:val="14"/>
                <w:szCs w:val="14"/>
              </w:rPr>
            </w:pPr>
          </w:p>
        </w:tc>
        <w:tc>
          <w:tcPr>
            <w:tcW w:w="0" w:type="auto"/>
            <w:tcBorders>
              <w:top w:val="single" w:sz="4" w:space="0" w:color="19B839"/>
            </w:tcBorders>
            <w:vAlign w:val="center"/>
          </w:tcPr>
          <w:p w14:paraId="0AED2318" w14:textId="77777777" w:rsidR="00F252B5" w:rsidRPr="00102440" w:rsidRDefault="00F252B5" w:rsidP="00F252B5">
            <w:pPr>
              <w:pStyle w:val="Compact"/>
              <w:jc w:val="center"/>
              <w:rPr>
                <w:rFonts w:ascii="Arial Narrow" w:hAnsi="Arial Narrow"/>
                <w:sz w:val="14"/>
                <w:szCs w:val="14"/>
              </w:rPr>
            </w:pPr>
          </w:p>
        </w:tc>
        <w:tc>
          <w:tcPr>
            <w:tcW w:w="0" w:type="auto"/>
            <w:tcBorders>
              <w:top w:val="single" w:sz="4" w:space="0" w:color="19B839"/>
            </w:tcBorders>
            <w:vAlign w:val="center"/>
          </w:tcPr>
          <w:p w14:paraId="46681327" w14:textId="77777777" w:rsidR="00F252B5" w:rsidRPr="00102440" w:rsidRDefault="00F252B5" w:rsidP="00F252B5">
            <w:pPr>
              <w:pStyle w:val="Compact"/>
              <w:jc w:val="center"/>
              <w:rPr>
                <w:rFonts w:ascii="Arial Narrow" w:hAnsi="Arial Narrow"/>
                <w:sz w:val="14"/>
                <w:szCs w:val="14"/>
              </w:rPr>
            </w:pPr>
          </w:p>
        </w:tc>
        <w:tc>
          <w:tcPr>
            <w:tcW w:w="0" w:type="auto"/>
            <w:tcBorders>
              <w:top w:val="single" w:sz="4" w:space="0" w:color="19B839"/>
            </w:tcBorders>
            <w:vAlign w:val="center"/>
          </w:tcPr>
          <w:p w14:paraId="21B3AB4B" w14:textId="77777777" w:rsidR="00F252B5" w:rsidRPr="00102440" w:rsidRDefault="00F252B5" w:rsidP="00F252B5">
            <w:pPr>
              <w:pStyle w:val="Compact"/>
              <w:jc w:val="center"/>
              <w:rPr>
                <w:rFonts w:ascii="Arial Narrow" w:hAnsi="Arial Narrow"/>
                <w:sz w:val="14"/>
                <w:szCs w:val="14"/>
              </w:rPr>
            </w:pPr>
          </w:p>
        </w:tc>
        <w:tc>
          <w:tcPr>
            <w:tcW w:w="0" w:type="auto"/>
            <w:tcBorders>
              <w:top w:val="single" w:sz="4" w:space="0" w:color="19B839"/>
            </w:tcBorders>
            <w:vAlign w:val="center"/>
          </w:tcPr>
          <w:p w14:paraId="04BF13D9" w14:textId="77777777" w:rsidR="00F252B5" w:rsidRPr="00102440" w:rsidRDefault="00F252B5" w:rsidP="00F252B5">
            <w:pPr>
              <w:pStyle w:val="Compact"/>
              <w:jc w:val="center"/>
              <w:rPr>
                <w:rFonts w:ascii="Arial Narrow" w:hAnsi="Arial Narrow"/>
                <w:sz w:val="14"/>
                <w:szCs w:val="14"/>
              </w:rPr>
            </w:pPr>
          </w:p>
        </w:tc>
        <w:tc>
          <w:tcPr>
            <w:tcW w:w="0" w:type="auto"/>
            <w:tcBorders>
              <w:top w:val="single" w:sz="4" w:space="0" w:color="19B839"/>
            </w:tcBorders>
            <w:vAlign w:val="center"/>
          </w:tcPr>
          <w:p w14:paraId="316916C4" w14:textId="77777777" w:rsidR="00F252B5" w:rsidRPr="00102440" w:rsidRDefault="00F252B5" w:rsidP="00F252B5">
            <w:pPr>
              <w:pStyle w:val="Compact"/>
              <w:jc w:val="center"/>
              <w:rPr>
                <w:rFonts w:ascii="Arial Narrow" w:hAnsi="Arial Narrow"/>
                <w:sz w:val="14"/>
                <w:szCs w:val="14"/>
              </w:rPr>
            </w:pPr>
          </w:p>
        </w:tc>
        <w:tc>
          <w:tcPr>
            <w:tcW w:w="0" w:type="auto"/>
            <w:tcBorders>
              <w:top w:val="single" w:sz="4" w:space="0" w:color="19B839"/>
            </w:tcBorders>
            <w:vAlign w:val="center"/>
          </w:tcPr>
          <w:p w14:paraId="279B3A1E" w14:textId="77777777" w:rsidR="00F252B5" w:rsidRPr="00102440" w:rsidRDefault="00F252B5" w:rsidP="00F252B5">
            <w:pPr>
              <w:pStyle w:val="Compact"/>
              <w:jc w:val="center"/>
              <w:rPr>
                <w:rFonts w:ascii="Arial Narrow" w:hAnsi="Arial Narrow"/>
                <w:sz w:val="14"/>
                <w:szCs w:val="14"/>
              </w:rPr>
            </w:pPr>
          </w:p>
        </w:tc>
        <w:tc>
          <w:tcPr>
            <w:tcW w:w="0" w:type="auto"/>
            <w:tcBorders>
              <w:top w:val="single" w:sz="4" w:space="0" w:color="19B839"/>
            </w:tcBorders>
            <w:vAlign w:val="center"/>
          </w:tcPr>
          <w:p w14:paraId="09114D5F" w14:textId="77777777" w:rsidR="00F252B5" w:rsidRPr="00102440" w:rsidRDefault="00F252B5" w:rsidP="00F252B5">
            <w:pPr>
              <w:pStyle w:val="Compact"/>
              <w:jc w:val="center"/>
              <w:rPr>
                <w:rFonts w:ascii="Arial Narrow" w:hAnsi="Arial Narrow"/>
                <w:sz w:val="14"/>
                <w:szCs w:val="14"/>
              </w:rPr>
            </w:pPr>
          </w:p>
        </w:tc>
      </w:tr>
      <w:tr w:rsidR="00F252B5" w:rsidRPr="00102440" w14:paraId="32EAB38D" w14:textId="77777777" w:rsidTr="00F252B5">
        <w:tc>
          <w:tcPr>
            <w:tcW w:w="0" w:type="auto"/>
            <w:tcBorders>
              <w:top w:val="single" w:sz="4" w:space="0" w:color="19B839"/>
            </w:tcBorders>
            <w:vAlign w:val="center"/>
          </w:tcPr>
          <w:p w14:paraId="487FBF21" w14:textId="6C086630" w:rsidR="00F252B5" w:rsidRPr="00102440" w:rsidRDefault="00F252B5" w:rsidP="00F252B5">
            <w:pPr>
              <w:pStyle w:val="Compact"/>
              <w:rPr>
                <w:rFonts w:ascii="Arial Narrow" w:hAnsi="Arial Narrow"/>
                <w:sz w:val="14"/>
                <w:szCs w:val="14"/>
              </w:rPr>
            </w:pPr>
            <w:r w:rsidRPr="00102440">
              <w:rPr>
                <w:rFonts w:ascii="Arial Narrow" w:hAnsi="Arial Narrow"/>
                <w:sz w:val="14"/>
                <w:szCs w:val="14"/>
              </w:rPr>
              <w:t>Manufacturing</w:t>
            </w:r>
          </w:p>
        </w:tc>
        <w:tc>
          <w:tcPr>
            <w:tcW w:w="0" w:type="auto"/>
            <w:vAlign w:val="center"/>
          </w:tcPr>
          <w:p w14:paraId="67D429E1" w14:textId="77777777" w:rsidR="00F252B5" w:rsidRPr="00102440" w:rsidRDefault="00F252B5" w:rsidP="00F252B5">
            <w:pPr>
              <w:pStyle w:val="Compact"/>
              <w:jc w:val="center"/>
              <w:rPr>
                <w:rFonts w:ascii="Arial Narrow" w:hAnsi="Arial Narrow"/>
                <w:sz w:val="14"/>
                <w:szCs w:val="14"/>
              </w:rPr>
            </w:pPr>
            <w:r w:rsidRPr="00102440">
              <w:rPr>
                <w:rFonts w:ascii="Arial Narrow" w:hAnsi="Arial Narrow"/>
                <w:sz w:val="14"/>
                <w:szCs w:val="14"/>
              </w:rPr>
              <w:t>67.01</w:t>
            </w:r>
          </w:p>
        </w:tc>
        <w:tc>
          <w:tcPr>
            <w:tcW w:w="0" w:type="auto"/>
            <w:vAlign w:val="center"/>
          </w:tcPr>
          <w:p w14:paraId="51579539" w14:textId="77777777" w:rsidR="00F252B5" w:rsidRPr="00102440" w:rsidRDefault="00F252B5" w:rsidP="00F252B5">
            <w:pPr>
              <w:pStyle w:val="Compact"/>
              <w:jc w:val="center"/>
              <w:rPr>
                <w:rFonts w:ascii="Arial Narrow" w:hAnsi="Arial Narrow"/>
                <w:sz w:val="14"/>
                <w:szCs w:val="14"/>
              </w:rPr>
            </w:pPr>
            <w:r w:rsidRPr="00102440">
              <w:rPr>
                <w:rFonts w:ascii="Arial Narrow" w:hAnsi="Arial Narrow"/>
                <w:sz w:val="14"/>
                <w:szCs w:val="14"/>
              </w:rPr>
              <w:t>66.89</w:t>
            </w:r>
          </w:p>
        </w:tc>
        <w:tc>
          <w:tcPr>
            <w:tcW w:w="0" w:type="auto"/>
            <w:vAlign w:val="center"/>
          </w:tcPr>
          <w:p w14:paraId="2804888C" w14:textId="77777777" w:rsidR="00F252B5" w:rsidRPr="00102440" w:rsidRDefault="00F252B5" w:rsidP="00F252B5">
            <w:pPr>
              <w:pStyle w:val="Compact"/>
              <w:jc w:val="center"/>
              <w:rPr>
                <w:rFonts w:ascii="Arial Narrow" w:hAnsi="Arial Narrow"/>
                <w:sz w:val="14"/>
                <w:szCs w:val="14"/>
              </w:rPr>
            </w:pPr>
            <w:r w:rsidRPr="00102440">
              <w:rPr>
                <w:rFonts w:ascii="Arial Narrow" w:hAnsi="Arial Narrow"/>
                <w:sz w:val="14"/>
                <w:szCs w:val="14"/>
              </w:rPr>
              <w:t>67.13</w:t>
            </w:r>
          </w:p>
        </w:tc>
        <w:tc>
          <w:tcPr>
            <w:tcW w:w="0" w:type="auto"/>
            <w:vAlign w:val="center"/>
          </w:tcPr>
          <w:p w14:paraId="50F7185C" w14:textId="77777777" w:rsidR="00F252B5" w:rsidRPr="00102440" w:rsidRDefault="00F252B5" w:rsidP="00F252B5">
            <w:pPr>
              <w:pStyle w:val="Compact"/>
              <w:jc w:val="center"/>
              <w:rPr>
                <w:rFonts w:ascii="Arial Narrow" w:hAnsi="Arial Narrow"/>
                <w:sz w:val="14"/>
                <w:szCs w:val="14"/>
              </w:rPr>
            </w:pPr>
            <w:r w:rsidRPr="00102440">
              <w:rPr>
                <w:rFonts w:ascii="Arial Narrow" w:hAnsi="Arial Narrow"/>
                <w:sz w:val="14"/>
                <w:szCs w:val="14"/>
              </w:rPr>
              <w:t>26.13</w:t>
            </w:r>
          </w:p>
        </w:tc>
        <w:tc>
          <w:tcPr>
            <w:tcW w:w="0" w:type="auto"/>
            <w:vAlign w:val="center"/>
          </w:tcPr>
          <w:p w14:paraId="326E4F6C" w14:textId="77777777" w:rsidR="00F252B5" w:rsidRPr="00102440" w:rsidRDefault="00F252B5" w:rsidP="00F252B5">
            <w:pPr>
              <w:pStyle w:val="Compact"/>
              <w:jc w:val="center"/>
              <w:rPr>
                <w:rFonts w:ascii="Arial Narrow" w:hAnsi="Arial Narrow"/>
                <w:sz w:val="14"/>
                <w:szCs w:val="14"/>
              </w:rPr>
            </w:pPr>
            <w:r w:rsidRPr="00102440">
              <w:rPr>
                <w:rFonts w:ascii="Arial Narrow" w:hAnsi="Arial Narrow"/>
                <w:sz w:val="14"/>
                <w:szCs w:val="14"/>
              </w:rPr>
              <w:t>0.00</w:t>
            </w:r>
          </w:p>
        </w:tc>
        <w:tc>
          <w:tcPr>
            <w:tcW w:w="0" w:type="auto"/>
            <w:vAlign w:val="center"/>
          </w:tcPr>
          <w:p w14:paraId="4CE9BF72" w14:textId="77777777" w:rsidR="00F252B5" w:rsidRPr="00102440" w:rsidRDefault="00F252B5" w:rsidP="00F252B5">
            <w:pPr>
              <w:pStyle w:val="Compact"/>
              <w:jc w:val="center"/>
              <w:rPr>
                <w:rFonts w:ascii="Arial Narrow" w:hAnsi="Arial Narrow"/>
                <w:sz w:val="14"/>
                <w:szCs w:val="14"/>
              </w:rPr>
            </w:pPr>
          </w:p>
        </w:tc>
        <w:tc>
          <w:tcPr>
            <w:tcW w:w="0" w:type="auto"/>
            <w:vAlign w:val="center"/>
          </w:tcPr>
          <w:p w14:paraId="3E6250C1" w14:textId="77777777" w:rsidR="00F252B5" w:rsidRPr="00102440" w:rsidRDefault="00F252B5" w:rsidP="00F252B5">
            <w:pPr>
              <w:pStyle w:val="Compact"/>
              <w:jc w:val="center"/>
              <w:rPr>
                <w:rFonts w:ascii="Arial Narrow" w:hAnsi="Arial Narrow"/>
                <w:sz w:val="14"/>
                <w:szCs w:val="14"/>
              </w:rPr>
            </w:pPr>
            <w:r w:rsidRPr="00102440">
              <w:rPr>
                <w:rFonts w:ascii="Arial Narrow" w:hAnsi="Arial Narrow"/>
                <w:sz w:val="14"/>
                <w:szCs w:val="14"/>
              </w:rPr>
              <w:t>5.58</w:t>
            </w:r>
          </w:p>
        </w:tc>
        <w:tc>
          <w:tcPr>
            <w:tcW w:w="0" w:type="auto"/>
            <w:vAlign w:val="center"/>
          </w:tcPr>
          <w:p w14:paraId="5CC0DBDF" w14:textId="77777777" w:rsidR="00F252B5" w:rsidRPr="00102440" w:rsidRDefault="00F252B5" w:rsidP="00F252B5">
            <w:pPr>
              <w:pStyle w:val="Compact"/>
              <w:jc w:val="center"/>
              <w:rPr>
                <w:rFonts w:ascii="Arial Narrow" w:hAnsi="Arial Narrow"/>
                <w:sz w:val="14"/>
                <w:szCs w:val="14"/>
              </w:rPr>
            </w:pPr>
            <w:r w:rsidRPr="00102440">
              <w:rPr>
                <w:rFonts w:ascii="Arial Narrow" w:hAnsi="Arial Narrow"/>
                <w:sz w:val="14"/>
                <w:szCs w:val="14"/>
              </w:rPr>
              <w:t>5.57</w:t>
            </w:r>
          </w:p>
        </w:tc>
        <w:tc>
          <w:tcPr>
            <w:tcW w:w="0" w:type="auto"/>
            <w:vAlign w:val="center"/>
          </w:tcPr>
          <w:p w14:paraId="6DBFD918" w14:textId="77777777" w:rsidR="00F252B5" w:rsidRPr="00102440" w:rsidRDefault="00F252B5" w:rsidP="00F252B5">
            <w:pPr>
              <w:pStyle w:val="Compact"/>
              <w:jc w:val="center"/>
              <w:rPr>
                <w:rFonts w:ascii="Arial Narrow" w:hAnsi="Arial Narrow"/>
                <w:sz w:val="14"/>
                <w:szCs w:val="14"/>
              </w:rPr>
            </w:pPr>
            <w:r w:rsidRPr="00102440">
              <w:rPr>
                <w:rFonts w:ascii="Arial Narrow" w:hAnsi="Arial Narrow"/>
                <w:sz w:val="14"/>
                <w:szCs w:val="14"/>
              </w:rPr>
              <w:t>5.59</w:t>
            </w:r>
          </w:p>
        </w:tc>
        <w:tc>
          <w:tcPr>
            <w:tcW w:w="0" w:type="auto"/>
            <w:vAlign w:val="center"/>
          </w:tcPr>
          <w:p w14:paraId="73F85AD0" w14:textId="77777777" w:rsidR="00F252B5" w:rsidRPr="00102440" w:rsidRDefault="00F252B5" w:rsidP="00F252B5">
            <w:pPr>
              <w:pStyle w:val="Compact"/>
              <w:jc w:val="center"/>
              <w:rPr>
                <w:rFonts w:ascii="Arial Narrow" w:hAnsi="Arial Narrow"/>
                <w:sz w:val="14"/>
                <w:szCs w:val="14"/>
              </w:rPr>
            </w:pPr>
            <w:r w:rsidRPr="00102440">
              <w:rPr>
                <w:rFonts w:ascii="Arial Narrow" w:hAnsi="Arial Narrow"/>
                <w:sz w:val="14"/>
                <w:szCs w:val="14"/>
              </w:rPr>
              <w:t>2.18</w:t>
            </w:r>
          </w:p>
        </w:tc>
        <w:tc>
          <w:tcPr>
            <w:tcW w:w="0" w:type="auto"/>
            <w:vAlign w:val="center"/>
          </w:tcPr>
          <w:p w14:paraId="19C0C963" w14:textId="77777777" w:rsidR="00F252B5" w:rsidRPr="00102440" w:rsidRDefault="00F252B5" w:rsidP="00F252B5">
            <w:pPr>
              <w:pStyle w:val="Compact"/>
              <w:jc w:val="center"/>
              <w:rPr>
                <w:rFonts w:ascii="Arial Narrow" w:hAnsi="Arial Narrow"/>
                <w:sz w:val="14"/>
                <w:szCs w:val="14"/>
              </w:rPr>
            </w:pPr>
            <w:r w:rsidRPr="00102440">
              <w:rPr>
                <w:rFonts w:ascii="Arial Narrow" w:hAnsi="Arial Narrow"/>
                <w:sz w:val="14"/>
                <w:szCs w:val="14"/>
              </w:rPr>
              <w:t>0.00</w:t>
            </w:r>
          </w:p>
        </w:tc>
        <w:tc>
          <w:tcPr>
            <w:tcW w:w="0" w:type="auto"/>
            <w:vAlign w:val="center"/>
          </w:tcPr>
          <w:p w14:paraId="13FA9D21" w14:textId="77777777" w:rsidR="00F252B5" w:rsidRPr="00102440" w:rsidRDefault="00F252B5" w:rsidP="00F252B5">
            <w:pPr>
              <w:pStyle w:val="Compact"/>
              <w:jc w:val="center"/>
              <w:rPr>
                <w:rFonts w:ascii="Arial Narrow" w:hAnsi="Arial Narrow"/>
                <w:sz w:val="14"/>
                <w:szCs w:val="14"/>
              </w:rPr>
            </w:pPr>
            <w:r w:rsidRPr="00102440">
              <w:rPr>
                <w:rFonts w:ascii="Arial Narrow" w:hAnsi="Arial Narrow"/>
                <w:sz w:val="14"/>
                <w:szCs w:val="14"/>
              </w:rPr>
              <w:t>312.33</w:t>
            </w:r>
          </w:p>
        </w:tc>
        <w:tc>
          <w:tcPr>
            <w:tcW w:w="0" w:type="auto"/>
            <w:vAlign w:val="center"/>
          </w:tcPr>
          <w:p w14:paraId="106ABD61" w14:textId="77777777" w:rsidR="00F252B5" w:rsidRPr="00102440" w:rsidRDefault="00F252B5" w:rsidP="00F252B5">
            <w:pPr>
              <w:pStyle w:val="Compact"/>
              <w:jc w:val="center"/>
              <w:rPr>
                <w:rFonts w:ascii="Arial Narrow" w:hAnsi="Arial Narrow"/>
                <w:sz w:val="14"/>
                <w:szCs w:val="14"/>
              </w:rPr>
            </w:pPr>
            <w:r w:rsidRPr="00102440">
              <w:rPr>
                <w:rFonts w:ascii="Arial Narrow" w:hAnsi="Arial Narrow"/>
                <w:sz w:val="14"/>
                <w:szCs w:val="14"/>
              </w:rPr>
              <w:t>558.43</w:t>
            </w:r>
          </w:p>
        </w:tc>
        <w:tc>
          <w:tcPr>
            <w:tcW w:w="0" w:type="auto"/>
            <w:vAlign w:val="center"/>
          </w:tcPr>
          <w:p w14:paraId="69EFE32A" w14:textId="77777777" w:rsidR="00F252B5" w:rsidRPr="00102440" w:rsidRDefault="00F252B5" w:rsidP="00F252B5">
            <w:pPr>
              <w:pStyle w:val="Compact"/>
              <w:jc w:val="center"/>
              <w:rPr>
                <w:rFonts w:ascii="Arial Narrow" w:hAnsi="Arial Narrow"/>
                <w:sz w:val="14"/>
                <w:szCs w:val="14"/>
              </w:rPr>
            </w:pPr>
          </w:p>
        </w:tc>
      </w:tr>
      <w:tr w:rsidR="00F252B5" w:rsidRPr="00102440" w14:paraId="525F5E08" w14:textId="77777777" w:rsidTr="00F252B5">
        <w:tc>
          <w:tcPr>
            <w:tcW w:w="0" w:type="auto"/>
            <w:vAlign w:val="center"/>
          </w:tcPr>
          <w:p w14:paraId="70F6F446" w14:textId="77777777" w:rsidR="00F252B5" w:rsidRPr="00102440" w:rsidRDefault="00F252B5" w:rsidP="00F252B5">
            <w:pPr>
              <w:pStyle w:val="Compact"/>
              <w:rPr>
                <w:rFonts w:ascii="Arial Narrow" w:hAnsi="Arial Narrow"/>
                <w:sz w:val="14"/>
                <w:szCs w:val="14"/>
              </w:rPr>
            </w:pPr>
            <w:r w:rsidRPr="00102440">
              <w:rPr>
                <w:rFonts w:ascii="Arial Narrow" w:hAnsi="Arial Narrow"/>
                <w:sz w:val="14"/>
                <w:szCs w:val="14"/>
              </w:rPr>
              <w:t>Agriculture</w:t>
            </w:r>
          </w:p>
        </w:tc>
        <w:tc>
          <w:tcPr>
            <w:tcW w:w="0" w:type="auto"/>
            <w:vAlign w:val="center"/>
          </w:tcPr>
          <w:p w14:paraId="4D060948" w14:textId="77777777" w:rsidR="00F252B5" w:rsidRPr="00102440" w:rsidRDefault="00F252B5" w:rsidP="00F252B5">
            <w:pPr>
              <w:pStyle w:val="Compact"/>
              <w:jc w:val="center"/>
              <w:rPr>
                <w:rFonts w:ascii="Arial Narrow" w:hAnsi="Arial Narrow"/>
                <w:sz w:val="14"/>
                <w:szCs w:val="14"/>
              </w:rPr>
            </w:pPr>
            <w:r w:rsidRPr="00102440">
              <w:rPr>
                <w:rFonts w:ascii="Arial Narrow" w:hAnsi="Arial Narrow"/>
                <w:sz w:val="14"/>
                <w:szCs w:val="14"/>
              </w:rPr>
              <w:t>67.01</w:t>
            </w:r>
          </w:p>
        </w:tc>
        <w:tc>
          <w:tcPr>
            <w:tcW w:w="0" w:type="auto"/>
            <w:vAlign w:val="center"/>
          </w:tcPr>
          <w:p w14:paraId="7B9EDFB3" w14:textId="77777777" w:rsidR="00F252B5" w:rsidRPr="00102440" w:rsidRDefault="00F252B5" w:rsidP="00F252B5">
            <w:pPr>
              <w:pStyle w:val="Compact"/>
              <w:jc w:val="center"/>
              <w:rPr>
                <w:rFonts w:ascii="Arial Narrow" w:hAnsi="Arial Narrow"/>
                <w:sz w:val="14"/>
                <w:szCs w:val="14"/>
              </w:rPr>
            </w:pPr>
            <w:r w:rsidRPr="00102440">
              <w:rPr>
                <w:rFonts w:ascii="Arial Narrow" w:hAnsi="Arial Narrow"/>
                <w:sz w:val="14"/>
                <w:szCs w:val="14"/>
              </w:rPr>
              <w:t>66.89</w:t>
            </w:r>
          </w:p>
        </w:tc>
        <w:tc>
          <w:tcPr>
            <w:tcW w:w="0" w:type="auto"/>
            <w:vAlign w:val="center"/>
          </w:tcPr>
          <w:p w14:paraId="18F8E059" w14:textId="77777777" w:rsidR="00F252B5" w:rsidRPr="00102440" w:rsidRDefault="00F252B5" w:rsidP="00F252B5">
            <w:pPr>
              <w:pStyle w:val="Compact"/>
              <w:jc w:val="center"/>
              <w:rPr>
                <w:rFonts w:ascii="Arial Narrow" w:hAnsi="Arial Narrow"/>
                <w:sz w:val="14"/>
                <w:szCs w:val="14"/>
              </w:rPr>
            </w:pPr>
            <w:r w:rsidRPr="00102440">
              <w:rPr>
                <w:rFonts w:ascii="Arial Narrow" w:hAnsi="Arial Narrow"/>
                <w:sz w:val="14"/>
                <w:szCs w:val="14"/>
              </w:rPr>
              <w:t>67.13</w:t>
            </w:r>
          </w:p>
        </w:tc>
        <w:tc>
          <w:tcPr>
            <w:tcW w:w="0" w:type="auto"/>
            <w:vAlign w:val="center"/>
          </w:tcPr>
          <w:p w14:paraId="1EC375CC" w14:textId="77777777" w:rsidR="00F252B5" w:rsidRPr="00102440" w:rsidRDefault="00F252B5" w:rsidP="00F252B5">
            <w:pPr>
              <w:pStyle w:val="Compact"/>
              <w:jc w:val="center"/>
              <w:rPr>
                <w:rFonts w:ascii="Arial Narrow" w:hAnsi="Arial Narrow"/>
                <w:sz w:val="14"/>
                <w:szCs w:val="14"/>
              </w:rPr>
            </w:pPr>
            <w:r w:rsidRPr="00102440">
              <w:rPr>
                <w:rFonts w:ascii="Arial Narrow" w:hAnsi="Arial Narrow"/>
                <w:sz w:val="14"/>
                <w:szCs w:val="14"/>
              </w:rPr>
              <w:t>26.13</w:t>
            </w:r>
          </w:p>
        </w:tc>
        <w:tc>
          <w:tcPr>
            <w:tcW w:w="0" w:type="auto"/>
            <w:vAlign w:val="center"/>
          </w:tcPr>
          <w:p w14:paraId="4B8AE72E" w14:textId="77777777" w:rsidR="00F252B5" w:rsidRPr="00102440" w:rsidRDefault="00F252B5" w:rsidP="00F252B5">
            <w:pPr>
              <w:pStyle w:val="Compact"/>
              <w:jc w:val="center"/>
              <w:rPr>
                <w:rFonts w:ascii="Arial Narrow" w:hAnsi="Arial Narrow"/>
                <w:sz w:val="14"/>
                <w:szCs w:val="14"/>
              </w:rPr>
            </w:pPr>
            <w:r w:rsidRPr="00102440">
              <w:rPr>
                <w:rFonts w:ascii="Arial Narrow" w:hAnsi="Arial Narrow"/>
                <w:sz w:val="14"/>
                <w:szCs w:val="14"/>
              </w:rPr>
              <w:t>0.00</w:t>
            </w:r>
          </w:p>
        </w:tc>
        <w:tc>
          <w:tcPr>
            <w:tcW w:w="0" w:type="auto"/>
            <w:vAlign w:val="center"/>
          </w:tcPr>
          <w:p w14:paraId="2AD3A1E9" w14:textId="77777777" w:rsidR="00F252B5" w:rsidRPr="00102440" w:rsidRDefault="00F252B5" w:rsidP="00F252B5">
            <w:pPr>
              <w:pStyle w:val="Compact"/>
              <w:jc w:val="center"/>
              <w:rPr>
                <w:rFonts w:ascii="Arial Narrow" w:hAnsi="Arial Narrow"/>
                <w:sz w:val="14"/>
                <w:szCs w:val="14"/>
              </w:rPr>
            </w:pPr>
          </w:p>
        </w:tc>
        <w:tc>
          <w:tcPr>
            <w:tcW w:w="0" w:type="auto"/>
            <w:vAlign w:val="center"/>
          </w:tcPr>
          <w:p w14:paraId="13F72517" w14:textId="77777777" w:rsidR="00F252B5" w:rsidRPr="00102440" w:rsidRDefault="00F252B5" w:rsidP="00F252B5">
            <w:pPr>
              <w:pStyle w:val="Compact"/>
              <w:jc w:val="center"/>
              <w:rPr>
                <w:rFonts w:ascii="Arial Narrow" w:hAnsi="Arial Narrow"/>
                <w:sz w:val="14"/>
                <w:szCs w:val="14"/>
              </w:rPr>
            </w:pPr>
            <w:r w:rsidRPr="00102440">
              <w:rPr>
                <w:rFonts w:ascii="Arial Narrow" w:hAnsi="Arial Narrow"/>
                <w:sz w:val="14"/>
                <w:szCs w:val="14"/>
              </w:rPr>
              <w:t>5.58</w:t>
            </w:r>
          </w:p>
        </w:tc>
        <w:tc>
          <w:tcPr>
            <w:tcW w:w="0" w:type="auto"/>
            <w:vAlign w:val="center"/>
          </w:tcPr>
          <w:p w14:paraId="0B5694BD" w14:textId="77777777" w:rsidR="00F252B5" w:rsidRPr="00102440" w:rsidRDefault="00F252B5" w:rsidP="00F252B5">
            <w:pPr>
              <w:pStyle w:val="Compact"/>
              <w:jc w:val="center"/>
              <w:rPr>
                <w:rFonts w:ascii="Arial Narrow" w:hAnsi="Arial Narrow"/>
                <w:sz w:val="14"/>
                <w:szCs w:val="14"/>
              </w:rPr>
            </w:pPr>
            <w:r w:rsidRPr="00102440">
              <w:rPr>
                <w:rFonts w:ascii="Arial Narrow" w:hAnsi="Arial Narrow"/>
                <w:sz w:val="14"/>
                <w:szCs w:val="14"/>
              </w:rPr>
              <w:t>5.57</w:t>
            </w:r>
          </w:p>
        </w:tc>
        <w:tc>
          <w:tcPr>
            <w:tcW w:w="0" w:type="auto"/>
            <w:vAlign w:val="center"/>
          </w:tcPr>
          <w:p w14:paraId="1394BEAD" w14:textId="77777777" w:rsidR="00F252B5" w:rsidRPr="00102440" w:rsidRDefault="00F252B5" w:rsidP="00F252B5">
            <w:pPr>
              <w:pStyle w:val="Compact"/>
              <w:jc w:val="center"/>
              <w:rPr>
                <w:rFonts w:ascii="Arial Narrow" w:hAnsi="Arial Narrow"/>
                <w:sz w:val="14"/>
                <w:szCs w:val="14"/>
              </w:rPr>
            </w:pPr>
            <w:r w:rsidRPr="00102440">
              <w:rPr>
                <w:rFonts w:ascii="Arial Narrow" w:hAnsi="Arial Narrow"/>
                <w:sz w:val="14"/>
                <w:szCs w:val="14"/>
              </w:rPr>
              <w:t>5.59</w:t>
            </w:r>
          </w:p>
        </w:tc>
        <w:tc>
          <w:tcPr>
            <w:tcW w:w="0" w:type="auto"/>
            <w:vAlign w:val="center"/>
          </w:tcPr>
          <w:p w14:paraId="4C63A62C" w14:textId="77777777" w:rsidR="00F252B5" w:rsidRPr="00102440" w:rsidRDefault="00F252B5" w:rsidP="00F252B5">
            <w:pPr>
              <w:pStyle w:val="Compact"/>
              <w:jc w:val="center"/>
              <w:rPr>
                <w:rFonts w:ascii="Arial Narrow" w:hAnsi="Arial Narrow"/>
                <w:sz w:val="14"/>
                <w:szCs w:val="14"/>
              </w:rPr>
            </w:pPr>
            <w:r w:rsidRPr="00102440">
              <w:rPr>
                <w:rFonts w:ascii="Arial Narrow" w:hAnsi="Arial Narrow"/>
                <w:sz w:val="14"/>
                <w:szCs w:val="14"/>
              </w:rPr>
              <w:t>2.18</w:t>
            </w:r>
          </w:p>
        </w:tc>
        <w:tc>
          <w:tcPr>
            <w:tcW w:w="0" w:type="auto"/>
            <w:vAlign w:val="center"/>
          </w:tcPr>
          <w:p w14:paraId="25EAD016" w14:textId="77777777" w:rsidR="00F252B5" w:rsidRPr="00102440" w:rsidRDefault="00F252B5" w:rsidP="00F252B5">
            <w:pPr>
              <w:pStyle w:val="Compact"/>
              <w:jc w:val="center"/>
              <w:rPr>
                <w:rFonts w:ascii="Arial Narrow" w:hAnsi="Arial Narrow"/>
                <w:sz w:val="14"/>
                <w:szCs w:val="14"/>
              </w:rPr>
            </w:pPr>
            <w:r w:rsidRPr="00102440">
              <w:rPr>
                <w:rFonts w:ascii="Arial Narrow" w:hAnsi="Arial Narrow"/>
                <w:sz w:val="14"/>
                <w:szCs w:val="14"/>
              </w:rPr>
              <w:t>0.00</w:t>
            </w:r>
          </w:p>
        </w:tc>
        <w:tc>
          <w:tcPr>
            <w:tcW w:w="0" w:type="auto"/>
            <w:vAlign w:val="center"/>
          </w:tcPr>
          <w:p w14:paraId="3C3D9743" w14:textId="77777777" w:rsidR="00F252B5" w:rsidRPr="00102440" w:rsidRDefault="00F252B5" w:rsidP="00F252B5">
            <w:pPr>
              <w:pStyle w:val="Compact"/>
              <w:jc w:val="center"/>
              <w:rPr>
                <w:rFonts w:ascii="Arial Narrow" w:hAnsi="Arial Narrow"/>
                <w:sz w:val="14"/>
                <w:szCs w:val="14"/>
              </w:rPr>
            </w:pPr>
            <w:r w:rsidRPr="00102440">
              <w:rPr>
                <w:rFonts w:ascii="Arial Narrow" w:hAnsi="Arial Narrow"/>
                <w:sz w:val="14"/>
                <w:szCs w:val="14"/>
              </w:rPr>
              <w:t>311.35</w:t>
            </w:r>
          </w:p>
        </w:tc>
        <w:tc>
          <w:tcPr>
            <w:tcW w:w="0" w:type="auto"/>
            <w:vAlign w:val="center"/>
          </w:tcPr>
          <w:p w14:paraId="21E0B2D1" w14:textId="77777777" w:rsidR="00F252B5" w:rsidRPr="00102440" w:rsidRDefault="00F252B5" w:rsidP="00F252B5">
            <w:pPr>
              <w:pStyle w:val="Compact"/>
              <w:jc w:val="center"/>
              <w:rPr>
                <w:rFonts w:ascii="Arial Narrow" w:hAnsi="Arial Narrow"/>
                <w:sz w:val="14"/>
                <w:szCs w:val="14"/>
              </w:rPr>
            </w:pPr>
            <w:r w:rsidRPr="00102440">
              <w:rPr>
                <w:rFonts w:ascii="Arial Narrow" w:hAnsi="Arial Narrow"/>
                <w:sz w:val="14"/>
                <w:szCs w:val="14"/>
              </w:rPr>
              <w:t>557.45</w:t>
            </w:r>
          </w:p>
        </w:tc>
        <w:tc>
          <w:tcPr>
            <w:tcW w:w="0" w:type="auto"/>
            <w:vAlign w:val="center"/>
          </w:tcPr>
          <w:p w14:paraId="4438CEB9" w14:textId="77777777" w:rsidR="00F252B5" w:rsidRPr="00102440" w:rsidRDefault="00F252B5" w:rsidP="00F252B5">
            <w:pPr>
              <w:pStyle w:val="Compact"/>
              <w:jc w:val="center"/>
              <w:rPr>
                <w:rFonts w:ascii="Arial Narrow" w:hAnsi="Arial Narrow"/>
                <w:sz w:val="14"/>
                <w:szCs w:val="14"/>
              </w:rPr>
            </w:pPr>
          </w:p>
        </w:tc>
      </w:tr>
      <w:tr w:rsidR="00F252B5" w:rsidRPr="00102440" w14:paraId="4ED22103" w14:textId="77777777" w:rsidTr="00F252B5">
        <w:tc>
          <w:tcPr>
            <w:tcW w:w="0" w:type="auto"/>
            <w:vAlign w:val="center"/>
          </w:tcPr>
          <w:p w14:paraId="2FA7360B" w14:textId="77777777" w:rsidR="00F252B5" w:rsidRPr="00102440" w:rsidRDefault="00F252B5" w:rsidP="00F252B5">
            <w:pPr>
              <w:pStyle w:val="Compact"/>
              <w:rPr>
                <w:rFonts w:ascii="Arial Narrow" w:hAnsi="Arial Narrow"/>
                <w:sz w:val="14"/>
                <w:szCs w:val="14"/>
              </w:rPr>
            </w:pPr>
            <w:r w:rsidRPr="00102440">
              <w:rPr>
                <w:rFonts w:ascii="Arial Narrow" w:hAnsi="Arial Narrow"/>
                <w:sz w:val="14"/>
                <w:szCs w:val="14"/>
              </w:rPr>
              <w:t>Services</w:t>
            </w:r>
          </w:p>
        </w:tc>
        <w:tc>
          <w:tcPr>
            <w:tcW w:w="0" w:type="auto"/>
            <w:vAlign w:val="center"/>
          </w:tcPr>
          <w:p w14:paraId="3CD1155E" w14:textId="77777777" w:rsidR="00F252B5" w:rsidRPr="00102440" w:rsidRDefault="00F252B5" w:rsidP="00F252B5">
            <w:pPr>
              <w:pStyle w:val="Compact"/>
              <w:jc w:val="center"/>
              <w:rPr>
                <w:rFonts w:ascii="Arial Narrow" w:hAnsi="Arial Narrow"/>
                <w:sz w:val="14"/>
                <w:szCs w:val="14"/>
              </w:rPr>
            </w:pPr>
            <w:r w:rsidRPr="00102440">
              <w:rPr>
                <w:rFonts w:ascii="Arial Narrow" w:hAnsi="Arial Narrow"/>
                <w:sz w:val="14"/>
                <w:szCs w:val="14"/>
              </w:rPr>
              <w:t>67.01</w:t>
            </w:r>
          </w:p>
        </w:tc>
        <w:tc>
          <w:tcPr>
            <w:tcW w:w="0" w:type="auto"/>
            <w:vAlign w:val="center"/>
          </w:tcPr>
          <w:p w14:paraId="3C2D9B07" w14:textId="77777777" w:rsidR="00F252B5" w:rsidRPr="00102440" w:rsidRDefault="00F252B5" w:rsidP="00F252B5">
            <w:pPr>
              <w:pStyle w:val="Compact"/>
              <w:jc w:val="center"/>
              <w:rPr>
                <w:rFonts w:ascii="Arial Narrow" w:hAnsi="Arial Narrow"/>
                <w:sz w:val="14"/>
                <w:szCs w:val="14"/>
              </w:rPr>
            </w:pPr>
            <w:r w:rsidRPr="00102440">
              <w:rPr>
                <w:rFonts w:ascii="Arial Narrow" w:hAnsi="Arial Narrow"/>
                <w:sz w:val="14"/>
                <w:szCs w:val="14"/>
              </w:rPr>
              <w:t>66.89</w:t>
            </w:r>
          </w:p>
        </w:tc>
        <w:tc>
          <w:tcPr>
            <w:tcW w:w="0" w:type="auto"/>
            <w:vAlign w:val="center"/>
          </w:tcPr>
          <w:p w14:paraId="3CA13A41" w14:textId="77777777" w:rsidR="00F252B5" w:rsidRPr="00102440" w:rsidRDefault="00F252B5" w:rsidP="00F252B5">
            <w:pPr>
              <w:pStyle w:val="Compact"/>
              <w:jc w:val="center"/>
              <w:rPr>
                <w:rFonts w:ascii="Arial Narrow" w:hAnsi="Arial Narrow"/>
                <w:sz w:val="14"/>
                <w:szCs w:val="14"/>
              </w:rPr>
            </w:pPr>
            <w:r w:rsidRPr="00102440">
              <w:rPr>
                <w:rFonts w:ascii="Arial Narrow" w:hAnsi="Arial Narrow"/>
                <w:sz w:val="14"/>
                <w:szCs w:val="14"/>
              </w:rPr>
              <w:t>67.13</w:t>
            </w:r>
          </w:p>
        </w:tc>
        <w:tc>
          <w:tcPr>
            <w:tcW w:w="0" w:type="auto"/>
            <w:vAlign w:val="center"/>
          </w:tcPr>
          <w:p w14:paraId="104499DF" w14:textId="77777777" w:rsidR="00F252B5" w:rsidRPr="00102440" w:rsidRDefault="00F252B5" w:rsidP="00F252B5">
            <w:pPr>
              <w:pStyle w:val="Compact"/>
              <w:jc w:val="center"/>
              <w:rPr>
                <w:rFonts w:ascii="Arial Narrow" w:hAnsi="Arial Narrow"/>
                <w:sz w:val="14"/>
                <w:szCs w:val="14"/>
              </w:rPr>
            </w:pPr>
            <w:r w:rsidRPr="00102440">
              <w:rPr>
                <w:rFonts w:ascii="Arial Narrow" w:hAnsi="Arial Narrow"/>
                <w:sz w:val="14"/>
                <w:szCs w:val="14"/>
              </w:rPr>
              <w:t>26.13</w:t>
            </w:r>
          </w:p>
        </w:tc>
        <w:tc>
          <w:tcPr>
            <w:tcW w:w="0" w:type="auto"/>
            <w:vAlign w:val="center"/>
          </w:tcPr>
          <w:p w14:paraId="32CFB3B7" w14:textId="77777777" w:rsidR="00F252B5" w:rsidRPr="00102440" w:rsidRDefault="00F252B5" w:rsidP="00F252B5">
            <w:pPr>
              <w:pStyle w:val="Compact"/>
              <w:jc w:val="center"/>
              <w:rPr>
                <w:rFonts w:ascii="Arial Narrow" w:hAnsi="Arial Narrow"/>
                <w:sz w:val="14"/>
                <w:szCs w:val="14"/>
              </w:rPr>
            </w:pPr>
            <w:r w:rsidRPr="00102440">
              <w:rPr>
                <w:rFonts w:ascii="Arial Narrow" w:hAnsi="Arial Narrow"/>
                <w:sz w:val="14"/>
                <w:szCs w:val="14"/>
              </w:rPr>
              <w:t>0.00</w:t>
            </w:r>
          </w:p>
        </w:tc>
        <w:tc>
          <w:tcPr>
            <w:tcW w:w="0" w:type="auto"/>
            <w:vAlign w:val="center"/>
          </w:tcPr>
          <w:p w14:paraId="652E33B1" w14:textId="77777777" w:rsidR="00F252B5" w:rsidRPr="00102440" w:rsidRDefault="00F252B5" w:rsidP="00F252B5">
            <w:pPr>
              <w:pStyle w:val="Compact"/>
              <w:jc w:val="center"/>
              <w:rPr>
                <w:rFonts w:ascii="Arial Narrow" w:hAnsi="Arial Narrow"/>
                <w:sz w:val="14"/>
                <w:szCs w:val="14"/>
              </w:rPr>
            </w:pPr>
          </w:p>
        </w:tc>
        <w:tc>
          <w:tcPr>
            <w:tcW w:w="0" w:type="auto"/>
            <w:vAlign w:val="center"/>
          </w:tcPr>
          <w:p w14:paraId="388200B1" w14:textId="77777777" w:rsidR="00F252B5" w:rsidRPr="00102440" w:rsidRDefault="00F252B5" w:rsidP="00F252B5">
            <w:pPr>
              <w:pStyle w:val="Compact"/>
              <w:jc w:val="center"/>
              <w:rPr>
                <w:rFonts w:ascii="Arial Narrow" w:hAnsi="Arial Narrow"/>
                <w:sz w:val="14"/>
                <w:szCs w:val="14"/>
              </w:rPr>
            </w:pPr>
            <w:r w:rsidRPr="00102440">
              <w:rPr>
                <w:rFonts w:ascii="Arial Narrow" w:hAnsi="Arial Narrow"/>
                <w:sz w:val="14"/>
                <w:szCs w:val="14"/>
              </w:rPr>
              <w:t>5.58</w:t>
            </w:r>
          </w:p>
        </w:tc>
        <w:tc>
          <w:tcPr>
            <w:tcW w:w="0" w:type="auto"/>
            <w:vAlign w:val="center"/>
          </w:tcPr>
          <w:p w14:paraId="6E6155A6" w14:textId="77777777" w:rsidR="00F252B5" w:rsidRPr="00102440" w:rsidRDefault="00F252B5" w:rsidP="00F252B5">
            <w:pPr>
              <w:pStyle w:val="Compact"/>
              <w:jc w:val="center"/>
              <w:rPr>
                <w:rFonts w:ascii="Arial Narrow" w:hAnsi="Arial Narrow"/>
                <w:sz w:val="14"/>
                <w:szCs w:val="14"/>
              </w:rPr>
            </w:pPr>
            <w:r w:rsidRPr="00102440">
              <w:rPr>
                <w:rFonts w:ascii="Arial Narrow" w:hAnsi="Arial Narrow"/>
                <w:sz w:val="14"/>
                <w:szCs w:val="14"/>
              </w:rPr>
              <w:t>5.57</w:t>
            </w:r>
          </w:p>
        </w:tc>
        <w:tc>
          <w:tcPr>
            <w:tcW w:w="0" w:type="auto"/>
            <w:vAlign w:val="center"/>
          </w:tcPr>
          <w:p w14:paraId="271FA8DC" w14:textId="77777777" w:rsidR="00F252B5" w:rsidRPr="00102440" w:rsidRDefault="00F252B5" w:rsidP="00F252B5">
            <w:pPr>
              <w:pStyle w:val="Compact"/>
              <w:jc w:val="center"/>
              <w:rPr>
                <w:rFonts w:ascii="Arial Narrow" w:hAnsi="Arial Narrow"/>
                <w:sz w:val="14"/>
                <w:szCs w:val="14"/>
              </w:rPr>
            </w:pPr>
            <w:r w:rsidRPr="00102440">
              <w:rPr>
                <w:rFonts w:ascii="Arial Narrow" w:hAnsi="Arial Narrow"/>
                <w:sz w:val="14"/>
                <w:szCs w:val="14"/>
              </w:rPr>
              <w:t>5.59</w:t>
            </w:r>
          </w:p>
        </w:tc>
        <w:tc>
          <w:tcPr>
            <w:tcW w:w="0" w:type="auto"/>
            <w:vAlign w:val="center"/>
          </w:tcPr>
          <w:p w14:paraId="049DB49A" w14:textId="77777777" w:rsidR="00F252B5" w:rsidRPr="00102440" w:rsidRDefault="00F252B5" w:rsidP="00F252B5">
            <w:pPr>
              <w:pStyle w:val="Compact"/>
              <w:jc w:val="center"/>
              <w:rPr>
                <w:rFonts w:ascii="Arial Narrow" w:hAnsi="Arial Narrow"/>
                <w:sz w:val="14"/>
                <w:szCs w:val="14"/>
              </w:rPr>
            </w:pPr>
            <w:r w:rsidRPr="00102440">
              <w:rPr>
                <w:rFonts w:ascii="Arial Narrow" w:hAnsi="Arial Narrow"/>
                <w:sz w:val="14"/>
                <w:szCs w:val="14"/>
              </w:rPr>
              <w:t>2.18</w:t>
            </w:r>
          </w:p>
        </w:tc>
        <w:tc>
          <w:tcPr>
            <w:tcW w:w="0" w:type="auto"/>
            <w:vAlign w:val="center"/>
          </w:tcPr>
          <w:p w14:paraId="31261FA9" w14:textId="77777777" w:rsidR="00F252B5" w:rsidRPr="00102440" w:rsidRDefault="00F252B5" w:rsidP="00F252B5">
            <w:pPr>
              <w:pStyle w:val="Compact"/>
              <w:jc w:val="center"/>
              <w:rPr>
                <w:rFonts w:ascii="Arial Narrow" w:hAnsi="Arial Narrow"/>
                <w:sz w:val="14"/>
                <w:szCs w:val="14"/>
              </w:rPr>
            </w:pPr>
            <w:r w:rsidRPr="00102440">
              <w:rPr>
                <w:rFonts w:ascii="Arial Narrow" w:hAnsi="Arial Narrow"/>
                <w:sz w:val="14"/>
                <w:szCs w:val="14"/>
              </w:rPr>
              <w:t>0.00</w:t>
            </w:r>
          </w:p>
        </w:tc>
        <w:tc>
          <w:tcPr>
            <w:tcW w:w="0" w:type="auto"/>
            <w:vAlign w:val="center"/>
          </w:tcPr>
          <w:p w14:paraId="1E995436" w14:textId="77777777" w:rsidR="00F252B5" w:rsidRPr="00102440" w:rsidRDefault="00F252B5" w:rsidP="00F252B5">
            <w:pPr>
              <w:pStyle w:val="Compact"/>
              <w:jc w:val="center"/>
              <w:rPr>
                <w:rFonts w:ascii="Arial Narrow" w:hAnsi="Arial Narrow"/>
                <w:sz w:val="14"/>
                <w:szCs w:val="14"/>
              </w:rPr>
            </w:pPr>
            <w:r w:rsidRPr="00102440">
              <w:rPr>
                <w:rFonts w:ascii="Arial Narrow" w:hAnsi="Arial Narrow"/>
                <w:sz w:val="14"/>
                <w:szCs w:val="14"/>
              </w:rPr>
              <w:t>313.31</w:t>
            </w:r>
          </w:p>
        </w:tc>
        <w:tc>
          <w:tcPr>
            <w:tcW w:w="0" w:type="auto"/>
            <w:vAlign w:val="center"/>
          </w:tcPr>
          <w:p w14:paraId="7B406FD5" w14:textId="77777777" w:rsidR="00F252B5" w:rsidRPr="00102440" w:rsidRDefault="00F252B5" w:rsidP="00F252B5">
            <w:pPr>
              <w:pStyle w:val="Compact"/>
              <w:jc w:val="center"/>
              <w:rPr>
                <w:rFonts w:ascii="Arial Narrow" w:hAnsi="Arial Narrow"/>
                <w:sz w:val="14"/>
                <w:szCs w:val="14"/>
              </w:rPr>
            </w:pPr>
            <w:r w:rsidRPr="00102440">
              <w:rPr>
                <w:rFonts w:ascii="Arial Narrow" w:hAnsi="Arial Narrow"/>
                <w:sz w:val="14"/>
                <w:szCs w:val="14"/>
              </w:rPr>
              <w:t>559.41</w:t>
            </w:r>
          </w:p>
        </w:tc>
        <w:tc>
          <w:tcPr>
            <w:tcW w:w="0" w:type="auto"/>
            <w:vAlign w:val="center"/>
          </w:tcPr>
          <w:p w14:paraId="720F44DF" w14:textId="77777777" w:rsidR="00F252B5" w:rsidRPr="00102440" w:rsidRDefault="00F252B5" w:rsidP="00F252B5">
            <w:pPr>
              <w:pStyle w:val="Compact"/>
              <w:jc w:val="center"/>
              <w:rPr>
                <w:rFonts w:ascii="Arial Narrow" w:hAnsi="Arial Narrow"/>
                <w:sz w:val="14"/>
                <w:szCs w:val="14"/>
              </w:rPr>
            </w:pPr>
          </w:p>
        </w:tc>
      </w:tr>
      <w:tr w:rsidR="00F252B5" w:rsidRPr="00102440" w14:paraId="209FC043" w14:textId="77777777" w:rsidTr="00F252B5">
        <w:tc>
          <w:tcPr>
            <w:tcW w:w="0" w:type="auto"/>
            <w:vAlign w:val="center"/>
          </w:tcPr>
          <w:p w14:paraId="6E494F9F" w14:textId="77777777" w:rsidR="00F252B5" w:rsidRPr="00102440" w:rsidRDefault="00F252B5" w:rsidP="00F252B5">
            <w:pPr>
              <w:pStyle w:val="Compact"/>
              <w:rPr>
                <w:rFonts w:ascii="Arial Narrow" w:hAnsi="Arial Narrow"/>
                <w:sz w:val="14"/>
                <w:szCs w:val="14"/>
              </w:rPr>
            </w:pPr>
            <w:r w:rsidRPr="00102440">
              <w:rPr>
                <w:rFonts w:ascii="Arial Narrow" w:hAnsi="Arial Narrow"/>
                <w:sz w:val="14"/>
                <w:szCs w:val="14"/>
              </w:rPr>
              <w:t>Waste manag.</w:t>
            </w:r>
          </w:p>
        </w:tc>
        <w:tc>
          <w:tcPr>
            <w:tcW w:w="0" w:type="auto"/>
            <w:vAlign w:val="center"/>
          </w:tcPr>
          <w:p w14:paraId="0D80774F" w14:textId="77777777" w:rsidR="00F252B5" w:rsidRPr="00102440" w:rsidRDefault="00F252B5" w:rsidP="00F252B5">
            <w:pPr>
              <w:pStyle w:val="Compact"/>
              <w:jc w:val="center"/>
              <w:rPr>
                <w:rFonts w:ascii="Arial Narrow" w:hAnsi="Arial Narrow"/>
                <w:sz w:val="14"/>
                <w:szCs w:val="14"/>
              </w:rPr>
            </w:pPr>
            <w:r w:rsidRPr="00102440">
              <w:rPr>
                <w:rFonts w:ascii="Arial Narrow" w:hAnsi="Arial Narrow"/>
                <w:sz w:val="14"/>
                <w:szCs w:val="14"/>
              </w:rPr>
              <w:t>67.00</w:t>
            </w:r>
          </w:p>
        </w:tc>
        <w:tc>
          <w:tcPr>
            <w:tcW w:w="0" w:type="auto"/>
            <w:vAlign w:val="center"/>
          </w:tcPr>
          <w:p w14:paraId="146DBE96" w14:textId="77777777" w:rsidR="00F252B5" w:rsidRPr="00102440" w:rsidRDefault="00F252B5" w:rsidP="00F252B5">
            <w:pPr>
              <w:pStyle w:val="Compact"/>
              <w:jc w:val="center"/>
              <w:rPr>
                <w:rFonts w:ascii="Arial Narrow" w:hAnsi="Arial Narrow"/>
                <w:sz w:val="14"/>
                <w:szCs w:val="14"/>
              </w:rPr>
            </w:pPr>
            <w:r w:rsidRPr="00102440">
              <w:rPr>
                <w:rFonts w:ascii="Arial Narrow" w:hAnsi="Arial Narrow"/>
                <w:sz w:val="14"/>
                <w:szCs w:val="14"/>
              </w:rPr>
              <w:t>66.89</w:t>
            </w:r>
          </w:p>
        </w:tc>
        <w:tc>
          <w:tcPr>
            <w:tcW w:w="0" w:type="auto"/>
            <w:vAlign w:val="center"/>
          </w:tcPr>
          <w:p w14:paraId="51352C66" w14:textId="77777777" w:rsidR="00F252B5" w:rsidRPr="00102440" w:rsidRDefault="00F252B5" w:rsidP="00F252B5">
            <w:pPr>
              <w:pStyle w:val="Compact"/>
              <w:jc w:val="center"/>
              <w:rPr>
                <w:rFonts w:ascii="Arial Narrow" w:hAnsi="Arial Narrow"/>
                <w:sz w:val="14"/>
                <w:szCs w:val="14"/>
              </w:rPr>
            </w:pPr>
            <w:r w:rsidRPr="00102440">
              <w:rPr>
                <w:rFonts w:ascii="Arial Narrow" w:hAnsi="Arial Narrow"/>
                <w:sz w:val="14"/>
                <w:szCs w:val="14"/>
              </w:rPr>
              <w:t>67.12</w:t>
            </w:r>
          </w:p>
        </w:tc>
        <w:tc>
          <w:tcPr>
            <w:tcW w:w="0" w:type="auto"/>
            <w:vAlign w:val="center"/>
          </w:tcPr>
          <w:p w14:paraId="7FF52FD3" w14:textId="77777777" w:rsidR="00F252B5" w:rsidRPr="00102440" w:rsidRDefault="00F252B5" w:rsidP="00F252B5">
            <w:pPr>
              <w:pStyle w:val="Compact"/>
              <w:jc w:val="center"/>
              <w:rPr>
                <w:rFonts w:ascii="Arial Narrow" w:hAnsi="Arial Narrow"/>
                <w:sz w:val="14"/>
                <w:szCs w:val="14"/>
              </w:rPr>
            </w:pPr>
            <w:r w:rsidRPr="00102440">
              <w:rPr>
                <w:rFonts w:ascii="Arial Narrow" w:hAnsi="Arial Narrow"/>
                <w:sz w:val="14"/>
                <w:szCs w:val="14"/>
              </w:rPr>
              <w:t>0.00</w:t>
            </w:r>
          </w:p>
        </w:tc>
        <w:tc>
          <w:tcPr>
            <w:tcW w:w="0" w:type="auto"/>
            <w:vAlign w:val="center"/>
          </w:tcPr>
          <w:p w14:paraId="7C38ABA2" w14:textId="77777777" w:rsidR="00F252B5" w:rsidRPr="00102440" w:rsidRDefault="00F252B5" w:rsidP="00F252B5">
            <w:pPr>
              <w:pStyle w:val="Compact"/>
              <w:jc w:val="center"/>
              <w:rPr>
                <w:rFonts w:ascii="Arial Narrow" w:hAnsi="Arial Narrow"/>
                <w:sz w:val="14"/>
                <w:szCs w:val="14"/>
              </w:rPr>
            </w:pPr>
            <w:r w:rsidRPr="00102440">
              <w:rPr>
                <w:rFonts w:ascii="Arial Narrow" w:hAnsi="Arial Narrow"/>
                <w:sz w:val="14"/>
                <w:szCs w:val="14"/>
              </w:rPr>
              <w:t>0.00</w:t>
            </w:r>
          </w:p>
        </w:tc>
        <w:tc>
          <w:tcPr>
            <w:tcW w:w="0" w:type="auto"/>
            <w:vAlign w:val="center"/>
          </w:tcPr>
          <w:p w14:paraId="251D5AF7" w14:textId="77777777" w:rsidR="00F252B5" w:rsidRPr="00102440" w:rsidRDefault="00F252B5" w:rsidP="00F252B5">
            <w:pPr>
              <w:pStyle w:val="Compact"/>
              <w:jc w:val="center"/>
              <w:rPr>
                <w:rFonts w:ascii="Arial Narrow" w:hAnsi="Arial Narrow"/>
                <w:sz w:val="14"/>
                <w:szCs w:val="14"/>
              </w:rPr>
            </w:pPr>
          </w:p>
        </w:tc>
        <w:tc>
          <w:tcPr>
            <w:tcW w:w="0" w:type="auto"/>
            <w:vAlign w:val="center"/>
          </w:tcPr>
          <w:p w14:paraId="72378BF8" w14:textId="77777777" w:rsidR="00F252B5" w:rsidRPr="00102440" w:rsidRDefault="00F252B5" w:rsidP="00F252B5">
            <w:pPr>
              <w:pStyle w:val="Compact"/>
              <w:jc w:val="center"/>
              <w:rPr>
                <w:rFonts w:ascii="Arial Narrow" w:hAnsi="Arial Narrow"/>
                <w:sz w:val="14"/>
                <w:szCs w:val="14"/>
              </w:rPr>
            </w:pPr>
            <w:r w:rsidRPr="00102440">
              <w:rPr>
                <w:rFonts w:ascii="Arial Narrow" w:hAnsi="Arial Narrow"/>
                <w:sz w:val="14"/>
                <w:szCs w:val="14"/>
              </w:rPr>
              <w:t>5.58</w:t>
            </w:r>
          </w:p>
        </w:tc>
        <w:tc>
          <w:tcPr>
            <w:tcW w:w="0" w:type="auto"/>
            <w:vAlign w:val="center"/>
          </w:tcPr>
          <w:p w14:paraId="5801ABEB" w14:textId="77777777" w:rsidR="00F252B5" w:rsidRPr="00102440" w:rsidRDefault="00F252B5" w:rsidP="00F252B5">
            <w:pPr>
              <w:pStyle w:val="Compact"/>
              <w:jc w:val="center"/>
              <w:rPr>
                <w:rFonts w:ascii="Arial Narrow" w:hAnsi="Arial Narrow"/>
                <w:sz w:val="14"/>
                <w:szCs w:val="14"/>
              </w:rPr>
            </w:pPr>
            <w:r w:rsidRPr="00102440">
              <w:rPr>
                <w:rFonts w:ascii="Arial Narrow" w:hAnsi="Arial Narrow"/>
                <w:sz w:val="14"/>
                <w:szCs w:val="14"/>
              </w:rPr>
              <w:t>5.57</w:t>
            </w:r>
          </w:p>
        </w:tc>
        <w:tc>
          <w:tcPr>
            <w:tcW w:w="0" w:type="auto"/>
            <w:vAlign w:val="center"/>
          </w:tcPr>
          <w:p w14:paraId="532D35E7" w14:textId="77777777" w:rsidR="00F252B5" w:rsidRPr="00102440" w:rsidRDefault="00F252B5" w:rsidP="00F252B5">
            <w:pPr>
              <w:pStyle w:val="Compact"/>
              <w:jc w:val="center"/>
              <w:rPr>
                <w:rFonts w:ascii="Arial Narrow" w:hAnsi="Arial Narrow"/>
                <w:sz w:val="14"/>
                <w:szCs w:val="14"/>
              </w:rPr>
            </w:pPr>
            <w:r w:rsidRPr="00102440">
              <w:rPr>
                <w:rFonts w:ascii="Arial Narrow" w:hAnsi="Arial Narrow"/>
                <w:sz w:val="14"/>
                <w:szCs w:val="14"/>
              </w:rPr>
              <w:t>5.59</w:t>
            </w:r>
          </w:p>
        </w:tc>
        <w:tc>
          <w:tcPr>
            <w:tcW w:w="0" w:type="auto"/>
            <w:vAlign w:val="center"/>
          </w:tcPr>
          <w:p w14:paraId="0879CF77" w14:textId="77777777" w:rsidR="00F252B5" w:rsidRPr="00102440" w:rsidRDefault="00F252B5" w:rsidP="00F252B5">
            <w:pPr>
              <w:pStyle w:val="Compact"/>
              <w:jc w:val="center"/>
              <w:rPr>
                <w:rFonts w:ascii="Arial Narrow" w:hAnsi="Arial Narrow"/>
                <w:sz w:val="14"/>
                <w:szCs w:val="14"/>
              </w:rPr>
            </w:pPr>
            <w:r w:rsidRPr="00102440">
              <w:rPr>
                <w:rFonts w:ascii="Arial Narrow" w:hAnsi="Arial Narrow"/>
                <w:sz w:val="14"/>
                <w:szCs w:val="14"/>
              </w:rPr>
              <w:t>0.00</w:t>
            </w:r>
          </w:p>
        </w:tc>
        <w:tc>
          <w:tcPr>
            <w:tcW w:w="0" w:type="auto"/>
            <w:vAlign w:val="center"/>
          </w:tcPr>
          <w:p w14:paraId="4418B4F6" w14:textId="77777777" w:rsidR="00F252B5" w:rsidRPr="00102440" w:rsidRDefault="00F252B5" w:rsidP="00F252B5">
            <w:pPr>
              <w:pStyle w:val="Compact"/>
              <w:jc w:val="center"/>
              <w:rPr>
                <w:rFonts w:ascii="Arial Narrow" w:hAnsi="Arial Narrow"/>
                <w:sz w:val="14"/>
                <w:szCs w:val="14"/>
              </w:rPr>
            </w:pPr>
            <w:r w:rsidRPr="00102440">
              <w:rPr>
                <w:rFonts w:ascii="Arial Narrow" w:hAnsi="Arial Narrow"/>
                <w:sz w:val="14"/>
                <w:szCs w:val="14"/>
              </w:rPr>
              <w:t>0.00</w:t>
            </w:r>
          </w:p>
        </w:tc>
        <w:tc>
          <w:tcPr>
            <w:tcW w:w="0" w:type="auto"/>
            <w:vAlign w:val="center"/>
          </w:tcPr>
          <w:p w14:paraId="02E32C12" w14:textId="77777777" w:rsidR="00F252B5" w:rsidRPr="00102440" w:rsidRDefault="00F252B5" w:rsidP="00F252B5">
            <w:pPr>
              <w:pStyle w:val="Compact"/>
              <w:jc w:val="center"/>
              <w:rPr>
                <w:rFonts w:ascii="Arial Narrow" w:hAnsi="Arial Narrow"/>
                <w:sz w:val="14"/>
                <w:szCs w:val="14"/>
              </w:rPr>
            </w:pPr>
            <w:r w:rsidRPr="00102440">
              <w:rPr>
                <w:rFonts w:ascii="Arial Narrow" w:hAnsi="Arial Narrow"/>
                <w:sz w:val="14"/>
                <w:szCs w:val="14"/>
              </w:rPr>
              <w:t>0.00</w:t>
            </w:r>
          </w:p>
        </w:tc>
        <w:tc>
          <w:tcPr>
            <w:tcW w:w="0" w:type="auto"/>
            <w:vAlign w:val="center"/>
          </w:tcPr>
          <w:p w14:paraId="601E54D3" w14:textId="77777777" w:rsidR="00F252B5" w:rsidRPr="00102440" w:rsidRDefault="00F252B5" w:rsidP="00F252B5">
            <w:pPr>
              <w:pStyle w:val="Compact"/>
              <w:jc w:val="center"/>
              <w:rPr>
                <w:rFonts w:ascii="Arial Narrow" w:hAnsi="Arial Narrow"/>
                <w:sz w:val="14"/>
                <w:szCs w:val="14"/>
              </w:rPr>
            </w:pPr>
            <w:r w:rsidRPr="00102440">
              <w:rPr>
                <w:rFonts w:ascii="Arial Narrow" w:hAnsi="Arial Narrow"/>
                <w:sz w:val="14"/>
                <w:szCs w:val="14"/>
              </w:rPr>
              <w:t>217.76</w:t>
            </w:r>
          </w:p>
        </w:tc>
        <w:tc>
          <w:tcPr>
            <w:tcW w:w="0" w:type="auto"/>
            <w:vAlign w:val="center"/>
          </w:tcPr>
          <w:p w14:paraId="06A91BE4" w14:textId="77777777" w:rsidR="00F252B5" w:rsidRPr="00102440" w:rsidRDefault="00F252B5" w:rsidP="00F252B5">
            <w:pPr>
              <w:pStyle w:val="Compact"/>
              <w:jc w:val="center"/>
              <w:rPr>
                <w:rFonts w:ascii="Arial Narrow" w:hAnsi="Arial Narrow"/>
                <w:sz w:val="14"/>
                <w:szCs w:val="14"/>
              </w:rPr>
            </w:pPr>
          </w:p>
        </w:tc>
      </w:tr>
      <w:tr w:rsidR="00F252B5" w:rsidRPr="00102440" w14:paraId="1A8A3A6A" w14:textId="77777777" w:rsidTr="00F252B5">
        <w:tc>
          <w:tcPr>
            <w:tcW w:w="0" w:type="auto"/>
            <w:tcBorders>
              <w:bottom w:val="single" w:sz="4" w:space="0" w:color="19B839"/>
            </w:tcBorders>
            <w:vAlign w:val="center"/>
          </w:tcPr>
          <w:p w14:paraId="2B9F9A4A" w14:textId="77777777" w:rsidR="00F252B5" w:rsidRPr="00102440" w:rsidRDefault="00F252B5" w:rsidP="00F252B5">
            <w:pPr>
              <w:pStyle w:val="Compact"/>
              <w:rPr>
                <w:rFonts w:ascii="Arial Narrow" w:hAnsi="Arial Narrow"/>
                <w:sz w:val="14"/>
                <w:szCs w:val="14"/>
              </w:rPr>
            </w:pPr>
            <w:r w:rsidRPr="00102440">
              <w:rPr>
                <w:rFonts w:ascii="Arial Narrow" w:hAnsi="Arial Narrow"/>
                <w:sz w:val="14"/>
                <w:szCs w:val="14"/>
              </w:rPr>
              <w:t>Recycling</w:t>
            </w:r>
          </w:p>
        </w:tc>
        <w:tc>
          <w:tcPr>
            <w:tcW w:w="0" w:type="auto"/>
            <w:vAlign w:val="center"/>
          </w:tcPr>
          <w:p w14:paraId="24EEDB75" w14:textId="77777777" w:rsidR="00F252B5" w:rsidRPr="00102440" w:rsidRDefault="00F252B5" w:rsidP="00F252B5">
            <w:pPr>
              <w:pStyle w:val="Compact"/>
              <w:jc w:val="center"/>
              <w:rPr>
                <w:rFonts w:ascii="Arial Narrow" w:hAnsi="Arial Narrow"/>
                <w:sz w:val="14"/>
                <w:szCs w:val="14"/>
              </w:rPr>
            </w:pPr>
            <w:r w:rsidRPr="00102440">
              <w:rPr>
                <w:rFonts w:ascii="Arial Narrow" w:hAnsi="Arial Narrow"/>
                <w:sz w:val="14"/>
                <w:szCs w:val="14"/>
              </w:rPr>
              <w:t>0.00</w:t>
            </w:r>
          </w:p>
        </w:tc>
        <w:tc>
          <w:tcPr>
            <w:tcW w:w="0" w:type="auto"/>
            <w:vAlign w:val="center"/>
          </w:tcPr>
          <w:p w14:paraId="7A65D16C" w14:textId="77777777" w:rsidR="00F252B5" w:rsidRPr="00102440" w:rsidRDefault="00F252B5" w:rsidP="00F252B5">
            <w:pPr>
              <w:pStyle w:val="Compact"/>
              <w:jc w:val="center"/>
              <w:rPr>
                <w:rFonts w:ascii="Arial Narrow" w:hAnsi="Arial Narrow"/>
                <w:sz w:val="14"/>
                <w:szCs w:val="14"/>
              </w:rPr>
            </w:pPr>
            <w:r w:rsidRPr="00102440">
              <w:rPr>
                <w:rFonts w:ascii="Arial Narrow" w:hAnsi="Arial Narrow"/>
                <w:sz w:val="14"/>
                <w:szCs w:val="14"/>
              </w:rPr>
              <w:t>0.00</w:t>
            </w:r>
          </w:p>
        </w:tc>
        <w:tc>
          <w:tcPr>
            <w:tcW w:w="0" w:type="auto"/>
            <w:vAlign w:val="center"/>
          </w:tcPr>
          <w:p w14:paraId="2F2005BC" w14:textId="77777777" w:rsidR="00F252B5" w:rsidRPr="00102440" w:rsidRDefault="00F252B5" w:rsidP="00F252B5">
            <w:pPr>
              <w:pStyle w:val="Compact"/>
              <w:jc w:val="center"/>
              <w:rPr>
                <w:rFonts w:ascii="Arial Narrow" w:hAnsi="Arial Narrow"/>
                <w:sz w:val="14"/>
                <w:szCs w:val="14"/>
              </w:rPr>
            </w:pPr>
            <w:r w:rsidRPr="00102440">
              <w:rPr>
                <w:rFonts w:ascii="Arial Narrow" w:hAnsi="Arial Narrow"/>
                <w:sz w:val="14"/>
                <w:szCs w:val="14"/>
              </w:rPr>
              <w:t>0.00</w:t>
            </w:r>
          </w:p>
        </w:tc>
        <w:tc>
          <w:tcPr>
            <w:tcW w:w="0" w:type="auto"/>
            <w:vAlign w:val="center"/>
          </w:tcPr>
          <w:p w14:paraId="7A88CD8B" w14:textId="77777777" w:rsidR="00F252B5" w:rsidRPr="00102440" w:rsidRDefault="00F252B5" w:rsidP="00F252B5">
            <w:pPr>
              <w:pStyle w:val="Compact"/>
              <w:jc w:val="center"/>
              <w:rPr>
                <w:rFonts w:ascii="Arial Narrow" w:hAnsi="Arial Narrow"/>
                <w:sz w:val="14"/>
                <w:szCs w:val="14"/>
              </w:rPr>
            </w:pPr>
            <w:r w:rsidRPr="00102440">
              <w:rPr>
                <w:rFonts w:ascii="Arial Narrow" w:hAnsi="Arial Narrow"/>
                <w:sz w:val="14"/>
                <w:szCs w:val="14"/>
              </w:rPr>
              <w:t>0.00</w:t>
            </w:r>
          </w:p>
        </w:tc>
        <w:tc>
          <w:tcPr>
            <w:tcW w:w="0" w:type="auto"/>
            <w:vAlign w:val="center"/>
          </w:tcPr>
          <w:p w14:paraId="6D423BF0" w14:textId="77777777" w:rsidR="00F252B5" w:rsidRPr="00102440" w:rsidRDefault="00F252B5" w:rsidP="00F252B5">
            <w:pPr>
              <w:pStyle w:val="Compact"/>
              <w:jc w:val="center"/>
              <w:rPr>
                <w:rFonts w:ascii="Arial Narrow" w:hAnsi="Arial Narrow"/>
                <w:sz w:val="14"/>
                <w:szCs w:val="14"/>
              </w:rPr>
            </w:pPr>
            <w:r w:rsidRPr="00102440">
              <w:rPr>
                <w:rFonts w:ascii="Arial Narrow" w:hAnsi="Arial Narrow"/>
                <w:sz w:val="14"/>
                <w:szCs w:val="14"/>
              </w:rPr>
              <w:t>0.00</w:t>
            </w:r>
          </w:p>
        </w:tc>
        <w:tc>
          <w:tcPr>
            <w:tcW w:w="0" w:type="auto"/>
            <w:vAlign w:val="center"/>
          </w:tcPr>
          <w:p w14:paraId="21025C80" w14:textId="77777777" w:rsidR="00F252B5" w:rsidRPr="00102440" w:rsidRDefault="00F252B5" w:rsidP="00F252B5">
            <w:pPr>
              <w:pStyle w:val="Compact"/>
              <w:jc w:val="center"/>
              <w:rPr>
                <w:rFonts w:ascii="Arial Narrow" w:hAnsi="Arial Narrow"/>
                <w:sz w:val="14"/>
                <w:szCs w:val="14"/>
              </w:rPr>
            </w:pPr>
          </w:p>
        </w:tc>
        <w:tc>
          <w:tcPr>
            <w:tcW w:w="0" w:type="auto"/>
            <w:vAlign w:val="center"/>
          </w:tcPr>
          <w:p w14:paraId="72A36D25" w14:textId="77777777" w:rsidR="00F252B5" w:rsidRPr="00102440" w:rsidRDefault="00F252B5" w:rsidP="00F252B5">
            <w:pPr>
              <w:pStyle w:val="Compact"/>
              <w:jc w:val="center"/>
              <w:rPr>
                <w:rFonts w:ascii="Arial Narrow" w:hAnsi="Arial Narrow"/>
                <w:sz w:val="14"/>
                <w:szCs w:val="14"/>
              </w:rPr>
            </w:pPr>
            <w:r w:rsidRPr="00102440">
              <w:rPr>
                <w:rFonts w:ascii="Arial Narrow" w:hAnsi="Arial Narrow"/>
                <w:sz w:val="14"/>
                <w:szCs w:val="14"/>
              </w:rPr>
              <w:t>0.00</w:t>
            </w:r>
          </w:p>
        </w:tc>
        <w:tc>
          <w:tcPr>
            <w:tcW w:w="0" w:type="auto"/>
            <w:vAlign w:val="center"/>
          </w:tcPr>
          <w:p w14:paraId="029F0BB2" w14:textId="77777777" w:rsidR="00F252B5" w:rsidRPr="00102440" w:rsidRDefault="00F252B5" w:rsidP="00F252B5">
            <w:pPr>
              <w:pStyle w:val="Compact"/>
              <w:jc w:val="center"/>
              <w:rPr>
                <w:rFonts w:ascii="Arial Narrow" w:hAnsi="Arial Narrow"/>
                <w:sz w:val="14"/>
                <w:szCs w:val="14"/>
              </w:rPr>
            </w:pPr>
            <w:r w:rsidRPr="00102440">
              <w:rPr>
                <w:rFonts w:ascii="Arial Narrow" w:hAnsi="Arial Narrow"/>
                <w:sz w:val="14"/>
                <w:szCs w:val="14"/>
              </w:rPr>
              <w:t>0.00</w:t>
            </w:r>
          </w:p>
        </w:tc>
        <w:tc>
          <w:tcPr>
            <w:tcW w:w="0" w:type="auto"/>
            <w:vAlign w:val="center"/>
          </w:tcPr>
          <w:p w14:paraId="2A906AD5" w14:textId="77777777" w:rsidR="00F252B5" w:rsidRPr="00102440" w:rsidRDefault="00F252B5" w:rsidP="00F252B5">
            <w:pPr>
              <w:pStyle w:val="Compact"/>
              <w:jc w:val="center"/>
              <w:rPr>
                <w:rFonts w:ascii="Arial Narrow" w:hAnsi="Arial Narrow"/>
                <w:sz w:val="14"/>
                <w:szCs w:val="14"/>
              </w:rPr>
            </w:pPr>
            <w:r w:rsidRPr="00102440">
              <w:rPr>
                <w:rFonts w:ascii="Arial Narrow" w:hAnsi="Arial Narrow"/>
                <w:sz w:val="14"/>
                <w:szCs w:val="14"/>
              </w:rPr>
              <w:t>0.00</w:t>
            </w:r>
          </w:p>
        </w:tc>
        <w:tc>
          <w:tcPr>
            <w:tcW w:w="0" w:type="auto"/>
            <w:vAlign w:val="center"/>
          </w:tcPr>
          <w:p w14:paraId="015F2595" w14:textId="77777777" w:rsidR="00F252B5" w:rsidRPr="00102440" w:rsidRDefault="00F252B5" w:rsidP="00F252B5">
            <w:pPr>
              <w:pStyle w:val="Compact"/>
              <w:jc w:val="center"/>
              <w:rPr>
                <w:rFonts w:ascii="Arial Narrow" w:hAnsi="Arial Narrow"/>
                <w:sz w:val="14"/>
                <w:szCs w:val="14"/>
              </w:rPr>
            </w:pPr>
            <w:r w:rsidRPr="00102440">
              <w:rPr>
                <w:rFonts w:ascii="Arial Narrow" w:hAnsi="Arial Narrow"/>
                <w:sz w:val="14"/>
                <w:szCs w:val="14"/>
              </w:rPr>
              <w:t>0.00</w:t>
            </w:r>
          </w:p>
        </w:tc>
        <w:tc>
          <w:tcPr>
            <w:tcW w:w="0" w:type="auto"/>
            <w:vAlign w:val="center"/>
          </w:tcPr>
          <w:p w14:paraId="3A317216" w14:textId="77777777" w:rsidR="00F252B5" w:rsidRPr="00102440" w:rsidRDefault="00F252B5" w:rsidP="00F252B5">
            <w:pPr>
              <w:pStyle w:val="Compact"/>
              <w:jc w:val="center"/>
              <w:rPr>
                <w:rFonts w:ascii="Arial Narrow" w:hAnsi="Arial Narrow"/>
                <w:sz w:val="14"/>
                <w:szCs w:val="14"/>
              </w:rPr>
            </w:pPr>
            <w:r w:rsidRPr="00102440">
              <w:rPr>
                <w:rFonts w:ascii="Arial Narrow" w:hAnsi="Arial Narrow"/>
                <w:sz w:val="14"/>
                <w:szCs w:val="14"/>
              </w:rPr>
              <w:t>0.00</w:t>
            </w:r>
          </w:p>
        </w:tc>
        <w:tc>
          <w:tcPr>
            <w:tcW w:w="0" w:type="auto"/>
            <w:vAlign w:val="center"/>
          </w:tcPr>
          <w:p w14:paraId="15F28F3C" w14:textId="77777777" w:rsidR="00F252B5" w:rsidRPr="00102440" w:rsidRDefault="00F252B5" w:rsidP="00F252B5">
            <w:pPr>
              <w:pStyle w:val="Compact"/>
              <w:jc w:val="center"/>
              <w:rPr>
                <w:rFonts w:ascii="Arial Narrow" w:hAnsi="Arial Narrow"/>
                <w:sz w:val="14"/>
                <w:szCs w:val="14"/>
              </w:rPr>
            </w:pPr>
            <w:r w:rsidRPr="00102440">
              <w:rPr>
                <w:rFonts w:ascii="Arial Narrow" w:hAnsi="Arial Narrow"/>
                <w:sz w:val="14"/>
                <w:szCs w:val="14"/>
              </w:rPr>
              <w:t>0.00</w:t>
            </w:r>
          </w:p>
        </w:tc>
        <w:tc>
          <w:tcPr>
            <w:tcW w:w="0" w:type="auto"/>
            <w:vAlign w:val="center"/>
          </w:tcPr>
          <w:p w14:paraId="156DBC8D" w14:textId="77777777" w:rsidR="00F252B5" w:rsidRPr="00102440" w:rsidRDefault="00F252B5" w:rsidP="00F252B5">
            <w:pPr>
              <w:pStyle w:val="Compact"/>
              <w:jc w:val="center"/>
              <w:rPr>
                <w:rFonts w:ascii="Arial Narrow" w:hAnsi="Arial Narrow"/>
                <w:sz w:val="14"/>
                <w:szCs w:val="14"/>
              </w:rPr>
            </w:pPr>
            <w:r w:rsidRPr="00102440">
              <w:rPr>
                <w:rFonts w:ascii="Arial Narrow" w:hAnsi="Arial Narrow"/>
                <w:sz w:val="14"/>
                <w:szCs w:val="14"/>
              </w:rPr>
              <w:t>0.00</w:t>
            </w:r>
          </w:p>
        </w:tc>
        <w:tc>
          <w:tcPr>
            <w:tcW w:w="0" w:type="auto"/>
            <w:vAlign w:val="center"/>
          </w:tcPr>
          <w:p w14:paraId="2DE73934" w14:textId="77777777" w:rsidR="00F252B5" w:rsidRPr="00102440" w:rsidRDefault="00F252B5" w:rsidP="00F252B5">
            <w:pPr>
              <w:pStyle w:val="Compact"/>
              <w:jc w:val="center"/>
              <w:rPr>
                <w:rFonts w:ascii="Arial Narrow" w:hAnsi="Arial Narrow"/>
                <w:sz w:val="14"/>
                <w:szCs w:val="14"/>
              </w:rPr>
            </w:pPr>
          </w:p>
        </w:tc>
      </w:tr>
      <w:tr w:rsidR="00F252B5" w:rsidRPr="00102440" w14:paraId="6A66D9E7" w14:textId="77777777" w:rsidTr="00F252B5">
        <w:tc>
          <w:tcPr>
            <w:tcW w:w="0" w:type="auto"/>
            <w:tcBorders>
              <w:top w:val="single" w:sz="4" w:space="0" w:color="19B839"/>
              <w:bottom w:val="single" w:sz="4" w:space="0" w:color="19B839"/>
            </w:tcBorders>
            <w:vAlign w:val="center"/>
          </w:tcPr>
          <w:p w14:paraId="43EFA2AA" w14:textId="31B38450" w:rsidR="00F252B5" w:rsidRPr="00102440" w:rsidRDefault="00F252B5" w:rsidP="00F252B5">
            <w:pPr>
              <w:pStyle w:val="Compact"/>
              <w:rPr>
                <w:rFonts w:ascii="Arial Narrow" w:hAnsi="Arial Narrow"/>
                <w:sz w:val="14"/>
                <w:szCs w:val="14"/>
              </w:rPr>
            </w:pPr>
            <w:r w:rsidRPr="00102440">
              <w:rPr>
                <w:rFonts w:ascii="Arial Narrow" w:hAnsi="Arial Narrow"/>
                <w:sz w:val="14"/>
                <w:szCs w:val="14"/>
              </w:rPr>
              <w:t>Area 2 production</w:t>
            </w:r>
          </w:p>
        </w:tc>
        <w:tc>
          <w:tcPr>
            <w:tcW w:w="0" w:type="auto"/>
            <w:vAlign w:val="center"/>
          </w:tcPr>
          <w:p w14:paraId="5B402966" w14:textId="77777777" w:rsidR="00F252B5" w:rsidRPr="00102440" w:rsidRDefault="00F252B5" w:rsidP="00F252B5">
            <w:pPr>
              <w:pStyle w:val="Compact"/>
              <w:jc w:val="center"/>
              <w:rPr>
                <w:rFonts w:ascii="Arial Narrow" w:hAnsi="Arial Narrow"/>
                <w:sz w:val="14"/>
                <w:szCs w:val="14"/>
              </w:rPr>
            </w:pPr>
          </w:p>
        </w:tc>
        <w:tc>
          <w:tcPr>
            <w:tcW w:w="0" w:type="auto"/>
            <w:vAlign w:val="center"/>
          </w:tcPr>
          <w:p w14:paraId="47811F7F" w14:textId="77777777" w:rsidR="00F252B5" w:rsidRPr="00102440" w:rsidRDefault="00F252B5" w:rsidP="00F252B5">
            <w:pPr>
              <w:pStyle w:val="Compact"/>
              <w:jc w:val="center"/>
              <w:rPr>
                <w:rFonts w:ascii="Arial Narrow" w:hAnsi="Arial Narrow"/>
                <w:sz w:val="14"/>
                <w:szCs w:val="14"/>
              </w:rPr>
            </w:pPr>
          </w:p>
        </w:tc>
        <w:tc>
          <w:tcPr>
            <w:tcW w:w="0" w:type="auto"/>
            <w:vAlign w:val="center"/>
          </w:tcPr>
          <w:p w14:paraId="3FA22520" w14:textId="77777777" w:rsidR="00F252B5" w:rsidRPr="00102440" w:rsidRDefault="00F252B5" w:rsidP="00F252B5">
            <w:pPr>
              <w:pStyle w:val="Compact"/>
              <w:jc w:val="center"/>
              <w:rPr>
                <w:rFonts w:ascii="Arial Narrow" w:hAnsi="Arial Narrow"/>
                <w:sz w:val="14"/>
                <w:szCs w:val="14"/>
              </w:rPr>
            </w:pPr>
          </w:p>
        </w:tc>
        <w:tc>
          <w:tcPr>
            <w:tcW w:w="0" w:type="auto"/>
            <w:vAlign w:val="center"/>
          </w:tcPr>
          <w:p w14:paraId="4A771C3C" w14:textId="77777777" w:rsidR="00F252B5" w:rsidRPr="00102440" w:rsidRDefault="00F252B5" w:rsidP="00F252B5">
            <w:pPr>
              <w:pStyle w:val="Compact"/>
              <w:jc w:val="center"/>
              <w:rPr>
                <w:rFonts w:ascii="Arial Narrow" w:hAnsi="Arial Narrow"/>
                <w:sz w:val="14"/>
                <w:szCs w:val="14"/>
              </w:rPr>
            </w:pPr>
          </w:p>
        </w:tc>
        <w:tc>
          <w:tcPr>
            <w:tcW w:w="0" w:type="auto"/>
            <w:vAlign w:val="center"/>
          </w:tcPr>
          <w:p w14:paraId="5682FAF1" w14:textId="77777777" w:rsidR="00F252B5" w:rsidRPr="00102440" w:rsidRDefault="00F252B5" w:rsidP="00F252B5">
            <w:pPr>
              <w:pStyle w:val="Compact"/>
              <w:jc w:val="center"/>
              <w:rPr>
                <w:rFonts w:ascii="Arial Narrow" w:hAnsi="Arial Narrow"/>
                <w:sz w:val="14"/>
                <w:szCs w:val="14"/>
              </w:rPr>
            </w:pPr>
          </w:p>
        </w:tc>
        <w:tc>
          <w:tcPr>
            <w:tcW w:w="0" w:type="auto"/>
            <w:vAlign w:val="center"/>
          </w:tcPr>
          <w:p w14:paraId="79E1E4E3" w14:textId="77777777" w:rsidR="00F252B5" w:rsidRPr="00102440" w:rsidRDefault="00F252B5" w:rsidP="00F252B5">
            <w:pPr>
              <w:pStyle w:val="Compact"/>
              <w:jc w:val="center"/>
              <w:rPr>
                <w:rFonts w:ascii="Arial Narrow" w:hAnsi="Arial Narrow"/>
                <w:sz w:val="14"/>
                <w:szCs w:val="14"/>
              </w:rPr>
            </w:pPr>
          </w:p>
        </w:tc>
        <w:tc>
          <w:tcPr>
            <w:tcW w:w="0" w:type="auto"/>
            <w:vAlign w:val="center"/>
          </w:tcPr>
          <w:p w14:paraId="6A16C389" w14:textId="77777777" w:rsidR="00F252B5" w:rsidRPr="00102440" w:rsidRDefault="00F252B5" w:rsidP="00F252B5">
            <w:pPr>
              <w:pStyle w:val="Compact"/>
              <w:jc w:val="center"/>
              <w:rPr>
                <w:rFonts w:ascii="Arial Narrow" w:hAnsi="Arial Narrow"/>
                <w:sz w:val="14"/>
                <w:szCs w:val="14"/>
              </w:rPr>
            </w:pPr>
          </w:p>
        </w:tc>
        <w:tc>
          <w:tcPr>
            <w:tcW w:w="0" w:type="auto"/>
            <w:vAlign w:val="center"/>
          </w:tcPr>
          <w:p w14:paraId="06584E57" w14:textId="77777777" w:rsidR="00F252B5" w:rsidRPr="00102440" w:rsidRDefault="00F252B5" w:rsidP="00F252B5">
            <w:pPr>
              <w:pStyle w:val="Compact"/>
              <w:jc w:val="center"/>
              <w:rPr>
                <w:rFonts w:ascii="Arial Narrow" w:hAnsi="Arial Narrow"/>
                <w:sz w:val="14"/>
                <w:szCs w:val="14"/>
              </w:rPr>
            </w:pPr>
          </w:p>
        </w:tc>
        <w:tc>
          <w:tcPr>
            <w:tcW w:w="0" w:type="auto"/>
            <w:vAlign w:val="center"/>
          </w:tcPr>
          <w:p w14:paraId="04C224D8" w14:textId="77777777" w:rsidR="00F252B5" w:rsidRPr="00102440" w:rsidRDefault="00F252B5" w:rsidP="00F252B5">
            <w:pPr>
              <w:pStyle w:val="Compact"/>
              <w:jc w:val="center"/>
              <w:rPr>
                <w:rFonts w:ascii="Arial Narrow" w:hAnsi="Arial Narrow"/>
                <w:sz w:val="14"/>
                <w:szCs w:val="14"/>
              </w:rPr>
            </w:pPr>
          </w:p>
        </w:tc>
        <w:tc>
          <w:tcPr>
            <w:tcW w:w="0" w:type="auto"/>
            <w:vAlign w:val="center"/>
          </w:tcPr>
          <w:p w14:paraId="270C1FA7" w14:textId="77777777" w:rsidR="00F252B5" w:rsidRPr="00102440" w:rsidRDefault="00F252B5" w:rsidP="00F252B5">
            <w:pPr>
              <w:pStyle w:val="Compact"/>
              <w:jc w:val="center"/>
              <w:rPr>
                <w:rFonts w:ascii="Arial Narrow" w:hAnsi="Arial Narrow"/>
                <w:sz w:val="14"/>
                <w:szCs w:val="14"/>
              </w:rPr>
            </w:pPr>
          </w:p>
        </w:tc>
        <w:tc>
          <w:tcPr>
            <w:tcW w:w="0" w:type="auto"/>
            <w:vAlign w:val="center"/>
          </w:tcPr>
          <w:p w14:paraId="17271174" w14:textId="77777777" w:rsidR="00F252B5" w:rsidRPr="00102440" w:rsidRDefault="00F252B5" w:rsidP="00F252B5">
            <w:pPr>
              <w:pStyle w:val="Compact"/>
              <w:jc w:val="center"/>
              <w:rPr>
                <w:rFonts w:ascii="Arial Narrow" w:hAnsi="Arial Narrow"/>
                <w:sz w:val="14"/>
                <w:szCs w:val="14"/>
              </w:rPr>
            </w:pPr>
          </w:p>
        </w:tc>
        <w:tc>
          <w:tcPr>
            <w:tcW w:w="0" w:type="auto"/>
            <w:vAlign w:val="center"/>
          </w:tcPr>
          <w:p w14:paraId="50D54311" w14:textId="77777777" w:rsidR="00F252B5" w:rsidRPr="00102440" w:rsidRDefault="00F252B5" w:rsidP="00F252B5">
            <w:pPr>
              <w:pStyle w:val="Compact"/>
              <w:jc w:val="center"/>
              <w:rPr>
                <w:rFonts w:ascii="Arial Narrow" w:hAnsi="Arial Narrow"/>
                <w:sz w:val="14"/>
                <w:szCs w:val="14"/>
              </w:rPr>
            </w:pPr>
          </w:p>
        </w:tc>
        <w:tc>
          <w:tcPr>
            <w:tcW w:w="0" w:type="auto"/>
            <w:vAlign w:val="center"/>
          </w:tcPr>
          <w:p w14:paraId="207AB84C" w14:textId="77777777" w:rsidR="00F252B5" w:rsidRPr="00102440" w:rsidRDefault="00F252B5" w:rsidP="00F252B5">
            <w:pPr>
              <w:pStyle w:val="Compact"/>
              <w:jc w:val="center"/>
              <w:rPr>
                <w:rFonts w:ascii="Arial Narrow" w:hAnsi="Arial Narrow"/>
                <w:sz w:val="14"/>
                <w:szCs w:val="14"/>
              </w:rPr>
            </w:pPr>
          </w:p>
        </w:tc>
        <w:tc>
          <w:tcPr>
            <w:tcW w:w="0" w:type="auto"/>
            <w:vAlign w:val="center"/>
          </w:tcPr>
          <w:p w14:paraId="1EFCFC46" w14:textId="77777777" w:rsidR="00F252B5" w:rsidRPr="00102440" w:rsidRDefault="00F252B5" w:rsidP="00F252B5">
            <w:pPr>
              <w:pStyle w:val="Compact"/>
              <w:jc w:val="center"/>
              <w:rPr>
                <w:rFonts w:ascii="Arial Narrow" w:hAnsi="Arial Narrow"/>
                <w:sz w:val="14"/>
                <w:szCs w:val="14"/>
              </w:rPr>
            </w:pPr>
          </w:p>
        </w:tc>
      </w:tr>
      <w:tr w:rsidR="00F252B5" w:rsidRPr="00102440" w14:paraId="443E17AA" w14:textId="77777777" w:rsidTr="00F252B5">
        <w:tc>
          <w:tcPr>
            <w:tcW w:w="0" w:type="auto"/>
            <w:tcBorders>
              <w:top w:val="single" w:sz="4" w:space="0" w:color="19B839"/>
            </w:tcBorders>
            <w:vAlign w:val="center"/>
          </w:tcPr>
          <w:p w14:paraId="06C24FE8" w14:textId="3DAE4FAD" w:rsidR="00F252B5" w:rsidRPr="00102440" w:rsidRDefault="00F252B5" w:rsidP="00F252B5">
            <w:pPr>
              <w:pStyle w:val="Compact"/>
              <w:rPr>
                <w:rFonts w:ascii="Arial Narrow" w:hAnsi="Arial Narrow"/>
                <w:sz w:val="14"/>
                <w:szCs w:val="14"/>
              </w:rPr>
            </w:pPr>
            <w:r w:rsidRPr="00102440">
              <w:rPr>
                <w:rFonts w:ascii="Arial Narrow" w:hAnsi="Arial Narrow"/>
                <w:sz w:val="14"/>
                <w:szCs w:val="14"/>
              </w:rPr>
              <w:t>Manufacturing</w:t>
            </w:r>
          </w:p>
        </w:tc>
        <w:tc>
          <w:tcPr>
            <w:tcW w:w="0" w:type="auto"/>
            <w:vAlign w:val="center"/>
          </w:tcPr>
          <w:p w14:paraId="67803AB7" w14:textId="77777777" w:rsidR="00F252B5" w:rsidRPr="00102440" w:rsidRDefault="00F252B5" w:rsidP="00F252B5">
            <w:pPr>
              <w:pStyle w:val="Compact"/>
              <w:jc w:val="center"/>
              <w:rPr>
                <w:rFonts w:ascii="Arial Narrow" w:hAnsi="Arial Narrow"/>
                <w:sz w:val="14"/>
                <w:szCs w:val="14"/>
              </w:rPr>
            </w:pPr>
            <w:r w:rsidRPr="00102440">
              <w:rPr>
                <w:rFonts w:ascii="Arial Narrow" w:hAnsi="Arial Narrow"/>
                <w:sz w:val="14"/>
                <w:szCs w:val="14"/>
              </w:rPr>
              <w:t>5.58</w:t>
            </w:r>
          </w:p>
        </w:tc>
        <w:tc>
          <w:tcPr>
            <w:tcW w:w="0" w:type="auto"/>
            <w:vAlign w:val="center"/>
          </w:tcPr>
          <w:p w14:paraId="3D596A9A" w14:textId="77777777" w:rsidR="00F252B5" w:rsidRPr="00102440" w:rsidRDefault="00F252B5" w:rsidP="00F252B5">
            <w:pPr>
              <w:pStyle w:val="Compact"/>
              <w:jc w:val="center"/>
              <w:rPr>
                <w:rFonts w:ascii="Arial Narrow" w:hAnsi="Arial Narrow"/>
                <w:sz w:val="14"/>
                <w:szCs w:val="14"/>
              </w:rPr>
            </w:pPr>
            <w:r w:rsidRPr="00102440">
              <w:rPr>
                <w:rFonts w:ascii="Arial Narrow" w:hAnsi="Arial Narrow"/>
                <w:sz w:val="14"/>
                <w:szCs w:val="14"/>
              </w:rPr>
              <w:t>5.57</w:t>
            </w:r>
          </w:p>
        </w:tc>
        <w:tc>
          <w:tcPr>
            <w:tcW w:w="0" w:type="auto"/>
            <w:vAlign w:val="center"/>
          </w:tcPr>
          <w:p w14:paraId="2A5B73E8" w14:textId="77777777" w:rsidR="00F252B5" w:rsidRPr="00102440" w:rsidRDefault="00F252B5" w:rsidP="00F252B5">
            <w:pPr>
              <w:pStyle w:val="Compact"/>
              <w:jc w:val="center"/>
              <w:rPr>
                <w:rFonts w:ascii="Arial Narrow" w:hAnsi="Arial Narrow"/>
                <w:sz w:val="14"/>
                <w:szCs w:val="14"/>
              </w:rPr>
            </w:pPr>
            <w:r w:rsidRPr="00102440">
              <w:rPr>
                <w:rFonts w:ascii="Arial Narrow" w:hAnsi="Arial Narrow"/>
                <w:sz w:val="14"/>
                <w:szCs w:val="14"/>
              </w:rPr>
              <w:t>5.59</w:t>
            </w:r>
          </w:p>
        </w:tc>
        <w:tc>
          <w:tcPr>
            <w:tcW w:w="0" w:type="auto"/>
            <w:vAlign w:val="center"/>
          </w:tcPr>
          <w:p w14:paraId="117A5C95" w14:textId="77777777" w:rsidR="00F252B5" w:rsidRPr="00102440" w:rsidRDefault="00F252B5" w:rsidP="00F252B5">
            <w:pPr>
              <w:pStyle w:val="Compact"/>
              <w:jc w:val="center"/>
              <w:rPr>
                <w:rFonts w:ascii="Arial Narrow" w:hAnsi="Arial Narrow"/>
                <w:sz w:val="14"/>
                <w:szCs w:val="14"/>
              </w:rPr>
            </w:pPr>
            <w:r w:rsidRPr="00102440">
              <w:rPr>
                <w:rFonts w:ascii="Arial Narrow" w:hAnsi="Arial Narrow"/>
                <w:sz w:val="14"/>
                <w:szCs w:val="14"/>
              </w:rPr>
              <w:t>2.18</w:t>
            </w:r>
          </w:p>
        </w:tc>
        <w:tc>
          <w:tcPr>
            <w:tcW w:w="0" w:type="auto"/>
            <w:vAlign w:val="center"/>
          </w:tcPr>
          <w:p w14:paraId="1E3E76AE" w14:textId="77777777" w:rsidR="00F252B5" w:rsidRPr="00102440" w:rsidRDefault="00F252B5" w:rsidP="00F252B5">
            <w:pPr>
              <w:pStyle w:val="Compact"/>
              <w:jc w:val="center"/>
              <w:rPr>
                <w:rFonts w:ascii="Arial Narrow" w:hAnsi="Arial Narrow"/>
                <w:sz w:val="14"/>
                <w:szCs w:val="14"/>
              </w:rPr>
            </w:pPr>
            <w:r w:rsidRPr="00102440">
              <w:rPr>
                <w:rFonts w:ascii="Arial Narrow" w:hAnsi="Arial Narrow"/>
                <w:sz w:val="14"/>
                <w:szCs w:val="14"/>
              </w:rPr>
              <w:t>0.00</w:t>
            </w:r>
          </w:p>
        </w:tc>
        <w:tc>
          <w:tcPr>
            <w:tcW w:w="0" w:type="auto"/>
            <w:vAlign w:val="center"/>
          </w:tcPr>
          <w:p w14:paraId="5D5BADAD" w14:textId="77777777" w:rsidR="00F252B5" w:rsidRPr="00102440" w:rsidRDefault="00F252B5" w:rsidP="00F252B5">
            <w:pPr>
              <w:pStyle w:val="Compact"/>
              <w:jc w:val="center"/>
              <w:rPr>
                <w:rFonts w:ascii="Arial Narrow" w:hAnsi="Arial Narrow"/>
                <w:sz w:val="14"/>
                <w:szCs w:val="14"/>
              </w:rPr>
            </w:pPr>
          </w:p>
        </w:tc>
        <w:tc>
          <w:tcPr>
            <w:tcW w:w="0" w:type="auto"/>
            <w:vAlign w:val="center"/>
          </w:tcPr>
          <w:p w14:paraId="2122B618" w14:textId="77777777" w:rsidR="00F252B5" w:rsidRPr="00102440" w:rsidRDefault="00F252B5" w:rsidP="00F252B5">
            <w:pPr>
              <w:pStyle w:val="Compact"/>
              <w:jc w:val="center"/>
              <w:rPr>
                <w:rFonts w:ascii="Arial Narrow" w:hAnsi="Arial Narrow"/>
                <w:sz w:val="14"/>
                <w:szCs w:val="14"/>
              </w:rPr>
            </w:pPr>
            <w:r w:rsidRPr="00102440">
              <w:rPr>
                <w:rFonts w:ascii="Arial Narrow" w:hAnsi="Arial Narrow"/>
                <w:sz w:val="14"/>
                <w:szCs w:val="14"/>
              </w:rPr>
              <w:t>67.01</w:t>
            </w:r>
          </w:p>
        </w:tc>
        <w:tc>
          <w:tcPr>
            <w:tcW w:w="0" w:type="auto"/>
            <w:vAlign w:val="center"/>
          </w:tcPr>
          <w:p w14:paraId="4BB06DF1" w14:textId="77777777" w:rsidR="00F252B5" w:rsidRPr="00102440" w:rsidRDefault="00F252B5" w:rsidP="00F252B5">
            <w:pPr>
              <w:pStyle w:val="Compact"/>
              <w:jc w:val="center"/>
              <w:rPr>
                <w:rFonts w:ascii="Arial Narrow" w:hAnsi="Arial Narrow"/>
                <w:sz w:val="14"/>
                <w:szCs w:val="14"/>
              </w:rPr>
            </w:pPr>
            <w:r w:rsidRPr="00102440">
              <w:rPr>
                <w:rFonts w:ascii="Arial Narrow" w:hAnsi="Arial Narrow"/>
                <w:sz w:val="14"/>
                <w:szCs w:val="14"/>
              </w:rPr>
              <w:t>66.89</w:t>
            </w:r>
          </w:p>
        </w:tc>
        <w:tc>
          <w:tcPr>
            <w:tcW w:w="0" w:type="auto"/>
            <w:vAlign w:val="center"/>
          </w:tcPr>
          <w:p w14:paraId="4A768B5F" w14:textId="77777777" w:rsidR="00F252B5" w:rsidRPr="00102440" w:rsidRDefault="00F252B5" w:rsidP="00F252B5">
            <w:pPr>
              <w:pStyle w:val="Compact"/>
              <w:jc w:val="center"/>
              <w:rPr>
                <w:rFonts w:ascii="Arial Narrow" w:hAnsi="Arial Narrow"/>
                <w:sz w:val="14"/>
                <w:szCs w:val="14"/>
              </w:rPr>
            </w:pPr>
            <w:r w:rsidRPr="00102440">
              <w:rPr>
                <w:rFonts w:ascii="Arial Narrow" w:hAnsi="Arial Narrow"/>
                <w:sz w:val="14"/>
                <w:szCs w:val="14"/>
              </w:rPr>
              <w:t>67.13</w:t>
            </w:r>
          </w:p>
        </w:tc>
        <w:tc>
          <w:tcPr>
            <w:tcW w:w="0" w:type="auto"/>
            <w:vAlign w:val="center"/>
          </w:tcPr>
          <w:p w14:paraId="40CD86AA" w14:textId="77777777" w:rsidR="00F252B5" w:rsidRPr="00102440" w:rsidRDefault="00F252B5" w:rsidP="00F252B5">
            <w:pPr>
              <w:pStyle w:val="Compact"/>
              <w:jc w:val="center"/>
              <w:rPr>
                <w:rFonts w:ascii="Arial Narrow" w:hAnsi="Arial Narrow"/>
                <w:sz w:val="14"/>
                <w:szCs w:val="14"/>
              </w:rPr>
            </w:pPr>
            <w:r w:rsidRPr="00102440">
              <w:rPr>
                <w:rFonts w:ascii="Arial Narrow" w:hAnsi="Arial Narrow"/>
                <w:sz w:val="14"/>
                <w:szCs w:val="14"/>
              </w:rPr>
              <w:t>26.13</w:t>
            </w:r>
          </w:p>
        </w:tc>
        <w:tc>
          <w:tcPr>
            <w:tcW w:w="0" w:type="auto"/>
            <w:vAlign w:val="center"/>
          </w:tcPr>
          <w:p w14:paraId="27B408B8" w14:textId="77777777" w:rsidR="00F252B5" w:rsidRPr="00102440" w:rsidRDefault="00F252B5" w:rsidP="00F252B5">
            <w:pPr>
              <w:pStyle w:val="Compact"/>
              <w:jc w:val="center"/>
              <w:rPr>
                <w:rFonts w:ascii="Arial Narrow" w:hAnsi="Arial Narrow"/>
                <w:sz w:val="14"/>
                <w:szCs w:val="14"/>
              </w:rPr>
            </w:pPr>
            <w:r w:rsidRPr="00102440">
              <w:rPr>
                <w:rFonts w:ascii="Arial Narrow" w:hAnsi="Arial Narrow"/>
                <w:sz w:val="14"/>
                <w:szCs w:val="14"/>
              </w:rPr>
              <w:t>0.00</w:t>
            </w:r>
          </w:p>
        </w:tc>
        <w:tc>
          <w:tcPr>
            <w:tcW w:w="0" w:type="auto"/>
            <w:vAlign w:val="center"/>
          </w:tcPr>
          <w:p w14:paraId="40BF2FF8" w14:textId="77777777" w:rsidR="00F252B5" w:rsidRPr="00102440" w:rsidRDefault="00F252B5" w:rsidP="00F252B5">
            <w:pPr>
              <w:pStyle w:val="Compact"/>
              <w:jc w:val="center"/>
              <w:rPr>
                <w:rFonts w:ascii="Arial Narrow" w:hAnsi="Arial Narrow"/>
                <w:sz w:val="14"/>
                <w:szCs w:val="14"/>
              </w:rPr>
            </w:pPr>
            <w:r w:rsidRPr="00102440">
              <w:rPr>
                <w:rFonts w:ascii="Arial Narrow" w:hAnsi="Arial Narrow"/>
                <w:sz w:val="14"/>
                <w:szCs w:val="14"/>
              </w:rPr>
              <w:t>312.33</w:t>
            </w:r>
          </w:p>
        </w:tc>
        <w:tc>
          <w:tcPr>
            <w:tcW w:w="0" w:type="auto"/>
            <w:vAlign w:val="center"/>
          </w:tcPr>
          <w:p w14:paraId="01A00E9F" w14:textId="77777777" w:rsidR="00F252B5" w:rsidRPr="00102440" w:rsidRDefault="00F252B5" w:rsidP="00F252B5">
            <w:pPr>
              <w:pStyle w:val="Compact"/>
              <w:jc w:val="center"/>
              <w:rPr>
                <w:rFonts w:ascii="Arial Narrow" w:hAnsi="Arial Narrow"/>
                <w:sz w:val="14"/>
                <w:szCs w:val="14"/>
              </w:rPr>
            </w:pPr>
            <w:r w:rsidRPr="00102440">
              <w:rPr>
                <w:rFonts w:ascii="Arial Narrow" w:hAnsi="Arial Narrow"/>
                <w:sz w:val="14"/>
                <w:szCs w:val="14"/>
              </w:rPr>
              <w:t>558.43</w:t>
            </w:r>
          </w:p>
        </w:tc>
        <w:tc>
          <w:tcPr>
            <w:tcW w:w="0" w:type="auto"/>
            <w:vAlign w:val="center"/>
          </w:tcPr>
          <w:p w14:paraId="745D8ED9" w14:textId="77777777" w:rsidR="00F252B5" w:rsidRPr="00102440" w:rsidRDefault="00F252B5" w:rsidP="00F252B5">
            <w:pPr>
              <w:pStyle w:val="Compact"/>
              <w:jc w:val="center"/>
              <w:rPr>
                <w:rFonts w:ascii="Arial Narrow" w:hAnsi="Arial Narrow"/>
                <w:sz w:val="14"/>
                <w:szCs w:val="14"/>
              </w:rPr>
            </w:pPr>
          </w:p>
        </w:tc>
      </w:tr>
      <w:tr w:rsidR="00F252B5" w:rsidRPr="00102440" w14:paraId="050F7A7A" w14:textId="77777777" w:rsidTr="00F252B5">
        <w:tc>
          <w:tcPr>
            <w:tcW w:w="0" w:type="auto"/>
            <w:vAlign w:val="center"/>
          </w:tcPr>
          <w:p w14:paraId="1D1EAB4D" w14:textId="77777777" w:rsidR="00F252B5" w:rsidRPr="00102440" w:rsidRDefault="00F252B5" w:rsidP="00F252B5">
            <w:pPr>
              <w:pStyle w:val="Compact"/>
              <w:rPr>
                <w:rFonts w:ascii="Arial Narrow" w:hAnsi="Arial Narrow"/>
                <w:sz w:val="14"/>
                <w:szCs w:val="14"/>
              </w:rPr>
            </w:pPr>
            <w:r w:rsidRPr="00102440">
              <w:rPr>
                <w:rFonts w:ascii="Arial Narrow" w:hAnsi="Arial Narrow"/>
                <w:sz w:val="14"/>
                <w:szCs w:val="14"/>
              </w:rPr>
              <w:t>Agriculture</w:t>
            </w:r>
          </w:p>
        </w:tc>
        <w:tc>
          <w:tcPr>
            <w:tcW w:w="0" w:type="auto"/>
            <w:vAlign w:val="center"/>
          </w:tcPr>
          <w:p w14:paraId="3C9E7AF2" w14:textId="77777777" w:rsidR="00F252B5" w:rsidRPr="00102440" w:rsidRDefault="00F252B5" w:rsidP="00F252B5">
            <w:pPr>
              <w:pStyle w:val="Compact"/>
              <w:jc w:val="center"/>
              <w:rPr>
                <w:rFonts w:ascii="Arial Narrow" w:hAnsi="Arial Narrow"/>
                <w:sz w:val="14"/>
                <w:szCs w:val="14"/>
              </w:rPr>
            </w:pPr>
            <w:r w:rsidRPr="00102440">
              <w:rPr>
                <w:rFonts w:ascii="Arial Narrow" w:hAnsi="Arial Narrow"/>
                <w:sz w:val="14"/>
                <w:szCs w:val="14"/>
              </w:rPr>
              <w:t>5.58</w:t>
            </w:r>
          </w:p>
        </w:tc>
        <w:tc>
          <w:tcPr>
            <w:tcW w:w="0" w:type="auto"/>
            <w:vAlign w:val="center"/>
          </w:tcPr>
          <w:p w14:paraId="26DF64D1" w14:textId="77777777" w:rsidR="00F252B5" w:rsidRPr="00102440" w:rsidRDefault="00F252B5" w:rsidP="00F252B5">
            <w:pPr>
              <w:pStyle w:val="Compact"/>
              <w:jc w:val="center"/>
              <w:rPr>
                <w:rFonts w:ascii="Arial Narrow" w:hAnsi="Arial Narrow"/>
                <w:sz w:val="14"/>
                <w:szCs w:val="14"/>
              </w:rPr>
            </w:pPr>
            <w:r w:rsidRPr="00102440">
              <w:rPr>
                <w:rFonts w:ascii="Arial Narrow" w:hAnsi="Arial Narrow"/>
                <w:sz w:val="14"/>
                <w:szCs w:val="14"/>
              </w:rPr>
              <w:t>5.57</w:t>
            </w:r>
          </w:p>
        </w:tc>
        <w:tc>
          <w:tcPr>
            <w:tcW w:w="0" w:type="auto"/>
            <w:vAlign w:val="center"/>
          </w:tcPr>
          <w:p w14:paraId="632B63AA" w14:textId="77777777" w:rsidR="00F252B5" w:rsidRPr="00102440" w:rsidRDefault="00F252B5" w:rsidP="00F252B5">
            <w:pPr>
              <w:pStyle w:val="Compact"/>
              <w:jc w:val="center"/>
              <w:rPr>
                <w:rFonts w:ascii="Arial Narrow" w:hAnsi="Arial Narrow"/>
                <w:sz w:val="14"/>
                <w:szCs w:val="14"/>
              </w:rPr>
            </w:pPr>
            <w:r w:rsidRPr="00102440">
              <w:rPr>
                <w:rFonts w:ascii="Arial Narrow" w:hAnsi="Arial Narrow"/>
                <w:sz w:val="14"/>
                <w:szCs w:val="14"/>
              </w:rPr>
              <w:t>5.59</w:t>
            </w:r>
          </w:p>
        </w:tc>
        <w:tc>
          <w:tcPr>
            <w:tcW w:w="0" w:type="auto"/>
            <w:vAlign w:val="center"/>
          </w:tcPr>
          <w:p w14:paraId="129B6460" w14:textId="77777777" w:rsidR="00F252B5" w:rsidRPr="00102440" w:rsidRDefault="00F252B5" w:rsidP="00F252B5">
            <w:pPr>
              <w:pStyle w:val="Compact"/>
              <w:jc w:val="center"/>
              <w:rPr>
                <w:rFonts w:ascii="Arial Narrow" w:hAnsi="Arial Narrow"/>
                <w:sz w:val="14"/>
                <w:szCs w:val="14"/>
              </w:rPr>
            </w:pPr>
            <w:r w:rsidRPr="00102440">
              <w:rPr>
                <w:rFonts w:ascii="Arial Narrow" w:hAnsi="Arial Narrow"/>
                <w:sz w:val="14"/>
                <w:szCs w:val="14"/>
              </w:rPr>
              <w:t>2.18</w:t>
            </w:r>
          </w:p>
        </w:tc>
        <w:tc>
          <w:tcPr>
            <w:tcW w:w="0" w:type="auto"/>
            <w:vAlign w:val="center"/>
          </w:tcPr>
          <w:p w14:paraId="6E6674C3" w14:textId="77777777" w:rsidR="00F252B5" w:rsidRPr="00102440" w:rsidRDefault="00F252B5" w:rsidP="00F252B5">
            <w:pPr>
              <w:pStyle w:val="Compact"/>
              <w:jc w:val="center"/>
              <w:rPr>
                <w:rFonts w:ascii="Arial Narrow" w:hAnsi="Arial Narrow"/>
                <w:sz w:val="14"/>
                <w:szCs w:val="14"/>
              </w:rPr>
            </w:pPr>
            <w:r w:rsidRPr="00102440">
              <w:rPr>
                <w:rFonts w:ascii="Arial Narrow" w:hAnsi="Arial Narrow"/>
                <w:sz w:val="14"/>
                <w:szCs w:val="14"/>
              </w:rPr>
              <w:t>0.00</w:t>
            </w:r>
          </w:p>
        </w:tc>
        <w:tc>
          <w:tcPr>
            <w:tcW w:w="0" w:type="auto"/>
            <w:vAlign w:val="center"/>
          </w:tcPr>
          <w:p w14:paraId="6B9A5E63" w14:textId="77777777" w:rsidR="00F252B5" w:rsidRPr="00102440" w:rsidRDefault="00F252B5" w:rsidP="00F252B5">
            <w:pPr>
              <w:pStyle w:val="Compact"/>
              <w:jc w:val="center"/>
              <w:rPr>
                <w:rFonts w:ascii="Arial Narrow" w:hAnsi="Arial Narrow"/>
                <w:sz w:val="14"/>
                <w:szCs w:val="14"/>
              </w:rPr>
            </w:pPr>
          </w:p>
        </w:tc>
        <w:tc>
          <w:tcPr>
            <w:tcW w:w="0" w:type="auto"/>
            <w:vAlign w:val="center"/>
          </w:tcPr>
          <w:p w14:paraId="1C23FE6B" w14:textId="77777777" w:rsidR="00F252B5" w:rsidRPr="00102440" w:rsidRDefault="00F252B5" w:rsidP="00F252B5">
            <w:pPr>
              <w:pStyle w:val="Compact"/>
              <w:jc w:val="center"/>
              <w:rPr>
                <w:rFonts w:ascii="Arial Narrow" w:hAnsi="Arial Narrow"/>
                <w:sz w:val="14"/>
                <w:szCs w:val="14"/>
              </w:rPr>
            </w:pPr>
            <w:r w:rsidRPr="00102440">
              <w:rPr>
                <w:rFonts w:ascii="Arial Narrow" w:hAnsi="Arial Narrow"/>
                <w:sz w:val="14"/>
                <w:szCs w:val="14"/>
              </w:rPr>
              <w:t>67.01</w:t>
            </w:r>
          </w:p>
        </w:tc>
        <w:tc>
          <w:tcPr>
            <w:tcW w:w="0" w:type="auto"/>
            <w:vAlign w:val="center"/>
          </w:tcPr>
          <w:p w14:paraId="2BE40B7D" w14:textId="77777777" w:rsidR="00F252B5" w:rsidRPr="00102440" w:rsidRDefault="00F252B5" w:rsidP="00F252B5">
            <w:pPr>
              <w:pStyle w:val="Compact"/>
              <w:jc w:val="center"/>
              <w:rPr>
                <w:rFonts w:ascii="Arial Narrow" w:hAnsi="Arial Narrow"/>
                <w:sz w:val="14"/>
                <w:szCs w:val="14"/>
              </w:rPr>
            </w:pPr>
            <w:r w:rsidRPr="00102440">
              <w:rPr>
                <w:rFonts w:ascii="Arial Narrow" w:hAnsi="Arial Narrow"/>
                <w:sz w:val="14"/>
                <w:szCs w:val="14"/>
              </w:rPr>
              <w:t>66.89</w:t>
            </w:r>
          </w:p>
        </w:tc>
        <w:tc>
          <w:tcPr>
            <w:tcW w:w="0" w:type="auto"/>
            <w:vAlign w:val="center"/>
          </w:tcPr>
          <w:p w14:paraId="66999239" w14:textId="77777777" w:rsidR="00F252B5" w:rsidRPr="00102440" w:rsidRDefault="00F252B5" w:rsidP="00F252B5">
            <w:pPr>
              <w:pStyle w:val="Compact"/>
              <w:jc w:val="center"/>
              <w:rPr>
                <w:rFonts w:ascii="Arial Narrow" w:hAnsi="Arial Narrow"/>
                <w:sz w:val="14"/>
                <w:szCs w:val="14"/>
              </w:rPr>
            </w:pPr>
            <w:r w:rsidRPr="00102440">
              <w:rPr>
                <w:rFonts w:ascii="Arial Narrow" w:hAnsi="Arial Narrow"/>
                <w:sz w:val="14"/>
                <w:szCs w:val="14"/>
              </w:rPr>
              <w:t>67.13</w:t>
            </w:r>
          </w:p>
        </w:tc>
        <w:tc>
          <w:tcPr>
            <w:tcW w:w="0" w:type="auto"/>
            <w:vAlign w:val="center"/>
          </w:tcPr>
          <w:p w14:paraId="2C8B906A" w14:textId="77777777" w:rsidR="00F252B5" w:rsidRPr="00102440" w:rsidRDefault="00F252B5" w:rsidP="00F252B5">
            <w:pPr>
              <w:pStyle w:val="Compact"/>
              <w:jc w:val="center"/>
              <w:rPr>
                <w:rFonts w:ascii="Arial Narrow" w:hAnsi="Arial Narrow"/>
                <w:sz w:val="14"/>
                <w:szCs w:val="14"/>
              </w:rPr>
            </w:pPr>
            <w:r w:rsidRPr="00102440">
              <w:rPr>
                <w:rFonts w:ascii="Arial Narrow" w:hAnsi="Arial Narrow"/>
                <w:sz w:val="14"/>
                <w:szCs w:val="14"/>
              </w:rPr>
              <w:t>26.13</w:t>
            </w:r>
          </w:p>
        </w:tc>
        <w:tc>
          <w:tcPr>
            <w:tcW w:w="0" w:type="auto"/>
            <w:vAlign w:val="center"/>
          </w:tcPr>
          <w:p w14:paraId="01300815" w14:textId="77777777" w:rsidR="00F252B5" w:rsidRPr="00102440" w:rsidRDefault="00F252B5" w:rsidP="00F252B5">
            <w:pPr>
              <w:pStyle w:val="Compact"/>
              <w:jc w:val="center"/>
              <w:rPr>
                <w:rFonts w:ascii="Arial Narrow" w:hAnsi="Arial Narrow"/>
                <w:sz w:val="14"/>
                <w:szCs w:val="14"/>
              </w:rPr>
            </w:pPr>
            <w:r w:rsidRPr="00102440">
              <w:rPr>
                <w:rFonts w:ascii="Arial Narrow" w:hAnsi="Arial Narrow"/>
                <w:sz w:val="14"/>
                <w:szCs w:val="14"/>
              </w:rPr>
              <w:t>0.00</w:t>
            </w:r>
          </w:p>
        </w:tc>
        <w:tc>
          <w:tcPr>
            <w:tcW w:w="0" w:type="auto"/>
            <w:vAlign w:val="center"/>
          </w:tcPr>
          <w:p w14:paraId="2AB2AB61" w14:textId="77777777" w:rsidR="00F252B5" w:rsidRPr="00102440" w:rsidRDefault="00F252B5" w:rsidP="00F252B5">
            <w:pPr>
              <w:pStyle w:val="Compact"/>
              <w:jc w:val="center"/>
              <w:rPr>
                <w:rFonts w:ascii="Arial Narrow" w:hAnsi="Arial Narrow"/>
                <w:sz w:val="14"/>
                <w:szCs w:val="14"/>
              </w:rPr>
            </w:pPr>
            <w:r w:rsidRPr="00102440">
              <w:rPr>
                <w:rFonts w:ascii="Arial Narrow" w:hAnsi="Arial Narrow"/>
                <w:sz w:val="14"/>
                <w:szCs w:val="14"/>
              </w:rPr>
              <w:t>311.35</w:t>
            </w:r>
          </w:p>
        </w:tc>
        <w:tc>
          <w:tcPr>
            <w:tcW w:w="0" w:type="auto"/>
            <w:vAlign w:val="center"/>
          </w:tcPr>
          <w:p w14:paraId="23655FFD" w14:textId="77777777" w:rsidR="00F252B5" w:rsidRPr="00102440" w:rsidRDefault="00F252B5" w:rsidP="00F252B5">
            <w:pPr>
              <w:pStyle w:val="Compact"/>
              <w:jc w:val="center"/>
              <w:rPr>
                <w:rFonts w:ascii="Arial Narrow" w:hAnsi="Arial Narrow"/>
                <w:sz w:val="14"/>
                <w:szCs w:val="14"/>
              </w:rPr>
            </w:pPr>
            <w:r w:rsidRPr="00102440">
              <w:rPr>
                <w:rFonts w:ascii="Arial Narrow" w:hAnsi="Arial Narrow"/>
                <w:sz w:val="14"/>
                <w:szCs w:val="14"/>
              </w:rPr>
              <w:t>557.45</w:t>
            </w:r>
          </w:p>
        </w:tc>
        <w:tc>
          <w:tcPr>
            <w:tcW w:w="0" w:type="auto"/>
            <w:vAlign w:val="center"/>
          </w:tcPr>
          <w:p w14:paraId="03203149" w14:textId="77777777" w:rsidR="00F252B5" w:rsidRPr="00102440" w:rsidRDefault="00F252B5" w:rsidP="00F252B5">
            <w:pPr>
              <w:pStyle w:val="Compact"/>
              <w:jc w:val="center"/>
              <w:rPr>
                <w:rFonts w:ascii="Arial Narrow" w:hAnsi="Arial Narrow"/>
                <w:sz w:val="14"/>
                <w:szCs w:val="14"/>
              </w:rPr>
            </w:pPr>
          </w:p>
        </w:tc>
      </w:tr>
      <w:tr w:rsidR="00F252B5" w:rsidRPr="00102440" w14:paraId="1527C777" w14:textId="77777777" w:rsidTr="00F252B5">
        <w:tc>
          <w:tcPr>
            <w:tcW w:w="0" w:type="auto"/>
            <w:vAlign w:val="center"/>
          </w:tcPr>
          <w:p w14:paraId="3DDA57F4" w14:textId="77777777" w:rsidR="00F252B5" w:rsidRPr="00102440" w:rsidRDefault="00F252B5" w:rsidP="00F252B5">
            <w:pPr>
              <w:pStyle w:val="Compact"/>
              <w:rPr>
                <w:rFonts w:ascii="Arial Narrow" w:hAnsi="Arial Narrow"/>
                <w:sz w:val="14"/>
                <w:szCs w:val="14"/>
              </w:rPr>
            </w:pPr>
            <w:r w:rsidRPr="00102440">
              <w:rPr>
                <w:rFonts w:ascii="Arial Narrow" w:hAnsi="Arial Narrow"/>
                <w:sz w:val="14"/>
                <w:szCs w:val="14"/>
              </w:rPr>
              <w:t>Services</w:t>
            </w:r>
          </w:p>
        </w:tc>
        <w:tc>
          <w:tcPr>
            <w:tcW w:w="0" w:type="auto"/>
            <w:vAlign w:val="center"/>
          </w:tcPr>
          <w:p w14:paraId="7C6CF23F" w14:textId="77777777" w:rsidR="00F252B5" w:rsidRPr="00102440" w:rsidRDefault="00F252B5" w:rsidP="00F252B5">
            <w:pPr>
              <w:pStyle w:val="Compact"/>
              <w:jc w:val="center"/>
              <w:rPr>
                <w:rFonts w:ascii="Arial Narrow" w:hAnsi="Arial Narrow"/>
                <w:sz w:val="14"/>
                <w:szCs w:val="14"/>
              </w:rPr>
            </w:pPr>
            <w:r w:rsidRPr="00102440">
              <w:rPr>
                <w:rFonts w:ascii="Arial Narrow" w:hAnsi="Arial Narrow"/>
                <w:sz w:val="14"/>
                <w:szCs w:val="14"/>
              </w:rPr>
              <w:t>5.58</w:t>
            </w:r>
          </w:p>
        </w:tc>
        <w:tc>
          <w:tcPr>
            <w:tcW w:w="0" w:type="auto"/>
            <w:vAlign w:val="center"/>
          </w:tcPr>
          <w:p w14:paraId="7A96668D" w14:textId="77777777" w:rsidR="00F252B5" w:rsidRPr="00102440" w:rsidRDefault="00F252B5" w:rsidP="00F252B5">
            <w:pPr>
              <w:pStyle w:val="Compact"/>
              <w:jc w:val="center"/>
              <w:rPr>
                <w:rFonts w:ascii="Arial Narrow" w:hAnsi="Arial Narrow"/>
                <w:sz w:val="14"/>
                <w:szCs w:val="14"/>
              </w:rPr>
            </w:pPr>
            <w:r w:rsidRPr="00102440">
              <w:rPr>
                <w:rFonts w:ascii="Arial Narrow" w:hAnsi="Arial Narrow"/>
                <w:sz w:val="14"/>
                <w:szCs w:val="14"/>
              </w:rPr>
              <w:t>5.57</w:t>
            </w:r>
          </w:p>
        </w:tc>
        <w:tc>
          <w:tcPr>
            <w:tcW w:w="0" w:type="auto"/>
            <w:vAlign w:val="center"/>
          </w:tcPr>
          <w:p w14:paraId="76E91F3D" w14:textId="77777777" w:rsidR="00F252B5" w:rsidRPr="00102440" w:rsidRDefault="00F252B5" w:rsidP="00F252B5">
            <w:pPr>
              <w:pStyle w:val="Compact"/>
              <w:jc w:val="center"/>
              <w:rPr>
                <w:rFonts w:ascii="Arial Narrow" w:hAnsi="Arial Narrow"/>
                <w:sz w:val="14"/>
                <w:szCs w:val="14"/>
              </w:rPr>
            </w:pPr>
            <w:r w:rsidRPr="00102440">
              <w:rPr>
                <w:rFonts w:ascii="Arial Narrow" w:hAnsi="Arial Narrow"/>
                <w:sz w:val="14"/>
                <w:szCs w:val="14"/>
              </w:rPr>
              <w:t>5.59</w:t>
            </w:r>
          </w:p>
        </w:tc>
        <w:tc>
          <w:tcPr>
            <w:tcW w:w="0" w:type="auto"/>
            <w:vAlign w:val="center"/>
          </w:tcPr>
          <w:p w14:paraId="68605647" w14:textId="77777777" w:rsidR="00F252B5" w:rsidRPr="00102440" w:rsidRDefault="00F252B5" w:rsidP="00F252B5">
            <w:pPr>
              <w:pStyle w:val="Compact"/>
              <w:jc w:val="center"/>
              <w:rPr>
                <w:rFonts w:ascii="Arial Narrow" w:hAnsi="Arial Narrow"/>
                <w:sz w:val="14"/>
                <w:szCs w:val="14"/>
              </w:rPr>
            </w:pPr>
            <w:r w:rsidRPr="00102440">
              <w:rPr>
                <w:rFonts w:ascii="Arial Narrow" w:hAnsi="Arial Narrow"/>
                <w:sz w:val="14"/>
                <w:szCs w:val="14"/>
              </w:rPr>
              <w:t>2.18</w:t>
            </w:r>
          </w:p>
        </w:tc>
        <w:tc>
          <w:tcPr>
            <w:tcW w:w="0" w:type="auto"/>
            <w:vAlign w:val="center"/>
          </w:tcPr>
          <w:p w14:paraId="52DACA04" w14:textId="77777777" w:rsidR="00F252B5" w:rsidRPr="00102440" w:rsidRDefault="00F252B5" w:rsidP="00F252B5">
            <w:pPr>
              <w:pStyle w:val="Compact"/>
              <w:jc w:val="center"/>
              <w:rPr>
                <w:rFonts w:ascii="Arial Narrow" w:hAnsi="Arial Narrow"/>
                <w:sz w:val="14"/>
                <w:szCs w:val="14"/>
              </w:rPr>
            </w:pPr>
            <w:r w:rsidRPr="00102440">
              <w:rPr>
                <w:rFonts w:ascii="Arial Narrow" w:hAnsi="Arial Narrow"/>
                <w:sz w:val="14"/>
                <w:szCs w:val="14"/>
              </w:rPr>
              <w:t>0.00</w:t>
            </w:r>
          </w:p>
        </w:tc>
        <w:tc>
          <w:tcPr>
            <w:tcW w:w="0" w:type="auto"/>
            <w:vAlign w:val="center"/>
          </w:tcPr>
          <w:p w14:paraId="2E84EEB2" w14:textId="77777777" w:rsidR="00F252B5" w:rsidRPr="00102440" w:rsidRDefault="00F252B5" w:rsidP="00F252B5">
            <w:pPr>
              <w:pStyle w:val="Compact"/>
              <w:jc w:val="center"/>
              <w:rPr>
                <w:rFonts w:ascii="Arial Narrow" w:hAnsi="Arial Narrow"/>
                <w:sz w:val="14"/>
                <w:szCs w:val="14"/>
              </w:rPr>
            </w:pPr>
          </w:p>
        </w:tc>
        <w:tc>
          <w:tcPr>
            <w:tcW w:w="0" w:type="auto"/>
            <w:vAlign w:val="center"/>
          </w:tcPr>
          <w:p w14:paraId="3CC5E414" w14:textId="77777777" w:rsidR="00F252B5" w:rsidRPr="00102440" w:rsidRDefault="00F252B5" w:rsidP="00F252B5">
            <w:pPr>
              <w:pStyle w:val="Compact"/>
              <w:jc w:val="center"/>
              <w:rPr>
                <w:rFonts w:ascii="Arial Narrow" w:hAnsi="Arial Narrow"/>
                <w:sz w:val="14"/>
                <w:szCs w:val="14"/>
              </w:rPr>
            </w:pPr>
            <w:r w:rsidRPr="00102440">
              <w:rPr>
                <w:rFonts w:ascii="Arial Narrow" w:hAnsi="Arial Narrow"/>
                <w:sz w:val="14"/>
                <w:szCs w:val="14"/>
              </w:rPr>
              <w:t>67.01</w:t>
            </w:r>
          </w:p>
        </w:tc>
        <w:tc>
          <w:tcPr>
            <w:tcW w:w="0" w:type="auto"/>
            <w:vAlign w:val="center"/>
          </w:tcPr>
          <w:p w14:paraId="0ECB9CB3" w14:textId="77777777" w:rsidR="00F252B5" w:rsidRPr="00102440" w:rsidRDefault="00F252B5" w:rsidP="00F252B5">
            <w:pPr>
              <w:pStyle w:val="Compact"/>
              <w:jc w:val="center"/>
              <w:rPr>
                <w:rFonts w:ascii="Arial Narrow" w:hAnsi="Arial Narrow"/>
                <w:sz w:val="14"/>
                <w:szCs w:val="14"/>
              </w:rPr>
            </w:pPr>
            <w:r w:rsidRPr="00102440">
              <w:rPr>
                <w:rFonts w:ascii="Arial Narrow" w:hAnsi="Arial Narrow"/>
                <w:sz w:val="14"/>
                <w:szCs w:val="14"/>
              </w:rPr>
              <w:t>66.89</w:t>
            </w:r>
          </w:p>
        </w:tc>
        <w:tc>
          <w:tcPr>
            <w:tcW w:w="0" w:type="auto"/>
            <w:vAlign w:val="center"/>
          </w:tcPr>
          <w:p w14:paraId="344732CE" w14:textId="77777777" w:rsidR="00F252B5" w:rsidRPr="00102440" w:rsidRDefault="00F252B5" w:rsidP="00F252B5">
            <w:pPr>
              <w:pStyle w:val="Compact"/>
              <w:jc w:val="center"/>
              <w:rPr>
                <w:rFonts w:ascii="Arial Narrow" w:hAnsi="Arial Narrow"/>
                <w:sz w:val="14"/>
                <w:szCs w:val="14"/>
              </w:rPr>
            </w:pPr>
            <w:r w:rsidRPr="00102440">
              <w:rPr>
                <w:rFonts w:ascii="Arial Narrow" w:hAnsi="Arial Narrow"/>
                <w:sz w:val="14"/>
                <w:szCs w:val="14"/>
              </w:rPr>
              <w:t>67.13</w:t>
            </w:r>
          </w:p>
        </w:tc>
        <w:tc>
          <w:tcPr>
            <w:tcW w:w="0" w:type="auto"/>
            <w:vAlign w:val="center"/>
          </w:tcPr>
          <w:p w14:paraId="2A74D005" w14:textId="77777777" w:rsidR="00F252B5" w:rsidRPr="00102440" w:rsidRDefault="00F252B5" w:rsidP="00F252B5">
            <w:pPr>
              <w:pStyle w:val="Compact"/>
              <w:jc w:val="center"/>
              <w:rPr>
                <w:rFonts w:ascii="Arial Narrow" w:hAnsi="Arial Narrow"/>
                <w:sz w:val="14"/>
                <w:szCs w:val="14"/>
              </w:rPr>
            </w:pPr>
            <w:r w:rsidRPr="00102440">
              <w:rPr>
                <w:rFonts w:ascii="Arial Narrow" w:hAnsi="Arial Narrow"/>
                <w:sz w:val="14"/>
                <w:szCs w:val="14"/>
              </w:rPr>
              <w:t>26.13</w:t>
            </w:r>
          </w:p>
        </w:tc>
        <w:tc>
          <w:tcPr>
            <w:tcW w:w="0" w:type="auto"/>
            <w:vAlign w:val="center"/>
          </w:tcPr>
          <w:p w14:paraId="5E5D18B8" w14:textId="77777777" w:rsidR="00F252B5" w:rsidRPr="00102440" w:rsidRDefault="00F252B5" w:rsidP="00F252B5">
            <w:pPr>
              <w:pStyle w:val="Compact"/>
              <w:jc w:val="center"/>
              <w:rPr>
                <w:rFonts w:ascii="Arial Narrow" w:hAnsi="Arial Narrow"/>
                <w:sz w:val="14"/>
                <w:szCs w:val="14"/>
              </w:rPr>
            </w:pPr>
            <w:r w:rsidRPr="00102440">
              <w:rPr>
                <w:rFonts w:ascii="Arial Narrow" w:hAnsi="Arial Narrow"/>
                <w:sz w:val="14"/>
                <w:szCs w:val="14"/>
              </w:rPr>
              <w:t>0.00</w:t>
            </w:r>
          </w:p>
        </w:tc>
        <w:tc>
          <w:tcPr>
            <w:tcW w:w="0" w:type="auto"/>
            <w:vAlign w:val="center"/>
          </w:tcPr>
          <w:p w14:paraId="348A40EF" w14:textId="77777777" w:rsidR="00F252B5" w:rsidRPr="00102440" w:rsidRDefault="00F252B5" w:rsidP="00F252B5">
            <w:pPr>
              <w:pStyle w:val="Compact"/>
              <w:jc w:val="center"/>
              <w:rPr>
                <w:rFonts w:ascii="Arial Narrow" w:hAnsi="Arial Narrow"/>
                <w:sz w:val="14"/>
                <w:szCs w:val="14"/>
              </w:rPr>
            </w:pPr>
            <w:r w:rsidRPr="00102440">
              <w:rPr>
                <w:rFonts w:ascii="Arial Narrow" w:hAnsi="Arial Narrow"/>
                <w:sz w:val="14"/>
                <w:szCs w:val="14"/>
              </w:rPr>
              <w:t>313.31</w:t>
            </w:r>
          </w:p>
        </w:tc>
        <w:tc>
          <w:tcPr>
            <w:tcW w:w="0" w:type="auto"/>
            <w:vAlign w:val="center"/>
          </w:tcPr>
          <w:p w14:paraId="36E9CE7E" w14:textId="77777777" w:rsidR="00F252B5" w:rsidRPr="00102440" w:rsidRDefault="00F252B5" w:rsidP="00F252B5">
            <w:pPr>
              <w:pStyle w:val="Compact"/>
              <w:jc w:val="center"/>
              <w:rPr>
                <w:rFonts w:ascii="Arial Narrow" w:hAnsi="Arial Narrow"/>
                <w:sz w:val="14"/>
                <w:szCs w:val="14"/>
              </w:rPr>
            </w:pPr>
            <w:r w:rsidRPr="00102440">
              <w:rPr>
                <w:rFonts w:ascii="Arial Narrow" w:hAnsi="Arial Narrow"/>
                <w:sz w:val="14"/>
                <w:szCs w:val="14"/>
              </w:rPr>
              <w:t>559.41</w:t>
            </w:r>
          </w:p>
        </w:tc>
        <w:tc>
          <w:tcPr>
            <w:tcW w:w="0" w:type="auto"/>
            <w:vAlign w:val="center"/>
          </w:tcPr>
          <w:p w14:paraId="42A37E0E" w14:textId="77777777" w:rsidR="00F252B5" w:rsidRPr="00102440" w:rsidRDefault="00F252B5" w:rsidP="00F252B5">
            <w:pPr>
              <w:pStyle w:val="Compact"/>
              <w:jc w:val="center"/>
              <w:rPr>
                <w:rFonts w:ascii="Arial Narrow" w:hAnsi="Arial Narrow"/>
                <w:sz w:val="14"/>
                <w:szCs w:val="14"/>
              </w:rPr>
            </w:pPr>
          </w:p>
        </w:tc>
      </w:tr>
      <w:tr w:rsidR="00F252B5" w:rsidRPr="00102440" w14:paraId="3BACE7C2" w14:textId="77777777" w:rsidTr="00F252B5">
        <w:tc>
          <w:tcPr>
            <w:tcW w:w="0" w:type="auto"/>
            <w:vAlign w:val="center"/>
          </w:tcPr>
          <w:p w14:paraId="321BD4AE" w14:textId="77777777" w:rsidR="00F252B5" w:rsidRPr="00102440" w:rsidRDefault="00F252B5" w:rsidP="00F252B5">
            <w:pPr>
              <w:pStyle w:val="Compact"/>
              <w:rPr>
                <w:rFonts w:ascii="Arial Narrow" w:hAnsi="Arial Narrow"/>
                <w:sz w:val="14"/>
                <w:szCs w:val="14"/>
              </w:rPr>
            </w:pPr>
            <w:r w:rsidRPr="00102440">
              <w:rPr>
                <w:rFonts w:ascii="Arial Narrow" w:hAnsi="Arial Narrow"/>
                <w:sz w:val="14"/>
                <w:szCs w:val="14"/>
              </w:rPr>
              <w:t>Waste manag.</w:t>
            </w:r>
          </w:p>
        </w:tc>
        <w:tc>
          <w:tcPr>
            <w:tcW w:w="0" w:type="auto"/>
            <w:vAlign w:val="center"/>
          </w:tcPr>
          <w:p w14:paraId="70BAF6BE" w14:textId="77777777" w:rsidR="00F252B5" w:rsidRPr="00102440" w:rsidRDefault="00F252B5" w:rsidP="00F252B5">
            <w:pPr>
              <w:pStyle w:val="Compact"/>
              <w:jc w:val="center"/>
              <w:rPr>
                <w:rFonts w:ascii="Arial Narrow" w:hAnsi="Arial Narrow"/>
                <w:sz w:val="14"/>
                <w:szCs w:val="14"/>
              </w:rPr>
            </w:pPr>
            <w:r w:rsidRPr="00102440">
              <w:rPr>
                <w:rFonts w:ascii="Arial Narrow" w:hAnsi="Arial Narrow"/>
                <w:sz w:val="14"/>
                <w:szCs w:val="14"/>
              </w:rPr>
              <w:t>5.58</w:t>
            </w:r>
          </w:p>
        </w:tc>
        <w:tc>
          <w:tcPr>
            <w:tcW w:w="0" w:type="auto"/>
            <w:vAlign w:val="center"/>
          </w:tcPr>
          <w:p w14:paraId="4F98C791" w14:textId="77777777" w:rsidR="00F252B5" w:rsidRPr="00102440" w:rsidRDefault="00F252B5" w:rsidP="00F252B5">
            <w:pPr>
              <w:pStyle w:val="Compact"/>
              <w:jc w:val="center"/>
              <w:rPr>
                <w:rFonts w:ascii="Arial Narrow" w:hAnsi="Arial Narrow"/>
                <w:sz w:val="14"/>
                <w:szCs w:val="14"/>
              </w:rPr>
            </w:pPr>
            <w:r w:rsidRPr="00102440">
              <w:rPr>
                <w:rFonts w:ascii="Arial Narrow" w:hAnsi="Arial Narrow"/>
                <w:sz w:val="14"/>
                <w:szCs w:val="14"/>
              </w:rPr>
              <w:t>5.57</w:t>
            </w:r>
          </w:p>
        </w:tc>
        <w:tc>
          <w:tcPr>
            <w:tcW w:w="0" w:type="auto"/>
            <w:vAlign w:val="center"/>
          </w:tcPr>
          <w:p w14:paraId="332CD8EC" w14:textId="77777777" w:rsidR="00F252B5" w:rsidRPr="00102440" w:rsidRDefault="00F252B5" w:rsidP="00F252B5">
            <w:pPr>
              <w:pStyle w:val="Compact"/>
              <w:jc w:val="center"/>
              <w:rPr>
                <w:rFonts w:ascii="Arial Narrow" w:hAnsi="Arial Narrow"/>
                <w:sz w:val="14"/>
                <w:szCs w:val="14"/>
              </w:rPr>
            </w:pPr>
            <w:r w:rsidRPr="00102440">
              <w:rPr>
                <w:rFonts w:ascii="Arial Narrow" w:hAnsi="Arial Narrow"/>
                <w:sz w:val="14"/>
                <w:szCs w:val="14"/>
              </w:rPr>
              <w:t>5.59</w:t>
            </w:r>
          </w:p>
        </w:tc>
        <w:tc>
          <w:tcPr>
            <w:tcW w:w="0" w:type="auto"/>
            <w:vAlign w:val="center"/>
          </w:tcPr>
          <w:p w14:paraId="5A8AA801" w14:textId="77777777" w:rsidR="00F252B5" w:rsidRPr="00102440" w:rsidRDefault="00F252B5" w:rsidP="00F252B5">
            <w:pPr>
              <w:pStyle w:val="Compact"/>
              <w:jc w:val="center"/>
              <w:rPr>
                <w:rFonts w:ascii="Arial Narrow" w:hAnsi="Arial Narrow"/>
                <w:sz w:val="14"/>
                <w:szCs w:val="14"/>
              </w:rPr>
            </w:pPr>
            <w:r w:rsidRPr="00102440">
              <w:rPr>
                <w:rFonts w:ascii="Arial Narrow" w:hAnsi="Arial Narrow"/>
                <w:sz w:val="14"/>
                <w:szCs w:val="14"/>
              </w:rPr>
              <w:t>0.00</w:t>
            </w:r>
          </w:p>
        </w:tc>
        <w:tc>
          <w:tcPr>
            <w:tcW w:w="0" w:type="auto"/>
            <w:vAlign w:val="center"/>
          </w:tcPr>
          <w:p w14:paraId="145C1924" w14:textId="77777777" w:rsidR="00F252B5" w:rsidRPr="00102440" w:rsidRDefault="00F252B5" w:rsidP="00F252B5">
            <w:pPr>
              <w:pStyle w:val="Compact"/>
              <w:jc w:val="center"/>
              <w:rPr>
                <w:rFonts w:ascii="Arial Narrow" w:hAnsi="Arial Narrow"/>
                <w:sz w:val="14"/>
                <w:szCs w:val="14"/>
              </w:rPr>
            </w:pPr>
            <w:r w:rsidRPr="00102440">
              <w:rPr>
                <w:rFonts w:ascii="Arial Narrow" w:hAnsi="Arial Narrow"/>
                <w:sz w:val="14"/>
                <w:szCs w:val="14"/>
              </w:rPr>
              <w:t>0.00</w:t>
            </w:r>
          </w:p>
        </w:tc>
        <w:tc>
          <w:tcPr>
            <w:tcW w:w="0" w:type="auto"/>
            <w:vAlign w:val="center"/>
          </w:tcPr>
          <w:p w14:paraId="2C3D2756" w14:textId="77777777" w:rsidR="00F252B5" w:rsidRPr="00102440" w:rsidRDefault="00F252B5" w:rsidP="00F252B5">
            <w:pPr>
              <w:pStyle w:val="Compact"/>
              <w:jc w:val="center"/>
              <w:rPr>
                <w:rFonts w:ascii="Arial Narrow" w:hAnsi="Arial Narrow"/>
                <w:sz w:val="14"/>
                <w:szCs w:val="14"/>
              </w:rPr>
            </w:pPr>
          </w:p>
        </w:tc>
        <w:tc>
          <w:tcPr>
            <w:tcW w:w="0" w:type="auto"/>
            <w:vAlign w:val="center"/>
          </w:tcPr>
          <w:p w14:paraId="411ADCFE" w14:textId="77777777" w:rsidR="00F252B5" w:rsidRPr="00102440" w:rsidRDefault="00F252B5" w:rsidP="00F252B5">
            <w:pPr>
              <w:pStyle w:val="Compact"/>
              <w:jc w:val="center"/>
              <w:rPr>
                <w:rFonts w:ascii="Arial Narrow" w:hAnsi="Arial Narrow"/>
                <w:sz w:val="14"/>
                <w:szCs w:val="14"/>
              </w:rPr>
            </w:pPr>
            <w:r w:rsidRPr="00102440">
              <w:rPr>
                <w:rFonts w:ascii="Arial Narrow" w:hAnsi="Arial Narrow"/>
                <w:sz w:val="14"/>
                <w:szCs w:val="14"/>
              </w:rPr>
              <w:t>67.00</w:t>
            </w:r>
          </w:p>
        </w:tc>
        <w:tc>
          <w:tcPr>
            <w:tcW w:w="0" w:type="auto"/>
            <w:vAlign w:val="center"/>
          </w:tcPr>
          <w:p w14:paraId="3E9CD271" w14:textId="77777777" w:rsidR="00F252B5" w:rsidRPr="00102440" w:rsidRDefault="00F252B5" w:rsidP="00F252B5">
            <w:pPr>
              <w:pStyle w:val="Compact"/>
              <w:jc w:val="center"/>
              <w:rPr>
                <w:rFonts w:ascii="Arial Narrow" w:hAnsi="Arial Narrow"/>
                <w:sz w:val="14"/>
                <w:szCs w:val="14"/>
              </w:rPr>
            </w:pPr>
            <w:r w:rsidRPr="00102440">
              <w:rPr>
                <w:rFonts w:ascii="Arial Narrow" w:hAnsi="Arial Narrow"/>
                <w:sz w:val="14"/>
                <w:szCs w:val="14"/>
              </w:rPr>
              <w:t>66.89</w:t>
            </w:r>
          </w:p>
        </w:tc>
        <w:tc>
          <w:tcPr>
            <w:tcW w:w="0" w:type="auto"/>
            <w:vAlign w:val="center"/>
          </w:tcPr>
          <w:p w14:paraId="21420E8C" w14:textId="77777777" w:rsidR="00F252B5" w:rsidRPr="00102440" w:rsidRDefault="00F252B5" w:rsidP="00F252B5">
            <w:pPr>
              <w:pStyle w:val="Compact"/>
              <w:jc w:val="center"/>
              <w:rPr>
                <w:rFonts w:ascii="Arial Narrow" w:hAnsi="Arial Narrow"/>
                <w:sz w:val="14"/>
                <w:szCs w:val="14"/>
              </w:rPr>
            </w:pPr>
            <w:r w:rsidRPr="00102440">
              <w:rPr>
                <w:rFonts w:ascii="Arial Narrow" w:hAnsi="Arial Narrow"/>
                <w:sz w:val="14"/>
                <w:szCs w:val="14"/>
              </w:rPr>
              <w:t>67.12</w:t>
            </w:r>
          </w:p>
        </w:tc>
        <w:tc>
          <w:tcPr>
            <w:tcW w:w="0" w:type="auto"/>
            <w:vAlign w:val="center"/>
          </w:tcPr>
          <w:p w14:paraId="7E34CDFF" w14:textId="77777777" w:rsidR="00F252B5" w:rsidRPr="00102440" w:rsidRDefault="00F252B5" w:rsidP="00F252B5">
            <w:pPr>
              <w:pStyle w:val="Compact"/>
              <w:jc w:val="center"/>
              <w:rPr>
                <w:rFonts w:ascii="Arial Narrow" w:hAnsi="Arial Narrow"/>
                <w:sz w:val="14"/>
                <w:szCs w:val="14"/>
              </w:rPr>
            </w:pPr>
            <w:r w:rsidRPr="00102440">
              <w:rPr>
                <w:rFonts w:ascii="Arial Narrow" w:hAnsi="Arial Narrow"/>
                <w:sz w:val="14"/>
                <w:szCs w:val="14"/>
              </w:rPr>
              <w:t>0.00</w:t>
            </w:r>
          </w:p>
        </w:tc>
        <w:tc>
          <w:tcPr>
            <w:tcW w:w="0" w:type="auto"/>
            <w:vAlign w:val="center"/>
          </w:tcPr>
          <w:p w14:paraId="4ACFB83B" w14:textId="77777777" w:rsidR="00F252B5" w:rsidRPr="00102440" w:rsidRDefault="00F252B5" w:rsidP="00F252B5">
            <w:pPr>
              <w:pStyle w:val="Compact"/>
              <w:jc w:val="center"/>
              <w:rPr>
                <w:rFonts w:ascii="Arial Narrow" w:hAnsi="Arial Narrow"/>
                <w:sz w:val="14"/>
                <w:szCs w:val="14"/>
              </w:rPr>
            </w:pPr>
            <w:r w:rsidRPr="00102440">
              <w:rPr>
                <w:rFonts w:ascii="Arial Narrow" w:hAnsi="Arial Narrow"/>
                <w:sz w:val="14"/>
                <w:szCs w:val="14"/>
              </w:rPr>
              <w:t>0.00</w:t>
            </w:r>
          </w:p>
        </w:tc>
        <w:tc>
          <w:tcPr>
            <w:tcW w:w="0" w:type="auto"/>
            <w:vAlign w:val="center"/>
          </w:tcPr>
          <w:p w14:paraId="1DDB8E5F" w14:textId="77777777" w:rsidR="00F252B5" w:rsidRPr="00102440" w:rsidRDefault="00F252B5" w:rsidP="00F252B5">
            <w:pPr>
              <w:pStyle w:val="Compact"/>
              <w:jc w:val="center"/>
              <w:rPr>
                <w:rFonts w:ascii="Arial Narrow" w:hAnsi="Arial Narrow"/>
                <w:sz w:val="14"/>
                <w:szCs w:val="14"/>
              </w:rPr>
            </w:pPr>
            <w:r w:rsidRPr="00102440">
              <w:rPr>
                <w:rFonts w:ascii="Arial Narrow" w:hAnsi="Arial Narrow"/>
                <w:sz w:val="14"/>
                <w:szCs w:val="14"/>
              </w:rPr>
              <w:t>0.00</w:t>
            </w:r>
          </w:p>
        </w:tc>
        <w:tc>
          <w:tcPr>
            <w:tcW w:w="0" w:type="auto"/>
            <w:vAlign w:val="center"/>
          </w:tcPr>
          <w:p w14:paraId="0AF18B50" w14:textId="77777777" w:rsidR="00F252B5" w:rsidRPr="00102440" w:rsidRDefault="00F252B5" w:rsidP="00F252B5">
            <w:pPr>
              <w:pStyle w:val="Compact"/>
              <w:jc w:val="center"/>
              <w:rPr>
                <w:rFonts w:ascii="Arial Narrow" w:hAnsi="Arial Narrow"/>
                <w:sz w:val="14"/>
                <w:szCs w:val="14"/>
              </w:rPr>
            </w:pPr>
            <w:r w:rsidRPr="00102440">
              <w:rPr>
                <w:rFonts w:ascii="Arial Narrow" w:hAnsi="Arial Narrow"/>
                <w:sz w:val="14"/>
                <w:szCs w:val="14"/>
              </w:rPr>
              <w:t>217.76</w:t>
            </w:r>
          </w:p>
        </w:tc>
        <w:tc>
          <w:tcPr>
            <w:tcW w:w="0" w:type="auto"/>
            <w:vAlign w:val="center"/>
          </w:tcPr>
          <w:p w14:paraId="6F7A2366" w14:textId="77777777" w:rsidR="00F252B5" w:rsidRPr="00102440" w:rsidRDefault="00F252B5" w:rsidP="00F252B5">
            <w:pPr>
              <w:pStyle w:val="Compact"/>
              <w:jc w:val="center"/>
              <w:rPr>
                <w:rFonts w:ascii="Arial Narrow" w:hAnsi="Arial Narrow"/>
                <w:sz w:val="14"/>
                <w:szCs w:val="14"/>
              </w:rPr>
            </w:pPr>
          </w:p>
        </w:tc>
      </w:tr>
      <w:tr w:rsidR="00F252B5" w:rsidRPr="00102440" w14:paraId="7F288859" w14:textId="77777777" w:rsidTr="00F252B5">
        <w:tc>
          <w:tcPr>
            <w:tcW w:w="0" w:type="auto"/>
            <w:tcBorders>
              <w:bottom w:val="single" w:sz="4" w:space="0" w:color="19B839"/>
            </w:tcBorders>
            <w:vAlign w:val="center"/>
          </w:tcPr>
          <w:p w14:paraId="7343BFEF" w14:textId="77777777" w:rsidR="00F252B5" w:rsidRPr="00102440" w:rsidRDefault="00F252B5" w:rsidP="00F252B5">
            <w:pPr>
              <w:pStyle w:val="Compact"/>
              <w:rPr>
                <w:rFonts w:ascii="Arial Narrow" w:hAnsi="Arial Narrow"/>
                <w:sz w:val="14"/>
                <w:szCs w:val="14"/>
              </w:rPr>
            </w:pPr>
            <w:r w:rsidRPr="00102440">
              <w:rPr>
                <w:rFonts w:ascii="Arial Narrow" w:hAnsi="Arial Narrow"/>
                <w:sz w:val="14"/>
                <w:szCs w:val="14"/>
              </w:rPr>
              <w:t>Recycling</w:t>
            </w:r>
          </w:p>
        </w:tc>
        <w:tc>
          <w:tcPr>
            <w:tcW w:w="0" w:type="auto"/>
            <w:tcBorders>
              <w:bottom w:val="single" w:sz="4" w:space="0" w:color="19B839"/>
            </w:tcBorders>
            <w:vAlign w:val="center"/>
          </w:tcPr>
          <w:p w14:paraId="09273873" w14:textId="77777777" w:rsidR="00F252B5" w:rsidRPr="00102440" w:rsidRDefault="00F252B5" w:rsidP="00F252B5">
            <w:pPr>
              <w:pStyle w:val="Compact"/>
              <w:jc w:val="center"/>
              <w:rPr>
                <w:rFonts w:ascii="Arial Narrow" w:hAnsi="Arial Narrow"/>
                <w:sz w:val="14"/>
                <w:szCs w:val="14"/>
              </w:rPr>
            </w:pPr>
            <w:r w:rsidRPr="00102440">
              <w:rPr>
                <w:rFonts w:ascii="Arial Narrow" w:hAnsi="Arial Narrow"/>
                <w:sz w:val="14"/>
                <w:szCs w:val="14"/>
              </w:rPr>
              <w:t>0.00</w:t>
            </w:r>
          </w:p>
        </w:tc>
        <w:tc>
          <w:tcPr>
            <w:tcW w:w="0" w:type="auto"/>
            <w:tcBorders>
              <w:bottom w:val="single" w:sz="4" w:space="0" w:color="19B839"/>
            </w:tcBorders>
            <w:vAlign w:val="center"/>
          </w:tcPr>
          <w:p w14:paraId="40AD5ABC" w14:textId="77777777" w:rsidR="00F252B5" w:rsidRPr="00102440" w:rsidRDefault="00F252B5" w:rsidP="00F252B5">
            <w:pPr>
              <w:pStyle w:val="Compact"/>
              <w:jc w:val="center"/>
              <w:rPr>
                <w:rFonts w:ascii="Arial Narrow" w:hAnsi="Arial Narrow"/>
                <w:sz w:val="14"/>
                <w:szCs w:val="14"/>
              </w:rPr>
            </w:pPr>
            <w:r w:rsidRPr="00102440">
              <w:rPr>
                <w:rFonts w:ascii="Arial Narrow" w:hAnsi="Arial Narrow"/>
                <w:sz w:val="14"/>
                <w:szCs w:val="14"/>
              </w:rPr>
              <w:t>0.00</w:t>
            </w:r>
          </w:p>
        </w:tc>
        <w:tc>
          <w:tcPr>
            <w:tcW w:w="0" w:type="auto"/>
            <w:tcBorders>
              <w:bottom w:val="single" w:sz="4" w:space="0" w:color="19B839"/>
            </w:tcBorders>
            <w:vAlign w:val="center"/>
          </w:tcPr>
          <w:p w14:paraId="557EB8A9" w14:textId="77777777" w:rsidR="00F252B5" w:rsidRPr="00102440" w:rsidRDefault="00F252B5" w:rsidP="00F252B5">
            <w:pPr>
              <w:pStyle w:val="Compact"/>
              <w:jc w:val="center"/>
              <w:rPr>
                <w:rFonts w:ascii="Arial Narrow" w:hAnsi="Arial Narrow"/>
                <w:sz w:val="14"/>
                <w:szCs w:val="14"/>
              </w:rPr>
            </w:pPr>
            <w:r w:rsidRPr="00102440">
              <w:rPr>
                <w:rFonts w:ascii="Arial Narrow" w:hAnsi="Arial Narrow"/>
                <w:sz w:val="14"/>
                <w:szCs w:val="14"/>
              </w:rPr>
              <w:t>0.00</w:t>
            </w:r>
          </w:p>
        </w:tc>
        <w:tc>
          <w:tcPr>
            <w:tcW w:w="0" w:type="auto"/>
            <w:tcBorders>
              <w:bottom w:val="single" w:sz="4" w:space="0" w:color="19B839"/>
            </w:tcBorders>
            <w:vAlign w:val="center"/>
          </w:tcPr>
          <w:p w14:paraId="797F077A" w14:textId="77777777" w:rsidR="00F252B5" w:rsidRPr="00102440" w:rsidRDefault="00F252B5" w:rsidP="00F252B5">
            <w:pPr>
              <w:pStyle w:val="Compact"/>
              <w:jc w:val="center"/>
              <w:rPr>
                <w:rFonts w:ascii="Arial Narrow" w:hAnsi="Arial Narrow"/>
                <w:sz w:val="14"/>
                <w:szCs w:val="14"/>
              </w:rPr>
            </w:pPr>
            <w:r w:rsidRPr="00102440">
              <w:rPr>
                <w:rFonts w:ascii="Arial Narrow" w:hAnsi="Arial Narrow"/>
                <w:sz w:val="14"/>
                <w:szCs w:val="14"/>
              </w:rPr>
              <w:t>0.00</w:t>
            </w:r>
          </w:p>
        </w:tc>
        <w:tc>
          <w:tcPr>
            <w:tcW w:w="0" w:type="auto"/>
            <w:tcBorders>
              <w:bottom w:val="single" w:sz="4" w:space="0" w:color="19B839"/>
            </w:tcBorders>
            <w:vAlign w:val="center"/>
          </w:tcPr>
          <w:p w14:paraId="194EDC97" w14:textId="77777777" w:rsidR="00F252B5" w:rsidRPr="00102440" w:rsidRDefault="00F252B5" w:rsidP="00F252B5">
            <w:pPr>
              <w:pStyle w:val="Compact"/>
              <w:jc w:val="center"/>
              <w:rPr>
                <w:rFonts w:ascii="Arial Narrow" w:hAnsi="Arial Narrow"/>
                <w:sz w:val="14"/>
                <w:szCs w:val="14"/>
              </w:rPr>
            </w:pPr>
            <w:r w:rsidRPr="00102440">
              <w:rPr>
                <w:rFonts w:ascii="Arial Narrow" w:hAnsi="Arial Narrow"/>
                <w:sz w:val="14"/>
                <w:szCs w:val="14"/>
              </w:rPr>
              <w:t>0.00</w:t>
            </w:r>
          </w:p>
        </w:tc>
        <w:tc>
          <w:tcPr>
            <w:tcW w:w="0" w:type="auto"/>
            <w:tcBorders>
              <w:bottom w:val="single" w:sz="4" w:space="0" w:color="19B839"/>
            </w:tcBorders>
            <w:vAlign w:val="center"/>
          </w:tcPr>
          <w:p w14:paraId="01715DB5" w14:textId="77777777" w:rsidR="00F252B5" w:rsidRPr="00102440" w:rsidRDefault="00F252B5" w:rsidP="00F252B5">
            <w:pPr>
              <w:pStyle w:val="Compact"/>
              <w:jc w:val="center"/>
              <w:rPr>
                <w:rFonts w:ascii="Arial Narrow" w:hAnsi="Arial Narrow"/>
                <w:sz w:val="14"/>
                <w:szCs w:val="14"/>
              </w:rPr>
            </w:pPr>
          </w:p>
        </w:tc>
        <w:tc>
          <w:tcPr>
            <w:tcW w:w="0" w:type="auto"/>
            <w:tcBorders>
              <w:bottom w:val="single" w:sz="4" w:space="0" w:color="19B839"/>
            </w:tcBorders>
            <w:vAlign w:val="center"/>
          </w:tcPr>
          <w:p w14:paraId="75249BDA" w14:textId="77777777" w:rsidR="00F252B5" w:rsidRPr="00102440" w:rsidRDefault="00F252B5" w:rsidP="00F252B5">
            <w:pPr>
              <w:pStyle w:val="Compact"/>
              <w:jc w:val="center"/>
              <w:rPr>
                <w:rFonts w:ascii="Arial Narrow" w:hAnsi="Arial Narrow"/>
                <w:sz w:val="14"/>
                <w:szCs w:val="14"/>
              </w:rPr>
            </w:pPr>
            <w:r w:rsidRPr="00102440">
              <w:rPr>
                <w:rFonts w:ascii="Arial Narrow" w:hAnsi="Arial Narrow"/>
                <w:sz w:val="14"/>
                <w:szCs w:val="14"/>
              </w:rPr>
              <w:t>0.00</w:t>
            </w:r>
          </w:p>
        </w:tc>
        <w:tc>
          <w:tcPr>
            <w:tcW w:w="0" w:type="auto"/>
            <w:tcBorders>
              <w:bottom w:val="single" w:sz="4" w:space="0" w:color="19B839"/>
            </w:tcBorders>
            <w:vAlign w:val="center"/>
          </w:tcPr>
          <w:p w14:paraId="187BF5C2" w14:textId="77777777" w:rsidR="00F252B5" w:rsidRPr="00102440" w:rsidRDefault="00F252B5" w:rsidP="00F252B5">
            <w:pPr>
              <w:pStyle w:val="Compact"/>
              <w:jc w:val="center"/>
              <w:rPr>
                <w:rFonts w:ascii="Arial Narrow" w:hAnsi="Arial Narrow"/>
                <w:sz w:val="14"/>
                <w:szCs w:val="14"/>
              </w:rPr>
            </w:pPr>
            <w:r w:rsidRPr="00102440">
              <w:rPr>
                <w:rFonts w:ascii="Arial Narrow" w:hAnsi="Arial Narrow"/>
                <w:sz w:val="14"/>
                <w:szCs w:val="14"/>
              </w:rPr>
              <w:t>0.00</w:t>
            </w:r>
          </w:p>
        </w:tc>
        <w:tc>
          <w:tcPr>
            <w:tcW w:w="0" w:type="auto"/>
            <w:tcBorders>
              <w:bottom w:val="single" w:sz="4" w:space="0" w:color="19B839"/>
            </w:tcBorders>
            <w:vAlign w:val="center"/>
          </w:tcPr>
          <w:p w14:paraId="668FC05B" w14:textId="77777777" w:rsidR="00F252B5" w:rsidRPr="00102440" w:rsidRDefault="00F252B5" w:rsidP="00F252B5">
            <w:pPr>
              <w:pStyle w:val="Compact"/>
              <w:jc w:val="center"/>
              <w:rPr>
                <w:rFonts w:ascii="Arial Narrow" w:hAnsi="Arial Narrow"/>
                <w:sz w:val="14"/>
                <w:szCs w:val="14"/>
              </w:rPr>
            </w:pPr>
            <w:r w:rsidRPr="00102440">
              <w:rPr>
                <w:rFonts w:ascii="Arial Narrow" w:hAnsi="Arial Narrow"/>
                <w:sz w:val="14"/>
                <w:szCs w:val="14"/>
              </w:rPr>
              <w:t>0.00</w:t>
            </w:r>
          </w:p>
        </w:tc>
        <w:tc>
          <w:tcPr>
            <w:tcW w:w="0" w:type="auto"/>
            <w:tcBorders>
              <w:bottom w:val="single" w:sz="4" w:space="0" w:color="19B839"/>
            </w:tcBorders>
            <w:vAlign w:val="center"/>
          </w:tcPr>
          <w:p w14:paraId="33D35BB2" w14:textId="77777777" w:rsidR="00F252B5" w:rsidRPr="00102440" w:rsidRDefault="00F252B5" w:rsidP="00F252B5">
            <w:pPr>
              <w:pStyle w:val="Compact"/>
              <w:jc w:val="center"/>
              <w:rPr>
                <w:rFonts w:ascii="Arial Narrow" w:hAnsi="Arial Narrow"/>
                <w:sz w:val="14"/>
                <w:szCs w:val="14"/>
              </w:rPr>
            </w:pPr>
            <w:r w:rsidRPr="00102440">
              <w:rPr>
                <w:rFonts w:ascii="Arial Narrow" w:hAnsi="Arial Narrow"/>
                <w:sz w:val="14"/>
                <w:szCs w:val="14"/>
              </w:rPr>
              <w:t>0.00</w:t>
            </w:r>
          </w:p>
        </w:tc>
        <w:tc>
          <w:tcPr>
            <w:tcW w:w="0" w:type="auto"/>
            <w:tcBorders>
              <w:bottom w:val="single" w:sz="4" w:space="0" w:color="19B839"/>
            </w:tcBorders>
            <w:vAlign w:val="center"/>
          </w:tcPr>
          <w:p w14:paraId="4E718013" w14:textId="77777777" w:rsidR="00F252B5" w:rsidRPr="00102440" w:rsidRDefault="00F252B5" w:rsidP="00F252B5">
            <w:pPr>
              <w:pStyle w:val="Compact"/>
              <w:jc w:val="center"/>
              <w:rPr>
                <w:rFonts w:ascii="Arial Narrow" w:hAnsi="Arial Narrow"/>
                <w:sz w:val="14"/>
                <w:szCs w:val="14"/>
              </w:rPr>
            </w:pPr>
            <w:r w:rsidRPr="00102440">
              <w:rPr>
                <w:rFonts w:ascii="Arial Narrow" w:hAnsi="Arial Narrow"/>
                <w:sz w:val="14"/>
                <w:szCs w:val="14"/>
              </w:rPr>
              <w:t>0.00</w:t>
            </w:r>
          </w:p>
        </w:tc>
        <w:tc>
          <w:tcPr>
            <w:tcW w:w="0" w:type="auto"/>
            <w:tcBorders>
              <w:bottom w:val="single" w:sz="4" w:space="0" w:color="19B839"/>
            </w:tcBorders>
            <w:vAlign w:val="center"/>
          </w:tcPr>
          <w:p w14:paraId="734B2C85" w14:textId="77777777" w:rsidR="00F252B5" w:rsidRPr="00102440" w:rsidRDefault="00F252B5" w:rsidP="00F252B5">
            <w:pPr>
              <w:pStyle w:val="Compact"/>
              <w:jc w:val="center"/>
              <w:rPr>
                <w:rFonts w:ascii="Arial Narrow" w:hAnsi="Arial Narrow"/>
                <w:sz w:val="14"/>
                <w:szCs w:val="14"/>
              </w:rPr>
            </w:pPr>
            <w:r w:rsidRPr="00102440">
              <w:rPr>
                <w:rFonts w:ascii="Arial Narrow" w:hAnsi="Arial Narrow"/>
                <w:sz w:val="14"/>
                <w:szCs w:val="14"/>
              </w:rPr>
              <w:t>0.00</w:t>
            </w:r>
          </w:p>
        </w:tc>
        <w:tc>
          <w:tcPr>
            <w:tcW w:w="0" w:type="auto"/>
            <w:tcBorders>
              <w:bottom w:val="single" w:sz="4" w:space="0" w:color="19B839"/>
            </w:tcBorders>
            <w:vAlign w:val="center"/>
          </w:tcPr>
          <w:p w14:paraId="25F7DF6E" w14:textId="77777777" w:rsidR="00F252B5" w:rsidRPr="00102440" w:rsidRDefault="00F252B5" w:rsidP="00F252B5">
            <w:pPr>
              <w:pStyle w:val="Compact"/>
              <w:jc w:val="center"/>
              <w:rPr>
                <w:rFonts w:ascii="Arial Narrow" w:hAnsi="Arial Narrow"/>
                <w:sz w:val="14"/>
                <w:szCs w:val="14"/>
              </w:rPr>
            </w:pPr>
            <w:r w:rsidRPr="00102440">
              <w:rPr>
                <w:rFonts w:ascii="Arial Narrow" w:hAnsi="Arial Narrow"/>
                <w:sz w:val="14"/>
                <w:szCs w:val="14"/>
              </w:rPr>
              <w:t>0.00</w:t>
            </w:r>
          </w:p>
        </w:tc>
        <w:tc>
          <w:tcPr>
            <w:tcW w:w="0" w:type="auto"/>
            <w:vAlign w:val="center"/>
          </w:tcPr>
          <w:p w14:paraId="31435534" w14:textId="77777777" w:rsidR="00F252B5" w:rsidRPr="00102440" w:rsidRDefault="00F252B5" w:rsidP="00F252B5">
            <w:pPr>
              <w:pStyle w:val="Compact"/>
              <w:jc w:val="center"/>
              <w:rPr>
                <w:rFonts w:ascii="Arial Narrow" w:hAnsi="Arial Narrow"/>
                <w:sz w:val="14"/>
                <w:szCs w:val="14"/>
              </w:rPr>
            </w:pPr>
          </w:p>
        </w:tc>
      </w:tr>
      <w:tr w:rsidR="00F252B5" w:rsidRPr="00102440" w14:paraId="504560BC" w14:textId="77777777" w:rsidTr="00F252B5">
        <w:tc>
          <w:tcPr>
            <w:tcW w:w="0" w:type="auto"/>
            <w:tcBorders>
              <w:top w:val="single" w:sz="4" w:space="0" w:color="19B839"/>
            </w:tcBorders>
            <w:vAlign w:val="center"/>
          </w:tcPr>
          <w:p w14:paraId="5103C414" w14:textId="77777777" w:rsidR="00F252B5" w:rsidRPr="00102440" w:rsidRDefault="00F252B5" w:rsidP="00F252B5">
            <w:pPr>
              <w:pStyle w:val="Compact"/>
              <w:rPr>
                <w:rFonts w:ascii="Arial Narrow" w:hAnsi="Arial Narrow"/>
                <w:sz w:val="14"/>
                <w:szCs w:val="14"/>
              </w:rPr>
            </w:pPr>
            <w:r w:rsidRPr="00102440">
              <w:rPr>
                <w:rFonts w:ascii="Arial Narrow" w:hAnsi="Arial Narrow"/>
                <w:sz w:val="14"/>
                <w:szCs w:val="14"/>
              </w:rPr>
              <w:t>Value added</w:t>
            </w:r>
          </w:p>
        </w:tc>
        <w:tc>
          <w:tcPr>
            <w:tcW w:w="0" w:type="auto"/>
            <w:tcBorders>
              <w:top w:val="single" w:sz="4" w:space="0" w:color="19B839"/>
            </w:tcBorders>
            <w:vAlign w:val="center"/>
          </w:tcPr>
          <w:p w14:paraId="188615F3" w14:textId="77777777" w:rsidR="00F252B5" w:rsidRPr="00102440" w:rsidRDefault="00F252B5" w:rsidP="00F252B5">
            <w:pPr>
              <w:pStyle w:val="Compact"/>
              <w:jc w:val="center"/>
              <w:rPr>
                <w:rFonts w:ascii="Arial Narrow" w:hAnsi="Arial Narrow"/>
                <w:sz w:val="14"/>
                <w:szCs w:val="14"/>
              </w:rPr>
            </w:pPr>
          </w:p>
        </w:tc>
        <w:tc>
          <w:tcPr>
            <w:tcW w:w="0" w:type="auto"/>
            <w:tcBorders>
              <w:top w:val="single" w:sz="4" w:space="0" w:color="19B839"/>
            </w:tcBorders>
            <w:vAlign w:val="center"/>
          </w:tcPr>
          <w:p w14:paraId="6B04C738" w14:textId="77777777" w:rsidR="00F252B5" w:rsidRPr="00102440" w:rsidRDefault="00F252B5" w:rsidP="00F252B5">
            <w:pPr>
              <w:pStyle w:val="Compact"/>
              <w:jc w:val="center"/>
              <w:rPr>
                <w:rFonts w:ascii="Arial Narrow" w:hAnsi="Arial Narrow"/>
                <w:sz w:val="14"/>
                <w:szCs w:val="14"/>
              </w:rPr>
            </w:pPr>
          </w:p>
        </w:tc>
        <w:tc>
          <w:tcPr>
            <w:tcW w:w="0" w:type="auto"/>
            <w:tcBorders>
              <w:top w:val="single" w:sz="4" w:space="0" w:color="19B839"/>
            </w:tcBorders>
            <w:vAlign w:val="center"/>
          </w:tcPr>
          <w:p w14:paraId="315B952C" w14:textId="77777777" w:rsidR="00F252B5" w:rsidRPr="00102440" w:rsidRDefault="00F252B5" w:rsidP="00F252B5">
            <w:pPr>
              <w:pStyle w:val="Compact"/>
              <w:jc w:val="center"/>
              <w:rPr>
                <w:rFonts w:ascii="Arial Narrow" w:hAnsi="Arial Narrow"/>
                <w:sz w:val="14"/>
                <w:szCs w:val="14"/>
              </w:rPr>
            </w:pPr>
          </w:p>
        </w:tc>
        <w:tc>
          <w:tcPr>
            <w:tcW w:w="0" w:type="auto"/>
            <w:tcBorders>
              <w:top w:val="single" w:sz="4" w:space="0" w:color="19B839"/>
            </w:tcBorders>
            <w:vAlign w:val="center"/>
          </w:tcPr>
          <w:p w14:paraId="21768D22" w14:textId="77777777" w:rsidR="00F252B5" w:rsidRPr="00102440" w:rsidRDefault="00F252B5" w:rsidP="00F252B5">
            <w:pPr>
              <w:pStyle w:val="Compact"/>
              <w:jc w:val="center"/>
              <w:rPr>
                <w:rFonts w:ascii="Arial Narrow" w:hAnsi="Arial Narrow"/>
                <w:sz w:val="14"/>
                <w:szCs w:val="14"/>
              </w:rPr>
            </w:pPr>
          </w:p>
        </w:tc>
        <w:tc>
          <w:tcPr>
            <w:tcW w:w="0" w:type="auto"/>
            <w:tcBorders>
              <w:top w:val="single" w:sz="4" w:space="0" w:color="19B839"/>
            </w:tcBorders>
            <w:vAlign w:val="center"/>
          </w:tcPr>
          <w:p w14:paraId="5C110427" w14:textId="77777777" w:rsidR="00F252B5" w:rsidRPr="00102440" w:rsidRDefault="00F252B5" w:rsidP="00F252B5">
            <w:pPr>
              <w:pStyle w:val="Compact"/>
              <w:jc w:val="center"/>
              <w:rPr>
                <w:rFonts w:ascii="Arial Narrow" w:hAnsi="Arial Narrow"/>
                <w:sz w:val="14"/>
                <w:szCs w:val="14"/>
              </w:rPr>
            </w:pPr>
          </w:p>
        </w:tc>
        <w:tc>
          <w:tcPr>
            <w:tcW w:w="0" w:type="auto"/>
            <w:tcBorders>
              <w:top w:val="single" w:sz="4" w:space="0" w:color="19B839"/>
            </w:tcBorders>
            <w:vAlign w:val="center"/>
          </w:tcPr>
          <w:p w14:paraId="13D92BDB" w14:textId="77777777" w:rsidR="00F252B5" w:rsidRPr="00102440" w:rsidRDefault="00F252B5" w:rsidP="00F252B5">
            <w:pPr>
              <w:pStyle w:val="Compact"/>
              <w:jc w:val="center"/>
              <w:rPr>
                <w:rFonts w:ascii="Arial Narrow" w:hAnsi="Arial Narrow"/>
                <w:sz w:val="14"/>
                <w:szCs w:val="14"/>
              </w:rPr>
            </w:pPr>
          </w:p>
        </w:tc>
        <w:tc>
          <w:tcPr>
            <w:tcW w:w="0" w:type="auto"/>
            <w:tcBorders>
              <w:top w:val="single" w:sz="4" w:space="0" w:color="19B839"/>
            </w:tcBorders>
            <w:vAlign w:val="center"/>
          </w:tcPr>
          <w:p w14:paraId="0D742250" w14:textId="77777777" w:rsidR="00F252B5" w:rsidRPr="00102440" w:rsidRDefault="00F252B5" w:rsidP="00F252B5">
            <w:pPr>
              <w:pStyle w:val="Compact"/>
              <w:jc w:val="center"/>
              <w:rPr>
                <w:rFonts w:ascii="Arial Narrow" w:hAnsi="Arial Narrow"/>
                <w:sz w:val="14"/>
                <w:szCs w:val="14"/>
              </w:rPr>
            </w:pPr>
          </w:p>
        </w:tc>
        <w:tc>
          <w:tcPr>
            <w:tcW w:w="0" w:type="auto"/>
            <w:tcBorders>
              <w:top w:val="single" w:sz="4" w:space="0" w:color="19B839"/>
            </w:tcBorders>
            <w:vAlign w:val="center"/>
          </w:tcPr>
          <w:p w14:paraId="3B5521EB" w14:textId="77777777" w:rsidR="00F252B5" w:rsidRPr="00102440" w:rsidRDefault="00F252B5" w:rsidP="00F252B5">
            <w:pPr>
              <w:pStyle w:val="Compact"/>
              <w:jc w:val="center"/>
              <w:rPr>
                <w:rFonts w:ascii="Arial Narrow" w:hAnsi="Arial Narrow"/>
                <w:sz w:val="14"/>
                <w:szCs w:val="14"/>
              </w:rPr>
            </w:pPr>
          </w:p>
        </w:tc>
        <w:tc>
          <w:tcPr>
            <w:tcW w:w="0" w:type="auto"/>
            <w:tcBorders>
              <w:top w:val="single" w:sz="4" w:space="0" w:color="19B839"/>
            </w:tcBorders>
            <w:vAlign w:val="center"/>
          </w:tcPr>
          <w:p w14:paraId="4C02F974" w14:textId="77777777" w:rsidR="00F252B5" w:rsidRPr="00102440" w:rsidRDefault="00F252B5" w:rsidP="00F252B5">
            <w:pPr>
              <w:pStyle w:val="Compact"/>
              <w:jc w:val="center"/>
              <w:rPr>
                <w:rFonts w:ascii="Arial Narrow" w:hAnsi="Arial Narrow"/>
                <w:sz w:val="14"/>
                <w:szCs w:val="14"/>
              </w:rPr>
            </w:pPr>
          </w:p>
        </w:tc>
        <w:tc>
          <w:tcPr>
            <w:tcW w:w="0" w:type="auto"/>
            <w:tcBorders>
              <w:top w:val="single" w:sz="4" w:space="0" w:color="19B839"/>
            </w:tcBorders>
            <w:vAlign w:val="center"/>
          </w:tcPr>
          <w:p w14:paraId="2928C31D" w14:textId="77777777" w:rsidR="00F252B5" w:rsidRPr="00102440" w:rsidRDefault="00F252B5" w:rsidP="00F252B5">
            <w:pPr>
              <w:pStyle w:val="Compact"/>
              <w:jc w:val="center"/>
              <w:rPr>
                <w:rFonts w:ascii="Arial Narrow" w:hAnsi="Arial Narrow"/>
                <w:sz w:val="14"/>
                <w:szCs w:val="14"/>
              </w:rPr>
            </w:pPr>
          </w:p>
        </w:tc>
        <w:tc>
          <w:tcPr>
            <w:tcW w:w="0" w:type="auto"/>
            <w:tcBorders>
              <w:top w:val="single" w:sz="4" w:space="0" w:color="19B839"/>
            </w:tcBorders>
            <w:vAlign w:val="center"/>
          </w:tcPr>
          <w:p w14:paraId="1BD1FF90" w14:textId="77777777" w:rsidR="00F252B5" w:rsidRPr="00102440" w:rsidRDefault="00F252B5" w:rsidP="00F252B5">
            <w:pPr>
              <w:pStyle w:val="Compact"/>
              <w:jc w:val="center"/>
              <w:rPr>
                <w:rFonts w:ascii="Arial Narrow" w:hAnsi="Arial Narrow"/>
                <w:sz w:val="14"/>
                <w:szCs w:val="14"/>
              </w:rPr>
            </w:pPr>
          </w:p>
        </w:tc>
        <w:tc>
          <w:tcPr>
            <w:tcW w:w="0" w:type="auto"/>
            <w:tcBorders>
              <w:top w:val="single" w:sz="4" w:space="0" w:color="19B839"/>
            </w:tcBorders>
            <w:vAlign w:val="center"/>
          </w:tcPr>
          <w:p w14:paraId="6245EA7D" w14:textId="77777777" w:rsidR="00F252B5" w:rsidRPr="00102440" w:rsidRDefault="00F252B5" w:rsidP="00F252B5">
            <w:pPr>
              <w:pStyle w:val="Compact"/>
              <w:jc w:val="center"/>
              <w:rPr>
                <w:rFonts w:ascii="Arial Narrow" w:hAnsi="Arial Narrow"/>
                <w:sz w:val="14"/>
                <w:szCs w:val="14"/>
              </w:rPr>
            </w:pPr>
          </w:p>
        </w:tc>
        <w:tc>
          <w:tcPr>
            <w:tcW w:w="0" w:type="auto"/>
            <w:tcBorders>
              <w:top w:val="single" w:sz="4" w:space="0" w:color="19B839"/>
            </w:tcBorders>
            <w:vAlign w:val="center"/>
          </w:tcPr>
          <w:p w14:paraId="2F419993" w14:textId="77777777" w:rsidR="00F252B5" w:rsidRPr="00102440" w:rsidRDefault="00F252B5" w:rsidP="00F252B5">
            <w:pPr>
              <w:pStyle w:val="Compact"/>
              <w:jc w:val="center"/>
              <w:rPr>
                <w:rFonts w:ascii="Arial Narrow" w:hAnsi="Arial Narrow"/>
                <w:sz w:val="14"/>
                <w:szCs w:val="14"/>
              </w:rPr>
            </w:pPr>
          </w:p>
        </w:tc>
        <w:tc>
          <w:tcPr>
            <w:tcW w:w="0" w:type="auto"/>
            <w:vAlign w:val="center"/>
          </w:tcPr>
          <w:p w14:paraId="02AD5FEB" w14:textId="77777777" w:rsidR="00F252B5" w:rsidRPr="00102440" w:rsidRDefault="00F252B5" w:rsidP="00F252B5">
            <w:pPr>
              <w:pStyle w:val="Compact"/>
              <w:jc w:val="center"/>
              <w:rPr>
                <w:rFonts w:ascii="Arial Narrow" w:hAnsi="Arial Narrow"/>
                <w:sz w:val="14"/>
                <w:szCs w:val="14"/>
              </w:rPr>
            </w:pPr>
          </w:p>
        </w:tc>
      </w:tr>
      <w:tr w:rsidR="00F252B5" w:rsidRPr="00102440" w14:paraId="1F377AAF" w14:textId="77777777" w:rsidTr="00F252B5">
        <w:tc>
          <w:tcPr>
            <w:tcW w:w="0" w:type="auto"/>
            <w:vAlign w:val="center"/>
          </w:tcPr>
          <w:p w14:paraId="109CE624" w14:textId="77777777" w:rsidR="00F252B5" w:rsidRPr="00102440" w:rsidRDefault="00F252B5" w:rsidP="00F252B5">
            <w:pPr>
              <w:pStyle w:val="Compact"/>
              <w:rPr>
                <w:rFonts w:ascii="Arial Narrow" w:hAnsi="Arial Narrow"/>
                <w:sz w:val="14"/>
                <w:szCs w:val="14"/>
              </w:rPr>
            </w:pPr>
            <w:r w:rsidRPr="00102440">
              <w:rPr>
                <w:rFonts w:ascii="Arial Narrow" w:hAnsi="Arial Narrow"/>
                <w:sz w:val="14"/>
                <w:szCs w:val="14"/>
              </w:rPr>
              <w:t>~ Compensation of employees</w:t>
            </w:r>
          </w:p>
        </w:tc>
        <w:tc>
          <w:tcPr>
            <w:tcW w:w="0" w:type="auto"/>
            <w:vAlign w:val="center"/>
          </w:tcPr>
          <w:p w14:paraId="6E35B563" w14:textId="77777777" w:rsidR="00F252B5" w:rsidRPr="00102440" w:rsidRDefault="00F252B5" w:rsidP="00F252B5">
            <w:pPr>
              <w:pStyle w:val="Compact"/>
              <w:jc w:val="center"/>
              <w:rPr>
                <w:rFonts w:ascii="Arial Narrow" w:hAnsi="Arial Narrow"/>
                <w:sz w:val="14"/>
                <w:szCs w:val="14"/>
              </w:rPr>
            </w:pPr>
            <w:r w:rsidRPr="00102440">
              <w:rPr>
                <w:rFonts w:ascii="Arial Narrow" w:hAnsi="Arial Narrow"/>
                <w:sz w:val="14"/>
                <w:szCs w:val="14"/>
              </w:rPr>
              <w:t>128.65</w:t>
            </w:r>
          </w:p>
        </w:tc>
        <w:tc>
          <w:tcPr>
            <w:tcW w:w="0" w:type="auto"/>
            <w:vAlign w:val="center"/>
          </w:tcPr>
          <w:p w14:paraId="1D7C8DA7" w14:textId="77777777" w:rsidR="00F252B5" w:rsidRPr="00102440" w:rsidRDefault="00F252B5" w:rsidP="00F252B5">
            <w:pPr>
              <w:pStyle w:val="Compact"/>
              <w:jc w:val="center"/>
              <w:rPr>
                <w:rFonts w:ascii="Arial Narrow" w:hAnsi="Arial Narrow"/>
                <w:sz w:val="14"/>
                <w:szCs w:val="14"/>
              </w:rPr>
            </w:pPr>
            <w:r w:rsidRPr="00102440">
              <w:rPr>
                <w:rFonts w:ascii="Arial Narrow" w:hAnsi="Arial Narrow"/>
                <w:sz w:val="14"/>
                <w:szCs w:val="14"/>
              </w:rPr>
              <w:t>128.41</w:t>
            </w:r>
          </w:p>
        </w:tc>
        <w:tc>
          <w:tcPr>
            <w:tcW w:w="0" w:type="auto"/>
            <w:vAlign w:val="center"/>
          </w:tcPr>
          <w:p w14:paraId="4E530EB7" w14:textId="77777777" w:rsidR="00F252B5" w:rsidRPr="00102440" w:rsidRDefault="00F252B5" w:rsidP="00F252B5">
            <w:pPr>
              <w:pStyle w:val="Compact"/>
              <w:jc w:val="center"/>
              <w:rPr>
                <w:rFonts w:ascii="Arial Narrow" w:hAnsi="Arial Narrow"/>
                <w:sz w:val="14"/>
                <w:szCs w:val="14"/>
              </w:rPr>
            </w:pPr>
            <w:r w:rsidRPr="00102440">
              <w:rPr>
                <w:rFonts w:ascii="Arial Narrow" w:hAnsi="Arial Narrow"/>
                <w:sz w:val="14"/>
                <w:szCs w:val="14"/>
              </w:rPr>
              <w:t>128.89</w:t>
            </w:r>
          </w:p>
        </w:tc>
        <w:tc>
          <w:tcPr>
            <w:tcW w:w="0" w:type="auto"/>
            <w:vAlign w:val="center"/>
          </w:tcPr>
          <w:p w14:paraId="63687485" w14:textId="77777777" w:rsidR="00F252B5" w:rsidRPr="00102440" w:rsidRDefault="00F252B5" w:rsidP="00F252B5">
            <w:pPr>
              <w:pStyle w:val="Compact"/>
              <w:jc w:val="center"/>
              <w:rPr>
                <w:rFonts w:ascii="Arial Narrow" w:hAnsi="Arial Narrow"/>
                <w:sz w:val="14"/>
                <w:szCs w:val="14"/>
              </w:rPr>
            </w:pPr>
            <w:r w:rsidRPr="00102440">
              <w:rPr>
                <w:rFonts w:ascii="Arial Narrow" w:hAnsi="Arial Narrow"/>
                <w:sz w:val="14"/>
                <w:szCs w:val="14"/>
              </w:rPr>
              <w:t>46.55</w:t>
            </w:r>
          </w:p>
        </w:tc>
        <w:tc>
          <w:tcPr>
            <w:tcW w:w="0" w:type="auto"/>
            <w:vAlign w:val="center"/>
          </w:tcPr>
          <w:p w14:paraId="394AFDB0" w14:textId="77777777" w:rsidR="00F252B5" w:rsidRPr="00102440" w:rsidRDefault="00F252B5" w:rsidP="00F252B5">
            <w:pPr>
              <w:pStyle w:val="Compact"/>
              <w:jc w:val="center"/>
              <w:rPr>
                <w:rFonts w:ascii="Arial Narrow" w:hAnsi="Arial Narrow"/>
                <w:sz w:val="14"/>
                <w:szCs w:val="14"/>
              </w:rPr>
            </w:pPr>
            <w:r w:rsidRPr="00102440">
              <w:rPr>
                <w:rFonts w:ascii="Arial Narrow" w:hAnsi="Arial Narrow"/>
                <w:sz w:val="14"/>
                <w:szCs w:val="14"/>
              </w:rPr>
              <w:t>0.00</w:t>
            </w:r>
          </w:p>
        </w:tc>
        <w:tc>
          <w:tcPr>
            <w:tcW w:w="0" w:type="auto"/>
            <w:vAlign w:val="center"/>
          </w:tcPr>
          <w:p w14:paraId="0CF32DF2" w14:textId="77777777" w:rsidR="00F252B5" w:rsidRPr="00102440" w:rsidRDefault="00F252B5" w:rsidP="00F252B5">
            <w:pPr>
              <w:pStyle w:val="Compact"/>
              <w:jc w:val="center"/>
              <w:rPr>
                <w:rFonts w:ascii="Arial Narrow" w:hAnsi="Arial Narrow"/>
                <w:sz w:val="14"/>
                <w:szCs w:val="14"/>
              </w:rPr>
            </w:pPr>
          </w:p>
        </w:tc>
        <w:tc>
          <w:tcPr>
            <w:tcW w:w="0" w:type="auto"/>
            <w:vAlign w:val="center"/>
          </w:tcPr>
          <w:p w14:paraId="68364AB1" w14:textId="77777777" w:rsidR="00F252B5" w:rsidRPr="00102440" w:rsidRDefault="00F252B5" w:rsidP="00F252B5">
            <w:pPr>
              <w:pStyle w:val="Compact"/>
              <w:jc w:val="center"/>
              <w:rPr>
                <w:rFonts w:ascii="Arial Narrow" w:hAnsi="Arial Narrow"/>
                <w:sz w:val="14"/>
                <w:szCs w:val="14"/>
              </w:rPr>
            </w:pPr>
            <w:r w:rsidRPr="00102440">
              <w:rPr>
                <w:rFonts w:ascii="Arial Narrow" w:hAnsi="Arial Narrow"/>
                <w:sz w:val="14"/>
                <w:szCs w:val="14"/>
              </w:rPr>
              <w:t>128.65</w:t>
            </w:r>
          </w:p>
        </w:tc>
        <w:tc>
          <w:tcPr>
            <w:tcW w:w="0" w:type="auto"/>
            <w:vAlign w:val="center"/>
          </w:tcPr>
          <w:p w14:paraId="05DC67D5" w14:textId="77777777" w:rsidR="00F252B5" w:rsidRPr="00102440" w:rsidRDefault="00F252B5" w:rsidP="00F252B5">
            <w:pPr>
              <w:pStyle w:val="Compact"/>
              <w:jc w:val="center"/>
              <w:rPr>
                <w:rFonts w:ascii="Arial Narrow" w:hAnsi="Arial Narrow"/>
                <w:sz w:val="14"/>
                <w:szCs w:val="14"/>
              </w:rPr>
            </w:pPr>
            <w:r w:rsidRPr="00102440">
              <w:rPr>
                <w:rFonts w:ascii="Arial Narrow" w:hAnsi="Arial Narrow"/>
                <w:sz w:val="14"/>
                <w:szCs w:val="14"/>
              </w:rPr>
              <w:t>128.41</w:t>
            </w:r>
          </w:p>
        </w:tc>
        <w:tc>
          <w:tcPr>
            <w:tcW w:w="0" w:type="auto"/>
            <w:vAlign w:val="center"/>
          </w:tcPr>
          <w:p w14:paraId="73880FB2" w14:textId="77777777" w:rsidR="00F252B5" w:rsidRPr="00102440" w:rsidRDefault="00F252B5" w:rsidP="00F252B5">
            <w:pPr>
              <w:pStyle w:val="Compact"/>
              <w:jc w:val="center"/>
              <w:rPr>
                <w:rFonts w:ascii="Arial Narrow" w:hAnsi="Arial Narrow"/>
                <w:sz w:val="14"/>
                <w:szCs w:val="14"/>
              </w:rPr>
            </w:pPr>
            <w:r w:rsidRPr="00102440">
              <w:rPr>
                <w:rFonts w:ascii="Arial Narrow" w:hAnsi="Arial Narrow"/>
                <w:sz w:val="14"/>
                <w:szCs w:val="14"/>
              </w:rPr>
              <w:t>128.89</w:t>
            </w:r>
          </w:p>
        </w:tc>
        <w:tc>
          <w:tcPr>
            <w:tcW w:w="0" w:type="auto"/>
            <w:vAlign w:val="center"/>
          </w:tcPr>
          <w:p w14:paraId="45CF1E25" w14:textId="77777777" w:rsidR="00F252B5" w:rsidRPr="00102440" w:rsidRDefault="00F252B5" w:rsidP="00F252B5">
            <w:pPr>
              <w:pStyle w:val="Compact"/>
              <w:jc w:val="center"/>
              <w:rPr>
                <w:rFonts w:ascii="Arial Narrow" w:hAnsi="Arial Narrow"/>
                <w:sz w:val="14"/>
                <w:szCs w:val="14"/>
              </w:rPr>
            </w:pPr>
            <w:r w:rsidRPr="00102440">
              <w:rPr>
                <w:rFonts w:ascii="Arial Narrow" w:hAnsi="Arial Narrow"/>
                <w:sz w:val="14"/>
                <w:szCs w:val="14"/>
              </w:rPr>
              <w:t>46.55</w:t>
            </w:r>
          </w:p>
        </w:tc>
        <w:tc>
          <w:tcPr>
            <w:tcW w:w="0" w:type="auto"/>
            <w:vAlign w:val="center"/>
          </w:tcPr>
          <w:p w14:paraId="35C43C4C" w14:textId="77777777" w:rsidR="00F252B5" w:rsidRPr="00102440" w:rsidRDefault="00F252B5" w:rsidP="00F252B5">
            <w:pPr>
              <w:pStyle w:val="Compact"/>
              <w:jc w:val="center"/>
              <w:rPr>
                <w:rFonts w:ascii="Arial Narrow" w:hAnsi="Arial Narrow"/>
                <w:sz w:val="14"/>
                <w:szCs w:val="14"/>
              </w:rPr>
            </w:pPr>
            <w:r w:rsidRPr="00102440">
              <w:rPr>
                <w:rFonts w:ascii="Arial Narrow" w:hAnsi="Arial Narrow"/>
                <w:sz w:val="14"/>
                <w:szCs w:val="14"/>
              </w:rPr>
              <w:t>0.00</w:t>
            </w:r>
          </w:p>
        </w:tc>
        <w:tc>
          <w:tcPr>
            <w:tcW w:w="0" w:type="auto"/>
            <w:vAlign w:val="center"/>
          </w:tcPr>
          <w:p w14:paraId="4449F4B1" w14:textId="77777777" w:rsidR="00F252B5" w:rsidRPr="00102440" w:rsidRDefault="00F252B5" w:rsidP="00F252B5">
            <w:pPr>
              <w:pStyle w:val="Compact"/>
              <w:jc w:val="center"/>
              <w:rPr>
                <w:rFonts w:ascii="Arial Narrow" w:hAnsi="Arial Narrow"/>
                <w:sz w:val="14"/>
                <w:szCs w:val="14"/>
              </w:rPr>
            </w:pPr>
          </w:p>
        </w:tc>
        <w:tc>
          <w:tcPr>
            <w:tcW w:w="0" w:type="auto"/>
            <w:vAlign w:val="center"/>
          </w:tcPr>
          <w:p w14:paraId="643D1645" w14:textId="77777777" w:rsidR="00F252B5" w:rsidRPr="00102440" w:rsidRDefault="00F252B5" w:rsidP="00F252B5">
            <w:pPr>
              <w:pStyle w:val="Compact"/>
              <w:jc w:val="center"/>
              <w:rPr>
                <w:rFonts w:ascii="Arial Narrow" w:hAnsi="Arial Narrow"/>
                <w:sz w:val="14"/>
                <w:szCs w:val="14"/>
              </w:rPr>
            </w:pPr>
          </w:p>
        </w:tc>
        <w:tc>
          <w:tcPr>
            <w:tcW w:w="0" w:type="auto"/>
            <w:vAlign w:val="center"/>
          </w:tcPr>
          <w:p w14:paraId="168C4B75" w14:textId="77777777" w:rsidR="00F252B5" w:rsidRPr="00102440" w:rsidRDefault="00F252B5" w:rsidP="00F252B5">
            <w:pPr>
              <w:pStyle w:val="Compact"/>
              <w:jc w:val="center"/>
              <w:rPr>
                <w:rFonts w:ascii="Arial Narrow" w:hAnsi="Arial Narrow"/>
                <w:sz w:val="14"/>
                <w:szCs w:val="14"/>
              </w:rPr>
            </w:pPr>
          </w:p>
        </w:tc>
      </w:tr>
      <w:tr w:rsidR="00F252B5" w:rsidRPr="00102440" w14:paraId="226051BC" w14:textId="77777777" w:rsidTr="00F252B5">
        <w:tc>
          <w:tcPr>
            <w:tcW w:w="0" w:type="auto"/>
            <w:tcBorders>
              <w:bottom w:val="single" w:sz="4" w:space="0" w:color="19B839"/>
            </w:tcBorders>
            <w:vAlign w:val="center"/>
          </w:tcPr>
          <w:p w14:paraId="2E6A4160" w14:textId="77777777" w:rsidR="00F252B5" w:rsidRPr="00102440" w:rsidRDefault="00F252B5" w:rsidP="00F252B5">
            <w:pPr>
              <w:pStyle w:val="Compact"/>
              <w:rPr>
                <w:rFonts w:ascii="Arial Narrow" w:hAnsi="Arial Narrow"/>
                <w:sz w:val="14"/>
                <w:szCs w:val="14"/>
              </w:rPr>
            </w:pPr>
            <w:r w:rsidRPr="00102440">
              <w:rPr>
                <w:rFonts w:ascii="Arial Narrow" w:hAnsi="Arial Narrow"/>
                <w:sz w:val="14"/>
                <w:szCs w:val="14"/>
              </w:rPr>
              <w:t>~ G.O. surplus and mixed incomes</w:t>
            </w:r>
          </w:p>
        </w:tc>
        <w:tc>
          <w:tcPr>
            <w:tcW w:w="0" w:type="auto"/>
            <w:tcBorders>
              <w:bottom w:val="single" w:sz="4" w:space="0" w:color="19B839"/>
            </w:tcBorders>
            <w:vAlign w:val="center"/>
          </w:tcPr>
          <w:p w14:paraId="3D5AC363" w14:textId="77777777" w:rsidR="00F252B5" w:rsidRPr="00102440" w:rsidRDefault="00F252B5" w:rsidP="00F252B5">
            <w:pPr>
              <w:pStyle w:val="Compact"/>
              <w:jc w:val="center"/>
              <w:rPr>
                <w:rFonts w:ascii="Arial Narrow" w:hAnsi="Arial Narrow"/>
                <w:sz w:val="14"/>
                <w:szCs w:val="14"/>
              </w:rPr>
            </w:pPr>
            <w:r w:rsidRPr="00102440">
              <w:rPr>
                <w:rFonts w:ascii="Arial Narrow" w:hAnsi="Arial Narrow"/>
                <w:sz w:val="14"/>
                <w:szCs w:val="14"/>
              </w:rPr>
              <w:t>139.41</w:t>
            </w:r>
          </w:p>
        </w:tc>
        <w:tc>
          <w:tcPr>
            <w:tcW w:w="0" w:type="auto"/>
            <w:tcBorders>
              <w:bottom w:val="single" w:sz="4" w:space="0" w:color="19B839"/>
            </w:tcBorders>
            <w:vAlign w:val="center"/>
          </w:tcPr>
          <w:p w14:paraId="5E0679B1" w14:textId="77777777" w:rsidR="00F252B5" w:rsidRPr="00102440" w:rsidRDefault="00F252B5" w:rsidP="00F252B5">
            <w:pPr>
              <w:pStyle w:val="Compact"/>
              <w:jc w:val="center"/>
              <w:rPr>
                <w:rFonts w:ascii="Arial Narrow" w:hAnsi="Arial Narrow"/>
                <w:sz w:val="14"/>
                <w:szCs w:val="14"/>
              </w:rPr>
            </w:pPr>
            <w:r w:rsidRPr="00102440">
              <w:rPr>
                <w:rFonts w:ascii="Arial Narrow" w:hAnsi="Arial Narrow"/>
                <w:sz w:val="14"/>
                <w:szCs w:val="14"/>
              </w:rPr>
              <w:t>139.18</w:t>
            </w:r>
          </w:p>
        </w:tc>
        <w:tc>
          <w:tcPr>
            <w:tcW w:w="0" w:type="auto"/>
            <w:tcBorders>
              <w:bottom w:val="single" w:sz="4" w:space="0" w:color="19B839"/>
            </w:tcBorders>
            <w:vAlign w:val="center"/>
          </w:tcPr>
          <w:p w14:paraId="39775524" w14:textId="77777777" w:rsidR="00F252B5" w:rsidRPr="00102440" w:rsidRDefault="00F252B5" w:rsidP="00F252B5">
            <w:pPr>
              <w:pStyle w:val="Compact"/>
              <w:jc w:val="center"/>
              <w:rPr>
                <w:rFonts w:ascii="Arial Narrow" w:hAnsi="Arial Narrow"/>
                <w:sz w:val="14"/>
                <w:szCs w:val="14"/>
              </w:rPr>
            </w:pPr>
            <w:r w:rsidRPr="00102440">
              <w:rPr>
                <w:rFonts w:ascii="Arial Narrow" w:hAnsi="Arial Narrow"/>
                <w:sz w:val="14"/>
                <w:szCs w:val="14"/>
              </w:rPr>
              <w:t>139.64</w:t>
            </w:r>
          </w:p>
        </w:tc>
        <w:tc>
          <w:tcPr>
            <w:tcW w:w="0" w:type="auto"/>
            <w:tcBorders>
              <w:bottom w:val="single" w:sz="4" w:space="0" w:color="19B839"/>
            </w:tcBorders>
            <w:vAlign w:val="center"/>
          </w:tcPr>
          <w:p w14:paraId="320A17C0" w14:textId="77777777" w:rsidR="00F252B5" w:rsidRPr="00102440" w:rsidRDefault="00F252B5" w:rsidP="00F252B5">
            <w:pPr>
              <w:pStyle w:val="Compact"/>
              <w:jc w:val="center"/>
              <w:rPr>
                <w:rFonts w:ascii="Arial Narrow" w:hAnsi="Arial Narrow"/>
                <w:sz w:val="14"/>
                <w:szCs w:val="14"/>
              </w:rPr>
            </w:pPr>
            <w:r w:rsidRPr="00102440">
              <w:rPr>
                <w:rFonts w:ascii="Arial Narrow" w:hAnsi="Arial Narrow"/>
                <w:sz w:val="14"/>
                <w:szCs w:val="14"/>
              </w:rPr>
              <w:t>86.27</w:t>
            </w:r>
          </w:p>
        </w:tc>
        <w:tc>
          <w:tcPr>
            <w:tcW w:w="0" w:type="auto"/>
            <w:tcBorders>
              <w:bottom w:val="single" w:sz="4" w:space="0" w:color="19B839"/>
            </w:tcBorders>
            <w:vAlign w:val="center"/>
          </w:tcPr>
          <w:p w14:paraId="483DFA24" w14:textId="77777777" w:rsidR="00F252B5" w:rsidRPr="00102440" w:rsidRDefault="00F252B5" w:rsidP="00F252B5">
            <w:pPr>
              <w:pStyle w:val="Compact"/>
              <w:jc w:val="center"/>
              <w:rPr>
                <w:rFonts w:ascii="Arial Narrow" w:hAnsi="Arial Narrow"/>
                <w:sz w:val="14"/>
                <w:szCs w:val="14"/>
              </w:rPr>
            </w:pPr>
            <w:r w:rsidRPr="00102440">
              <w:rPr>
                <w:rFonts w:ascii="Arial Narrow" w:hAnsi="Arial Narrow"/>
                <w:sz w:val="14"/>
                <w:szCs w:val="14"/>
              </w:rPr>
              <w:t>0.00</w:t>
            </w:r>
          </w:p>
        </w:tc>
        <w:tc>
          <w:tcPr>
            <w:tcW w:w="0" w:type="auto"/>
            <w:tcBorders>
              <w:bottom w:val="single" w:sz="4" w:space="0" w:color="19B839"/>
            </w:tcBorders>
            <w:vAlign w:val="center"/>
          </w:tcPr>
          <w:p w14:paraId="0CB2054F" w14:textId="77777777" w:rsidR="00F252B5" w:rsidRPr="00102440" w:rsidRDefault="00F252B5" w:rsidP="00F252B5">
            <w:pPr>
              <w:pStyle w:val="Compact"/>
              <w:jc w:val="center"/>
              <w:rPr>
                <w:rFonts w:ascii="Arial Narrow" w:hAnsi="Arial Narrow"/>
                <w:sz w:val="14"/>
                <w:szCs w:val="14"/>
              </w:rPr>
            </w:pPr>
          </w:p>
        </w:tc>
        <w:tc>
          <w:tcPr>
            <w:tcW w:w="0" w:type="auto"/>
            <w:tcBorders>
              <w:bottom w:val="single" w:sz="4" w:space="0" w:color="19B839"/>
            </w:tcBorders>
            <w:vAlign w:val="center"/>
          </w:tcPr>
          <w:p w14:paraId="24824D17" w14:textId="77777777" w:rsidR="00F252B5" w:rsidRPr="00102440" w:rsidRDefault="00F252B5" w:rsidP="00F252B5">
            <w:pPr>
              <w:pStyle w:val="Compact"/>
              <w:jc w:val="center"/>
              <w:rPr>
                <w:rFonts w:ascii="Arial Narrow" w:hAnsi="Arial Narrow"/>
                <w:sz w:val="14"/>
                <w:szCs w:val="14"/>
              </w:rPr>
            </w:pPr>
            <w:r w:rsidRPr="00102440">
              <w:rPr>
                <w:rFonts w:ascii="Arial Narrow" w:hAnsi="Arial Narrow"/>
                <w:sz w:val="14"/>
                <w:szCs w:val="14"/>
              </w:rPr>
              <w:t>139.41</w:t>
            </w:r>
          </w:p>
        </w:tc>
        <w:tc>
          <w:tcPr>
            <w:tcW w:w="0" w:type="auto"/>
            <w:tcBorders>
              <w:bottom w:val="single" w:sz="4" w:space="0" w:color="19B839"/>
            </w:tcBorders>
            <w:vAlign w:val="center"/>
          </w:tcPr>
          <w:p w14:paraId="35D43755" w14:textId="77777777" w:rsidR="00F252B5" w:rsidRPr="00102440" w:rsidRDefault="00F252B5" w:rsidP="00F252B5">
            <w:pPr>
              <w:pStyle w:val="Compact"/>
              <w:jc w:val="center"/>
              <w:rPr>
                <w:rFonts w:ascii="Arial Narrow" w:hAnsi="Arial Narrow"/>
                <w:sz w:val="14"/>
                <w:szCs w:val="14"/>
              </w:rPr>
            </w:pPr>
            <w:r w:rsidRPr="00102440">
              <w:rPr>
                <w:rFonts w:ascii="Arial Narrow" w:hAnsi="Arial Narrow"/>
                <w:sz w:val="14"/>
                <w:szCs w:val="14"/>
              </w:rPr>
              <w:t>139.18</w:t>
            </w:r>
          </w:p>
        </w:tc>
        <w:tc>
          <w:tcPr>
            <w:tcW w:w="0" w:type="auto"/>
            <w:tcBorders>
              <w:bottom w:val="single" w:sz="4" w:space="0" w:color="19B839"/>
            </w:tcBorders>
            <w:vAlign w:val="center"/>
          </w:tcPr>
          <w:p w14:paraId="295B98C3" w14:textId="77777777" w:rsidR="00F252B5" w:rsidRPr="00102440" w:rsidRDefault="00F252B5" w:rsidP="00F252B5">
            <w:pPr>
              <w:pStyle w:val="Compact"/>
              <w:jc w:val="center"/>
              <w:rPr>
                <w:rFonts w:ascii="Arial Narrow" w:hAnsi="Arial Narrow"/>
                <w:sz w:val="14"/>
                <w:szCs w:val="14"/>
              </w:rPr>
            </w:pPr>
            <w:r w:rsidRPr="00102440">
              <w:rPr>
                <w:rFonts w:ascii="Arial Narrow" w:hAnsi="Arial Narrow"/>
                <w:sz w:val="14"/>
                <w:szCs w:val="14"/>
              </w:rPr>
              <w:t>139.64</w:t>
            </w:r>
          </w:p>
        </w:tc>
        <w:tc>
          <w:tcPr>
            <w:tcW w:w="0" w:type="auto"/>
            <w:tcBorders>
              <w:bottom w:val="single" w:sz="4" w:space="0" w:color="19B839"/>
            </w:tcBorders>
            <w:vAlign w:val="center"/>
          </w:tcPr>
          <w:p w14:paraId="3A00455C" w14:textId="77777777" w:rsidR="00F252B5" w:rsidRPr="00102440" w:rsidRDefault="00F252B5" w:rsidP="00F252B5">
            <w:pPr>
              <w:pStyle w:val="Compact"/>
              <w:jc w:val="center"/>
              <w:rPr>
                <w:rFonts w:ascii="Arial Narrow" w:hAnsi="Arial Narrow"/>
                <w:sz w:val="14"/>
                <w:szCs w:val="14"/>
              </w:rPr>
            </w:pPr>
            <w:r w:rsidRPr="00102440">
              <w:rPr>
                <w:rFonts w:ascii="Arial Narrow" w:hAnsi="Arial Narrow"/>
                <w:sz w:val="14"/>
                <w:szCs w:val="14"/>
              </w:rPr>
              <w:t>86.27</w:t>
            </w:r>
          </w:p>
        </w:tc>
        <w:tc>
          <w:tcPr>
            <w:tcW w:w="0" w:type="auto"/>
            <w:tcBorders>
              <w:bottom w:val="single" w:sz="4" w:space="0" w:color="19B839"/>
            </w:tcBorders>
            <w:vAlign w:val="center"/>
          </w:tcPr>
          <w:p w14:paraId="3771B011" w14:textId="77777777" w:rsidR="00F252B5" w:rsidRPr="00102440" w:rsidRDefault="00F252B5" w:rsidP="00F252B5">
            <w:pPr>
              <w:pStyle w:val="Compact"/>
              <w:jc w:val="center"/>
              <w:rPr>
                <w:rFonts w:ascii="Arial Narrow" w:hAnsi="Arial Narrow"/>
                <w:sz w:val="14"/>
                <w:szCs w:val="14"/>
              </w:rPr>
            </w:pPr>
            <w:r w:rsidRPr="00102440">
              <w:rPr>
                <w:rFonts w:ascii="Arial Narrow" w:hAnsi="Arial Narrow"/>
                <w:sz w:val="14"/>
                <w:szCs w:val="14"/>
              </w:rPr>
              <w:t>0.00</w:t>
            </w:r>
          </w:p>
        </w:tc>
        <w:tc>
          <w:tcPr>
            <w:tcW w:w="0" w:type="auto"/>
            <w:tcBorders>
              <w:bottom w:val="single" w:sz="4" w:space="0" w:color="19B839"/>
            </w:tcBorders>
            <w:vAlign w:val="center"/>
          </w:tcPr>
          <w:p w14:paraId="1F7C4742" w14:textId="77777777" w:rsidR="00F252B5" w:rsidRPr="00102440" w:rsidRDefault="00F252B5" w:rsidP="00F252B5">
            <w:pPr>
              <w:pStyle w:val="Compact"/>
              <w:jc w:val="center"/>
              <w:rPr>
                <w:rFonts w:ascii="Arial Narrow" w:hAnsi="Arial Narrow"/>
                <w:sz w:val="14"/>
                <w:szCs w:val="14"/>
              </w:rPr>
            </w:pPr>
          </w:p>
        </w:tc>
        <w:tc>
          <w:tcPr>
            <w:tcW w:w="0" w:type="auto"/>
            <w:tcBorders>
              <w:bottom w:val="single" w:sz="4" w:space="0" w:color="19B839"/>
            </w:tcBorders>
            <w:vAlign w:val="center"/>
          </w:tcPr>
          <w:p w14:paraId="7DC66299" w14:textId="77777777" w:rsidR="00F252B5" w:rsidRPr="00102440" w:rsidRDefault="00F252B5" w:rsidP="00F252B5">
            <w:pPr>
              <w:pStyle w:val="Compact"/>
              <w:jc w:val="center"/>
              <w:rPr>
                <w:rFonts w:ascii="Arial Narrow" w:hAnsi="Arial Narrow"/>
                <w:sz w:val="14"/>
                <w:szCs w:val="14"/>
              </w:rPr>
            </w:pPr>
          </w:p>
        </w:tc>
        <w:tc>
          <w:tcPr>
            <w:tcW w:w="0" w:type="auto"/>
            <w:tcBorders>
              <w:bottom w:val="single" w:sz="4" w:space="0" w:color="19B839"/>
            </w:tcBorders>
            <w:vAlign w:val="center"/>
          </w:tcPr>
          <w:p w14:paraId="3EC18D8E" w14:textId="77777777" w:rsidR="00F252B5" w:rsidRPr="00102440" w:rsidRDefault="00F252B5" w:rsidP="00F252B5">
            <w:pPr>
              <w:pStyle w:val="Compact"/>
              <w:jc w:val="center"/>
              <w:rPr>
                <w:rFonts w:ascii="Arial Narrow" w:hAnsi="Arial Narrow"/>
                <w:sz w:val="14"/>
                <w:szCs w:val="14"/>
              </w:rPr>
            </w:pPr>
          </w:p>
        </w:tc>
      </w:tr>
      <w:tr w:rsidR="00F252B5" w:rsidRPr="00102440" w14:paraId="1C08EF5D" w14:textId="77777777" w:rsidTr="00F252B5">
        <w:tc>
          <w:tcPr>
            <w:tcW w:w="0" w:type="auto"/>
            <w:tcBorders>
              <w:top w:val="single" w:sz="4" w:space="0" w:color="19B839"/>
              <w:bottom w:val="single" w:sz="4" w:space="0" w:color="19B839"/>
            </w:tcBorders>
            <w:vAlign w:val="center"/>
          </w:tcPr>
          <w:p w14:paraId="642C6845" w14:textId="77777777" w:rsidR="00F252B5" w:rsidRPr="00102440" w:rsidRDefault="00F252B5" w:rsidP="00F252B5">
            <w:pPr>
              <w:pStyle w:val="Compact"/>
              <w:rPr>
                <w:rFonts w:ascii="Arial Narrow" w:hAnsi="Arial Narrow"/>
                <w:sz w:val="14"/>
                <w:szCs w:val="14"/>
              </w:rPr>
            </w:pPr>
            <w:r w:rsidRPr="00102440">
              <w:rPr>
                <w:rFonts w:ascii="Arial Narrow" w:hAnsi="Arial Narrow"/>
                <w:sz w:val="14"/>
                <w:szCs w:val="14"/>
              </w:rPr>
              <w:t>Taxes on production</w:t>
            </w:r>
          </w:p>
        </w:tc>
        <w:tc>
          <w:tcPr>
            <w:tcW w:w="0" w:type="auto"/>
            <w:tcBorders>
              <w:top w:val="single" w:sz="4" w:space="0" w:color="19B839"/>
              <w:bottom w:val="single" w:sz="4" w:space="0" w:color="19B839"/>
            </w:tcBorders>
            <w:vAlign w:val="center"/>
          </w:tcPr>
          <w:p w14:paraId="16A90A24" w14:textId="77777777" w:rsidR="00F252B5" w:rsidRPr="00102440" w:rsidRDefault="00F252B5" w:rsidP="00F252B5">
            <w:pPr>
              <w:pStyle w:val="Compact"/>
              <w:jc w:val="center"/>
              <w:rPr>
                <w:rFonts w:ascii="Arial Narrow" w:hAnsi="Arial Narrow"/>
                <w:sz w:val="14"/>
                <w:szCs w:val="14"/>
              </w:rPr>
            </w:pPr>
            <w:r w:rsidRPr="00102440">
              <w:rPr>
                <w:rFonts w:ascii="Arial Narrow" w:hAnsi="Arial Narrow"/>
                <w:sz w:val="14"/>
                <w:szCs w:val="14"/>
              </w:rPr>
              <w:t>0.00</w:t>
            </w:r>
          </w:p>
        </w:tc>
        <w:tc>
          <w:tcPr>
            <w:tcW w:w="0" w:type="auto"/>
            <w:tcBorders>
              <w:top w:val="single" w:sz="4" w:space="0" w:color="19B839"/>
              <w:bottom w:val="single" w:sz="4" w:space="0" w:color="19B839"/>
            </w:tcBorders>
            <w:vAlign w:val="center"/>
          </w:tcPr>
          <w:p w14:paraId="6DF6D035" w14:textId="77777777" w:rsidR="00F252B5" w:rsidRPr="00102440" w:rsidRDefault="00F252B5" w:rsidP="00F252B5">
            <w:pPr>
              <w:pStyle w:val="Compact"/>
              <w:jc w:val="center"/>
              <w:rPr>
                <w:rFonts w:ascii="Arial Narrow" w:hAnsi="Arial Narrow"/>
                <w:sz w:val="14"/>
                <w:szCs w:val="14"/>
              </w:rPr>
            </w:pPr>
            <w:r w:rsidRPr="00102440">
              <w:rPr>
                <w:rFonts w:ascii="Arial Narrow" w:hAnsi="Arial Narrow"/>
                <w:sz w:val="14"/>
                <w:szCs w:val="14"/>
              </w:rPr>
              <w:t>0.00</w:t>
            </w:r>
          </w:p>
        </w:tc>
        <w:tc>
          <w:tcPr>
            <w:tcW w:w="0" w:type="auto"/>
            <w:tcBorders>
              <w:top w:val="single" w:sz="4" w:space="0" w:color="19B839"/>
              <w:bottom w:val="single" w:sz="4" w:space="0" w:color="19B839"/>
            </w:tcBorders>
            <w:vAlign w:val="center"/>
          </w:tcPr>
          <w:p w14:paraId="309E65E2" w14:textId="77777777" w:rsidR="00F252B5" w:rsidRPr="00102440" w:rsidRDefault="00F252B5" w:rsidP="00F252B5">
            <w:pPr>
              <w:pStyle w:val="Compact"/>
              <w:jc w:val="center"/>
              <w:rPr>
                <w:rFonts w:ascii="Arial Narrow" w:hAnsi="Arial Narrow"/>
                <w:sz w:val="14"/>
                <w:szCs w:val="14"/>
              </w:rPr>
            </w:pPr>
            <w:r w:rsidRPr="00102440">
              <w:rPr>
                <w:rFonts w:ascii="Arial Narrow" w:hAnsi="Arial Narrow"/>
                <w:sz w:val="14"/>
                <w:szCs w:val="14"/>
              </w:rPr>
              <w:t>0.00</w:t>
            </w:r>
          </w:p>
        </w:tc>
        <w:tc>
          <w:tcPr>
            <w:tcW w:w="0" w:type="auto"/>
            <w:tcBorders>
              <w:top w:val="single" w:sz="4" w:space="0" w:color="19B839"/>
              <w:bottom w:val="single" w:sz="4" w:space="0" w:color="19B839"/>
            </w:tcBorders>
            <w:vAlign w:val="center"/>
          </w:tcPr>
          <w:p w14:paraId="47B766D8" w14:textId="77777777" w:rsidR="00F252B5" w:rsidRPr="00102440" w:rsidRDefault="00F252B5" w:rsidP="00F252B5">
            <w:pPr>
              <w:pStyle w:val="Compact"/>
              <w:jc w:val="center"/>
              <w:rPr>
                <w:rFonts w:ascii="Arial Narrow" w:hAnsi="Arial Narrow"/>
                <w:sz w:val="14"/>
                <w:szCs w:val="14"/>
              </w:rPr>
            </w:pPr>
            <w:r w:rsidRPr="00102440">
              <w:rPr>
                <w:rFonts w:ascii="Arial Narrow" w:hAnsi="Arial Narrow"/>
                <w:sz w:val="14"/>
                <w:szCs w:val="14"/>
              </w:rPr>
              <w:t>0.00</w:t>
            </w:r>
          </w:p>
        </w:tc>
        <w:tc>
          <w:tcPr>
            <w:tcW w:w="0" w:type="auto"/>
            <w:tcBorders>
              <w:top w:val="single" w:sz="4" w:space="0" w:color="19B839"/>
              <w:bottom w:val="single" w:sz="4" w:space="0" w:color="19B839"/>
            </w:tcBorders>
            <w:vAlign w:val="center"/>
          </w:tcPr>
          <w:p w14:paraId="61F13AD8" w14:textId="77777777" w:rsidR="00F252B5" w:rsidRPr="00102440" w:rsidRDefault="00F252B5" w:rsidP="00F252B5">
            <w:pPr>
              <w:pStyle w:val="Compact"/>
              <w:jc w:val="center"/>
              <w:rPr>
                <w:rFonts w:ascii="Arial Narrow" w:hAnsi="Arial Narrow"/>
                <w:sz w:val="14"/>
                <w:szCs w:val="14"/>
              </w:rPr>
            </w:pPr>
            <w:r w:rsidRPr="00102440">
              <w:rPr>
                <w:rFonts w:ascii="Arial Narrow" w:hAnsi="Arial Narrow"/>
                <w:sz w:val="14"/>
                <w:szCs w:val="14"/>
              </w:rPr>
              <w:t>0.00</w:t>
            </w:r>
          </w:p>
        </w:tc>
        <w:tc>
          <w:tcPr>
            <w:tcW w:w="0" w:type="auto"/>
            <w:tcBorders>
              <w:top w:val="single" w:sz="4" w:space="0" w:color="19B839"/>
              <w:bottom w:val="single" w:sz="4" w:space="0" w:color="19B839"/>
            </w:tcBorders>
            <w:vAlign w:val="center"/>
          </w:tcPr>
          <w:p w14:paraId="7E6B4A28" w14:textId="77777777" w:rsidR="00F252B5" w:rsidRPr="00102440" w:rsidRDefault="00F252B5" w:rsidP="00F252B5">
            <w:pPr>
              <w:pStyle w:val="Compact"/>
              <w:jc w:val="center"/>
              <w:rPr>
                <w:rFonts w:ascii="Arial Narrow" w:hAnsi="Arial Narrow"/>
                <w:sz w:val="14"/>
                <w:szCs w:val="14"/>
              </w:rPr>
            </w:pPr>
          </w:p>
        </w:tc>
        <w:tc>
          <w:tcPr>
            <w:tcW w:w="0" w:type="auto"/>
            <w:tcBorders>
              <w:top w:val="single" w:sz="4" w:space="0" w:color="19B839"/>
              <w:bottom w:val="single" w:sz="4" w:space="0" w:color="19B839"/>
            </w:tcBorders>
            <w:vAlign w:val="center"/>
          </w:tcPr>
          <w:p w14:paraId="7508CAA0" w14:textId="77777777" w:rsidR="00F252B5" w:rsidRPr="00102440" w:rsidRDefault="00F252B5" w:rsidP="00F252B5">
            <w:pPr>
              <w:pStyle w:val="Compact"/>
              <w:jc w:val="center"/>
              <w:rPr>
                <w:rFonts w:ascii="Arial Narrow" w:hAnsi="Arial Narrow"/>
                <w:sz w:val="14"/>
                <w:szCs w:val="14"/>
              </w:rPr>
            </w:pPr>
            <w:r w:rsidRPr="00102440">
              <w:rPr>
                <w:rFonts w:ascii="Arial Narrow" w:hAnsi="Arial Narrow"/>
                <w:sz w:val="14"/>
                <w:szCs w:val="14"/>
              </w:rPr>
              <w:t>0.00</w:t>
            </w:r>
          </w:p>
        </w:tc>
        <w:tc>
          <w:tcPr>
            <w:tcW w:w="0" w:type="auto"/>
            <w:tcBorders>
              <w:top w:val="single" w:sz="4" w:space="0" w:color="19B839"/>
              <w:bottom w:val="single" w:sz="4" w:space="0" w:color="19B839"/>
            </w:tcBorders>
            <w:vAlign w:val="center"/>
          </w:tcPr>
          <w:p w14:paraId="6D52641E" w14:textId="77777777" w:rsidR="00F252B5" w:rsidRPr="00102440" w:rsidRDefault="00F252B5" w:rsidP="00F252B5">
            <w:pPr>
              <w:pStyle w:val="Compact"/>
              <w:jc w:val="center"/>
              <w:rPr>
                <w:rFonts w:ascii="Arial Narrow" w:hAnsi="Arial Narrow"/>
                <w:sz w:val="14"/>
                <w:szCs w:val="14"/>
              </w:rPr>
            </w:pPr>
            <w:r w:rsidRPr="00102440">
              <w:rPr>
                <w:rFonts w:ascii="Arial Narrow" w:hAnsi="Arial Narrow"/>
                <w:sz w:val="14"/>
                <w:szCs w:val="14"/>
              </w:rPr>
              <w:t>0.00</w:t>
            </w:r>
          </w:p>
        </w:tc>
        <w:tc>
          <w:tcPr>
            <w:tcW w:w="0" w:type="auto"/>
            <w:tcBorders>
              <w:top w:val="single" w:sz="4" w:space="0" w:color="19B839"/>
              <w:bottom w:val="single" w:sz="4" w:space="0" w:color="19B839"/>
            </w:tcBorders>
            <w:vAlign w:val="center"/>
          </w:tcPr>
          <w:p w14:paraId="0CD7C6D1" w14:textId="77777777" w:rsidR="00F252B5" w:rsidRPr="00102440" w:rsidRDefault="00F252B5" w:rsidP="00F252B5">
            <w:pPr>
              <w:pStyle w:val="Compact"/>
              <w:jc w:val="center"/>
              <w:rPr>
                <w:rFonts w:ascii="Arial Narrow" w:hAnsi="Arial Narrow"/>
                <w:sz w:val="14"/>
                <w:szCs w:val="14"/>
              </w:rPr>
            </w:pPr>
            <w:r w:rsidRPr="00102440">
              <w:rPr>
                <w:rFonts w:ascii="Arial Narrow" w:hAnsi="Arial Narrow"/>
                <w:sz w:val="14"/>
                <w:szCs w:val="14"/>
              </w:rPr>
              <w:t>0.00</w:t>
            </w:r>
          </w:p>
        </w:tc>
        <w:tc>
          <w:tcPr>
            <w:tcW w:w="0" w:type="auto"/>
            <w:tcBorders>
              <w:top w:val="single" w:sz="4" w:space="0" w:color="19B839"/>
              <w:bottom w:val="single" w:sz="4" w:space="0" w:color="19B839"/>
            </w:tcBorders>
            <w:vAlign w:val="center"/>
          </w:tcPr>
          <w:p w14:paraId="4CF2F367" w14:textId="77777777" w:rsidR="00F252B5" w:rsidRPr="00102440" w:rsidRDefault="00F252B5" w:rsidP="00F252B5">
            <w:pPr>
              <w:pStyle w:val="Compact"/>
              <w:jc w:val="center"/>
              <w:rPr>
                <w:rFonts w:ascii="Arial Narrow" w:hAnsi="Arial Narrow"/>
                <w:sz w:val="14"/>
                <w:szCs w:val="14"/>
              </w:rPr>
            </w:pPr>
            <w:r w:rsidRPr="00102440">
              <w:rPr>
                <w:rFonts w:ascii="Arial Narrow" w:hAnsi="Arial Narrow"/>
                <w:sz w:val="14"/>
                <w:szCs w:val="14"/>
              </w:rPr>
              <w:t>0.00</w:t>
            </w:r>
          </w:p>
        </w:tc>
        <w:tc>
          <w:tcPr>
            <w:tcW w:w="0" w:type="auto"/>
            <w:tcBorders>
              <w:top w:val="single" w:sz="4" w:space="0" w:color="19B839"/>
              <w:bottom w:val="single" w:sz="4" w:space="0" w:color="19B839"/>
            </w:tcBorders>
            <w:vAlign w:val="center"/>
          </w:tcPr>
          <w:p w14:paraId="1F708818" w14:textId="77777777" w:rsidR="00F252B5" w:rsidRPr="00102440" w:rsidRDefault="00F252B5" w:rsidP="00F252B5">
            <w:pPr>
              <w:pStyle w:val="Compact"/>
              <w:jc w:val="center"/>
              <w:rPr>
                <w:rFonts w:ascii="Arial Narrow" w:hAnsi="Arial Narrow"/>
                <w:sz w:val="14"/>
                <w:szCs w:val="14"/>
              </w:rPr>
            </w:pPr>
            <w:r w:rsidRPr="00102440">
              <w:rPr>
                <w:rFonts w:ascii="Arial Narrow" w:hAnsi="Arial Narrow"/>
                <w:sz w:val="14"/>
                <w:szCs w:val="14"/>
              </w:rPr>
              <w:t>0.00</w:t>
            </w:r>
          </w:p>
        </w:tc>
        <w:tc>
          <w:tcPr>
            <w:tcW w:w="0" w:type="auto"/>
            <w:tcBorders>
              <w:top w:val="single" w:sz="4" w:space="0" w:color="19B839"/>
              <w:bottom w:val="single" w:sz="4" w:space="0" w:color="19B839"/>
            </w:tcBorders>
            <w:vAlign w:val="center"/>
          </w:tcPr>
          <w:p w14:paraId="3B21B3BF" w14:textId="77777777" w:rsidR="00F252B5" w:rsidRPr="00102440" w:rsidRDefault="00F252B5" w:rsidP="00F252B5">
            <w:pPr>
              <w:pStyle w:val="Compact"/>
              <w:jc w:val="center"/>
              <w:rPr>
                <w:rFonts w:ascii="Arial Narrow" w:hAnsi="Arial Narrow"/>
                <w:sz w:val="14"/>
                <w:szCs w:val="14"/>
              </w:rPr>
            </w:pPr>
          </w:p>
        </w:tc>
        <w:tc>
          <w:tcPr>
            <w:tcW w:w="0" w:type="auto"/>
            <w:tcBorders>
              <w:top w:val="single" w:sz="4" w:space="0" w:color="19B839"/>
              <w:bottom w:val="single" w:sz="4" w:space="0" w:color="19B839"/>
            </w:tcBorders>
            <w:vAlign w:val="center"/>
          </w:tcPr>
          <w:p w14:paraId="16F9749D" w14:textId="77777777" w:rsidR="00F252B5" w:rsidRPr="00102440" w:rsidRDefault="00F252B5" w:rsidP="00F252B5">
            <w:pPr>
              <w:pStyle w:val="Compact"/>
              <w:jc w:val="center"/>
              <w:rPr>
                <w:rFonts w:ascii="Arial Narrow" w:hAnsi="Arial Narrow"/>
                <w:sz w:val="14"/>
                <w:szCs w:val="14"/>
              </w:rPr>
            </w:pPr>
          </w:p>
        </w:tc>
        <w:tc>
          <w:tcPr>
            <w:tcW w:w="0" w:type="auto"/>
            <w:tcBorders>
              <w:top w:val="single" w:sz="4" w:space="0" w:color="19B839"/>
              <w:bottom w:val="single" w:sz="4" w:space="0" w:color="19B839"/>
            </w:tcBorders>
            <w:vAlign w:val="center"/>
          </w:tcPr>
          <w:p w14:paraId="7AFB76C9" w14:textId="77777777" w:rsidR="00F252B5" w:rsidRPr="00102440" w:rsidRDefault="00F252B5" w:rsidP="00F252B5">
            <w:pPr>
              <w:pStyle w:val="Compact"/>
              <w:jc w:val="center"/>
              <w:rPr>
                <w:rFonts w:ascii="Arial Narrow" w:hAnsi="Arial Narrow"/>
                <w:sz w:val="14"/>
                <w:szCs w:val="14"/>
              </w:rPr>
            </w:pPr>
          </w:p>
        </w:tc>
      </w:tr>
      <w:tr w:rsidR="00F252B5" w:rsidRPr="00102440" w14:paraId="138A8EE5" w14:textId="77777777" w:rsidTr="00F252B5">
        <w:tc>
          <w:tcPr>
            <w:tcW w:w="0" w:type="auto"/>
            <w:tcBorders>
              <w:top w:val="single" w:sz="4" w:space="0" w:color="19B839"/>
              <w:bottom w:val="single" w:sz="4" w:space="0" w:color="19B839"/>
            </w:tcBorders>
            <w:vAlign w:val="center"/>
          </w:tcPr>
          <w:p w14:paraId="1DD37D75" w14:textId="77777777" w:rsidR="00F252B5" w:rsidRPr="00102440" w:rsidRDefault="00F252B5" w:rsidP="00F252B5">
            <w:pPr>
              <w:pStyle w:val="Compact"/>
              <w:rPr>
                <w:rFonts w:ascii="Arial Narrow" w:hAnsi="Arial Narrow"/>
                <w:sz w:val="14"/>
                <w:szCs w:val="14"/>
              </w:rPr>
            </w:pPr>
            <w:r w:rsidRPr="00102440">
              <w:rPr>
                <w:rFonts w:ascii="Arial Narrow" w:hAnsi="Arial Narrow"/>
                <w:sz w:val="14"/>
                <w:szCs w:val="14"/>
              </w:rPr>
              <w:t>Output</w:t>
            </w:r>
          </w:p>
        </w:tc>
        <w:tc>
          <w:tcPr>
            <w:tcW w:w="0" w:type="auto"/>
            <w:tcBorders>
              <w:top w:val="single" w:sz="4" w:space="0" w:color="19B839"/>
              <w:bottom w:val="single" w:sz="4" w:space="0" w:color="19B839"/>
            </w:tcBorders>
            <w:vAlign w:val="center"/>
          </w:tcPr>
          <w:p w14:paraId="5580AD98" w14:textId="77777777" w:rsidR="00F252B5" w:rsidRPr="00102440" w:rsidRDefault="00F252B5" w:rsidP="00F252B5">
            <w:pPr>
              <w:pStyle w:val="Compact"/>
              <w:jc w:val="center"/>
              <w:rPr>
                <w:rFonts w:ascii="Arial Narrow" w:hAnsi="Arial Narrow"/>
                <w:sz w:val="14"/>
                <w:szCs w:val="14"/>
              </w:rPr>
            </w:pPr>
            <w:r w:rsidRPr="00102440">
              <w:rPr>
                <w:rFonts w:ascii="Arial Narrow" w:hAnsi="Arial Narrow"/>
                <w:sz w:val="14"/>
                <w:szCs w:val="14"/>
              </w:rPr>
              <w:t>558.43</w:t>
            </w:r>
          </w:p>
        </w:tc>
        <w:tc>
          <w:tcPr>
            <w:tcW w:w="0" w:type="auto"/>
            <w:tcBorders>
              <w:top w:val="single" w:sz="4" w:space="0" w:color="19B839"/>
              <w:bottom w:val="single" w:sz="4" w:space="0" w:color="19B839"/>
            </w:tcBorders>
            <w:vAlign w:val="center"/>
          </w:tcPr>
          <w:p w14:paraId="449093FC" w14:textId="77777777" w:rsidR="00F252B5" w:rsidRPr="00102440" w:rsidRDefault="00F252B5" w:rsidP="00F252B5">
            <w:pPr>
              <w:pStyle w:val="Compact"/>
              <w:jc w:val="center"/>
              <w:rPr>
                <w:rFonts w:ascii="Arial Narrow" w:hAnsi="Arial Narrow"/>
                <w:sz w:val="14"/>
                <w:szCs w:val="14"/>
              </w:rPr>
            </w:pPr>
            <w:r w:rsidRPr="00102440">
              <w:rPr>
                <w:rFonts w:ascii="Arial Narrow" w:hAnsi="Arial Narrow"/>
                <w:sz w:val="14"/>
                <w:szCs w:val="14"/>
              </w:rPr>
              <w:t>557.45</w:t>
            </w:r>
          </w:p>
        </w:tc>
        <w:tc>
          <w:tcPr>
            <w:tcW w:w="0" w:type="auto"/>
            <w:tcBorders>
              <w:top w:val="single" w:sz="4" w:space="0" w:color="19B839"/>
              <w:bottom w:val="single" w:sz="4" w:space="0" w:color="19B839"/>
            </w:tcBorders>
            <w:vAlign w:val="center"/>
          </w:tcPr>
          <w:p w14:paraId="7989F65F" w14:textId="77777777" w:rsidR="00F252B5" w:rsidRPr="00102440" w:rsidRDefault="00F252B5" w:rsidP="00F252B5">
            <w:pPr>
              <w:pStyle w:val="Compact"/>
              <w:jc w:val="center"/>
              <w:rPr>
                <w:rFonts w:ascii="Arial Narrow" w:hAnsi="Arial Narrow"/>
                <w:sz w:val="14"/>
                <w:szCs w:val="14"/>
              </w:rPr>
            </w:pPr>
            <w:r w:rsidRPr="00102440">
              <w:rPr>
                <w:rFonts w:ascii="Arial Narrow" w:hAnsi="Arial Narrow"/>
                <w:sz w:val="14"/>
                <w:szCs w:val="14"/>
              </w:rPr>
              <w:t>559.41</w:t>
            </w:r>
          </w:p>
        </w:tc>
        <w:tc>
          <w:tcPr>
            <w:tcW w:w="0" w:type="auto"/>
            <w:tcBorders>
              <w:top w:val="single" w:sz="4" w:space="0" w:color="19B839"/>
              <w:bottom w:val="single" w:sz="4" w:space="0" w:color="19B839"/>
            </w:tcBorders>
            <w:vAlign w:val="center"/>
          </w:tcPr>
          <w:p w14:paraId="3CBD93D2" w14:textId="77777777" w:rsidR="00F252B5" w:rsidRPr="00102440" w:rsidRDefault="00F252B5" w:rsidP="00F252B5">
            <w:pPr>
              <w:pStyle w:val="Compact"/>
              <w:jc w:val="center"/>
              <w:rPr>
                <w:rFonts w:ascii="Arial Narrow" w:hAnsi="Arial Narrow"/>
                <w:sz w:val="14"/>
                <w:szCs w:val="14"/>
              </w:rPr>
            </w:pPr>
            <w:r w:rsidRPr="00102440">
              <w:rPr>
                <w:rFonts w:ascii="Arial Narrow" w:hAnsi="Arial Narrow"/>
                <w:sz w:val="14"/>
                <w:szCs w:val="14"/>
              </w:rPr>
              <w:t>217.76</w:t>
            </w:r>
          </w:p>
        </w:tc>
        <w:tc>
          <w:tcPr>
            <w:tcW w:w="0" w:type="auto"/>
            <w:tcBorders>
              <w:top w:val="single" w:sz="4" w:space="0" w:color="19B839"/>
              <w:bottom w:val="single" w:sz="4" w:space="0" w:color="19B839"/>
            </w:tcBorders>
            <w:vAlign w:val="center"/>
          </w:tcPr>
          <w:p w14:paraId="4FDCBC20" w14:textId="77777777" w:rsidR="00F252B5" w:rsidRPr="00102440" w:rsidRDefault="00F252B5" w:rsidP="00F252B5">
            <w:pPr>
              <w:pStyle w:val="Compact"/>
              <w:jc w:val="center"/>
              <w:rPr>
                <w:rFonts w:ascii="Arial Narrow" w:hAnsi="Arial Narrow"/>
                <w:sz w:val="14"/>
                <w:szCs w:val="14"/>
              </w:rPr>
            </w:pPr>
            <w:r w:rsidRPr="00102440">
              <w:rPr>
                <w:rFonts w:ascii="Arial Narrow" w:hAnsi="Arial Narrow"/>
                <w:sz w:val="14"/>
                <w:szCs w:val="14"/>
              </w:rPr>
              <w:t>0.00</w:t>
            </w:r>
          </w:p>
        </w:tc>
        <w:tc>
          <w:tcPr>
            <w:tcW w:w="0" w:type="auto"/>
            <w:tcBorders>
              <w:top w:val="single" w:sz="4" w:space="0" w:color="19B839"/>
              <w:bottom w:val="single" w:sz="4" w:space="0" w:color="19B839"/>
            </w:tcBorders>
            <w:vAlign w:val="center"/>
          </w:tcPr>
          <w:p w14:paraId="6229F37C" w14:textId="77777777" w:rsidR="00F252B5" w:rsidRPr="00102440" w:rsidRDefault="00F252B5" w:rsidP="00F252B5">
            <w:pPr>
              <w:pStyle w:val="Compact"/>
              <w:jc w:val="center"/>
              <w:rPr>
                <w:rFonts w:ascii="Arial Narrow" w:hAnsi="Arial Narrow"/>
                <w:sz w:val="14"/>
                <w:szCs w:val="14"/>
              </w:rPr>
            </w:pPr>
          </w:p>
        </w:tc>
        <w:tc>
          <w:tcPr>
            <w:tcW w:w="0" w:type="auto"/>
            <w:tcBorders>
              <w:top w:val="single" w:sz="4" w:space="0" w:color="19B839"/>
              <w:bottom w:val="single" w:sz="4" w:space="0" w:color="19B839"/>
            </w:tcBorders>
            <w:vAlign w:val="center"/>
          </w:tcPr>
          <w:p w14:paraId="7E6ED068" w14:textId="77777777" w:rsidR="00F252B5" w:rsidRPr="00102440" w:rsidRDefault="00F252B5" w:rsidP="00F252B5">
            <w:pPr>
              <w:pStyle w:val="Compact"/>
              <w:jc w:val="center"/>
              <w:rPr>
                <w:rFonts w:ascii="Arial Narrow" w:hAnsi="Arial Narrow"/>
                <w:sz w:val="14"/>
                <w:szCs w:val="14"/>
              </w:rPr>
            </w:pPr>
            <w:r w:rsidRPr="00102440">
              <w:rPr>
                <w:rFonts w:ascii="Arial Narrow" w:hAnsi="Arial Narrow"/>
                <w:sz w:val="14"/>
                <w:szCs w:val="14"/>
              </w:rPr>
              <w:t>558.43</w:t>
            </w:r>
          </w:p>
        </w:tc>
        <w:tc>
          <w:tcPr>
            <w:tcW w:w="0" w:type="auto"/>
            <w:tcBorders>
              <w:top w:val="single" w:sz="4" w:space="0" w:color="19B839"/>
              <w:bottom w:val="single" w:sz="4" w:space="0" w:color="19B839"/>
            </w:tcBorders>
            <w:vAlign w:val="center"/>
          </w:tcPr>
          <w:p w14:paraId="7C3E295A" w14:textId="77777777" w:rsidR="00F252B5" w:rsidRPr="00102440" w:rsidRDefault="00F252B5" w:rsidP="00F252B5">
            <w:pPr>
              <w:pStyle w:val="Compact"/>
              <w:jc w:val="center"/>
              <w:rPr>
                <w:rFonts w:ascii="Arial Narrow" w:hAnsi="Arial Narrow"/>
                <w:sz w:val="14"/>
                <w:szCs w:val="14"/>
              </w:rPr>
            </w:pPr>
            <w:r w:rsidRPr="00102440">
              <w:rPr>
                <w:rFonts w:ascii="Arial Narrow" w:hAnsi="Arial Narrow"/>
                <w:sz w:val="14"/>
                <w:szCs w:val="14"/>
              </w:rPr>
              <w:t>557.45</w:t>
            </w:r>
          </w:p>
        </w:tc>
        <w:tc>
          <w:tcPr>
            <w:tcW w:w="0" w:type="auto"/>
            <w:tcBorders>
              <w:top w:val="single" w:sz="4" w:space="0" w:color="19B839"/>
              <w:bottom w:val="single" w:sz="4" w:space="0" w:color="19B839"/>
            </w:tcBorders>
            <w:vAlign w:val="center"/>
          </w:tcPr>
          <w:p w14:paraId="77C56065" w14:textId="77777777" w:rsidR="00F252B5" w:rsidRPr="00102440" w:rsidRDefault="00F252B5" w:rsidP="00F252B5">
            <w:pPr>
              <w:pStyle w:val="Compact"/>
              <w:jc w:val="center"/>
              <w:rPr>
                <w:rFonts w:ascii="Arial Narrow" w:hAnsi="Arial Narrow"/>
                <w:sz w:val="14"/>
                <w:szCs w:val="14"/>
              </w:rPr>
            </w:pPr>
            <w:r w:rsidRPr="00102440">
              <w:rPr>
                <w:rFonts w:ascii="Arial Narrow" w:hAnsi="Arial Narrow"/>
                <w:sz w:val="14"/>
                <w:szCs w:val="14"/>
              </w:rPr>
              <w:t>559.41</w:t>
            </w:r>
          </w:p>
        </w:tc>
        <w:tc>
          <w:tcPr>
            <w:tcW w:w="0" w:type="auto"/>
            <w:tcBorders>
              <w:top w:val="single" w:sz="4" w:space="0" w:color="19B839"/>
              <w:bottom w:val="single" w:sz="4" w:space="0" w:color="19B839"/>
            </w:tcBorders>
            <w:vAlign w:val="center"/>
          </w:tcPr>
          <w:p w14:paraId="6A1008E3" w14:textId="77777777" w:rsidR="00F252B5" w:rsidRPr="00102440" w:rsidRDefault="00F252B5" w:rsidP="00F252B5">
            <w:pPr>
              <w:pStyle w:val="Compact"/>
              <w:jc w:val="center"/>
              <w:rPr>
                <w:rFonts w:ascii="Arial Narrow" w:hAnsi="Arial Narrow"/>
                <w:sz w:val="14"/>
                <w:szCs w:val="14"/>
              </w:rPr>
            </w:pPr>
            <w:r w:rsidRPr="00102440">
              <w:rPr>
                <w:rFonts w:ascii="Arial Narrow" w:hAnsi="Arial Narrow"/>
                <w:sz w:val="14"/>
                <w:szCs w:val="14"/>
              </w:rPr>
              <w:t>217.76</w:t>
            </w:r>
          </w:p>
        </w:tc>
        <w:tc>
          <w:tcPr>
            <w:tcW w:w="0" w:type="auto"/>
            <w:tcBorders>
              <w:top w:val="single" w:sz="4" w:space="0" w:color="19B839"/>
              <w:bottom w:val="single" w:sz="4" w:space="0" w:color="19B839"/>
            </w:tcBorders>
            <w:vAlign w:val="center"/>
          </w:tcPr>
          <w:p w14:paraId="0431D299" w14:textId="77777777" w:rsidR="00F252B5" w:rsidRPr="00102440" w:rsidRDefault="00F252B5" w:rsidP="00F252B5">
            <w:pPr>
              <w:pStyle w:val="Compact"/>
              <w:jc w:val="center"/>
              <w:rPr>
                <w:rFonts w:ascii="Arial Narrow" w:hAnsi="Arial Narrow"/>
                <w:sz w:val="14"/>
                <w:szCs w:val="14"/>
              </w:rPr>
            </w:pPr>
            <w:r w:rsidRPr="00102440">
              <w:rPr>
                <w:rFonts w:ascii="Arial Narrow" w:hAnsi="Arial Narrow"/>
                <w:sz w:val="14"/>
                <w:szCs w:val="14"/>
              </w:rPr>
              <w:t>0.00</w:t>
            </w:r>
          </w:p>
        </w:tc>
        <w:tc>
          <w:tcPr>
            <w:tcW w:w="0" w:type="auto"/>
            <w:tcBorders>
              <w:top w:val="single" w:sz="4" w:space="0" w:color="19B839"/>
              <w:bottom w:val="single" w:sz="4" w:space="0" w:color="19B839"/>
            </w:tcBorders>
            <w:vAlign w:val="center"/>
          </w:tcPr>
          <w:p w14:paraId="0668DACD" w14:textId="77777777" w:rsidR="00F252B5" w:rsidRPr="00102440" w:rsidRDefault="00F252B5" w:rsidP="00F252B5">
            <w:pPr>
              <w:pStyle w:val="Compact"/>
              <w:jc w:val="center"/>
              <w:rPr>
                <w:rFonts w:ascii="Arial Narrow" w:hAnsi="Arial Narrow"/>
                <w:sz w:val="14"/>
                <w:szCs w:val="14"/>
              </w:rPr>
            </w:pPr>
          </w:p>
        </w:tc>
        <w:tc>
          <w:tcPr>
            <w:tcW w:w="0" w:type="auto"/>
            <w:tcBorders>
              <w:top w:val="single" w:sz="4" w:space="0" w:color="19B839"/>
              <w:bottom w:val="single" w:sz="4" w:space="0" w:color="19B839"/>
            </w:tcBorders>
            <w:vAlign w:val="center"/>
          </w:tcPr>
          <w:p w14:paraId="7F9EAC2E" w14:textId="77777777" w:rsidR="00F252B5" w:rsidRPr="00102440" w:rsidRDefault="00F252B5" w:rsidP="00F252B5">
            <w:pPr>
              <w:pStyle w:val="Compact"/>
              <w:jc w:val="center"/>
              <w:rPr>
                <w:rFonts w:ascii="Arial Narrow" w:hAnsi="Arial Narrow"/>
                <w:sz w:val="14"/>
                <w:szCs w:val="14"/>
              </w:rPr>
            </w:pPr>
          </w:p>
        </w:tc>
        <w:tc>
          <w:tcPr>
            <w:tcW w:w="0" w:type="auto"/>
            <w:tcBorders>
              <w:top w:val="single" w:sz="4" w:space="0" w:color="19B839"/>
              <w:bottom w:val="single" w:sz="4" w:space="0" w:color="19B839"/>
            </w:tcBorders>
            <w:vAlign w:val="center"/>
          </w:tcPr>
          <w:p w14:paraId="05406C62" w14:textId="77777777" w:rsidR="00F252B5" w:rsidRPr="00102440" w:rsidRDefault="00F252B5" w:rsidP="00F252B5">
            <w:pPr>
              <w:pStyle w:val="Compact"/>
              <w:jc w:val="center"/>
              <w:rPr>
                <w:rFonts w:ascii="Arial Narrow" w:hAnsi="Arial Narrow"/>
                <w:sz w:val="14"/>
                <w:szCs w:val="14"/>
              </w:rPr>
            </w:pPr>
          </w:p>
        </w:tc>
      </w:tr>
    </w:tbl>
    <w:p w14:paraId="5C1DB626" w14:textId="652A1631" w:rsidR="00F252B5" w:rsidRPr="00102440" w:rsidRDefault="00F252B5">
      <w:pPr>
        <w:rPr>
          <w:lang w:val="en-GB"/>
        </w:rPr>
      </w:pPr>
    </w:p>
    <w:p w14:paraId="6F811F6C" w14:textId="02B30351" w:rsidR="00875FDD" w:rsidRPr="00102440" w:rsidRDefault="00875FDD" w:rsidP="00875FDD">
      <w:pPr>
        <w:rPr>
          <w:iCs/>
          <w:color w:val="666666"/>
          <w:sz w:val="22"/>
          <w:szCs w:val="18"/>
        </w:rPr>
      </w:pPr>
      <w:r w:rsidRPr="00102440">
        <w:rPr>
          <w:iCs/>
          <w:color w:val="666666"/>
          <w:sz w:val="22"/>
          <w:szCs w:val="18"/>
        </w:rPr>
        <w:t xml:space="preserve">Table </w:t>
      </w:r>
      <w:del w:id="2861" w:author="Oriol Valles Codina" w:date="2023-08-31T16:12:00Z">
        <w:r w:rsidRPr="00102440" w:rsidDel="00B51517">
          <w:rPr>
            <w:iCs/>
            <w:color w:val="666666"/>
            <w:sz w:val="22"/>
            <w:szCs w:val="18"/>
          </w:rPr>
          <w:fldChar w:fldCharType="begin"/>
        </w:r>
        <w:r w:rsidRPr="00102440" w:rsidDel="00B51517">
          <w:rPr>
            <w:iCs/>
            <w:color w:val="666666"/>
            <w:sz w:val="22"/>
            <w:szCs w:val="18"/>
          </w:rPr>
          <w:delInstrText xml:space="preserve"> SEQ Table \* ARABIC </w:delInstrText>
        </w:r>
        <w:r w:rsidRPr="00102440" w:rsidDel="00B51517">
          <w:rPr>
            <w:iCs/>
            <w:color w:val="666666"/>
            <w:sz w:val="22"/>
            <w:szCs w:val="18"/>
          </w:rPr>
          <w:fldChar w:fldCharType="separate"/>
        </w:r>
        <w:r w:rsidR="00F76D3D" w:rsidRPr="00102440" w:rsidDel="00B51517">
          <w:rPr>
            <w:iCs/>
            <w:noProof/>
            <w:color w:val="666666"/>
            <w:sz w:val="22"/>
            <w:szCs w:val="18"/>
          </w:rPr>
          <w:delText>4</w:delText>
        </w:r>
        <w:r w:rsidRPr="00102440" w:rsidDel="00B51517">
          <w:rPr>
            <w:iCs/>
            <w:color w:val="666666"/>
            <w:sz w:val="22"/>
            <w:szCs w:val="18"/>
          </w:rPr>
          <w:fldChar w:fldCharType="end"/>
        </w:r>
      </w:del>
      <w:ins w:id="2862" w:author="Oriol Valles Codina" w:date="2023-08-31T16:12:00Z">
        <w:r w:rsidR="00B51517">
          <w:rPr>
            <w:iCs/>
            <w:color w:val="666666"/>
            <w:sz w:val="22"/>
            <w:szCs w:val="18"/>
          </w:rPr>
          <w:t>5</w:t>
        </w:r>
      </w:ins>
      <w:r w:rsidRPr="00102440">
        <w:rPr>
          <w:iCs/>
          <w:color w:val="666666"/>
          <w:sz w:val="22"/>
          <w:szCs w:val="18"/>
        </w:rPr>
        <w:t xml:space="preserve">. </w:t>
      </w:r>
      <w:r w:rsidR="00BE245E" w:rsidRPr="00102440">
        <w:rPr>
          <w:iCs/>
          <w:color w:val="666666"/>
          <w:sz w:val="22"/>
          <w:szCs w:val="18"/>
        </w:rPr>
        <w:t>Area-specific p</w:t>
      </w:r>
      <w:r w:rsidRPr="00102440">
        <w:rPr>
          <w:iCs/>
          <w:color w:val="666666"/>
          <w:sz w:val="22"/>
          <w:szCs w:val="18"/>
        </w:rPr>
        <w:t>hysical flow matrix in period 20</w:t>
      </w:r>
      <w:r w:rsidR="00E138A4" w:rsidRPr="00102440">
        <w:rPr>
          <w:iCs/>
          <w:color w:val="666666"/>
          <w:sz w:val="22"/>
          <w:szCs w:val="18"/>
        </w:rPr>
        <w:t xml:space="preserve"> (matter = Gt, energy = EJ)</w:t>
      </w:r>
    </w:p>
    <w:tbl>
      <w:tblPr>
        <w:tblW w:w="8664" w:type="dxa"/>
        <w:tblLayout w:type="fixed"/>
        <w:tblCellMar>
          <w:left w:w="0" w:type="dxa"/>
          <w:right w:w="0" w:type="dxa"/>
        </w:tblCellMar>
        <w:tblLook w:val="01E0" w:firstRow="1" w:lastRow="1" w:firstColumn="1" w:lastColumn="1" w:noHBand="0" w:noVBand="0"/>
      </w:tblPr>
      <w:tblGrid>
        <w:gridCol w:w="2552"/>
        <w:gridCol w:w="997"/>
        <w:gridCol w:w="997"/>
        <w:gridCol w:w="997"/>
        <w:gridCol w:w="127"/>
        <w:gridCol w:w="998"/>
        <w:gridCol w:w="998"/>
        <w:gridCol w:w="998"/>
      </w:tblGrid>
      <w:tr w:rsidR="00E86487" w:rsidRPr="00102440" w14:paraId="21EDA715" w14:textId="77777777" w:rsidTr="00220412">
        <w:trPr>
          <w:trHeight w:val="237"/>
        </w:trPr>
        <w:tc>
          <w:tcPr>
            <w:tcW w:w="2552" w:type="dxa"/>
            <w:tcBorders>
              <w:top w:val="single" w:sz="4" w:space="0" w:color="19B839"/>
            </w:tcBorders>
            <w:vAlign w:val="center"/>
          </w:tcPr>
          <w:p w14:paraId="2DE38858" w14:textId="77777777" w:rsidR="00E86487" w:rsidRPr="00102440" w:rsidRDefault="00E86487" w:rsidP="005B0A80">
            <w:pPr>
              <w:pStyle w:val="TableParagraph"/>
              <w:spacing w:line="240" w:lineRule="auto"/>
              <w:jc w:val="left"/>
              <w:rPr>
                <w:rFonts w:ascii="Arial Narrow" w:hAnsi="Arial Narrow"/>
                <w:sz w:val="16"/>
                <w:szCs w:val="16"/>
              </w:rPr>
            </w:pPr>
          </w:p>
        </w:tc>
        <w:tc>
          <w:tcPr>
            <w:tcW w:w="2991" w:type="dxa"/>
            <w:gridSpan w:val="3"/>
            <w:tcBorders>
              <w:top w:val="single" w:sz="4" w:space="0" w:color="19B839"/>
              <w:bottom w:val="single" w:sz="4" w:space="0" w:color="19B839"/>
            </w:tcBorders>
            <w:vAlign w:val="center"/>
          </w:tcPr>
          <w:p w14:paraId="6ACCF0EE" w14:textId="02BB0694" w:rsidR="00E86487" w:rsidRPr="00102440" w:rsidRDefault="00E86487" w:rsidP="005B0A80">
            <w:pPr>
              <w:pStyle w:val="TableParagraph"/>
              <w:ind w:right="112"/>
              <w:jc w:val="center"/>
              <w:rPr>
                <w:rFonts w:ascii="Arial Narrow" w:hAnsi="Arial Narrow"/>
                <w:sz w:val="16"/>
                <w:szCs w:val="16"/>
              </w:rPr>
            </w:pPr>
            <w:r w:rsidRPr="00102440">
              <w:rPr>
                <w:rFonts w:ascii="Arial Narrow" w:hAnsi="Arial Narrow"/>
                <w:w w:val="105"/>
                <w:sz w:val="16"/>
                <w:szCs w:val="16"/>
              </w:rPr>
              <w:t>Matter</w:t>
            </w:r>
          </w:p>
        </w:tc>
        <w:tc>
          <w:tcPr>
            <w:tcW w:w="127" w:type="dxa"/>
            <w:tcBorders>
              <w:top w:val="single" w:sz="4" w:space="0" w:color="19B839"/>
            </w:tcBorders>
          </w:tcPr>
          <w:p w14:paraId="5ACB35B8" w14:textId="77777777" w:rsidR="00E86487" w:rsidRPr="00102440" w:rsidRDefault="00E86487" w:rsidP="005B0A80">
            <w:pPr>
              <w:pStyle w:val="TableParagraph"/>
              <w:ind w:right="113"/>
              <w:jc w:val="center"/>
              <w:rPr>
                <w:rFonts w:ascii="Arial Narrow" w:hAnsi="Arial Narrow"/>
                <w:sz w:val="16"/>
                <w:szCs w:val="16"/>
              </w:rPr>
            </w:pPr>
          </w:p>
        </w:tc>
        <w:tc>
          <w:tcPr>
            <w:tcW w:w="2994" w:type="dxa"/>
            <w:gridSpan w:val="3"/>
            <w:tcBorders>
              <w:top w:val="single" w:sz="4" w:space="0" w:color="19B839"/>
              <w:bottom w:val="single" w:sz="4" w:space="0" w:color="19B839"/>
            </w:tcBorders>
            <w:vAlign w:val="center"/>
          </w:tcPr>
          <w:p w14:paraId="59836CB1" w14:textId="18E772F1" w:rsidR="00E86487" w:rsidRPr="00102440" w:rsidRDefault="00E86487" w:rsidP="005B0A80">
            <w:pPr>
              <w:pStyle w:val="TableParagraph"/>
              <w:ind w:right="113"/>
              <w:jc w:val="center"/>
              <w:rPr>
                <w:rFonts w:ascii="Arial Narrow" w:hAnsi="Arial Narrow"/>
                <w:sz w:val="16"/>
                <w:szCs w:val="16"/>
              </w:rPr>
            </w:pPr>
            <w:r w:rsidRPr="00102440">
              <w:rPr>
                <w:rFonts w:ascii="Arial Narrow" w:hAnsi="Arial Narrow"/>
                <w:sz w:val="16"/>
                <w:szCs w:val="16"/>
              </w:rPr>
              <w:t>Energy</w:t>
            </w:r>
          </w:p>
        </w:tc>
      </w:tr>
      <w:tr w:rsidR="00E86487" w:rsidRPr="00102440" w14:paraId="2E1D4BC6" w14:textId="77777777" w:rsidTr="00220412">
        <w:trPr>
          <w:trHeight w:val="237"/>
        </w:trPr>
        <w:tc>
          <w:tcPr>
            <w:tcW w:w="2552" w:type="dxa"/>
            <w:tcBorders>
              <w:bottom w:val="single" w:sz="4" w:space="0" w:color="19B839"/>
            </w:tcBorders>
            <w:vAlign w:val="center"/>
          </w:tcPr>
          <w:p w14:paraId="45A1C454" w14:textId="77777777" w:rsidR="00E86487" w:rsidRPr="00102440" w:rsidRDefault="00E86487" w:rsidP="005B0A80">
            <w:pPr>
              <w:pStyle w:val="TableParagraph"/>
              <w:spacing w:line="240" w:lineRule="auto"/>
              <w:jc w:val="left"/>
              <w:rPr>
                <w:rFonts w:ascii="Arial Narrow" w:hAnsi="Arial Narrow"/>
                <w:sz w:val="16"/>
                <w:szCs w:val="16"/>
              </w:rPr>
            </w:pPr>
          </w:p>
        </w:tc>
        <w:tc>
          <w:tcPr>
            <w:tcW w:w="997" w:type="dxa"/>
            <w:tcBorders>
              <w:top w:val="single" w:sz="4" w:space="0" w:color="19B839"/>
              <w:bottom w:val="single" w:sz="4" w:space="0" w:color="19B839"/>
            </w:tcBorders>
            <w:vAlign w:val="center"/>
          </w:tcPr>
          <w:p w14:paraId="69F5A793" w14:textId="70476CDB" w:rsidR="00E86487" w:rsidRPr="00102440" w:rsidRDefault="00E86487" w:rsidP="00E86487">
            <w:pPr>
              <w:pStyle w:val="TableParagraph"/>
              <w:ind w:right="112"/>
              <w:jc w:val="center"/>
              <w:rPr>
                <w:rFonts w:ascii="Arial Narrow" w:hAnsi="Arial Narrow"/>
                <w:sz w:val="16"/>
                <w:szCs w:val="16"/>
              </w:rPr>
            </w:pPr>
            <w:r w:rsidRPr="00102440">
              <w:rPr>
                <w:rFonts w:ascii="Arial Narrow" w:hAnsi="Arial Narrow"/>
                <w:w w:val="105"/>
                <w:sz w:val="16"/>
                <w:szCs w:val="16"/>
              </w:rPr>
              <w:t>Area 1</w:t>
            </w:r>
          </w:p>
        </w:tc>
        <w:tc>
          <w:tcPr>
            <w:tcW w:w="997" w:type="dxa"/>
            <w:tcBorders>
              <w:top w:val="single" w:sz="4" w:space="0" w:color="19B839"/>
              <w:bottom w:val="single" w:sz="4" w:space="0" w:color="19B839"/>
            </w:tcBorders>
            <w:vAlign w:val="center"/>
          </w:tcPr>
          <w:p w14:paraId="102AA32C" w14:textId="743767EE" w:rsidR="00E86487" w:rsidRPr="00102440" w:rsidRDefault="00E86487" w:rsidP="00E86487">
            <w:pPr>
              <w:pStyle w:val="TableParagraph"/>
              <w:ind w:right="112"/>
              <w:jc w:val="center"/>
              <w:rPr>
                <w:rFonts w:ascii="Arial Narrow" w:hAnsi="Arial Narrow"/>
                <w:sz w:val="16"/>
                <w:szCs w:val="16"/>
              </w:rPr>
            </w:pPr>
            <w:r w:rsidRPr="00102440">
              <w:rPr>
                <w:rFonts w:ascii="Arial Narrow" w:hAnsi="Arial Narrow"/>
                <w:sz w:val="16"/>
                <w:szCs w:val="16"/>
              </w:rPr>
              <w:t>Area 2</w:t>
            </w:r>
          </w:p>
        </w:tc>
        <w:tc>
          <w:tcPr>
            <w:tcW w:w="997" w:type="dxa"/>
            <w:tcBorders>
              <w:top w:val="single" w:sz="4" w:space="0" w:color="19B839"/>
              <w:bottom w:val="single" w:sz="4" w:space="0" w:color="19B839"/>
            </w:tcBorders>
            <w:vAlign w:val="center"/>
          </w:tcPr>
          <w:p w14:paraId="4EC2909F" w14:textId="5CDBF7CD" w:rsidR="00E86487" w:rsidRPr="00102440" w:rsidRDefault="00E86487" w:rsidP="00E86487">
            <w:pPr>
              <w:pStyle w:val="TableParagraph"/>
              <w:ind w:right="112"/>
              <w:jc w:val="center"/>
              <w:rPr>
                <w:rFonts w:ascii="Arial Narrow" w:hAnsi="Arial Narrow"/>
                <w:sz w:val="16"/>
                <w:szCs w:val="16"/>
              </w:rPr>
            </w:pPr>
            <w:r w:rsidRPr="00102440">
              <w:rPr>
                <w:rFonts w:ascii="Arial Narrow" w:hAnsi="Arial Narrow"/>
                <w:sz w:val="16"/>
                <w:szCs w:val="16"/>
              </w:rPr>
              <w:t>Global</w:t>
            </w:r>
          </w:p>
        </w:tc>
        <w:tc>
          <w:tcPr>
            <w:tcW w:w="127" w:type="dxa"/>
            <w:tcBorders>
              <w:bottom w:val="single" w:sz="4" w:space="0" w:color="19B839"/>
            </w:tcBorders>
          </w:tcPr>
          <w:p w14:paraId="55A56C10" w14:textId="77777777" w:rsidR="00E86487" w:rsidRPr="00102440" w:rsidRDefault="00E86487" w:rsidP="00E86487">
            <w:pPr>
              <w:pStyle w:val="TableParagraph"/>
              <w:ind w:right="112"/>
              <w:jc w:val="center"/>
              <w:rPr>
                <w:rFonts w:ascii="Arial Narrow" w:hAnsi="Arial Narrow"/>
                <w:w w:val="105"/>
                <w:sz w:val="16"/>
                <w:szCs w:val="16"/>
              </w:rPr>
            </w:pPr>
          </w:p>
        </w:tc>
        <w:tc>
          <w:tcPr>
            <w:tcW w:w="998" w:type="dxa"/>
            <w:tcBorders>
              <w:top w:val="single" w:sz="4" w:space="0" w:color="19B839"/>
              <w:bottom w:val="single" w:sz="4" w:space="0" w:color="19B839"/>
            </w:tcBorders>
            <w:vAlign w:val="center"/>
          </w:tcPr>
          <w:p w14:paraId="19330219" w14:textId="40D8BBB2" w:rsidR="00E86487" w:rsidRPr="00102440" w:rsidRDefault="00E86487" w:rsidP="00E86487">
            <w:pPr>
              <w:pStyle w:val="TableParagraph"/>
              <w:ind w:right="112"/>
              <w:jc w:val="center"/>
              <w:rPr>
                <w:rFonts w:ascii="Arial Narrow" w:hAnsi="Arial Narrow"/>
                <w:sz w:val="16"/>
                <w:szCs w:val="16"/>
              </w:rPr>
            </w:pPr>
            <w:r w:rsidRPr="00102440">
              <w:rPr>
                <w:rFonts w:ascii="Arial Narrow" w:hAnsi="Arial Narrow"/>
                <w:w w:val="105"/>
                <w:sz w:val="16"/>
                <w:szCs w:val="16"/>
              </w:rPr>
              <w:t>Area 1</w:t>
            </w:r>
          </w:p>
        </w:tc>
        <w:tc>
          <w:tcPr>
            <w:tcW w:w="998" w:type="dxa"/>
            <w:tcBorders>
              <w:top w:val="single" w:sz="4" w:space="0" w:color="19B839"/>
              <w:bottom w:val="single" w:sz="4" w:space="0" w:color="19B839"/>
            </w:tcBorders>
            <w:vAlign w:val="center"/>
          </w:tcPr>
          <w:p w14:paraId="54E446DB" w14:textId="507DA703" w:rsidR="00E86487" w:rsidRPr="00102440" w:rsidRDefault="00E86487" w:rsidP="00E86487">
            <w:pPr>
              <w:pStyle w:val="TableParagraph"/>
              <w:ind w:right="112"/>
              <w:jc w:val="center"/>
              <w:rPr>
                <w:rFonts w:ascii="Arial Narrow" w:hAnsi="Arial Narrow"/>
                <w:sz w:val="16"/>
                <w:szCs w:val="16"/>
              </w:rPr>
            </w:pPr>
            <w:r w:rsidRPr="00102440">
              <w:rPr>
                <w:rFonts w:ascii="Arial Narrow" w:hAnsi="Arial Narrow"/>
                <w:sz w:val="16"/>
                <w:szCs w:val="16"/>
              </w:rPr>
              <w:t>Area 2</w:t>
            </w:r>
          </w:p>
        </w:tc>
        <w:tc>
          <w:tcPr>
            <w:tcW w:w="998" w:type="dxa"/>
            <w:tcBorders>
              <w:top w:val="single" w:sz="4" w:space="0" w:color="19B839"/>
              <w:bottom w:val="single" w:sz="4" w:space="0" w:color="19B839"/>
            </w:tcBorders>
            <w:vAlign w:val="center"/>
          </w:tcPr>
          <w:p w14:paraId="547F2E3A" w14:textId="75F11D20" w:rsidR="00E86487" w:rsidRPr="00102440" w:rsidRDefault="00E86487" w:rsidP="00E86487">
            <w:pPr>
              <w:pStyle w:val="TableParagraph"/>
              <w:ind w:right="113"/>
              <w:jc w:val="center"/>
              <w:rPr>
                <w:rFonts w:ascii="Arial Narrow" w:hAnsi="Arial Narrow"/>
                <w:sz w:val="16"/>
                <w:szCs w:val="16"/>
              </w:rPr>
            </w:pPr>
            <w:r w:rsidRPr="00102440">
              <w:rPr>
                <w:rFonts w:ascii="Arial Narrow" w:hAnsi="Arial Narrow"/>
                <w:sz w:val="16"/>
                <w:szCs w:val="16"/>
              </w:rPr>
              <w:t>Global</w:t>
            </w:r>
          </w:p>
        </w:tc>
      </w:tr>
      <w:tr w:rsidR="00E86487" w:rsidRPr="00102440" w14:paraId="31D457A5" w14:textId="77777777" w:rsidTr="00A96C5B">
        <w:trPr>
          <w:trHeight w:val="237"/>
        </w:trPr>
        <w:tc>
          <w:tcPr>
            <w:tcW w:w="2552" w:type="dxa"/>
            <w:tcBorders>
              <w:top w:val="single" w:sz="4" w:space="0" w:color="19B839"/>
              <w:bottom w:val="single" w:sz="4" w:space="0" w:color="19B839"/>
            </w:tcBorders>
            <w:vAlign w:val="center"/>
          </w:tcPr>
          <w:p w14:paraId="34F0C991" w14:textId="257FC17E" w:rsidR="00E86487" w:rsidRPr="00102440" w:rsidRDefault="008C611B" w:rsidP="005B0A80">
            <w:pPr>
              <w:pStyle w:val="TableParagraph"/>
              <w:ind w:left="123"/>
              <w:jc w:val="left"/>
              <w:rPr>
                <w:rFonts w:ascii="Arial Narrow" w:hAnsi="Arial Narrow"/>
                <w:smallCaps/>
                <w:sz w:val="16"/>
                <w:szCs w:val="16"/>
              </w:rPr>
            </w:pPr>
            <w:r w:rsidRPr="00102440">
              <w:rPr>
                <w:rFonts w:ascii="Arial Narrow" w:hAnsi="Arial Narrow"/>
                <w:smallCaps/>
                <w:w w:val="105"/>
                <w:sz w:val="16"/>
                <w:szCs w:val="16"/>
              </w:rPr>
              <w:t>Inputs</w:t>
            </w:r>
          </w:p>
        </w:tc>
        <w:tc>
          <w:tcPr>
            <w:tcW w:w="997" w:type="dxa"/>
            <w:tcBorders>
              <w:top w:val="single" w:sz="4" w:space="0" w:color="19B839"/>
            </w:tcBorders>
            <w:vAlign w:val="center"/>
          </w:tcPr>
          <w:p w14:paraId="147182F7" w14:textId="77777777" w:rsidR="00E86487" w:rsidRPr="00102440" w:rsidRDefault="00E86487" w:rsidP="005B0A80">
            <w:pPr>
              <w:pStyle w:val="TableParagraph"/>
              <w:spacing w:line="240" w:lineRule="auto"/>
              <w:jc w:val="center"/>
              <w:rPr>
                <w:rFonts w:ascii="Arial Narrow" w:hAnsi="Arial Narrow"/>
                <w:sz w:val="16"/>
                <w:szCs w:val="16"/>
              </w:rPr>
            </w:pPr>
          </w:p>
        </w:tc>
        <w:tc>
          <w:tcPr>
            <w:tcW w:w="997" w:type="dxa"/>
            <w:tcBorders>
              <w:top w:val="single" w:sz="4" w:space="0" w:color="19B839"/>
            </w:tcBorders>
            <w:vAlign w:val="center"/>
          </w:tcPr>
          <w:p w14:paraId="61B9F58D" w14:textId="77777777" w:rsidR="00E86487" w:rsidRPr="00102440" w:rsidRDefault="00E86487" w:rsidP="005B0A80">
            <w:pPr>
              <w:pStyle w:val="TableParagraph"/>
              <w:spacing w:line="240" w:lineRule="auto"/>
              <w:jc w:val="center"/>
              <w:rPr>
                <w:rFonts w:ascii="Arial Narrow" w:hAnsi="Arial Narrow"/>
                <w:sz w:val="16"/>
                <w:szCs w:val="16"/>
              </w:rPr>
            </w:pPr>
          </w:p>
        </w:tc>
        <w:tc>
          <w:tcPr>
            <w:tcW w:w="997" w:type="dxa"/>
            <w:tcBorders>
              <w:top w:val="single" w:sz="4" w:space="0" w:color="19B839"/>
            </w:tcBorders>
            <w:vAlign w:val="center"/>
          </w:tcPr>
          <w:p w14:paraId="360E086D" w14:textId="77777777" w:rsidR="00E86487" w:rsidRPr="00102440" w:rsidRDefault="00E86487" w:rsidP="005B0A80">
            <w:pPr>
              <w:pStyle w:val="TableParagraph"/>
              <w:spacing w:line="240" w:lineRule="auto"/>
              <w:jc w:val="center"/>
              <w:rPr>
                <w:rFonts w:ascii="Arial Narrow" w:hAnsi="Arial Narrow"/>
                <w:sz w:val="16"/>
                <w:szCs w:val="16"/>
              </w:rPr>
            </w:pPr>
          </w:p>
        </w:tc>
        <w:tc>
          <w:tcPr>
            <w:tcW w:w="127" w:type="dxa"/>
            <w:tcBorders>
              <w:top w:val="single" w:sz="4" w:space="0" w:color="19B839"/>
            </w:tcBorders>
          </w:tcPr>
          <w:p w14:paraId="2614EDF0" w14:textId="77777777" w:rsidR="00E86487" w:rsidRPr="00102440" w:rsidRDefault="00E86487" w:rsidP="005B0A80">
            <w:pPr>
              <w:pStyle w:val="TableParagraph"/>
              <w:spacing w:line="240" w:lineRule="auto"/>
              <w:jc w:val="center"/>
              <w:rPr>
                <w:rFonts w:ascii="Arial Narrow" w:hAnsi="Arial Narrow"/>
                <w:sz w:val="16"/>
                <w:szCs w:val="16"/>
              </w:rPr>
            </w:pPr>
          </w:p>
        </w:tc>
        <w:tc>
          <w:tcPr>
            <w:tcW w:w="998" w:type="dxa"/>
            <w:tcBorders>
              <w:top w:val="single" w:sz="4" w:space="0" w:color="19B839"/>
            </w:tcBorders>
            <w:vAlign w:val="center"/>
          </w:tcPr>
          <w:p w14:paraId="53660E25" w14:textId="462F77D5" w:rsidR="00E86487" w:rsidRPr="00102440" w:rsidRDefault="00E86487" w:rsidP="005B0A80">
            <w:pPr>
              <w:pStyle w:val="TableParagraph"/>
              <w:spacing w:line="240" w:lineRule="auto"/>
              <w:jc w:val="center"/>
              <w:rPr>
                <w:rFonts w:ascii="Arial Narrow" w:hAnsi="Arial Narrow"/>
                <w:sz w:val="16"/>
                <w:szCs w:val="16"/>
              </w:rPr>
            </w:pPr>
          </w:p>
        </w:tc>
        <w:tc>
          <w:tcPr>
            <w:tcW w:w="998" w:type="dxa"/>
            <w:tcBorders>
              <w:top w:val="single" w:sz="4" w:space="0" w:color="19B839"/>
            </w:tcBorders>
            <w:vAlign w:val="center"/>
          </w:tcPr>
          <w:p w14:paraId="0D398566" w14:textId="77777777" w:rsidR="00E86487" w:rsidRPr="00102440" w:rsidRDefault="00E86487" w:rsidP="005B0A80">
            <w:pPr>
              <w:pStyle w:val="TableParagraph"/>
              <w:spacing w:line="240" w:lineRule="auto"/>
              <w:jc w:val="center"/>
              <w:rPr>
                <w:rFonts w:ascii="Arial Narrow" w:hAnsi="Arial Narrow"/>
                <w:sz w:val="16"/>
                <w:szCs w:val="16"/>
              </w:rPr>
            </w:pPr>
          </w:p>
        </w:tc>
        <w:tc>
          <w:tcPr>
            <w:tcW w:w="998" w:type="dxa"/>
            <w:tcBorders>
              <w:top w:val="single" w:sz="4" w:space="0" w:color="19B839"/>
            </w:tcBorders>
            <w:vAlign w:val="center"/>
          </w:tcPr>
          <w:p w14:paraId="72BF595E" w14:textId="77777777" w:rsidR="00E86487" w:rsidRPr="00102440" w:rsidRDefault="00E86487" w:rsidP="005B0A80">
            <w:pPr>
              <w:pStyle w:val="TableParagraph"/>
              <w:spacing w:line="240" w:lineRule="auto"/>
              <w:jc w:val="center"/>
              <w:rPr>
                <w:rFonts w:ascii="Arial Narrow" w:hAnsi="Arial Narrow"/>
                <w:sz w:val="16"/>
                <w:szCs w:val="16"/>
              </w:rPr>
            </w:pPr>
          </w:p>
        </w:tc>
      </w:tr>
      <w:tr w:rsidR="00E86487" w:rsidRPr="00102440" w14:paraId="1E596CF6" w14:textId="77777777" w:rsidTr="00A96C5B">
        <w:trPr>
          <w:trHeight w:val="237"/>
        </w:trPr>
        <w:tc>
          <w:tcPr>
            <w:tcW w:w="2552" w:type="dxa"/>
            <w:tcBorders>
              <w:top w:val="single" w:sz="4" w:space="0" w:color="19B839"/>
            </w:tcBorders>
            <w:vAlign w:val="center"/>
          </w:tcPr>
          <w:p w14:paraId="3A332F61" w14:textId="77777777" w:rsidR="00E86487" w:rsidRPr="00102440" w:rsidRDefault="00E86487" w:rsidP="005B0A80">
            <w:pPr>
              <w:pStyle w:val="TableParagraph"/>
              <w:ind w:left="123"/>
              <w:jc w:val="left"/>
              <w:rPr>
                <w:rFonts w:ascii="Arial Narrow" w:hAnsi="Arial Narrow"/>
                <w:sz w:val="16"/>
                <w:szCs w:val="16"/>
              </w:rPr>
            </w:pPr>
            <w:r w:rsidRPr="00102440">
              <w:rPr>
                <w:rFonts w:ascii="Arial Narrow" w:hAnsi="Arial Narrow"/>
                <w:sz w:val="16"/>
                <w:szCs w:val="16"/>
              </w:rPr>
              <w:t>Extracted</w:t>
            </w:r>
            <w:r w:rsidRPr="00102440">
              <w:rPr>
                <w:rFonts w:ascii="Arial Narrow" w:hAnsi="Arial Narrow"/>
                <w:spacing w:val="14"/>
                <w:sz w:val="16"/>
                <w:szCs w:val="16"/>
              </w:rPr>
              <w:t xml:space="preserve"> </w:t>
            </w:r>
            <w:r w:rsidRPr="00102440">
              <w:rPr>
                <w:rFonts w:ascii="Arial Narrow" w:hAnsi="Arial Narrow"/>
                <w:sz w:val="16"/>
                <w:szCs w:val="16"/>
              </w:rPr>
              <w:t>matter</w:t>
            </w:r>
          </w:p>
        </w:tc>
        <w:tc>
          <w:tcPr>
            <w:tcW w:w="997" w:type="dxa"/>
            <w:vAlign w:val="center"/>
          </w:tcPr>
          <w:p w14:paraId="58AD7F4B" w14:textId="67B0B0D7" w:rsidR="00E86487" w:rsidRPr="00102440" w:rsidRDefault="00E86487" w:rsidP="00197AE6">
            <w:pPr>
              <w:pStyle w:val="TableParagraph"/>
              <w:ind w:right="112"/>
              <w:jc w:val="center"/>
              <w:rPr>
                <w:rFonts w:ascii="Arial Narrow" w:hAnsi="Arial Narrow"/>
                <w:sz w:val="16"/>
                <w:szCs w:val="16"/>
              </w:rPr>
            </w:pPr>
            <w:r w:rsidRPr="00102440">
              <w:rPr>
                <w:rFonts w:ascii="Arial Narrow" w:hAnsi="Arial Narrow"/>
                <w:sz w:val="16"/>
                <w:szCs w:val="16"/>
              </w:rPr>
              <w:t>14</w:t>
            </w:r>
            <w:r w:rsidR="00197AE6" w:rsidRPr="00102440">
              <w:rPr>
                <w:rFonts w:ascii="Arial Narrow" w:hAnsi="Arial Narrow"/>
                <w:sz w:val="16"/>
                <w:szCs w:val="16"/>
              </w:rPr>
              <w:t>49</w:t>
            </w:r>
            <w:r w:rsidRPr="00102440">
              <w:rPr>
                <w:rFonts w:ascii="Arial Narrow" w:hAnsi="Arial Narrow"/>
                <w:sz w:val="16"/>
                <w:szCs w:val="16"/>
              </w:rPr>
              <w:t>.</w:t>
            </w:r>
            <w:r w:rsidR="00197AE6" w:rsidRPr="00102440">
              <w:rPr>
                <w:rFonts w:ascii="Arial Narrow" w:hAnsi="Arial Narrow"/>
                <w:sz w:val="16"/>
                <w:szCs w:val="16"/>
              </w:rPr>
              <w:t>58</w:t>
            </w:r>
          </w:p>
        </w:tc>
        <w:tc>
          <w:tcPr>
            <w:tcW w:w="997" w:type="dxa"/>
            <w:vAlign w:val="center"/>
          </w:tcPr>
          <w:p w14:paraId="12F93F09" w14:textId="0F9FED07" w:rsidR="00E86487" w:rsidRPr="00102440" w:rsidRDefault="00E86487" w:rsidP="00197AE6">
            <w:pPr>
              <w:pStyle w:val="TableParagraph"/>
              <w:ind w:right="112"/>
              <w:jc w:val="center"/>
              <w:rPr>
                <w:rFonts w:ascii="Arial Narrow" w:hAnsi="Arial Narrow"/>
                <w:sz w:val="16"/>
                <w:szCs w:val="16"/>
              </w:rPr>
            </w:pPr>
            <w:r w:rsidRPr="00102440">
              <w:rPr>
                <w:rFonts w:ascii="Arial Narrow" w:hAnsi="Arial Narrow"/>
                <w:sz w:val="16"/>
                <w:szCs w:val="16"/>
              </w:rPr>
              <w:t>14</w:t>
            </w:r>
            <w:r w:rsidR="00197AE6" w:rsidRPr="00102440">
              <w:rPr>
                <w:rFonts w:ascii="Arial Narrow" w:hAnsi="Arial Narrow"/>
                <w:sz w:val="16"/>
                <w:szCs w:val="16"/>
              </w:rPr>
              <w:t>49</w:t>
            </w:r>
            <w:r w:rsidRPr="00102440">
              <w:rPr>
                <w:rFonts w:ascii="Arial Narrow" w:hAnsi="Arial Narrow"/>
                <w:sz w:val="16"/>
                <w:szCs w:val="16"/>
              </w:rPr>
              <w:t>.</w:t>
            </w:r>
            <w:r w:rsidR="00197AE6" w:rsidRPr="00102440">
              <w:rPr>
                <w:rFonts w:ascii="Arial Narrow" w:hAnsi="Arial Narrow"/>
                <w:sz w:val="16"/>
                <w:szCs w:val="16"/>
              </w:rPr>
              <w:t>58</w:t>
            </w:r>
          </w:p>
        </w:tc>
        <w:tc>
          <w:tcPr>
            <w:tcW w:w="997" w:type="dxa"/>
            <w:vAlign w:val="center"/>
          </w:tcPr>
          <w:p w14:paraId="7EF3E720" w14:textId="24ED95DC" w:rsidR="00E86487" w:rsidRPr="00102440" w:rsidRDefault="00E86487" w:rsidP="00536D1E">
            <w:pPr>
              <w:pStyle w:val="TableParagraph"/>
              <w:ind w:right="113"/>
              <w:jc w:val="center"/>
              <w:rPr>
                <w:rFonts w:ascii="Arial Narrow" w:hAnsi="Arial Narrow"/>
                <w:sz w:val="16"/>
                <w:szCs w:val="16"/>
              </w:rPr>
            </w:pPr>
            <w:r w:rsidRPr="00102440">
              <w:rPr>
                <w:rFonts w:ascii="Arial Narrow" w:hAnsi="Arial Narrow"/>
                <w:sz w:val="16"/>
                <w:szCs w:val="16"/>
              </w:rPr>
              <w:t>2</w:t>
            </w:r>
            <w:r w:rsidR="00536D1E" w:rsidRPr="00102440">
              <w:rPr>
                <w:rFonts w:ascii="Arial Narrow" w:hAnsi="Arial Narrow"/>
                <w:sz w:val="16"/>
                <w:szCs w:val="16"/>
              </w:rPr>
              <w:t>899</w:t>
            </w:r>
            <w:r w:rsidRPr="00102440">
              <w:rPr>
                <w:rFonts w:ascii="Arial Narrow" w:hAnsi="Arial Narrow"/>
                <w:sz w:val="16"/>
                <w:szCs w:val="16"/>
              </w:rPr>
              <w:t>.</w:t>
            </w:r>
            <w:r w:rsidR="00536D1E" w:rsidRPr="00102440">
              <w:rPr>
                <w:rFonts w:ascii="Arial Narrow" w:hAnsi="Arial Narrow"/>
                <w:sz w:val="16"/>
                <w:szCs w:val="16"/>
              </w:rPr>
              <w:t>15</w:t>
            </w:r>
          </w:p>
        </w:tc>
        <w:tc>
          <w:tcPr>
            <w:tcW w:w="127" w:type="dxa"/>
          </w:tcPr>
          <w:p w14:paraId="64262385" w14:textId="77777777" w:rsidR="00E86487" w:rsidRPr="00102440" w:rsidRDefault="00E86487" w:rsidP="005B0A80">
            <w:pPr>
              <w:pStyle w:val="TableParagraph"/>
              <w:spacing w:line="240" w:lineRule="auto"/>
              <w:jc w:val="center"/>
              <w:rPr>
                <w:rFonts w:ascii="Arial Narrow" w:hAnsi="Arial Narrow"/>
                <w:sz w:val="16"/>
                <w:szCs w:val="16"/>
              </w:rPr>
            </w:pPr>
          </w:p>
        </w:tc>
        <w:tc>
          <w:tcPr>
            <w:tcW w:w="998" w:type="dxa"/>
            <w:vAlign w:val="center"/>
          </w:tcPr>
          <w:p w14:paraId="6DF6B2EE" w14:textId="0BF8D593" w:rsidR="00E86487" w:rsidRPr="00102440" w:rsidRDefault="00E86487" w:rsidP="005B0A80">
            <w:pPr>
              <w:pStyle w:val="TableParagraph"/>
              <w:spacing w:line="240" w:lineRule="auto"/>
              <w:jc w:val="center"/>
              <w:rPr>
                <w:rFonts w:ascii="Arial Narrow" w:hAnsi="Arial Narrow"/>
                <w:sz w:val="16"/>
                <w:szCs w:val="16"/>
              </w:rPr>
            </w:pPr>
          </w:p>
        </w:tc>
        <w:tc>
          <w:tcPr>
            <w:tcW w:w="998" w:type="dxa"/>
            <w:vAlign w:val="center"/>
          </w:tcPr>
          <w:p w14:paraId="2C3B3B7D" w14:textId="77777777" w:rsidR="00E86487" w:rsidRPr="00102440" w:rsidRDefault="00E86487" w:rsidP="005B0A80">
            <w:pPr>
              <w:pStyle w:val="TableParagraph"/>
              <w:spacing w:line="240" w:lineRule="auto"/>
              <w:jc w:val="center"/>
              <w:rPr>
                <w:rFonts w:ascii="Arial Narrow" w:hAnsi="Arial Narrow"/>
                <w:sz w:val="16"/>
                <w:szCs w:val="16"/>
              </w:rPr>
            </w:pPr>
          </w:p>
        </w:tc>
        <w:tc>
          <w:tcPr>
            <w:tcW w:w="998" w:type="dxa"/>
            <w:vAlign w:val="center"/>
          </w:tcPr>
          <w:p w14:paraId="7765FAF4" w14:textId="77777777" w:rsidR="00E86487" w:rsidRPr="00102440" w:rsidRDefault="00E86487" w:rsidP="005B0A80">
            <w:pPr>
              <w:pStyle w:val="TableParagraph"/>
              <w:spacing w:line="240" w:lineRule="auto"/>
              <w:jc w:val="center"/>
              <w:rPr>
                <w:rFonts w:ascii="Arial Narrow" w:hAnsi="Arial Narrow"/>
                <w:sz w:val="16"/>
                <w:szCs w:val="16"/>
              </w:rPr>
            </w:pPr>
          </w:p>
        </w:tc>
      </w:tr>
      <w:tr w:rsidR="00197AE6" w:rsidRPr="00102440" w14:paraId="02376F10" w14:textId="77777777" w:rsidTr="00E86487">
        <w:trPr>
          <w:trHeight w:val="237"/>
        </w:trPr>
        <w:tc>
          <w:tcPr>
            <w:tcW w:w="2552" w:type="dxa"/>
            <w:vAlign w:val="center"/>
          </w:tcPr>
          <w:p w14:paraId="4E2A5ECE" w14:textId="5136120B" w:rsidR="00197AE6" w:rsidRPr="00102440" w:rsidRDefault="00126153" w:rsidP="008017B4">
            <w:pPr>
              <w:pStyle w:val="TableParagraph"/>
              <w:ind w:left="123"/>
              <w:jc w:val="left"/>
              <w:rPr>
                <w:rFonts w:ascii="Arial Narrow" w:hAnsi="Arial Narrow"/>
                <w:w w:val="95"/>
                <w:sz w:val="16"/>
                <w:szCs w:val="16"/>
              </w:rPr>
            </w:pPr>
            <w:r w:rsidRPr="00102440">
              <w:rPr>
                <w:rFonts w:ascii="Arial Narrow" w:hAnsi="Arial Narrow"/>
                <w:w w:val="95"/>
                <w:sz w:val="16"/>
                <w:szCs w:val="16"/>
              </w:rPr>
              <w:t xml:space="preserve">Recycled </w:t>
            </w:r>
            <w:r w:rsidR="008017B4" w:rsidRPr="00102440">
              <w:rPr>
                <w:rFonts w:ascii="Arial Narrow" w:hAnsi="Arial Narrow"/>
                <w:w w:val="95"/>
                <w:sz w:val="16"/>
                <w:szCs w:val="16"/>
              </w:rPr>
              <w:t>socio-economic stock</w:t>
            </w:r>
          </w:p>
        </w:tc>
        <w:tc>
          <w:tcPr>
            <w:tcW w:w="997" w:type="dxa"/>
            <w:vAlign w:val="center"/>
          </w:tcPr>
          <w:p w14:paraId="4A83DB4E" w14:textId="0A644A5E" w:rsidR="00197AE6" w:rsidRPr="00102440" w:rsidRDefault="00126153" w:rsidP="005B0A80">
            <w:pPr>
              <w:pStyle w:val="TableParagraph"/>
              <w:ind w:right="112"/>
              <w:jc w:val="center"/>
              <w:rPr>
                <w:rFonts w:ascii="Arial Narrow" w:hAnsi="Arial Narrow"/>
                <w:sz w:val="16"/>
                <w:szCs w:val="16"/>
              </w:rPr>
            </w:pPr>
            <w:r w:rsidRPr="00102440">
              <w:rPr>
                <w:rFonts w:ascii="Arial Narrow" w:hAnsi="Arial Narrow"/>
                <w:sz w:val="16"/>
                <w:szCs w:val="16"/>
              </w:rPr>
              <w:t>22.61</w:t>
            </w:r>
          </w:p>
        </w:tc>
        <w:tc>
          <w:tcPr>
            <w:tcW w:w="997" w:type="dxa"/>
            <w:vAlign w:val="center"/>
          </w:tcPr>
          <w:p w14:paraId="3F810A57" w14:textId="2DDA0E2D" w:rsidR="00197AE6" w:rsidRPr="00102440" w:rsidRDefault="00126153" w:rsidP="005B0A80">
            <w:pPr>
              <w:pStyle w:val="TableParagraph"/>
              <w:ind w:right="112"/>
              <w:jc w:val="center"/>
              <w:rPr>
                <w:rFonts w:ascii="Arial Narrow" w:hAnsi="Arial Narrow"/>
                <w:sz w:val="16"/>
                <w:szCs w:val="16"/>
              </w:rPr>
            </w:pPr>
            <w:r w:rsidRPr="00102440">
              <w:rPr>
                <w:rFonts w:ascii="Arial Narrow" w:hAnsi="Arial Narrow"/>
                <w:sz w:val="16"/>
                <w:szCs w:val="16"/>
              </w:rPr>
              <w:t>22.61</w:t>
            </w:r>
          </w:p>
        </w:tc>
        <w:tc>
          <w:tcPr>
            <w:tcW w:w="997" w:type="dxa"/>
            <w:vAlign w:val="center"/>
          </w:tcPr>
          <w:p w14:paraId="54767EA0" w14:textId="3604157D" w:rsidR="00197AE6" w:rsidRPr="00102440" w:rsidRDefault="00126153" w:rsidP="005B0A80">
            <w:pPr>
              <w:pStyle w:val="TableParagraph"/>
              <w:ind w:right="113"/>
              <w:jc w:val="center"/>
              <w:rPr>
                <w:rFonts w:ascii="Arial Narrow" w:hAnsi="Arial Narrow"/>
                <w:sz w:val="16"/>
                <w:szCs w:val="16"/>
              </w:rPr>
            </w:pPr>
            <w:r w:rsidRPr="00102440">
              <w:rPr>
                <w:rFonts w:ascii="Arial Narrow" w:hAnsi="Arial Narrow"/>
                <w:sz w:val="16"/>
                <w:szCs w:val="16"/>
              </w:rPr>
              <w:t>45.23</w:t>
            </w:r>
          </w:p>
        </w:tc>
        <w:tc>
          <w:tcPr>
            <w:tcW w:w="127" w:type="dxa"/>
          </w:tcPr>
          <w:p w14:paraId="60E4A3DA" w14:textId="77777777" w:rsidR="00197AE6" w:rsidRPr="00102440" w:rsidRDefault="00197AE6" w:rsidP="005B0A80">
            <w:pPr>
              <w:pStyle w:val="TableParagraph"/>
              <w:ind w:right="112"/>
              <w:jc w:val="center"/>
              <w:rPr>
                <w:rFonts w:ascii="Arial Narrow" w:hAnsi="Arial Narrow"/>
                <w:sz w:val="16"/>
                <w:szCs w:val="16"/>
              </w:rPr>
            </w:pPr>
          </w:p>
        </w:tc>
        <w:tc>
          <w:tcPr>
            <w:tcW w:w="998" w:type="dxa"/>
            <w:vAlign w:val="center"/>
          </w:tcPr>
          <w:p w14:paraId="3E6ED955" w14:textId="77777777" w:rsidR="00197AE6" w:rsidRPr="00102440" w:rsidRDefault="00197AE6" w:rsidP="005B0A80">
            <w:pPr>
              <w:pStyle w:val="TableParagraph"/>
              <w:ind w:right="112"/>
              <w:jc w:val="center"/>
              <w:rPr>
                <w:rFonts w:ascii="Arial Narrow" w:hAnsi="Arial Narrow"/>
                <w:sz w:val="16"/>
                <w:szCs w:val="16"/>
              </w:rPr>
            </w:pPr>
          </w:p>
        </w:tc>
        <w:tc>
          <w:tcPr>
            <w:tcW w:w="998" w:type="dxa"/>
            <w:vAlign w:val="center"/>
          </w:tcPr>
          <w:p w14:paraId="3D946460" w14:textId="77777777" w:rsidR="00197AE6" w:rsidRPr="00102440" w:rsidRDefault="00197AE6" w:rsidP="005B0A80">
            <w:pPr>
              <w:pStyle w:val="TableParagraph"/>
              <w:ind w:right="112"/>
              <w:jc w:val="center"/>
              <w:rPr>
                <w:rFonts w:ascii="Arial Narrow" w:hAnsi="Arial Narrow"/>
                <w:sz w:val="16"/>
                <w:szCs w:val="16"/>
              </w:rPr>
            </w:pPr>
          </w:p>
        </w:tc>
        <w:tc>
          <w:tcPr>
            <w:tcW w:w="998" w:type="dxa"/>
            <w:vAlign w:val="center"/>
          </w:tcPr>
          <w:p w14:paraId="00DB9032" w14:textId="77777777" w:rsidR="00197AE6" w:rsidRPr="00102440" w:rsidRDefault="00197AE6" w:rsidP="005B0A80">
            <w:pPr>
              <w:pStyle w:val="TableParagraph"/>
              <w:ind w:right="113"/>
              <w:jc w:val="center"/>
              <w:rPr>
                <w:rFonts w:ascii="Arial Narrow" w:hAnsi="Arial Narrow"/>
                <w:sz w:val="16"/>
                <w:szCs w:val="16"/>
              </w:rPr>
            </w:pPr>
          </w:p>
        </w:tc>
      </w:tr>
      <w:tr w:rsidR="00E86487" w:rsidRPr="00102440" w14:paraId="63DCB6D2" w14:textId="77777777" w:rsidTr="00E86487">
        <w:trPr>
          <w:trHeight w:val="237"/>
        </w:trPr>
        <w:tc>
          <w:tcPr>
            <w:tcW w:w="2552" w:type="dxa"/>
            <w:vAlign w:val="center"/>
          </w:tcPr>
          <w:p w14:paraId="67B5D8D4" w14:textId="77777777" w:rsidR="00E86487" w:rsidRPr="00102440" w:rsidRDefault="00E86487" w:rsidP="005B0A80">
            <w:pPr>
              <w:pStyle w:val="TableParagraph"/>
              <w:ind w:left="123"/>
              <w:jc w:val="left"/>
              <w:rPr>
                <w:rFonts w:ascii="Arial Narrow" w:hAnsi="Arial Narrow"/>
                <w:sz w:val="16"/>
                <w:szCs w:val="16"/>
              </w:rPr>
            </w:pPr>
            <w:r w:rsidRPr="00102440">
              <w:rPr>
                <w:rFonts w:ascii="Arial Narrow" w:hAnsi="Arial Narrow"/>
                <w:w w:val="95"/>
                <w:sz w:val="16"/>
                <w:szCs w:val="16"/>
              </w:rPr>
              <w:t>Renewable</w:t>
            </w:r>
            <w:r w:rsidRPr="00102440">
              <w:rPr>
                <w:rFonts w:ascii="Arial Narrow" w:hAnsi="Arial Narrow"/>
                <w:spacing w:val="27"/>
                <w:w w:val="95"/>
                <w:sz w:val="16"/>
                <w:szCs w:val="16"/>
              </w:rPr>
              <w:t xml:space="preserve"> </w:t>
            </w:r>
            <w:r w:rsidRPr="00102440">
              <w:rPr>
                <w:rFonts w:ascii="Arial Narrow" w:hAnsi="Arial Narrow"/>
                <w:w w:val="95"/>
                <w:sz w:val="16"/>
                <w:szCs w:val="16"/>
              </w:rPr>
              <w:t>energy</w:t>
            </w:r>
          </w:p>
        </w:tc>
        <w:tc>
          <w:tcPr>
            <w:tcW w:w="997" w:type="dxa"/>
            <w:vAlign w:val="center"/>
          </w:tcPr>
          <w:p w14:paraId="464C3773" w14:textId="5C65BE63" w:rsidR="00E86487" w:rsidRPr="00102440" w:rsidRDefault="00E86487" w:rsidP="005B0A80">
            <w:pPr>
              <w:pStyle w:val="TableParagraph"/>
              <w:ind w:right="112"/>
              <w:jc w:val="center"/>
              <w:rPr>
                <w:rFonts w:ascii="Arial Narrow" w:hAnsi="Arial Narrow"/>
                <w:sz w:val="16"/>
                <w:szCs w:val="16"/>
              </w:rPr>
            </w:pPr>
          </w:p>
        </w:tc>
        <w:tc>
          <w:tcPr>
            <w:tcW w:w="997" w:type="dxa"/>
            <w:vAlign w:val="center"/>
          </w:tcPr>
          <w:p w14:paraId="74F808F9" w14:textId="7104B377" w:rsidR="00E86487" w:rsidRPr="00102440" w:rsidRDefault="00E86487" w:rsidP="005B0A80">
            <w:pPr>
              <w:pStyle w:val="TableParagraph"/>
              <w:ind w:right="112"/>
              <w:jc w:val="center"/>
              <w:rPr>
                <w:rFonts w:ascii="Arial Narrow" w:hAnsi="Arial Narrow"/>
                <w:sz w:val="16"/>
                <w:szCs w:val="16"/>
              </w:rPr>
            </w:pPr>
          </w:p>
        </w:tc>
        <w:tc>
          <w:tcPr>
            <w:tcW w:w="997" w:type="dxa"/>
            <w:vAlign w:val="center"/>
          </w:tcPr>
          <w:p w14:paraId="6A7D1C42" w14:textId="1ABD7380" w:rsidR="00E86487" w:rsidRPr="00102440" w:rsidRDefault="00E86487" w:rsidP="005B0A80">
            <w:pPr>
              <w:pStyle w:val="TableParagraph"/>
              <w:ind w:right="113"/>
              <w:jc w:val="center"/>
              <w:rPr>
                <w:rFonts w:ascii="Arial Narrow" w:hAnsi="Arial Narrow"/>
                <w:sz w:val="16"/>
                <w:szCs w:val="16"/>
              </w:rPr>
            </w:pPr>
          </w:p>
        </w:tc>
        <w:tc>
          <w:tcPr>
            <w:tcW w:w="127" w:type="dxa"/>
          </w:tcPr>
          <w:p w14:paraId="3C42BE62" w14:textId="77777777" w:rsidR="00E86487" w:rsidRPr="00102440" w:rsidRDefault="00E86487" w:rsidP="005B0A80">
            <w:pPr>
              <w:pStyle w:val="TableParagraph"/>
              <w:ind w:right="112"/>
              <w:jc w:val="center"/>
              <w:rPr>
                <w:rFonts w:ascii="Arial Narrow" w:hAnsi="Arial Narrow"/>
                <w:sz w:val="16"/>
                <w:szCs w:val="16"/>
              </w:rPr>
            </w:pPr>
          </w:p>
        </w:tc>
        <w:tc>
          <w:tcPr>
            <w:tcW w:w="998" w:type="dxa"/>
            <w:vAlign w:val="center"/>
          </w:tcPr>
          <w:p w14:paraId="5CB20E14" w14:textId="262D8B39" w:rsidR="00E86487" w:rsidRPr="00102440" w:rsidRDefault="00E86487" w:rsidP="005B0A80">
            <w:pPr>
              <w:pStyle w:val="TableParagraph"/>
              <w:ind w:right="112"/>
              <w:jc w:val="center"/>
              <w:rPr>
                <w:rFonts w:ascii="Arial Narrow" w:hAnsi="Arial Narrow"/>
                <w:sz w:val="16"/>
                <w:szCs w:val="16"/>
              </w:rPr>
            </w:pPr>
            <w:r w:rsidRPr="00102440">
              <w:rPr>
                <w:rFonts w:ascii="Arial Narrow" w:hAnsi="Arial Narrow"/>
                <w:sz w:val="16"/>
                <w:szCs w:val="16"/>
              </w:rPr>
              <w:t>1505.18</w:t>
            </w:r>
          </w:p>
        </w:tc>
        <w:tc>
          <w:tcPr>
            <w:tcW w:w="998" w:type="dxa"/>
            <w:vAlign w:val="center"/>
          </w:tcPr>
          <w:p w14:paraId="35D30A01" w14:textId="77777777" w:rsidR="00E86487" w:rsidRPr="00102440" w:rsidRDefault="00E86487" w:rsidP="005B0A80">
            <w:pPr>
              <w:pStyle w:val="TableParagraph"/>
              <w:ind w:right="112"/>
              <w:jc w:val="center"/>
              <w:rPr>
                <w:rFonts w:ascii="Arial Narrow" w:hAnsi="Arial Narrow"/>
                <w:sz w:val="16"/>
                <w:szCs w:val="16"/>
              </w:rPr>
            </w:pPr>
            <w:r w:rsidRPr="00102440">
              <w:rPr>
                <w:rFonts w:ascii="Arial Narrow" w:hAnsi="Arial Narrow"/>
                <w:sz w:val="16"/>
                <w:szCs w:val="16"/>
              </w:rPr>
              <w:t>1505.18</w:t>
            </w:r>
          </w:p>
        </w:tc>
        <w:tc>
          <w:tcPr>
            <w:tcW w:w="998" w:type="dxa"/>
            <w:vAlign w:val="center"/>
          </w:tcPr>
          <w:p w14:paraId="7C33A20D" w14:textId="77777777" w:rsidR="00E86487" w:rsidRPr="00102440" w:rsidRDefault="00E86487" w:rsidP="005B0A80">
            <w:pPr>
              <w:pStyle w:val="TableParagraph"/>
              <w:ind w:right="113"/>
              <w:jc w:val="center"/>
              <w:rPr>
                <w:rFonts w:ascii="Arial Narrow" w:hAnsi="Arial Narrow"/>
                <w:sz w:val="16"/>
                <w:szCs w:val="16"/>
              </w:rPr>
            </w:pPr>
            <w:r w:rsidRPr="00102440">
              <w:rPr>
                <w:rFonts w:ascii="Arial Narrow" w:hAnsi="Arial Narrow"/>
                <w:sz w:val="16"/>
                <w:szCs w:val="16"/>
              </w:rPr>
              <w:t>3010.35</w:t>
            </w:r>
          </w:p>
        </w:tc>
      </w:tr>
      <w:tr w:rsidR="00E86487" w:rsidRPr="00102440" w14:paraId="672D8EDB" w14:textId="77777777" w:rsidTr="00E86487">
        <w:trPr>
          <w:trHeight w:val="237"/>
        </w:trPr>
        <w:tc>
          <w:tcPr>
            <w:tcW w:w="2552" w:type="dxa"/>
            <w:vAlign w:val="center"/>
          </w:tcPr>
          <w:p w14:paraId="255E77EC" w14:textId="77777777" w:rsidR="00E86487" w:rsidRPr="00102440" w:rsidRDefault="00E86487" w:rsidP="005B0A80">
            <w:pPr>
              <w:pStyle w:val="TableParagraph"/>
              <w:ind w:left="123"/>
              <w:jc w:val="left"/>
              <w:rPr>
                <w:rFonts w:ascii="Arial Narrow" w:hAnsi="Arial Narrow"/>
                <w:sz w:val="16"/>
                <w:szCs w:val="16"/>
              </w:rPr>
            </w:pPr>
            <w:r w:rsidRPr="00102440">
              <w:rPr>
                <w:rFonts w:ascii="Arial Narrow" w:hAnsi="Arial Narrow"/>
                <w:w w:val="95"/>
                <w:sz w:val="16"/>
                <w:szCs w:val="16"/>
              </w:rPr>
              <w:t>Non-renewable</w:t>
            </w:r>
            <w:r w:rsidRPr="00102440">
              <w:rPr>
                <w:rFonts w:ascii="Arial Narrow" w:hAnsi="Arial Narrow"/>
                <w:spacing w:val="17"/>
                <w:w w:val="95"/>
                <w:sz w:val="16"/>
                <w:szCs w:val="16"/>
              </w:rPr>
              <w:t xml:space="preserve"> </w:t>
            </w:r>
            <w:r w:rsidRPr="00102440">
              <w:rPr>
                <w:rFonts w:ascii="Arial Narrow" w:hAnsi="Arial Narrow"/>
                <w:w w:val="95"/>
                <w:sz w:val="16"/>
                <w:szCs w:val="16"/>
              </w:rPr>
              <w:t>energy</w:t>
            </w:r>
          </w:p>
        </w:tc>
        <w:tc>
          <w:tcPr>
            <w:tcW w:w="997" w:type="dxa"/>
            <w:vAlign w:val="center"/>
          </w:tcPr>
          <w:p w14:paraId="342B6636" w14:textId="79F398EB" w:rsidR="00E86487" w:rsidRPr="00102440" w:rsidRDefault="00EA77D3" w:rsidP="005B0A80">
            <w:pPr>
              <w:pStyle w:val="TableParagraph"/>
              <w:ind w:right="112"/>
              <w:jc w:val="center"/>
              <w:rPr>
                <w:rFonts w:ascii="Arial Narrow" w:hAnsi="Arial Narrow"/>
                <w:sz w:val="16"/>
                <w:szCs w:val="16"/>
              </w:rPr>
            </w:pPr>
            <w:r w:rsidRPr="00102440">
              <w:rPr>
                <w:rFonts w:ascii="Arial Narrow" w:hAnsi="Arial Narrow"/>
                <w:sz w:val="16"/>
                <w:szCs w:val="16"/>
              </w:rPr>
              <w:t>19.86</w:t>
            </w:r>
          </w:p>
        </w:tc>
        <w:tc>
          <w:tcPr>
            <w:tcW w:w="997" w:type="dxa"/>
            <w:vAlign w:val="center"/>
          </w:tcPr>
          <w:p w14:paraId="7FFCF869" w14:textId="3BD8F71A" w:rsidR="00E86487" w:rsidRPr="00102440" w:rsidRDefault="00EA77D3" w:rsidP="005B0A80">
            <w:pPr>
              <w:pStyle w:val="TableParagraph"/>
              <w:ind w:right="112"/>
              <w:jc w:val="center"/>
              <w:rPr>
                <w:rFonts w:ascii="Arial Narrow" w:hAnsi="Arial Narrow"/>
                <w:sz w:val="16"/>
                <w:szCs w:val="16"/>
              </w:rPr>
            </w:pPr>
            <w:r w:rsidRPr="00102440">
              <w:rPr>
                <w:rFonts w:ascii="Arial Narrow" w:hAnsi="Arial Narrow"/>
                <w:sz w:val="16"/>
                <w:szCs w:val="16"/>
              </w:rPr>
              <w:t>19.86</w:t>
            </w:r>
          </w:p>
        </w:tc>
        <w:tc>
          <w:tcPr>
            <w:tcW w:w="997" w:type="dxa"/>
            <w:vAlign w:val="center"/>
          </w:tcPr>
          <w:p w14:paraId="26D2C956" w14:textId="4DDCE51D" w:rsidR="00E86487" w:rsidRPr="00102440" w:rsidRDefault="00EA77D3" w:rsidP="005B0A80">
            <w:pPr>
              <w:pStyle w:val="TableParagraph"/>
              <w:ind w:right="113"/>
              <w:jc w:val="center"/>
              <w:rPr>
                <w:rFonts w:ascii="Arial Narrow" w:hAnsi="Arial Narrow"/>
                <w:sz w:val="16"/>
                <w:szCs w:val="16"/>
              </w:rPr>
            </w:pPr>
            <w:r w:rsidRPr="00102440">
              <w:rPr>
                <w:rFonts w:ascii="Arial Narrow" w:hAnsi="Arial Narrow"/>
                <w:sz w:val="16"/>
                <w:szCs w:val="16"/>
              </w:rPr>
              <w:t>39.73</w:t>
            </w:r>
          </w:p>
        </w:tc>
        <w:tc>
          <w:tcPr>
            <w:tcW w:w="127" w:type="dxa"/>
          </w:tcPr>
          <w:p w14:paraId="615E6806" w14:textId="77777777" w:rsidR="00E86487" w:rsidRPr="00102440" w:rsidRDefault="00E86487" w:rsidP="005B0A80">
            <w:pPr>
              <w:pStyle w:val="TableParagraph"/>
              <w:ind w:right="112"/>
              <w:jc w:val="center"/>
              <w:rPr>
                <w:rFonts w:ascii="Arial Narrow" w:hAnsi="Arial Narrow"/>
                <w:w w:val="95"/>
                <w:sz w:val="16"/>
                <w:szCs w:val="16"/>
              </w:rPr>
            </w:pPr>
          </w:p>
        </w:tc>
        <w:tc>
          <w:tcPr>
            <w:tcW w:w="998" w:type="dxa"/>
            <w:vAlign w:val="center"/>
          </w:tcPr>
          <w:p w14:paraId="7F829F03" w14:textId="678E83AD" w:rsidR="00E86487" w:rsidRPr="00102440" w:rsidRDefault="00E86487" w:rsidP="005B0A80">
            <w:pPr>
              <w:pStyle w:val="TableParagraph"/>
              <w:ind w:right="112"/>
              <w:jc w:val="center"/>
              <w:rPr>
                <w:rFonts w:ascii="Arial Narrow" w:hAnsi="Arial Narrow"/>
                <w:sz w:val="16"/>
                <w:szCs w:val="16"/>
              </w:rPr>
            </w:pPr>
            <w:r w:rsidRPr="00102440">
              <w:rPr>
                <w:rFonts w:ascii="Arial Narrow" w:hAnsi="Arial Narrow"/>
                <w:w w:val="95"/>
                <w:sz w:val="16"/>
                <w:szCs w:val="16"/>
              </w:rPr>
              <w:t>9246.08</w:t>
            </w:r>
          </w:p>
        </w:tc>
        <w:tc>
          <w:tcPr>
            <w:tcW w:w="998" w:type="dxa"/>
            <w:vAlign w:val="center"/>
          </w:tcPr>
          <w:p w14:paraId="511B2DD3" w14:textId="77777777" w:rsidR="00E86487" w:rsidRPr="00102440" w:rsidRDefault="00E86487" w:rsidP="005B0A80">
            <w:pPr>
              <w:pStyle w:val="TableParagraph"/>
              <w:ind w:right="112"/>
              <w:jc w:val="center"/>
              <w:rPr>
                <w:rFonts w:ascii="Arial Narrow" w:hAnsi="Arial Narrow"/>
                <w:sz w:val="16"/>
                <w:szCs w:val="16"/>
              </w:rPr>
            </w:pPr>
            <w:r w:rsidRPr="00102440">
              <w:rPr>
                <w:rFonts w:ascii="Arial Narrow" w:hAnsi="Arial Narrow"/>
                <w:w w:val="95"/>
                <w:sz w:val="16"/>
                <w:szCs w:val="16"/>
              </w:rPr>
              <w:t>9246.08</w:t>
            </w:r>
          </w:p>
        </w:tc>
        <w:tc>
          <w:tcPr>
            <w:tcW w:w="998" w:type="dxa"/>
            <w:vAlign w:val="center"/>
          </w:tcPr>
          <w:p w14:paraId="1AB9DBAF" w14:textId="77777777" w:rsidR="00E86487" w:rsidRPr="00102440" w:rsidRDefault="00E86487" w:rsidP="005B0A80">
            <w:pPr>
              <w:pStyle w:val="TableParagraph"/>
              <w:ind w:right="113"/>
              <w:jc w:val="center"/>
              <w:rPr>
                <w:rFonts w:ascii="Arial Narrow" w:hAnsi="Arial Narrow"/>
                <w:sz w:val="16"/>
                <w:szCs w:val="16"/>
              </w:rPr>
            </w:pPr>
            <w:r w:rsidRPr="00102440">
              <w:rPr>
                <w:rFonts w:ascii="Arial Narrow" w:hAnsi="Arial Narrow"/>
                <w:sz w:val="16"/>
                <w:szCs w:val="16"/>
              </w:rPr>
              <w:t>18492.15</w:t>
            </w:r>
          </w:p>
        </w:tc>
      </w:tr>
      <w:tr w:rsidR="00E86487" w:rsidRPr="00102440" w14:paraId="4F83B043" w14:textId="77777777" w:rsidTr="00E86487">
        <w:trPr>
          <w:trHeight w:val="237"/>
        </w:trPr>
        <w:tc>
          <w:tcPr>
            <w:tcW w:w="2552" w:type="dxa"/>
            <w:tcBorders>
              <w:bottom w:val="single" w:sz="4" w:space="0" w:color="19B839"/>
            </w:tcBorders>
            <w:vAlign w:val="center"/>
          </w:tcPr>
          <w:p w14:paraId="59CE4FEF" w14:textId="77777777" w:rsidR="00E86487" w:rsidRPr="00102440" w:rsidRDefault="00E86487" w:rsidP="005B0A80">
            <w:pPr>
              <w:pStyle w:val="TableParagraph"/>
              <w:ind w:left="123"/>
              <w:jc w:val="left"/>
              <w:rPr>
                <w:rFonts w:ascii="Arial Narrow" w:hAnsi="Arial Narrow"/>
                <w:sz w:val="16"/>
                <w:szCs w:val="16"/>
              </w:rPr>
            </w:pPr>
            <w:r w:rsidRPr="00102440">
              <w:rPr>
                <w:rFonts w:ascii="Arial Narrow" w:hAnsi="Arial Narrow"/>
                <w:sz w:val="16"/>
                <w:szCs w:val="16"/>
              </w:rPr>
              <w:t>Oxygen</w:t>
            </w:r>
          </w:p>
        </w:tc>
        <w:tc>
          <w:tcPr>
            <w:tcW w:w="997" w:type="dxa"/>
            <w:tcBorders>
              <w:bottom w:val="single" w:sz="4" w:space="0" w:color="19B839"/>
            </w:tcBorders>
            <w:vAlign w:val="center"/>
          </w:tcPr>
          <w:p w14:paraId="5ADD5EA3" w14:textId="512A1495" w:rsidR="00E86487" w:rsidRPr="00102440" w:rsidRDefault="00EA77D3" w:rsidP="005B0A80">
            <w:pPr>
              <w:pStyle w:val="TableParagraph"/>
              <w:ind w:right="112"/>
              <w:jc w:val="center"/>
              <w:rPr>
                <w:rFonts w:ascii="Arial Narrow" w:hAnsi="Arial Narrow"/>
                <w:sz w:val="16"/>
                <w:szCs w:val="16"/>
              </w:rPr>
            </w:pPr>
            <w:r w:rsidRPr="00102440">
              <w:rPr>
                <w:rFonts w:ascii="Arial Narrow" w:hAnsi="Arial Narrow"/>
                <w:sz w:val="16"/>
                <w:szCs w:val="16"/>
              </w:rPr>
              <w:t>53.04</w:t>
            </w:r>
          </w:p>
        </w:tc>
        <w:tc>
          <w:tcPr>
            <w:tcW w:w="997" w:type="dxa"/>
            <w:tcBorders>
              <w:bottom w:val="single" w:sz="4" w:space="0" w:color="19B839"/>
            </w:tcBorders>
            <w:vAlign w:val="center"/>
          </w:tcPr>
          <w:p w14:paraId="798472BF" w14:textId="74ED2D92" w:rsidR="00E86487" w:rsidRPr="00102440" w:rsidRDefault="00EA77D3" w:rsidP="00EA77D3">
            <w:pPr>
              <w:pStyle w:val="TableParagraph"/>
              <w:ind w:right="112"/>
              <w:jc w:val="center"/>
              <w:rPr>
                <w:rFonts w:ascii="Arial Narrow" w:hAnsi="Arial Narrow"/>
                <w:sz w:val="16"/>
                <w:szCs w:val="16"/>
              </w:rPr>
            </w:pPr>
            <w:r w:rsidRPr="00102440">
              <w:rPr>
                <w:rFonts w:ascii="Arial Narrow" w:hAnsi="Arial Narrow"/>
                <w:sz w:val="16"/>
                <w:szCs w:val="16"/>
              </w:rPr>
              <w:t>53</w:t>
            </w:r>
            <w:r w:rsidR="00E86487" w:rsidRPr="00102440">
              <w:rPr>
                <w:rFonts w:ascii="Arial Narrow" w:hAnsi="Arial Narrow"/>
                <w:sz w:val="16"/>
                <w:szCs w:val="16"/>
              </w:rPr>
              <w:t>.</w:t>
            </w:r>
            <w:r w:rsidRPr="00102440">
              <w:rPr>
                <w:rFonts w:ascii="Arial Narrow" w:hAnsi="Arial Narrow"/>
                <w:sz w:val="16"/>
                <w:szCs w:val="16"/>
              </w:rPr>
              <w:t>04</w:t>
            </w:r>
          </w:p>
        </w:tc>
        <w:tc>
          <w:tcPr>
            <w:tcW w:w="997" w:type="dxa"/>
            <w:tcBorders>
              <w:bottom w:val="single" w:sz="4" w:space="0" w:color="19B839"/>
            </w:tcBorders>
            <w:vAlign w:val="center"/>
          </w:tcPr>
          <w:p w14:paraId="6932F9ED" w14:textId="769B969C" w:rsidR="00E86487" w:rsidRPr="00102440" w:rsidRDefault="00EA77D3" w:rsidP="00EA77D3">
            <w:pPr>
              <w:pStyle w:val="TableParagraph"/>
              <w:ind w:right="113"/>
              <w:jc w:val="center"/>
              <w:rPr>
                <w:rFonts w:ascii="Arial Narrow" w:hAnsi="Arial Narrow"/>
                <w:sz w:val="16"/>
                <w:szCs w:val="16"/>
              </w:rPr>
            </w:pPr>
            <w:r w:rsidRPr="00102440">
              <w:rPr>
                <w:rFonts w:ascii="Arial Narrow" w:hAnsi="Arial Narrow"/>
                <w:sz w:val="16"/>
                <w:szCs w:val="16"/>
              </w:rPr>
              <w:t>106</w:t>
            </w:r>
            <w:r w:rsidR="00E86487" w:rsidRPr="00102440">
              <w:rPr>
                <w:rFonts w:ascii="Arial Narrow" w:hAnsi="Arial Narrow"/>
                <w:sz w:val="16"/>
                <w:szCs w:val="16"/>
              </w:rPr>
              <w:t>.</w:t>
            </w:r>
            <w:r w:rsidRPr="00102440">
              <w:rPr>
                <w:rFonts w:ascii="Arial Narrow" w:hAnsi="Arial Narrow"/>
                <w:sz w:val="16"/>
                <w:szCs w:val="16"/>
              </w:rPr>
              <w:t>07</w:t>
            </w:r>
          </w:p>
        </w:tc>
        <w:tc>
          <w:tcPr>
            <w:tcW w:w="127" w:type="dxa"/>
            <w:tcBorders>
              <w:bottom w:val="single" w:sz="4" w:space="0" w:color="19B839"/>
            </w:tcBorders>
          </w:tcPr>
          <w:p w14:paraId="3C5C20F9" w14:textId="77777777" w:rsidR="00E86487" w:rsidRPr="00102440" w:rsidRDefault="00E86487" w:rsidP="005B0A80">
            <w:pPr>
              <w:pStyle w:val="TableParagraph"/>
              <w:spacing w:line="240" w:lineRule="auto"/>
              <w:jc w:val="center"/>
              <w:rPr>
                <w:rFonts w:ascii="Arial Narrow" w:hAnsi="Arial Narrow"/>
                <w:sz w:val="16"/>
                <w:szCs w:val="16"/>
              </w:rPr>
            </w:pPr>
          </w:p>
        </w:tc>
        <w:tc>
          <w:tcPr>
            <w:tcW w:w="998" w:type="dxa"/>
            <w:tcBorders>
              <w:bottom w:val="single" w:sz="4" w:space="0" w:color="19B839"/>
            </w:tcBorders>
            <w:vAlign w:val="center"/>
          </w:tcPr>
          <w:p w14:paraId="63AAF2B4" w14:textId="7DC9A8C2" w:rsidR="00E86487" w:rsidRPr="00102440" w:rsidRDefault="00E86487" w:rsidP="005B0A80">
            <w:pPr>
              <w:pStyle w:val="TableParagraph"/>
              <w:spacing w:line="240" w:lineRule="auto"/>
              <w:jc w:val="center"/>
              <w:rPr>
                <w:rFonts w:ascii="Arial Narrow" w:hAnsi="Arial Narrow"/>
                <w:sz w:val="16"/>
                <w:szCs w:val="16"/>
              </w:rPr>
            </w:pPr>
          </w:p>
        </w:tc>
        <w:tc>
          <w:tcPr>
            <w:tcW w:w="998" w:type="dxa"/>
            <w:tcBorders>
              <w:bottom w:val="single" w:sz="4" w:space="0" w:color="19B839"/>
            </w:tcBorders>
            <w:vAlign w:val="center"/>
          </w:tcPr>
          <w:p w14:paraId="302DDC07" w14:textId="77777777" w:rsidR="00E86487" w:rsidRPr="00102440" w:rsidRDefault="00E86487" w:rsidP="005B0A80">
            <w:pPr>
              <w:pStyle w:val="TableParagraph"/>
              <w:spacing w:line="240" w:lineRule="auto"/>
              <w:jc w:val="center"/>
              <w:rPr>
                <w:rFonts w:ascii="Arial Narrow" w:hAnsi="Arial Narrow"/>
                <w:sz w:val="16"/>
                <w:szCs w:val="16"/>
              </w:rPr>
            </w:pPr>
          </w:p>
        </w:tc>
        <w:tc>
          <w:tcPr>
            <w:tcW w:w="998" w:type="dxa"/>
            <w:tcBorders>
              <w:bottom w:val="single" w:sz="4" w:space="0" w:color="19B839"/>
            </w:tcBorders>
            <w:vAlign w:val="center"/>
          </w:tcPr>
          <w:p w14:paraId="6A5EBCF3" w14:textId="77777777" w:rsidR="00E86487" w:rsidRPr="00102440" w:rsidRDefault="00E86487" w:rsidP="005B0A80">
            <w:pPr>
              <w:pStyle w:val="TableParagraph"/>
              <w:spacing w:line="240" w:lineRule="auto"/>
              <w:jc w:val="center"/>
              <w:rPr>
                <w:rFonts w:ascii="Arial Narrow" w:hAnsi="Arial Narrow"/>
                <w:sz w:val="16"/>
                <w:szCs w:val="16"/>
              </w:rPr>
            </w:pPr>
          </w:p>
        </w:tc>
      </w:tr>
      <w:tr w:rsidR="00E86487" w:rsidRPr="00102440" w14:paraId="6FC61852" w14:textId="77777777" w:rsidTr="00A96C5B">
        <w:trPr>
          <w:trHeight w:val="237"/>
        </w:trPr>
        <w:tc>
          <w:tcPr>
            <w:tcW w:w="2552" w:type="dxa"/>
            <w:tcBorders>
              <w:top w:val="single" w:sz="4" w:space="0" w:color="19B839"/>
              <w:bottom w:val="single" w:sz="4" w:space="0" w:color="19B839"/>
            </w:tcBorders>
            <w:vAlign w:val="center"/>
          </w:tcPr>
          <w:p w14:paraId="0A0DC918" w14:textId="3CF156DE" w:rsidR="00E86487" w:rsidRPr="00102440" w:rsidRDefault="00E86487" w:rsidP="008C611B">
            <w:pPr>
              <w:pStyle w:val="TableParagraph"/>
              <w:ind w:left="123"/>
              <w:jc w:val="left"/>
              <w:rPr>
                <w:rFonts w:ascii="Arial Narrow" w:hAnsi="Arial Narrow"/>
                <w:smallCaps/>
                <w:sz w:val="16"/>
                <w:szCs w:val="16"/>
              </w:rPr>
            </w:pPr>
            <w:r w:rsidRPr="00102440">
              <w:rPr>
                <w:rFonts w:ascii="Arial Narrow" w:hAnsi="Arial Narrow"/>
                <w:smallCaps/>
                <w:w w:val="105"/>
                <w:sz w:val="16"/>
                <w:szCs w:val="16"/>
              </w:rPr>
              <w:t>O</w:t>
            </w:r>
            <w:r w:rsidR="008C611B" w:rsidRPr="00102440">
              <w:rPr>
                <w:rFonts w:ascii="Arial Narrow" w:hAnsi="Arial Narrow"/>
                <w:smallCaps/>
                <w:w w:val="105"/>
                <w:sz w:val="16"/>
                <w:szCs w:val="16"/>
              </w:rPr>
              <w:t>utputs</w:t>
            </w:r>
          </w:p>
        </w:tc>
        <w:tc>
          <w:tcPr>
            <w:tcW w:w="997" w:type="dxa"/>
            <w:tcBorders>
              <w:top w:val="single" w:sz="4" w:space="0" w:color="19B839"/>
            </w:tcBorders>
            <w:vAlign w:val="center"/>
          </w:tcPr>
          <w:p w14:paraId="4DE84D86" w14:textId="77777777" w:rsidR="00E86487" w:rsidRPr="00102440" w:rsidRDefault="00E86487" w:rsidP="005B0A80">
            <w:pPr>
              <w:pStyle w:val="TableParagraph"/>
              <w:spacing w:line="240" w:lineRule="auto"/>
              <w:jc w:val="center"/>
              <w:rPr>
                <w:rFonts w:ascii="Arial Narrow" w:hAnsi="Arial Narrow"/>
                <w:sz w:val="16"/>
                <w:szCs w:val="16"/>
              </w:rPr>
            </w:pPr>
          </w:p>
        </w:tc>
        <w:tc>
          <w:tcPr>
            <w:tcW w:w="997" w:type="dxa"/>
            <w:tcBorders>
              <w:top w:val="single" w:sz="4" w:space="0" w:color="19B839"/>
            </w:tcBorders>
            <w:vAlign w:val="center"/>
          </w:tcPr>
          <w:p w14:paraId="63F2E32C" w14:textId="77777777" w:rsidR="00E86487" w:rsidRPr="00102440" w:rsidRDefault="00E86487" w:rsidP="005B0A80">
            <w:pPr>
              <w:pStyle w:val="TableParagraph"/>
              <w:spacing w:line="240" w:lineRule="auto"/>
              <w:jc w:val="center"/>
              <w:rPr>
                <w:rFonts w:ascii="Arial Narrow" w:hAnsi="Arial Narrow"/>
                <w:sz w:val="16"/>
                <w:szCs w:val="16"/>
              </w:rPr>
            </w:pPr>
          </w:p>
        </w:tc>
        <w:tc>
          <w:tcPr>
            <w:tcW w:w="997" w:type="dxa"/>
            <w:tcBorders>
              <w:top w:val="single" w:sz="4" w:space="0" w:color="19B839"/>
            </w:tcBorders>
            <w:vAlign w:val="center"/>
          </w:tcPr>
          <w:p w14:paraId="7801F27C" w14:textId="77777777" w:rsidR="00E86487" w:rsidRPr="00102440" w:rsidRDefault="00E86487" w:rsidP="005B0A80">
            <w:pPr>
              <w:pStyle w:val="TableParagraph"/>
              <w:spacing w:line="240" w:lineRule="auto"/>
              <w:jc w:val="center"/>
              <w:rPr>
                <w:rFonts w:ascii="Arial Narrow" w:hAnsi="Arial Narrow"/>
                <w:sz w:val="16"/>
                <w:szCs w:val="16"/>
              </w:rPr>
            </w:pPr>
          </w:p>
        </w:tc>
        <w:tc>
          <w:tcPr>
            <w:tcW w:w="127" w:type="dxa"/>
            <w:tcBorders>
              <w:top w:val="single" w:sz="4" w:space="0" w:color="19B839"/>
            </w:tcBorders>
          </w:tcPr>
          <w:p w14:paraId="36C7942E" w14:textId="77777777" w:rsidR="00E86487" w:rsidRPr="00102440" w:rsidRDefault="00E86487" w:rsidP="005B0A80">
            <w:pPr>
              <w:pStyle w:val="TableParagraph"/>
              <w:spacing w:line="240" w:lineRule="auto"/>
              <w:jc w:val="center"/>
              <w:rPr>
                <w:rFonts w:ascii="Arial Narrow" w:hAnsi="Arial Narrow"/>
                <w:sz w:val="16"/>
                <w:szCs w:val="16"/>
              </w:rPr>
            </w:pPr>
          </w:p>
        </w:tc>
        <w:tc>
          <w:tcPr>
            <w:tcW w:w="998" w:type="dxa"/>
            <w:tcBorders>
              <w:top w:val="single" w:sz="4" w:space="0" w:color="19B839"/>
            </w:tcBorders>
            <w:vAlign w:val="center"/>
          </w:tcPr>
          <w:p w14:paraId="7DC087A3" w14:textId="3569CC18" w:rsidR="00E86487" w:rsidRPr="00102440" w:rsidRDefault="00E86487" w:rsidP="005B0A80">
            <w:pPr>
              <w:pStyle w:val="TableParagraph"/>
              <w:spacing w:line="240" w:lineRule="auto"/>
              <w:jc w:val="center"/>
              <w:rPr>
                <w:rFonts w:ascii="Arial Narrow" w:hAnsi="Arial Narrow"/>
                <w:sz w:val="16"/>
                <w:szCs w:val="16"/>
              </w:rPr>
            </w:pPr>
          </w:p>
        </w:tc>
        <w:tc>
          <w:tcPr>
            <w:tcW w:w="998" w:type="dxa"/>
            <w:tcBorders>
              <w:top w:val="single" w:sz="4" w:space="0" w:color="19B839"/>
            </w:tcBorders>
            <w:vAlign w:val="center"/>
          </w:tcPr>
          <w:p w14:paraId="5E207D83" w14:textId="77777777" w:rsidR="00E86487" w:rsidRPr="00102440" w:rsidRDefault="00E86487" w:rsidP="005B0A80">
            <w:pPr>
              <w:pStyle w:val="TableParagraph"/>
              <w:spacing w:line="240" w:lineRule="auto"/>
              <w:jc w:val="center"/>
              <w:rPr>
                <w:rFonts w:ascii="Arial Narrow" w:hAnsi="Arial Narrow"/>
                <w:sz w:val="16"/>
                <w:szCs w:val="16"/>
              </w:rPr>
            </w:pPr>
          </w:p>
        </w:tc>
        <w:tc>
          <w:tcPr>
            <w:tcW w:w="998" w:type="dxa"/>
            <w:tcBorders>
              <w:top w:val="single" w:sz="4" w:space="0" w:color="19B839"/>
            </w:tcBorders>
            <w:vAlign w:val="center"/>
          </w:tcPr>
          <w:p w14:paraId="1F7BE9D3" w14:textId="77777777" w:rsidR="00E86487" w:rsidRPr="00102440" w:rsidRDefault="00E86487" w:rsidP="005B0A80">
            <w:pPr>
              <w:pStyle w:val="TableParagraph"/>
              <w:spacing w:line="240" w:lineRule="auto"/>
              <w:jc w:val="center"/>
              <w:rPr>
                <w:rFonts w:ascii="Arial Narrow" w:hAnsi="Arial Narrow"/>
                <w:sz w:val="16"/>
                <w:szCs w:val="16"/>
              </w:rPr>
            </w:pPr>
          </w:p>
        </w:tc>
      </w:tr>
      <w:tr w:rsidR="00E86487" w:rsidRPr="00102440" w14:paraId="2BEB448E" w14:textId="77777777" w:rsidTr="00A96C5B">
        <w:trPr>
          <w:trHeight w:val="237"/>
        </w:trPr>
        <w:tc>
          <w:tcPr>
            <w:tcW w:w="2552" w:type="dxa"/>
            <w:tcBorders>
              <w:top w:val="single" w:sz="4" w:space="0" w:color="19B839"/>
            </w:tcBorders>
            <w:vAlign w:val="center"/>
          </w:tcPr>
          <w:p w14:paraId="1D9FE55F" w14:textId="77777777" w:rsidR="00E86487" w:rsidRPr="00102440" w:rsidRDefault="00E86487" w:rsidP="005B0A80">
            <w:pPr>
              <w:pStyle w:val="TableParagraph"/>
              <w:ind w:left="123"/>
              <w:jc w:val="left"/>
              <w:rPr>
                <w:rFonts w:ascii="Arial Narrow" w:hAnsi="Arial Narrow"/>
                <w:sz w:val="16"/>
                <w:szCs w:val="16"/>
              </w:rPr>
            </w:pPr>
            <w:r w:rsidRPr="00102440">
              <w:rPr>
                <w:rFonts w:ascii="Arial Narrow" w:hAnsi="Arial Narrow"/>
                <w:w w:val="95"/>
                <w:sz w:val="16"/>
                <w:szCs w:val="16"/>
              </w:rPr>
              <w:t>Industrial</w:t>
            </w:r>
            <w:r w:rsidRPr="00102440">
              <w:rPr>
                <w:rFonts w:ascii="Arial Narrow" w:hAnsi="Arial Narrow"/>
                <w:spacing w:val="27"/>
                <w:w w:val="95"/>
                <w:sz w:val="16"/>
                <w:szCs w:val="16"/>
              </w:rPr>
              <w:t xml:space="preserve"> </w:t>
            </w:r>
            <w:r w:rsidRPr="00102440">
              <w:rPr>
                <w:rFonts w:ascii="Arial Narrow" w:hAnsi="Arial Narrow"/>
                <w:w w:val="95"/>
                <w:sz w:val="16"/>
                <w:szCs w:val="16"/>
              </w:rPr>
              <w:t>CO</w:t>
            </w:r>
            <w:r w:rsidRPr="00102440">
              <w:rPr>
                <w:rFonts w:ascii="Arial Narrow" w:hAnsi="Arial Narrow"/>
                <w:w w:val="95"/>
                <w:sz w:val="16"/>
                <w:szCs w:val="16"/>
                <w:vertAlign w:val="subscript"/>
              </w:rPr>
              <w:t>2</w:t>
            </w:r>
            <w:r w:rsidRPr="00102440">
              <w:rPr>
                <w:rFonts w:ascii="Arial Narrow" w:hAnsi="Arial Narrow"/>
                <w:spacing w:val="28"/>
                <w:w w:val="95"/>
                <w:sz w:val="16"/>
                <w:szCs w:val="16"/>
              </w:rPr>
              <w:t xml:space="preserve"> </w:t>
            </w:r>
            <w:r w:rsidRPr="00102440">
              <w:rPr>
                <w:rFonts w:ascii="Arial Narrow" w:hAnsi="Arial Narrow"/>
                <w:w w:val="95"/>
                <w:sz w:val="16"/>
                <w:szCs w:val="16"/>
              </w:rPr>
              <w:t>emissions</w:t>
            </w:r>
          </w:p>
        </w:tc>
        <w:tc>
          <w:tcPr>
            <w:tcW w:w="997" w:type="dxa"/>
            <w:vAlign w:val="center"/>
          </w:tcPr>
          <w:p w14:paraId="1A2F306D" w14:textId="3B998C1E" w:rsidR="00E86487" w:rsidRPr="00102440" w:rsidRDefault="00E86487" w:rsidP="00EA77D3">
            <w:pPr>
              <w:pStyle w:val="TableParagraph"/>
              <w:ind w:right="112"/>
              <w:jc w:val="center"/>
              <w:rPr>
                <w:rFonts w:ascii="Arial Narrow" w:hAnsi="Arial Narrow"/>
                <w:sz w:val="16"/>
                <w:szCs w:val="16"/>
              </w:rPr>
            </w:pPr>
            <w:r w:rsidRPr="00102440">
              <w:rPr>
                <w:rFonts w:ascii="Arial Narrow" w:hAnsi="Arial Narrow"/>
                <w:sz w:val="16"/>
                <w:szCs w:val="16"/>
              </w:rPr>
              <w:t>-</w:t>
            </w:r>
            <w:r w:rsidR="00EA77D3" w:rsidRPr="00102440">
              <w:rPr>
                <w:rFonts w:ascii="Arial Narrow" w:hAnsi="Arial Narrow"/>
                <w:sz w:val="16"/>
                <w:szCs w:val="16"/>
              </w:rPr>
              <w:t>72</w:t>
            </w:r>
            <w:r w:rsidRPr="00102440">
              <w:rPr>
                <w:rFonts w:ascii="Arial Narrow" w:hAnsi="Arial Narrow"/>
                <w:sz w:val="16"/>
                <w:szCs w:val="16"/>
              </w:rPr>
              <w:t>.</w:t>
            </w:r>
            <w:r w:rsidR="00EA77D3" w:rsidRPr="00102440">
              <w:rPr>
                <w:rFonts w:ascii="Arial Narrow" w:hAnsi="Arial Narrow"/>
                <w:sz w:val="16"/>
                <w:szCs w:val="16"/>
              </w:rPr>
              <w:t>90</w:t>
            </w:r>
          </w:p>
        </w:tc>
        <w:tc>
          <w:tcPr>
            <w:tcW w:w="997" w:type="dxa"/>
            <w:vAlign w:val="center"/>
          </w:tcPr>
          <w:p w14:paraId="1F6180F1" w14:textId="1B4064F5" w:rsidR="00E86487" w:rsidRPr="00102440" w:rsidRDefault="00E86487" w:rsidP="00EA77D3">
            <w:pPr>
              <w:pStyle w:val="TableParagraph"/>
              <w:ind w:right="112"/>
              <w:jc w:val="center"/>
              <w:rPr>
                <w:rFonts w:ascii="Arial Narrow" w:hAnsi="Arial Narrow"/>
                <w:sz w:val="16"/>
                <w:szCs w:val="16"/>
              </w:rPr>
            </w:pPr>
            <w:r w:rsidRPr="00102440">
              <w:rPr>
                <w:rFonts w:ascii="Arial Narrow" w:hAnsi="Arial Narrow"/>
                <w:sz w:val="16"/>
                <w:szCs w:val="16"/>
              </w:rPr>
              <w:t>-</w:t>
            </w:r>
            <w:r w:rsidR="00EA77D3" w:rsidRPr="00102440">
              <w:rPr>
                <w:rFonts w:ascii="Arial Narrow" w:hAnsi="Arial Narrow"/>
                <w:sz w:val="16"/>
                <w:szCs w:val="16"/>
              </w:rPr>
              <w:t>72</w:t>
            </w:r>
            <w:r w:rsidRPr="00102440">
              <w:rPr>
                <w:rFonts w:ascii="Arial Narrow" w:hAnsi="Arial Narrow"/>
                <w:sz w:val="16"/>
                <w:szCs w:val="16"/>
              </w:rPr>
              <w:t>.</w:t>
            </w:r>
            <w:r w:rsidR="00EA77D3" w:rsidRPr="00102440">
              <w:rPr>
                <w:rFonts w:ascii="Arial Narrow" w:hAnsi="Arial Narrow"/>
                <w:sz w:val="16"/>
                <w:szCs w:val="16"/>
              </w:rPr>
              <w:t>90</w:t>
            </w:r>
          </w:p>
        </w:tc>
        <w:tc>
          <w:tcPr>
            <w:tcW w:w="997" w:type="dxa"/>
            <w:vAlign w:val="center"/>
          </w:tcPr>
          <w:p w14:paraId="7A9C71FE" w14:textId="3BC63768" w:rsidR="00E86487" w:rsidRPr="00102440" w:rsidRDefault="00E86487" w:rsidP="00EA77D3">
            <w:pPr>
              <w:pStyle w:val="TableParagraph"/>
              <w:ind w:right="112"/>
              <w:jc w:val="center"/>
              <w:rPr>
                <w:rFonts w:ascii="Arial Narrow" w:hAnsi="Arial Narrow"/>
                <w:sz w:val="16"/>
                <w:szCs w:val="16"/>
              </w:rPr>
            </w:pPr>
            <w:r w:rsidRPr="00102440">
              <w:rPr>
                <w:rFonts w:ascii="Arial Narrow" w:hAnsi="Arial Narrow"/>
                <w:sz w:val="16"/>
                <w:szCs w:val="16"/>
              </w:rPr>
              <w:t>-</w:t>
            </w:r>
            <w:r w:rsidR="00EA77D3" w:rsidRPr="00102440">
              <w:rPr>
                <w:rFonts w:ascii="Arial Narrow" w:hAnsi="Arial Narrow"/>
                <w:sz w:val="16"/>
                <w:szCs w:val="16"/>
              </w:rPr>
              <w:t>145.80</w:t>
            </w:r>
          </w:p>
        </w:tc>
        <w:tc>
          <w:tcPr>
            <w:tcW w:w="127" w:type="dxa"/>
          </w:tcPr>
          <w:p w14:paraId="231513F4" w14:textId="77777777" w:rsidR="00E86487" w:rsidRPr="00102440" w:rsidRDefault="00E86487" w:rsidP="005B0A80">
            <w:pPr>
              <w:pStyle w:val="TableParagraph"/>
              <w:spacing w:line="240" w:lineRule="auto"/>
              <w:jc w:val="center"/>
              <w:rPr>
                <w:rFonts w:ascii="Arial Narrow" w:hAnsi="Arial Narrow"/>
                <w:sz w:val="16"/>
                <w:szCs w:val="16"/>
              </w:rPr>
            </w:pPr>
          </w:p>
        </w:tc>
        <w:tc>
          <w:tcPr>
            <w:tcW w:w="998" w:type="dxa"/>
            <w:vAlign w:val="center"/>
          </w:tcPr>
          <w:p w14:paraId="5ECE124F" w14:textId="218C6BEC" w:rsidR="00E86487" w:rsidRPr="00102440" w:rsidRDefault="00E86487" w:rsidP="005B0A80">
            <w:pPr>
              <w:pStyle w:val="TableParagraph"/>
              <w:spacing w:line="240" w:lineRule="auto"/>
              <w:jc w:val="center"/>
              <w:rPr>
                <w:rFonts w:ascii="Arial Narrow" w:hAnsi="Arial Narrow"/>
                <w:sz w:val="16"/>
                <w:szCs w:val="16"/>
              </w:rPr>
            </w:pPr>
          </w:p>
        </w:tc>
        <w:tc>
          <w:tcPr>
            <w:tcW w:w="998" w:type="dxa"/>
            <w:vAlign w:val="center"/>
          </w:tcPr>
          <w:p w14:paraId="22A1566A" w14:textId="77777777" w:rsidR="00E86487" w:rsidRPr="00102440" w:rsidRDefault="00E86487" w:rsidP="005B0A80">
            <w:pPr>
              <w:pStyle w:val="TableParagraph"/>
              <w:spacing w:line="240" w:lineRule="auto"/>
              <w:jc w:val="center"/>
              <w:rPr>
                <w:rFonts w:ascii="Arial Narrow" w:hAnsi="Arial Narrow"/>
                <w:sz w:val="16"/>
                <w:szCs w:val="16"/>
              </w:rPr>
            </w:pPr>
          </w:p>
        </w:tc>
        <w:tc>
          <w:tcPr>
            <w:tcW w:w="998" w:type="dxa"/>
            <w:vAlign w:val="center"/>
          </w:tcPr>
          <w:p w14:paraId="227CE1B3" w14:textId="77777777" w:rsidR="00E86487" w:rsidRPr="00102440" w:rsidRDefault="00E86487" w:rsidP="005B0A80">
            <w:pPr>
              <w:pStyle w:val="TableParagraph"/>
              <w:spacing w:line="240" w:lineRule="auto"/>
              <w:jc w:val="center"/>
              <w:rPr>
                <w:rFonts w:ascii="Arial Narrow" w:hAnsi="Arial Narrow"/>
                <w:sz w:val="16"/>
                <w:szCs w:val="16"/>
              </w:rPr>
            </w:pPr>
          </w:p>
        </w:tc>
      </w:tr>
      <w:tr w:rsidR="00E86487" w:rsidRPr="00102440" w14:paraId="48E9BBFF" w14:textId="77777777" w:rsidTr="00E86487">
        <w:trPr>
          <w:trHeight w:val="237"/>
        </w:trPr>
        <w:tc>
          <w:tcPr>
            <w:tcW w:w="2552" w:type="dxa"/>
            <w:vAlign w:val="center"/>
          </w:tcPr>
          <w:p w14:paraId="7BB1BBB9" w14:textId="2729CA46" w:rsidR="00E86487" w:rsidRPr="00102440" w:rsidRDefault="00E86487" w:rsidP="005B0A80">
            <w:pPr>
              <w:pStyle w:val="TableParagraph"/>
              <w:ind w:left="123"/>
              <w:jc w:val="left"/>
              <w:rPr>
                <w:rFonts w:ascii="Arial Narrow" w:hAnsi="Arial Narrow"/>
                <w:sz w:val="16"/>
                <w:szCs w:val="16"/>
              </w:rPr>
            </w:pPr>
            <w:r w:rsidRPr="00102440">
              <w:rPr>
                <w:rFonts w:ascii="Arial Narrow" w:hAnsi="Arial Narrow"/>
                <w:spacing w:val="-1"/>
                <w:sz w:val="16"/>
                <w:szCs w:val="16"/>
              </w:rPr>
              <w:lastRenderedPageBreak/>
              <w:t>Discarded</w:t>
            </w:r>
            <w:r w:rsidRPr="00102440">
              <w:rPr>
                <w:rFonts w:ascii="Arial Narrow" w:hAnsi="Arial Narrow"/>
                <w:spacing w:val="-5"/>
                <w:sz w:val="16"/>
                <w:szCs w:val="16"/>
              </w:rPr>
              <w:t xml:space="preserve"> </w:t>
            </w:r>
            <w:r w:rsidR="008017B4" w:rsidRPr="00102440">
              <w:rPr>
                <w:rFonts w:ascii="Arial Narrow" w:hAnsi="Arial Narrow"/>
                <w:spacing w:val="-5"/>
                <w:sz w:val="16"/>
                <w:szCs w:val="16"/>
              </w:rPr>
              <w:t xml:space="preserve">socio-economic </w:t>
            </w:r>
            <w:r w:rsidRPr="00102440">
              <w:rPr>
                <w:rFonts w:ascii="Arial Narrow" w:hAnsi="Arial Narrow"/>
                <w:sz w:val="16"/>
                <w:szCs w:val="16"/>
              </w:rPr>
              <w:t>stock</w:t>
            </w:r>
          </w:p>
        </w:tc>
        <w:tc>
          <w:tcPr>
            <w:tcW w:w="997" w:type="dxa"/>
            <w:vAlign w:val="center"/>
          </w:tcPr>
          <w:p w14:paraId="6C7B94A0" w14:textId="77777777" w:rsidR="00E86487" w:rsidRPr="00102440" w:rsidRDefault="00E86487" w:rsidP="005B0A80">
            <w:pPr>
              <w:pStyle w:val="TableParagraph"/>
              <w:ind w:right="112"/>
              <w:jc w:val="center"/>
              <w:rPr>
                <w:rFonts w:ascii="Arial Narrow" w:hAnsi="Arial Narrow"/>
                <w:sz w:val="16"/>
                <w:szCs w:val="16"/>
              </w:rPr>
            </w:pPr>
            <w:r w:rsidRPr="00102440">
              <w:rPr>
                <w:rFonts w:ascii="Arial Narrow" w:hAnsi="Arial Narrow"/>
                <w:sz w:val="16"/>
                <w:szCs w:val="16"/>
              </w:rPr>
              <w:t>-113.07</w:t>
            </w:r>
          </w:p>
        </w:tc>
        <w:tc>
          <w:tcPr>
            <w:tcW w:w="997" w:type="dxa"/>
            <w:vAlign w:val="center"/>
          </w:tcPr>
          <w:p w14:paraId="5C01B808" w14:textId="77777777" w:rsidR="00E86487" w:rsidRPr="00102440" w:rsidRDefault="00E86487" w:rsidP="005B0A80">
            <w:pPr>
              <w:pStyle w:val="TableParagraph"/>
              <w:ind w:right="112"/>
              <w:jc w:val="center"/>
              <w:rPr>
                <w:rFonts w:ascii="Arial Narrow" w:hAnsi="Arial Narrow"/>
                <w:sz w:val="16"/>
                <w:szCs w:val="16"/>
              </w:rPr>
            </w:pPr>
            <w:r w:rsidRPr="00102440">
              <w:rPr>
                <w:rFonts w:ascii="Arial Narrow" w:hAnsi="Arial Narrow"/>
                <w:sz w:val="16"/>
                <w:szCs w:val="16"/>
              </w:rPr>
              <w:t>-113.07</w:t>
            </w:r>
          </w:p>
        </w:tc>
        <w:tc>
          <w:tcPr>
            <w:tcW w:w="997" w:type="dxa"/>
            <w:vAlign w:val="center"/>
          </w:tcPr>
          <w:p w14:paraId="48FDF920" w14:textId="77777777" w:rsidR="00E86487" w:rsidRPr="00102440" w:rsidRDefault="00E86487" w:rsidP="005B0A80">
            <w:pPr>
              <w:pStyle w:val="TableParagraph"/>
              <w:ind w:right="112"/>
              <w:jc w:val="center"/>
              <w:rPr>
                <w:rFonts w:ascii="Arial Narrow" w:hAnsi="Arial Narrow"/>
                <w:sz w:val="16"/>
                <w:szCs w:val="16"/>
              </w:rPr>
            </w:pPr>
            <w:r w:rsidRPr="00102440">
              <w:rPr>
                <w:rFonts w:ascii="Arial Narrow" w:hAnsi="Arial Narrow"/>
                <w:sz w:val="16"/>
                <w:szCs w:val="16"/>
              </w:rPr>
              <w:t>-226.15</w:t>
            </w:r>
          </w:p>
        </w:tc>
        <w:tc>
          <w:tcPr>
            <w:tcW w:w="127" w:type="dxa"/>
          </w:tcPr>
          <w:p w14:paraId="161A531F" w14:textId="77777777" w:rsidR="00E86487" w:rsidRPr="00102440" w:rsidRDefault="00E86487" w:rsidP="005B0A80">
            <w:pPr>
              <w:pStyle w:val="TableParagraph"/>
              <w:spacing w:line="240" w:lineRule="auto"/>
              <w:jc w:val="center"/>
              <w:rPr>
                <w:rFonts w:ascii="Arial Narrow" w:hAnsi="Arial Narrow"/>
                <w:sz w:val="16"/>
                <w:szCs w:val="16"/>
              </w:rPr>
            </w:pPr>
          </w:p>
        </w:tc>
        <w:tc>
          <w:tcPr>
            <w:tcW w:w="998" w:type="dxa"/>
            <w:vAlign w:val="center"/>
          </w:tcPr>
          <w:p w14:paraId="524B21E2" w14:textId="7AAB3B99" w:rsidR="00E86487" w:rsidRPr="00102440" w:rsidRDefault="00E86487" w:rsidP="005B0A80">
            <w:pPr>
              <w:pStyle w:val="TableParagraph"/>
              <w:spacing w:line="240" w:lineRule="auto"/>
              <w:jc w:val="center"/>
              <w:rPr>
                <w:rFonts w:ascii="Arial Narrow" w:hAnsi="Arial Narrow"/>
                <w:sz w:val="16"/>
                <w:szCs w:val="16"/>
              </w:rPr>
            </w:pPr>
          </w:p>
        </w:tc>
        <w:tc>
          <w:tcPr>
            <w:tcW w:w="998" w:type="dxa"/>
            <w:vAlign w:val="center"/>
          </w:tcPr>
          <w:p w14:paraId="275FAC1A" w14:textId="77777777" w:rsidR="00E86487" w:rsidRPr="00102440" w:rsidRDefault="00E86487" w:rsidP="005B0A80">
            <w:pPr>
              <w:pStyle w:val="TableParagraph"/>
              <w:spacing w:line="240" w:lineRule="auto"/>
              <w:jc w:val="center"/>
              <w:rPr>
                <w:rFonts w:ascii="Arial Narrow" w:hAnsi="Arial Narrow"/>
                <w:sz w:val="16"/>
                <w:szCs w:val="16"/>
              </w:rPr>
            </w:pPr>
          </w:p>
        </w:tc>
        <w:tc>
          <w:tcPr>
            <w:tcW w:w="998" w:type="dxa"/>
            <w:vAlign w:val="center"/>
          </w:tcPr>
          <w:p w14:paraId="1C5A227C" w14:textId="77777777" w:rsidR="00E86487" w:rsidRPr="00102440" w:rsidRDefault="00E86487" w:rsidP="005B0A80">
            <w:pPr>
              <w:pStyle w:val="TableParagraph"/>
              <w:spacing w:line="240" w:lineRule="auto"/>
              <w:jc w:val="center"/>
              <w:rPr>
                <w:rFonts w:ascii="Arial Narrow" w:hAnsi="Arial Narrow"/>
                <w:sz w:val="16"/>
                <w:szCs w:val="16"/>
              </w:rPr>
            </w:pPr>
          </w:p>
        </w:tc>
      </w:tr>
      <w:tr w:rsidR="00E86487" w:rsidRPr="00102440" w14:paraId="00123DF7" w14:textId="77777777" w:rsidTr="00E86487">
        <w:trPr>
          <w:trHeight w:val="237"/>
        </w:trPr>
        <w:tc>
          <w:tcPr>
            <w:tcW w:w="2552" w:type="dxa"/>
            <w:tcBorders>
              <w:bottom w:val="single" w:sz="4" w:space="0" w:color="19B839"/>
            </w:tcBorders>
            <w:vAlign w:val="center"/>
          </w:tcPr>
          <w:p w14:paraId="49DE1461" w14:textId="77777777" w:rsidR="00E86487" w:rsidRPr="00102440" w:rsidRDefault="00E86487" w:rsidP="005B0A80">
            <w:pPr>
              <w:pStyle w:val="TableParagraph"/>
              <w:ind w:left="123"/>
              <w:jc w:val="left"/>
              <w:rPr>
                <w:rFonts w:ascii="Arial Narrow" w:hAnsi="Arial Narrow"/>
                <w:sz w:val="16"/>
                <w:szCs w:val="16"/>
              </w:rPr>
            </w:pPr>
            <w:r w:rsidRPr="00102440">
              <w:rPr>
                <w:rFonts w:ascii="Arial Narrow" w:hAnsi="Arial Narrow"/>
                <w:w w:val="95"/>
                <w:sz w:val="16"/>
                <w:szCs w:val="16"/>
              </w:rPr>
              <w:t>Dissipated</w:t>
            </w:r>
            <w:r w:rsidRPr="00102440">
              <w:rPr>
                <w:rFonts w:ascii="Arial Narrow" w:hAnsi="Arial Narrow"/>
                <w:spacing w:val="28"/>
                <w:w w:val="95"/>
                <w:sz w:val="16"/>
                <w:szCs w:val="16"/>
              </w:rPr>
              <w:t xml:space="preserve"> </w:t>
            </w:r>
            <w:r w:rsidRPr="00102440">
              <w:rPr>
                <w:rFonts w:ascii="Arial Narrow" w:hAnsi="Arial Narrow"/>
                <w:w w:val="95"/>
                <w:sz w:val="16"/>
                <w:szCs w:val="16"/>
              </w:rPr>
              <w:t>energy</w:t>
            </w:r>
          </w:p>
        </w:tc>
        <w:tc>
          <w:tcPr>
            <w:tcW w:w="997" w:type="dxa"/>
            <w:tcBorders>
              <w:bottom w:val="single" w:sz="4" w:space="0" w:color="19B839"/>
            </w:tcBorders>
            <w:vAlign w:val="center"/>
          </w:tcPr>
          <w:p w14:paraId="67C0B8E8" w14:textId="77777777" w:rsidR="00E86487" w:rsidRPr="00102440" w:rsidRDefault="00E86487" w:rsidP="005B0A80">
            <w:pPr>
              <w:pStyle w:val="TableParagraph"/>
              <w:spacing w:line="240" w:lineRule="auto"/>
              <w:jc w:val="center"/>
              <w:rPr>
                <w:rFonts w:ascii="Arial Narrow" w:hAnsi="Arial Narrow"/>
                <w:sz w:val="16"/>
                <w:szCs w:val="16"/>
              </w:rPr>
            </w:pPr>
          </w:p>
        </w:tc>
        <w:tc>
          <w:tcPr>
            <w:tcW w:w="997" w:type="dxa"/>
            <w:tcBorders>
              <w:bottom w:val="single" w:sz="4" w:space="0" w:color="19B839"/>
            </w:tcBorders>
            <w:vAlign w:val="center"/>
          </w:tcPr>
          <w:p w14:paraId="67829D28" w14:textId="77777777" w:rsidR="00E86487" w:rsidRPr="00102440" w:rsidRDefault="00E86487" w:rsidP="005B0A80">
            <w:pPr>
              <w:pStyle w:val="TableParagraph"/>
              <w:spacing w:line="240" w:lineRule="auto"/>
              <w:jc w:val="center"/>
              <w:rPr>
                <w:rFonts w:ascii="Arial Narrow" w:hAnsi="Arial Narrow"/>
                <w:sz w:val="16"/>
                <w:szCs w:val="16"/>
              </w:rPr>
            </w:pPr>
          </w:p>
        </w:tc>
        <w:tc>
          <w:tcPr>
            <w:tcW w:w="997" w:type="dxa"/>
            <w:tcBorders>
              <w:bottom w:val="single" w:sz="4" w:space="0" w:color="19B839"/>
            </w:tcBorders>
            <w:vAlign w:val="center"/>
          </w:tcPr>
          <w:p w14:paraId="18D3F18F" w14:textId="77777777" w:rsidR="00E86487" w:rsidRPr="00102440" w:rsidRDefault="00E86487" w:rsidP="005B0A80">
            <w:pPr>
              <w:pStyle w:val="TableParagraph"/>
              <w:spacing w:line="240" w:lineRule="auto"/>
              <w:jc w:val="center"/>
              <w:rPr>
                <w:rFonts w:ascii="Arial Narrow" w:hAnsi="Arial Narrow"/>
                <w:sz w:val="16"/>
                <w:szCs w:val="16"/>
              </w:rPr>
            </w:pPr>
          </w:p>
        </w:tc>
        <w:tc>
          <w:tcPr>
            <w:tcW w:w="127" w:type="dxa"/>
            <w:tcBorders>
              <w:bottom w:val="single" w:sz="4" w:space="0" w:color="19B839"/>
            </w:tcBorders>
          </w:tcPr>
          <w:p w14:paraId="3C892F89" w14:textId="77777777" w:rsidR="00E86487" w:rsidRPr="00102440" w:rsidRDefault="00E86487" w:rsidP="005B0A80">
            <w:pPr>
              <w:pStyle w:val="TableParagraph"/>
              <w:ind w:right="112"/>
              <w:jc w:val="center"/>
              <w:rPr>
                <w:rFonts w:ascii="Arial Narrow" w:hAnsi="Arial Narrow"/>
                <w:sz w:val="16"/>
                <w:szCs w:val="16"/>
              </w:rPr>
            </w:pPr>
          </w:p>
        </w:tc>
        <w:tc>
          <w:tcPr>
            <w:tcW w:w="998" w:type="dxa"/>
            <w:tcBorders>
              <w:bottom w:val="single" w:sz="4" w:space="0" w:color="19B839"/>
            </w:tcBorders>
            <w:vAlign w:val="center"/>
          </w:tcPr>
          <w:p w14:paraId="15E6AF41" w14:textId="0AF38D87" w:rsidR="00E86487" w:rsidRPr="00102440" w:rsidRDefault="00E86487" w:rsidP="005B0A80">
            <w:pPr>
              <w:pStyle w:val="TableParagraph"/>
              <w:ind w:right="112"/>
              <w:jc w:val="center"/>
              <w:rPr>
                <w:rFonts w:ascii="Arial Narrow" w:hAnsi="Arial Narrow"/>
                <w:sz w:val="16"/>
                <w:szCs w:val="16"/>
              </w:rPr>
            </w:pPr>
            <w:r w:rsidRPr="00102440">
              <w:rPr>
                <w:rFonts w:ascii="Arial Narrow" w:hAnsi="Arial Narrow"/>
                <w:sz w:val="16"/>
                <w:szCs w:val="16"/>
              </w:rPr>
              <w:t>-10751.25</w:t>
            </w:r>
          </w:p>
        </w:tc>
        <w:tc>
          <w:tcPr>
            <w:tcW w:w="998" w:type="dxa"/>
            <w:tcBorders>
              <w:bottom w:val="single" w:sz="4" w:space="0" w:color="19B839"/>
            </w:tcBorders>
            <w:vAlign w:val="center"/>
          </w:tcPr>
          <w:p w14:paraId="4DDDFBD9" w14:textId="77777777" w:rsidR="00E86487" w:rsidRPr="00102440" w:rsidRDefault="00E86487" w:rsidP="005B0A80">
            <w:pPr>
              <w:pStyle w:val="TableParagraph"/>
              <w:ind w:right="112"/>
              <w:jc w:val="center"/>
              <w:rPr>
                <w:rFonts w:ascii="Arial Narrow" w:hAnsi="Arial Narrow"/>
                <w:sz w:val="16"/>
                <w:szCs w:val="16"/>
              </w:rPr>
            </w:pPr>
            <w:r w:rsidRPr="00102440">
              <w:rPr>
                <w:rFonts w:ascii="Arial Narrow" w:hAnsi="Arial Narrow"/>
                <w:sz w:val="16"/>
                <w:szCs w:val="16"/>
              </w:rPr>
              <w:t>-10751.25</w:t>
            </w:r>
          </w:p>
        </w:tc>
        <w:tc>
          <w:tcPr>
            <w:tcW w:w="998" w:type="dxa"/>
            <w:tcBorders>
              <w:bottom w:val="single" w:sz="4" w:space="0" w:color="19B839"/>
            </w:tcBorders>
            <w:vAlign w:val="center"/>
          </w:tcPr>
          <w:p w14:paraId="58138641" w14:textId="77777777" w:rsidR="00E86487" w:rsidRPr="00102440" w:rsidRDefault="00E86487" w:rsidP="005B0A80">
            <w:pPr>
              <w:pStyle w:val="TableParagraph"/>
              <w:ind w:right="113"/>
              <w:jc w:val="center"/>
              <w:rPr>
                <w:rFonts w:ascii="Arial Narrow" w:hAnsi="Arial Narrow"/>
                <w:sz w:val="16"/>
                <w:szCs w:val="16"/>
              </w:rPr>
            </w:pPr>
            <w:r w:rsidRPr="00102440">
              <w:rPr>
                <w:rFonts w:ascii="Arial Narrow" w:hAnsi="Arial Narrow"/>
                <w:sz w:val="16"/>
                <w:szCs w:val="16"/>
              </w:rPr>
              <w:t>-21502.5</w:t>
            </w:r>
          </w:p>
        </w:tc>
      </w:tr>
      <w:tr w:rsidR="00E86487" w:rsidRPr="00102440" w14:paraId="71F568D6" w14:textId="77777777" w:rsidTr="00E86487">
        <w:trPr>
          <w:trHeight w:val="237"/>
        </w:trPr>
        <w:tc>
          <w:tcPr>
            <w:tcW w:w="2552" w:type="dxa"/>
            <w:tcBorders>
              <w:top w:val="single" w:sz="4" w:space="0" w:color="19B839"/>
              <w:bottom w:val="single" w:sz="4" w:space="0" w:color="19B839"/>
            </w:tcBorders>
            <w:vAlign w:val="center"/>
          </w:tcPr>
          <w:p w14:paraId="56DFD1BE" w14:textId="0077CFEB" w:rsidR="00E86487" w:rsidRPr="00102440" w:rsidRDefault="008C611B" w:rsidP="005B0A80">
            <w:pPr>
              <w:pStyle w:val="TableParagraph"/>
              <w:ind w:left="123"/>
              <w:jc w:val="left"/>
              <w:rPr>
                <w:rFonts w:ascii="Arial Narrow" w:hAnsi="Arial Narrow"/>
                <w:smallCaps/>
                <w:w w:val="105"/>
                <w:sz w:val="16"/>
                <w:szCs w:val="16"/>
              </w:rPr>
            </w:pPr>
            <w:r w:rsidRPr="00102440">
              <w:rPr>
                <w:rFonts w:ascii="Arial Narrow" w:hAnsi="Arial Narrow"/>
                <w:smallCaps/>
                <w:w w:val="105"/>
                <w:sz w:val="16"/>
                <w:szCs w:val="16"/>
              </w:rPr>
              <w:t>Δ in socio-economic stock</w:t>
            </w:r>
          </w:p>
        </w:tc>
        <w:tc>
          <w:tcPr>
            <w:tcW w:w="997" w:type="dxa"/>
            <w:tcBorders>
              <w:top w:val="single" w:sz="4" w:space="0" w:color="19B839"/>
              <w:bottom w:val="single" w:sz="4" w:space="0" w:color="19B839"/>
            </w:tcBorders>
            <w:vAlign w:val="center"/>
          </w:tcPr>
          <w:p w14:paraId="637E5BE3" w14:textId="77777777" w:rsidR="00E86487" w:rsidRPr="00102440" w:rsidRDefault="00E86487" w:rsidP="005B0A80">
            <w:pPr>
              <w:pStyle w:val="TableParagraph"/>
              <w:ind w:right="112"/>
              <w:jc w:val="center"/>
              <w:rPr>
                <w:rFonts w:ascii="Arial Narrow" w:hAnsi="Arial Narrow"/>
                <w:sz w:val="16"/>
                <w:szCs w:val="16"/>
              </w:rPr>
            </w:pPr>
            <w:r w:rsidRPr="00102440">
              <w:rPr>
                <w:rFonts w:ascii="Arial Narrow" w:hAnsi="Arial Narrow"/>
                <w:sz w:val="16"/>
                <w:szCs w:val="16"/>
              </w:rPr>
              <w:t>1359.12</w:t>
            </w:r>
          </w:p>
        </w:tc>
        <w:tc>
          <w:tcPr>
            <w:tcW w:w="997" w:type="dxa"/>
            <w:tcBorders>
              <w:top w:val="single" w:sz="4" w:space="0" w:color="19B839"/>
              <w:bottom w:val="single" w:sz="4" w:space="0" w:color="19B839"/>
            </w:tcBorders>
            <w:vAlign w:val="center"/>
          </w:tcPr>
          <w:p w14:paraId="0197F03B" w14:textId="77777777" w:rsidR="00E86487" w:rsidRPr="00102440" w:rsidRDefault="00E86487" w:rsidP="005B0A80">
            <w:pPr>
              <w:pStyle w:val="TableParagraph"/>
              <w:ind w:right="112"/>
              <w:jc w:val="center"/>
              <w:rPr>
                <w:rFonts w:ascii="Arial Narrow" w:hAnsi="Arial Narrow"/>
                <w:sz w:val="16"/>
                <w:szCs w:val="16"/>
              </w:rPr>
            </w:pPr>
            <w:r w:rsidRPr="00102440">
              <w:rPr>
                <w:rFonts w:ascii="Arial Narrow" w:hAnsi="Arial Narrow"/>
                <w:sz w:val="16"/>
                <w:szCs w:val="16"/>
              </w:rPr>
              <w:t>1359.12</w:t>
            </w:r>
          </w:p>
        </w:tc>
        <w:tc>
          <w:tcPr>
            <w:tcW w:w="997" w:type="dxa"/>
            <w:tcBorders>
              <w:top w:val="single" w:sz="4" w:space="0" w:color="19B839"/>
              <w:bottom w:val="single" w:sz="4" w:space="0" w:color="19B839"/>
            </w:tcBorders>
            <w:vAlign w:val="center"/>
          </w:tcPr>
          <w:p w14:paraId="3CE7B5F7" w14:textId="77777777" w:rsidR="00E86487" w:rsidRPr="00102440" w:rsidRDefault="00E86487" w:rsidP="005B0A80">
            <w:pPr>
              <w:pStyle w:val="TableParagraph"/>
              <w:ind w:right="113"/>
              <w:jc w:val="center"/>
              <w:rPr>
                <w:rFonts w:ascii="Arial Narrow" w:hAnsi="Arial Narrow"/>
                <w:sz w:val="16"/>
                <w:szCs w:val="16"/>
              </w:rPr>
            </w:pPr>
            <w:r w:rsidRPr="00102440">
              <w:rPr>
                <w:rFonts w:ascii="Arial Narrow" w:hAnsi="Arial Narrow"/>
                <w:sz w:val="16"/>
                <w:szCs w:val="16"/>
              </w:rPr>
              <w:t>2718.23</w:t>
            </w:r>
          </w:p>
        </w:tc>
        <w:tc>
          <w:tcPr>
            <w:tcW w:w="127" w:type="dxa"/>
            <w:tcBorders>
              <w:top w:val="single" w:sz="4" w:space="0" w:color="19B839"/>
              <w:bottom w:val="single" w:sz="4" w:space="0" w:color="19B839"/>
            </w:tcBorders>
          </w:tcPr>
          <w:p w14:paraId="4C5B079A" w14:textId="77777777" w:rsidR="00E86487" w:rsidRPr="00102440" w:rsidRDefault="00E86487" w:rsidP="005B0A80">
            <w:pPr>
              <w:pStyle w:val="TableParagraph"/>
              <w:spacing w:line="240" w:lineRule="auto"/>
              <w:jc w:val="center"/>
              <w:rPr>
                <w:rFonts w:ascii="Arial Narrow" w:hAnsi="Arial Narrow"/>
                <w:sz w:val="16"/>
                <w:szCs w:val="16"/>
              </w:rPr>
            </w:pPr>
          </w:p>
        </w:tc>
        <w:tc>
          <w:tcPr>
            <w:tcW w:w="998" w:type="dxa"/>
            <w:tcBorders>
              <w:top w:val="single" w:sz="4" w:space="0" w:color="19B839"/>
              <w:bottom w:val="single" w:sz="4" w:space="0" w:color="19B839"/>
            </w:tcBorders>
            <w:vAlign w:val="center"/>
          </w:tcPr>
          <w:p w14:paraId="203C96DB" w14:textId="75F17D26" w:rsidR="00E86487" w:rsidRPr="00102440" w:rsidRDefault="00E86487" w:rsidP="005B0A80">
            <w:pPr>
              <w:pStyle w:val="TableParagraph"/>
              <w:spacing w:line="240" w:lineRule="auto"/>
              <w:jc w:val="center"/>
              <w:rPr>
                <w:rFonts w:ascii="Arial Narrow" w:hAnsi="Arial Narrow"/>
                <w:sz w:val="16"/>
                <w:szCs w:val="16"/>
              </w:rPr>
            </w:pPr>
          </w:p>
        </w:tc>
        <w:tc>
          <w:tcPr>
            <w:tcW w:w="998" w:type="dxa"/>
            <w:tcBorders>
              <w:top w:val="single" w:sz="4" w:space="0" w:color="19B839"/>
              <w:bottom w:val="single" w:sz="4" w:space="0" w:color="19B839"/>
            </w:tcBorders>
            <w:vAlign w:val="center"/>
          </w:tcPr>
          <w:p w14:paraId="4F74117F" w14:textId="77777777" w:rsidR="00E86487" w:rsidRPr="00102440" w:rsidRDefault="00E86487" w:rsidP="005B0A80">
            <w:pPr>
              <w:pStyle w:val="TableParagraph"/>
              <w:spacing w:line="240" w:lineRule="auto"/>
              <w:jc w:val="center"/>
              <w:rPr>
                <w:rFonts w:ascii="Arial Narrow" w:hAnsi="Arial Narrow"/>
                <w:sz w:val="16"/>
                <w:szCs w:val="16"/>
              </w:rPr>
            </w:pPr>
          </w:p>
        </w:tc>
        <w:tc>
          <w:tcPr>
            <w:tcW w:w="998" w:type="dxa"/>
            <w:tcBorders>
              <w:top w:val="single" w:sz="4" w:space="0" w:color="19B839"/>
              <w:bottom w:val="single" w:sz="4" w:space="0" w:color="19B839"/>
            </w:tcBorders>
            <w:vAlign w:val="center"/>
          </w:tcPr>
          <w:p w14:paraId="32D008FC" w14:textId="77777777" w:rsidR="00E86487" w:rsidRPr="00102440" w:rsidRDefault="00E86487" w:rsidP="005B0A80">
            <w:pPr>
              <w:pStyle w:val="TableParagraph"/>
              <w:spacing w:line="240" w:lineRule="auto"/>
              <w:jc w:val="center"/>
              <w:rPr>
                <w:rFonts w:ascii="Arial Narrow" w:hAnsi="Arial Narrow"/>
                <w:sz w:val="16"/>
                <w:szCs w:val="16"/>
              </w:rPr>
            </w:pPr>
          </w:p>
        </w:tc>
      </w:tr>
      <w:tr w:rsidR="00E86487" w:rsidRPr="00102440" w14:paraId="1FA331C7" w14:textId="77777777" w:rsidTr="00A96C5B">
        <w:trPr>
          <w:trHeight w:val="237"/>
        </w:trPr>
        <w:tc>
          <w:tcPr>
            <w:tcW w:w="2552" w:type="dxa"/>
            <w:tcBorders>
              <w:top w:val="single" w:sz="4" w:space="0" w:color="19B839"/>
              <w:bottom w:val="single" w:sz="4" w:space="0" w:color="19B839"/>
            </w:tcBorders>
            <w:vAlign w:val="center"/>
          </w:tcPr>
          <w:p w14:paraId="6EC3C9E8" w14:textId="03E4CE89" w:rsidR="00E86487" w:rsidRPr="00102440" w:rsidRDefault="001E1F08" w:rsidP="005B0A80">
            <w:pPr>
              <w:pStyle w:val="TableParagraph"/>
              <w:ind w:left="123"/>
              <w:jc w:val="left"/>
              <w:rPr>
                <w:rFonts w:ascii="Arial Narrow" w:hAnsi="Arial Narrow"/>
                <w:smallCaps/>
                <w:w w:val="105"/>
                <w:sz w:val="16"/>
                <w:szCs w:val="16"/>
              </w:rPr>
            </w:pPr>
            <w:r w:rsidRPr="00102440">
              <w:rPr>
                <w:rFonts w:ascii="Arial Narrow" w:hAnsi="Arial Narrow"/>
                <w:smallCaps/>
                <w:w w:val="105"/>
                <w:sz w:val="16"/>
                <w:szCs w:val="16"/>
              </w:rPr>
              <w:t>Diff</w:t>
            </w:r>
            <w:r w:rsidR="00E86487" w:rsidRPr="00102440">
              <w:rPr>
                <w:rFonts w:ascii="Arial Narrow" w:hAnsi="Arial Narrow"/>
                <w:smallCaps/>
                <w:w w:val="105"/>
                <w:sz w:val="16"/>
                <w:szCs w:val="16"/>
              </w:rPr>
              <w:t>erence</w:t>
            </w:r>
          </w:p>
        </w:tc>
        <w:tc>
          <w:tcPr>
            <w:tcW w:w="997" w:type="dxa"/>
            <w:tcBorders>
              <w:top w:val="single" w:sz="4" w:space="0" w:color="19B839"/>
              <w:bottom w:val="single" w:sz="4" w:space="0" w:color="19B839"/>
            </w:tcBorders>
            <w:vAlign w:val="center"/>
          </w:tcPr>
          <w:p w14:paraId="6825C656" w14:textId="77777777" w:rsidR="00E86487" w:rsidRPr="00102440" w:rsidRDefault="00E86487" w:rsidP="005B0A80">
            <w:pPr>
              <w:pStyle w:val="TableParagraph"/>
              <w:ind w:right="112"/>
              <w:jc w:val="center"/>
              <w:rPr>
                <w:rFonts w:ascii="Arial Narrow" w:hAnsi="Arial Narrow"/>
                <w:sz w:val="16"/>
                <w:szCs w:val="16"/>
              </w:rPr>
            </w:pPr>
            <w:r w:rsidRPr="00102440">
              <w:rPr>
                <w:rFonts w:ascii="Arial Narrow" w:hAnsi="Arial Narrow"/>
                <w:w w:val="81"/>
                <w:sz w:val="16"/>
                <w:szCs w:val="16"/>
              </w:rPr>
              <w:t>0</w:t>
            </w:r>
          </w:p>
        </w:tc>
        <w:tc>
          <w:tcPr>
            <w:tcW w:w="997" w:type="dxa"/>
            <w:tcBorders>
              <w:top w:val="single" w:sz="4" w:space="0" w:color="19B839"/>
              <w:bottom w:val="single" w:sz="4" w:space="0" w:color="19B839"/>
            </w:tcBorders>
            <w:vAlign w:val="center"/>
          </w:tcPr>
          <w:p w14:paraId="0C36B13B" w14:textId="77777777" w:rsidR="00E86487" w:rsidRPr="00102440" w:rsidRDefault="00E86487" w:rsidP="005B0A80">
            <w:pPr>
              <w:pStyle w:val="TableParagraph"/>
              <w:ind w:right="112"/>
              <w:jc w:val="center"/>
              <w:rPr>
                <w:rFonts w:ascii="Arial Narrow" w:hAnsi="Arial Narrow"/>
                <w:sz w:val="16"/>
                <w:szCs w:val="16"/>
              </w:rPr>
            </w:pPr>
            <w:r w:rsidRPr="00102440">
              <w:rPr>
                <w:rFonts w:ascii="Arial Narrow" w:hAnsi="Arial Narrow"/>
                <w:w w:val="81"/>
                <w:sz w:val="16"/>
                <w:szCs w:val="16"/>
              </w:rPr>
              <w:t>0</w:t>
            </w:r>
          </w:p>
        </w:tc>
        <w:tc>
          <w:tcPr>
            <w:tcW w:w="997" w:type="dxa"/>
            <w:tcBorders>
              <w:top w:val="single" w:sz="4" w:space="0" w:color="19B839"/>
              <w:bottom w:val="single" w:sz="4" w:space="0" w:color="19B839"/>
            </w:tcBorders>
            <w:vAlign w:val="center"/>
          </w:tcPr>
          <w:p w14:paraId="2939CBB3" w14:textId="77777777" w:rsidR="00E86487" w:rsidRPr="00102440" w:rsidRDefault="00E86487" w:rsidP="005B0A80">
            <w:pPr>
              <w:pStyle w:val="TableParagraph"/>
              <w:ind w:right="113"/>
              <w:jc w:val="center"/>
              <w:rPr>
                <w:rFonts w:ascii="Arial Narrow" w:hAnsi="Arial Narrow"/>
                <w:sz w:val="16"/>
                <w:szCs w:val="16"/>
              </w:rPr>
            </w:pPr>
            <w:r w:rsidRPr="00102440">
              <w:rPr>
                <w:rFonts w:ascii="Arial Narrow" w:hAnsi="Arial Narrow"/>
                <w:w w:val="81"/>
                <w:sz w:val="16"/>
                <w:szCs w:val="16"/>
              </w:rPr>
              <w:t>0</w:t>
            </w:r>
          </w:p>
        </w:tc>
        <w:tc>
          <w:tcPr>
            <w:tcW w:w="127" w:type="dxa"/>
            <w:tcBorders>
              <w:top w:val="single" w:sz="4" w:space="0" w:color="19B839"/>
              <w:bottom w:val="single" w:sz="4" w:space="0" w:color="19B839"/>
            </w:tcBorders>
          </w:tcPr>
          <w:p w14:paraId="2B8E19C4" w14:textId="77777777" w:rsidR="00E86487" w:rsidRPr="00102440" w:rsidRDefault="00E86487" w:rsidP="005B0A80">
            <w:pPr>
              <w:pStyle w:val="TableParagraph"/>
              <w:ind w:right="112"/>
              <w:jc w:val="center"/>
              <w:rPr>
                <w:rFonts w:ascii="Arial Narrow" w:hAnsi="Arial Narrow"/>
                <w:w w:val="81"/>
                <w:sz w:val="16"/>
                <w:szCs w:val="16"/>
              </w:rPr>
            </w:pPr>
          </w:p>
        </w:tc>
        <w:tc>
          <w:tcPr>
            <w:tcW w:w="998" w:type="dxa"/>
            <w:tcBorders>
              <w:top w:val="single" w:sz="4" w:space="0" w:color="19B839"/>
              <w:bottom w:val="single" w:sz="4" w:space="0" w:color="19B839"/>
            </w:tcBorders>
            <w:vAlign w:val="center"/>
          </w:tcPr>
          <w:p w14:paraId="29484C66" w14:textId="5B3F6EE4" w:rsidR="00E86487" w:rsidRPr="00102440" w:rsidRDefault="00E86487" w:rsidP="005B0A80">
            <w:pPr>
              <w:pStyle w:val="TableParagraph"/>
              <w:ind w:right="112"/>
              <w:jc w:val="center"/>
              <w:rPr>
                <w:rFonts w:ascii="Arial Narrow" w:hAnsi="Arial Narrow"/>
                <w:sz w:val="16"/>
                <w:szCs w:val="16"/>
              </w:rPr>
            </w:pPr>
            <w:r w:rsidRPr="00102440">
              <w:rPr>
                <w:rFonts w:ascii="Arial Narrow" w:hAnsi="Arial Narrow"/>
                <w:w w:val="81"/>
                <w:sz w:val="16"/>
                <w:szCs w:val="16"/>
              </w:rPr>
              <w:t>0</w:t>
            </w:r>
          </w:p>
        </w:tc>
        <w:tc>
          <w:tcPr>
            <w:tcW w:w="998" w:type="dxa"/>
            <w:tcBorders>
              <w:top w:val="single" w:sz="4" w:space="0" w:color="19B839"/>
              <w:bottom w:val="single" w:sz="4" w:space="0" w:color="19B839"/>
            </w:tcBorders>
            <w:vAlign w:val="center"/>
          </w:tcPr>
          <w:p w14:paraId="55A7ABA3" w14:textId="77777777" w:rsidR="00E86487" w:rsidRPr="00102440" w:rsidRDefault="00E86487" w:rsidP="005B0A80">
            <w:pPr>
              <w:pStyle w:val="TableParagraph"/>
              <w:ind w:right="112"/>
              <w:jc w:val="center"/>
              <w:rPr>
                <w:rFonts w:ascii="Arial Narrow" w:hAnsi="Arial Narrow"/>
                <w:sz w:val="16"/>
                <w:szCs w:val="16"/>
              </w:rPr>
            </w:pPr>
            <w:r w:rsidRPr="00102440">
              <w:rPr>
                <w:rFonts w:ascii="Arial Narrow" w:hAnsi="Arial Narrow"/>
                <w:w w:val="81"/>
                <w:sz w:val="16"/>
                <w:szCs w:val="16"/>
              </w:rPr>
              <w:t>0</w:t>
            </w:r>
          </w:p>
        </w:tc>
        <w:tc>
          <w:tcPr>
            <w:tcW w:w="998" w:type="dxa"/>
            <w:tcBorders>
              <w:top w:val="single" w:sz="4" w:space="0" w:color="19B839"/>
              <w:bottom w:val="single" w:sz="4" w:space="0" w:color="19B839"/>
            </w:tcBorders>
            <w:vAlign w:val="center"/>
          </w:tcPr>
          <w:p w14:paraId="1C706A1A" w14:textId="77777777" w:rsidR="00E86487" w:rsidRPr="00102440" w:rsidRDefault="00E86487" w:rsidP="005B0A80">
            <w:pPr>
              <w:pStyle w:val="TableParagraph"/>
              <w:ind w:right="113"/>
              <w:jc w:val="center"/>
              <w:rPr>
                <w:rFonts w:ascii="Arial Narrow" w:hAnsi="Arial Narrow"/>
                <w:sz w:val="16"/>
                <w:szCs w:val="16"/>
              </w:rPr>
            </w:pPr>
            <w:r w:rsidRPr="00102440">
              <w:rPr>
                <w:rFonts w:ascii="Arial Narrow" w:hAnsi="Arial Narrow"/>
                <w:w w:val="81"/>
                <w:sz w:val="16"/>
                <w:szCs w:val="16"/>
              </w:rPr>
              <w:t>0</w:t>
            </w:r>
          </w:p>
        </w:tc>
      </w:tr>
    </w:tbl>
    <w:p w14:paraId="276AA18F" w14:textId="6C656A49" w:rsidR="00172F41" w:rsidRPr="00102440" w:rsidRDefault="00172F41">
      <w:pPr>
        <w:rPr>
          <w:lang w:val="en-GB"/>
        </w:rPr>
      </w:pPr>
    </w:p>
    <w:p w14:paraId="09AB543B" w14:textId="5DBC8D36" w:rsidR="00875FDD" w:rsidRPr="00102440" w:rsidRDefault="00875FDD">
      <w:pPr>
        <w:rPr>
          <w:lang w:val="en-GB"/>
        </w:rPr>
      </w:pPr>
      <w:r w:rsidRPr="00102440">
        <w:rPr>
          <w:iCs/>
          <w:color w:val="666666"/>
          <w:sz w:val="22"/>
          <w:szCs w:val="18"/>
        </w:rPr>
        <w:t xml:space="preserve">Table </w:t>
      </w:r>
      <w:del w:id="2863" w:author="Oriol Valles Codina" w:date="2023-08-31T16:12:00Z">
        <w:r w:rsidRPr="00102440" w:rsidDel="00B51517">
          <w:rPr>
            <w:iCs/>
            <w:color w:val="666666"/>
            <w:sz w:val="22"/>
            <w:szCs w:val="18"/>
          </w:rPr>
          <w:fldChar w:fldCharType="begin"/>
        </w:r>
        <w:r w:rsidRPr="00102440" w:rsidDel="00B51517">
          <w:rPr>
            <w:iCs/>
            <w:color w:val="666666"/>
            <w:sz w:val="22"/>
            <w:szCs w:val="18"/>
          </w:rPr>
          <w:delInstrText xml:space="preserve"> SEQ Table \* ARABIC </w:delInstrText>
        </w:r>
        <w:r w:rsidRPr="00102440" w:rsidDel="00B51517">
          <w:rPr>
            <w:iCs/>
            <w:color w:val="666666"/>
            <w:sz w:val="22"/>
            <w:szCs w:val="18"/>
          </w:rPr>
          <w:fldChar w:fldCharType="separate"/>
        </w:r>
        <w:r w:rsidR="00F76D3D" w:rsidRPr="00102440" w:rsidDel="00B51517">
          <w:rPr>
            <w:iCs/>
            <w:noProof/>
            <w:color w:val="666666"/>
            <w:sz w:val="22"/>
            <w:szCs w:val="18"/>
          </w:rPr>
          <w:delText>5</w:delText>
        </w:r>
        <w:r w:rsidRPr="00102440" w:rsidDel="00B51517">
          <w:rPr>
            <w:iCs/>
            <w:color w:val="666666"/>
            <w:sz w:val="22"/>
            <w:szCs w:val="18"/>
          </w:rPr>
          <w:fldChar w:fldCharType="end"/>
        </w:r>
      </w:del>
      <w:ins w:id="2864" w:author="Oriol Valles Codina" w:date="2023-08-31T16:12:00Z">
        <w:r w:rsidR="00B51517">
          <w:rPr>
            <w:iCs/>
            <w:color w:val="666666"/>
            <w:sz w:val="22"/>
            <w:szCs w:val="18"/>
          </w:rPr>
          <w:t>6</w:t>
        </w:r>
      </w:ins>
      <w:r w:rsidRPr="00102440">
        <w:rPr>
          <w:iCs/>
          <w:color w:val="666666"/>
          <w:sz w:val="22"/>
          <w:szCs w:val="18"/>
        </w:rPr>
        <w:t xml:space="preserve">. </w:t>
      </w:r>
      <w:r w:rsidR="00BE245E" w:rsidRPr="00102440">
        <w:rPr>
          <w:iCs/>
          <w:color w:val="666666"/>
          <w:sz w:val="22"/>
          <w:szCs w:val="18"/>
        </w:rPr>
        <w:t>Global p</w:t>
      </w:r>
      <w:r w:rsidRPr="00102440">
        <w:rPr>
          <w:iCs/>
          <w:color w:val="666666"/>
          <w:sz w:val="22"/>
          <w:szCs w:val="18"/>
        </w:rPr>
        <w:t>hysical stock-flow matrix in period 20</w:t>
      </w:r>
      <w:r w:rsidR="00E138A4" w:rsidRPr="00102440">
        <w:rPr>
          <w:iCs/>
          <w:color w:val="666666"/>
          <w:sz w:val="22"/>
          <w:szCs w:val="18"/>
        </w:rPr>
        <w:t xml:space="preserve"> (matter = Gt, energy = EJ)</w:t>
      </w:r>
    </w:p>
    <w:tbl>
      <w:tblPr>
        <w:tblW w:w="8505" w:type="dxa"/>
        <w:tblLayout w:type="fixed"/>
        <w:tblCellMar>
          <w:left w:w="0" w:type="dxa"/>
          <w:right w:w="0" w:type="dxa"/>
        </w:tblCellMar>
        <w:tblLook w:val="01E0" w:firstRow="1" w:lastRow="1" w:firstColumn="1" w:lastColumn="1" w:noHBand="0" w:noVBand="0"/>
      </w:tblPr>
      <w:tblGrid>
        <w:gridCol w:w="2552"/>
        <w:gridCol w:w="1488"/>
        <w:gridCol w:w="1488"/>
        <w:gridCol w:w="1488"/>
        <w:gridCol w:w="1489"/>
      </w:tblGrid>
      <w:tr w:rsidR="005B0A80" w:rsidRPr="00102440" w14:paraId="7DEB0022" w14:textId="77777777" w:rsidTr="006A6287">
        <w:trPr>
          <w:trHeight w:val="237"/>
        </w:trPr>
        <w:tc>
          <w:tcPr>
            <w:tcW w:w="2552" w:type="dxa"/>
            <w:tcBorders>
              <w:top w:val="single" w:sz="4" w:space="0" w:color="19B839"/>
              <w:bottom w:val="single" w:sz="4" w:space="0" w:color="19B839"/>
            </w:tcBorders>
            <w:vAlign w:val="center"/>
          </w:tcPr>
          <w:p w14:paraId="67597C6E" w14:textId="77777777" w:rsidR="005B0A80" w:rsidRPr="00102440" w:rsidRDefault="005B0A80" w:rsidP="006A6287">
            <w:pPr>
              <w:pStyle w:val="TableParagraph"/>
              <w:spacing w:line="240" w:lineRule="auto"/>
              <w:jc w:val="left"/>
              <w:rPr>
                <w:rFonts w:ascii="Arial Narrow" w:hAnsi="Arial Narrow"/>
                <w:sz w:val="16"/>
                <w:szCs w:val="16"/>
              </w:rPr>
            </w:pPr>
          </w:p>
        </w:tc>
        <w:tc>
          <w:tcPr>
            <w:tcW w:w="1488" w:type="dxa"/>
            <w:tcBorders>
              <w:top w:val="single" w:sz="4" w:space="0" w:color="19B839"/>
              <w:bottom w:val="single" w:sz="4" w:space="0" w:color="19B839"/>
            </w:tcBorders>
            <w:vAlign w:val="center"/>
          </w:tcPr>
          <w:p w14:paraId="6F076611" w14:textId="77777777" w:rsidR="005B0A80" w:rsidRPr="00102440" w:rsidRDefault="005B0A80" w:rsidP="006A6287">
            <w:pPr>
              <w:pStyle w:val="TableParagraph"/>
              <w:ind w:right="113"/>
              <w:jc w:val="center"/>
              <w:rPr>
                <w:rFonts w:ascii="Arial Narrow" w:hAnsi="Arial Narrow"/>
                <w:sz w:val="16"/>
                <w:szCs w:val="16"/>
              </w:rPr>
            </w:pPr>
            <w:r w:rsidRPr="00102440">
              <w:rPr>
                <w:rFonts w:ascii="Arial Narrow" w:hAnsi="Arial Narrow"/>
                <w:w w:val="95"/>
                <w:sz w:val="16"/>
                <w:szCs w:val="16"/>
              </w:rPr>
              <w:t>Material</w:t>
            </w:r>
            <w:r w:rsidRPr="00102440">
              <w:rPr>
                <w:rFonts w:ascii="Arial Narrow" w:hAnsi="Arial Narrow"/>
                <w:spacing w:val="20"/>
                <w:w w:val="95"/>
                <w:sz w:val="16"/>
                <w:szCs w:val="16"/>
              </w:rPr>
              <w:t xml:space="preserve"> </w:t>
            </w:r>
            <w:r w:rsidRPr="00102440">
              <w:rPr>
                <w:rFonts w:ascii="Arial Narrow" w:hAnsi="Arial Narrow"/>
                <w:w w:val="95"/>
                <w:sz w:val="16"/>
                <w:szCs w:val="16"/>
              </w:rPr>
              <w:t>reserves</w:t>
            </w:r>
          </w:p>
        </w:tc>
        <w:tc>
          <w:tcPr>
            <w:tcW w:w="1488" w:type="dxa"/>
            <w:tcBorders>
              <w:top w:val="single" w:sz="4" w:space="0" w:color="19B839"/>
              <w:bottom w:val="single" w:sz="4" w:space="0" w:color="19B839"/>
            </w:tcBorders>
            <w:vAlign w:val="center"/>
          </w:tcPr>
          <w:p w14:paraId="09E39FC7" w14:textId="77777777" w:rsidR="005B0A80" w:rsidRPr="00102440" w:rsidRDefault="005B0A80" w:rsidP="006A6287">
            <w:pPr>
              <w:pStyle w:val="TableParagraph"/>
              <w:ind w:right="114"/>
              <w:jc w:val="center"/>
              <w:rPr>
                <w:rFonts w:ascii="Arial Narrow" w:hAnsi="Arial Narrow"/>
                <w:sz w:val="16"/>
                <w:szCs w:val="16"/>
              </w:rPr>
            </w:pPr>
            <w:r w:rsidRPr="00102440">
              <w:rPr>
                <w:rFonts w:ascii="Arial Narrow" w:hAnsi="Arial Narrow"/>
                <w:spacing w:val="-2"/>
                <w:sz w:val="16"/>
                <w:szCs w:val="16"/>
              </w:rPr>
              <w:t>Energy reserves</w:t>
            </w:r>
          </w:p>
        </w:tc>
        <w:tc>
          <w:tcPr>
            <w:tcW w:w="1488" w:type="dxa"/>
            <w:tcBorders>
              <w:top w:val="single" w:sz="4" w:space="0" w:color="19B839"/>
              <w:bottom w:val="single" w:sz="4" w:space="0" w:color="19B839"/>
            </w:tcBorders>
            <w:vAlign w:val="center"/>
          </w:tcPr>
          <w:p w14:paraId="7C7543AC" w14:textId="77777777" w:rsidR="005B0A80" w:rsidRPr="00102440" w:rsidRDefault="005B0A80" w:rsidP="006A6287">
            <w:pPr>
              <w:pStyle w:val="TableParagraph"/>
              <w:ind w:right="114"/>
              <w:jc w:val="center"/>
              <w:rPr>
                <w:rFonts w:ascii="Arial Narrow" w:hAnsi="Arial Narrow"/>
                <w:sz w:val="16"/>
                <w:szCs w:val="16"/>
              </w:rPr>
            </w:pPr>
            <w:r w:rsidRPr="00102440">
              <w:rPr>
                <w:rFonts w:ascii="Arial Narrow" w:hAnsi="Arial Narrow"/>
                <w:sz w:val="16"/>
                <w:szCs w:val="16"/>
              </w:rPr>
              <w:t>CO</w:t>
            </w:r>
            <w:r w:rsidRPr="00102440">
              <w:rPr>
                <w:rFonts w:ascii="Arial Narrow" w:hAnsi="Arial Narrow"/>
                <w:sz w:val="16"/>
                <w:szCs w:val="16"/>
                <w:vertAlign w:val="subscript"/>
              </w:rPr>
              <w:t>2</w:t>
            </w:r>
            <w:r w:rsidRPr="00102440">
              <w:rPr>
                <w:rFonts w:ascii="Arial Narrow" w:hAnsi="Arial Narrow"/>
                <w:spacing w:val="-5"/>
                <w:sz w:val="16"/>
                <w:szCs w:val="16"/>
              </w:rPr>
              <w:t xml:space="preserve"> </w:t>
            </w:r>
            <w:r w:rsidRPr="00102440">
              <w:rPr>
                <w:rFonts w:ascii="Arial Narrow" w:hAnsi="Arial Narrow"/>
                <w:sz w:val="16"/>
                <w:szCs w:val="16"/>
              </w:rPr>
              <w:t>concentration</w:t>
            </w:r>
          </w:p>
        </w:tc>
        <w:tc>
          <w:tcPr>
            <w:tcW w:w="1489" w:type="dxa"/>
            <w:tcBorders>
              <w:top w:val="single" w:sz="4" w:space="0" w:color="19B839"/>
              <w:bottom w:val="single" w:sz="4" w:space="0" w:color="19B839"/>
            </w:tcBorders>
            <w:vAlign w:val="center"/>
          </w:tcPr>
          <w:p w14:paraId="39B20808" w14:textId="0EAA7AF9" w:rsidR="005B0A80" w:rsidRPr="00102440" w:rsidRDefault="005B0A80" w:rsidP="006A6287">
            <w:pPr>
              <w:pStyle w:val="TableParagraph"/>
              <w:ind w:right="114"/>
              <w:jc w:val="center"/>
              <w:rPr>
                <w:rFonts w:ascii="Arial Narrow" w:hAnsi="Arial Narrow"/>
                <w:sz w:val="16"/>
                <w:szCs w:val="16"/>
              </w:rPr>
            </w:pPr>
            <w:r w:rsidRPr="00102440">
              <w:rPr>
                <w:rFonts w:ascii="Arial Narrow" w:hAnsi="Arial Narrow"/>
                <w:sz w:val="16"/>
                <w:szCs w:val="16"/>
              </w:rPr>
              <w:t>Socio-ec</w:t>
            </w:r>
            <w:r w:rsidR="006A6287" w:rsidRPr="00102440">
              <w:rPr>
                <w:rFonts w:ascii="Arial Narrow" w:hAnsi="Arial Narrow"/>
                <w:sz w:val="16"/>
                <w:szCs w:val="16"/>
              </w:rPr>
              <w:t>onomic</w:t>
            </w:r>
            <w:r w:rsidRPr="00102440">
              <w:rPr>
                <w:rFonts w:ascii="Arial Narrow" w:hAnsi="Arial Narrow"/>
                <w:spacing w:val="11"/>
                <w:sz w:val="16"/>
                <w:szCs w:val="16"/>
              </w:rPr>
              <w:t xml:space="preserve"> </w:t>
            </w:r>
            <w:r w:rsidRPr="00102440">
              <w:rPr>
                <w:rFonts w:ascii="Arial Narrow" w:hAnsi="Arial Narrow"/>
                <w:sz w:val="16"/>
                <w:szCs w:val="16"/>
              </w:rPr>
              <w:t>stock</w:t>
            </w:r>
          </w:p>
        </w:tc>
      </w:tr>
      <w:tr w:rsidR="006A6287" w:rsidRPr="00102440" w14:paraId="37FE98C4" w14:textId="77777777" w:rsidTr="006A6287">
        <w:trPr>
          <w:trHeight w:val="237"/>
        </w:trPr>
        <w:tc>
          <w:tcPr>
            <w:tcW w:w="2552" w:type="dxa"/>
            <w:tcBorders>
              <w:top w:val="single" w:sz="4" w:space="0" w:color="19B839"/>
              <w:bottom w:val="single" w:sz="4" w:space="0" w:color="19B839"/>
            </w:tcBorders>
            <w:vAlign w:val="center"/>
          </w:tcPr>
          <w:p w14:paraId="3B710167" w14:textId="21E4EB99" w:rsidR="005B0A80" w:rsidRPr="00102440" w:rsidRDefault="008C611B" w:rsidP="006A6287">
            <w:pPr>
              <w:pStyle w:val="TableParagraph"/>
              <w:ind w:left="123"/>
              <w:jc w:val="left"/>
              <w:rPr>
                <w:rFonts w:ascii="Arial Narrow" w:hAnsi="Arial Narrow"/>
                <w:sz w:val="16"/>
                <w:szCs w:val="16"/>
              </w:rPr>
            </w:pPr>
            <w:r w:rsidRPr="00102440">
              <w:rPr>
                <w:rFonts w:ascii="Arial Narrow" w:hAnsi="Arial Narrow"/>
                <w:smallCaps/>
                <w:w w:val="105"/>
                <w:sz w:val="16"/>
                <w:szCs w:val="16"/>
              </w:rPr>
              <w:t>Initial stock</w:t>
            </w:r>
          </w:p>
        </w:tc>
        <w:tc>
          <w:tcPr>
            <w:tcW w:w="1488" w:type="dxa"/>
            <w:tcBorders>
              <w:top w:val="single" w:sz="4" w:space="0" w:color="19B839"/>
              <w:bottom w:val="single" w:sz="4" w:space="0" w:color="19B839"/>
            </w:tcBorders>
            <w:vAlign w:val="center"/>
          </w:tcPr>
          <w:p w14:paraId="794F995E" w14:textId="77777777" w:rsidR="005B0A80" w:rsidRPr="00102440" w:rsidRDefault="005B0A80" w:rsidP="006A6287">
            <w:pPr>
              <w:pStyle w:val="TableParagraph"/>
              <w:ind w:right="112"/>
              <w:jc w:val="center"/>
              <w:rPr>
                <w:rFonts w:ascii="Arial Narrow" w:hAnsi="Arial Narrow"/>
                <w:sz w:val="16"/>
                <w:szCs w:val="16"/>
              </w:rPr>
            </w:pPr>
            <w:r w:rsidRPr="00102440">
              <w:rPr>
                <w:rFonts w:ascii="Arial Narrow" w:hAnsi="Arial Narrow"/>
                <w:sz w:val="16"/>
                <w:szCs w:val="16"/>
              </w:rPr>
              <w:t>9451272.53</w:t>
            </w:r>
          </w:p>
        </w:tc>
        <w:tc>
          <w:tcPr>
            <w:tcW w:w="1488" w:type="dxa"/>
            <w:tcBorders>
              <w:top w:val="single" w:sz="4" w:space="0" w:color="19B839"/>
              <w:bottom w:val="single" w:sz="4" w:space="0" w:color="19B839"/>
            </w:tcBorders>
            <w:vAlign w:val="center"/>
          </w:tcPr>
          <w:p w14:paraId="7DBB99E4" w14:textId="77777777" w:rsidR="005B0A80" w:rsidRPr="00102440" w:rsidRDefault="005B0A80" w:rsidP="006A6287">
            <w:pPr>
              <w:pStyle w:val="TableParagraph"/>
              <w:ind w:right="112"/>
              <w:jc w:val="center"/>
              <w:rPr>
                <w:rFonts w:ascii="Arial Narrow" w:hAnsi="Arial Narrow"/>
                <w:sz w:val="16"/>
                <w:szCs w:val="16"/>
              </w:rPr>
            </w:pPr>
            <w:r w:rsidRPr="00102440">
              <w:rPr>
                <w:rFonts w:ascii="Arial Narrow" w:hAnsi="Arial Narrow"/>
                <w:sz w:val="16"/>
                <w:szCs w:val="16"/>
              </w:rPr>
              <w:t>-201005.29</w:t>
            </w:r>
          </w:p>
        </w:tc>
        <w:tc>
          <w:tcPr>
            <w:tcW w:w="1488" w:type="dxa"/>
            <w:tcBorders>
              <w:top w:val="single" w:sz="4" w:space="0" w:color="19B839"/>
              <w:bottom w:val="single" w:sz="4" w:space="0" w:color="19B839"/>
            </w:tcBorders>
            <w:vAlign w:val="center"/>
          </w:tcPr>
          <w:p w14:paraId="210BABA7" w14:textId="1E395DBC" w:rsidR="005B0A80" w:rsidRPr="00102440" w:rsidRDefault="005B0A80" w:rsidP="000714B0">
            <w:pPr>
              <w:pStyle w:val="TableParagraph"/>
              <w:ind w:right="113"/>
              <w:jc w:val="center"/>
              <w:rPr>
                <w:rFonts w:ascii="Arial Narrow" w:hAnsi="Arial Narrow"/>
                <w:sz w:val="16"/>
                <w:szCs w:val="16"/>
              </w:rPr>
            </w:pPr>
            <w:r w:rsidRPr="00102440">
              <w:rPr>
                <w:rFonts w:ascii="Arial Narrow" w:hAnsi="Arial Narrow"/>
                <w:sz w:val="16"/>
                <w:szCs w:val="16"/>
              </w:rPr>
              <w:t>2</w:t>
            </w:r>
            <w:r w:rsidR="000714B0" w:rsidRPr="00102440">
              <w:rPr>
                <w:rFonts w:ascii="Arial Narrow" w:hAnsi="Arial Narrow"/>
                <w:sz w:val="16"/>
                <w:szCs w:val="16"/>
              </w:rPr>
              <w:t>100</w:t>
            </w:r>
            <w:r w:rsidRPr="00102440">
              <w:rPr>
                <w:rFonts w:ascii="Arial Narrow" w:hAnsi="Arial Narrow"/>
                <w:sz w:val="16"/>
                <w:szCs w:val="16"/>
              </w:rPr>
              <w:t>.7</w:t>
            </w:r>
            <w:r w:rsidR="000714B0" w:rsidRPr="00102440">
              <w:rPr>
                <w:rFonts w:ascii="Arial Narrow" w:hAnsi="Arial Narrow"/>
                <w:sz w:val="16"/>
                <w:szCs w:val="16"/>
              </w:rPr>
              <w:t>7</w:t>
            </w:r>
          </w:p>
        </w:tc>
        <w:tc>
          <w:tcPr>
            <w:tcW w:w="1489" w:type="dxa"/>
            <w:tcBorders>
              <w:top w:val="single" w:sz="4" w:space="0" w:color="19B839"/>
              <w:bottom w:val="single" w:sz="4" w:space="0" w:color="19B839"/>
            </w:tcBorders>
            <w:vAlign w:val="center"/>
          </w:tcPr>
          <w:p w14:paraId="57C4E7D4" w14:textId="77777777" w:rsidR="005B0A80" w:rsidRPr="00102440" w:rsidRDefault="005B0A80" w:rsidP="006A6287">
            <w:pPr>
              <w:pStyle w:val="TableParagraph"/>
              <w:ind w:right="115"/>
              <w:jc w:val="center"/>
              <w:rPr>
                <w:rFonts w:ascii="Arial Narrow" w:hAnsi="Arial Narrow"/>
                <w:sz w:val="16"/>
                <w:szCs w:val="16"/>
              </w:rPr>
            </w:pPr>
            <w:r w:rsidRPr="00102440">
              <w:rPr>
                <w:rFonts w:ascii="Arial Narrow" w:hAnsi="Arial Narrow"/>
                <w:sz w:val="16"/>
                <w:szCs w:val="16"/>
              </w:rPr>
              <w:t>40826.5</w:t>
            </w:r>
          </w:p>
        </w:tc>
      </w:tr>
      <w:tr w:rsidR="005B0A80" w:rsidRPr="00102440" w14:paraId="4398CD5F" w14:textId="77777777" w:rsidTr="006A6287">
        <w:trPr>
          <w:trHeight w:val="237"/>
        </w:trPr>
        <w:tc>
          <w:tcPr>
            <w:tcW w:w="2552" w:type="dxa"/>
            <w:tcBorders>
              <w:top w:val="single" w:sz="4" w:space="0" w:color="19B839"/>
            </w:tcBorders>
            <w:vAlign w:val="center"/>
          </w:tcPr>
          <w:p w14:paraId="3D376E7F" w14:textId="77777777" w:rsidR="005B0A80" w:rsidRPr="00102440" w:rsidRDefault="005B0A80" w:rsidP="006A6287">
            <w:pPr>
              <w:pStyle w:val="TableParagraph"/>
              <w:ind w:left="123"/>
              <w:jc w:val="left"/>
              <w:rPr>
                <w:rFonts w:ascii="Arial Narrow" w:hAnsi="Arial Narrow"/>
                <w:sz w:val="16"/>
                <w:szCs w:val="16"/>
              </w:rPr>
            </w:pPr>
            <w:r w:rsidRPr="00102440">
              <w:rPr>
                <w:rFonts w:ascii="Arial Narrow" w:hAnsi="Arial Narrow"/>
                <w:w w:val="95"/>
                <w:sz w:val="16"/>
                <w:szCs w:val="16"/>
              </w:rPr>
              <w:t>Resources</w:t>
            </w:r>
            <w:r w:rsidRPr="00102440">
              <w:rPr>
                <w:rFonts w:ascii="Arial Narrow" w:hAnsi="Arial Narrow"/>
                <w:spacing w:val="17"/>
                <w:w w:val="95"/>
                <w:sz w:val="16"/>
                <w:szCs w:val="16"/>
              </w:rPr>
              <w:t xml:space="preserve"> </w:t>
            </w:r>
            <w:r w:rsidRPr="00102440">
              <w:rPr>
                <w:rFonts w:ascii="Arial Narrow" w:hAnsi="Arial Narrow"/>
                <w:w w:val="95"/>
                <w:sz w:val="16"/>
                <w:szCs w:val="16"/>
              </w:rPr>
              <w:t>converted</w:t>
            </w:r>
            <w:r w:rsidRPr="00102440">
              <w:rPr>
                <w:rFonts w:ascii="Arial Narrow" w:hAnsi="Arial Narrow"/>
                <w:spacing w:val="17"/>
                <w:w w:val="95"/>
                <w:sz w:val="16"/>
                <w:szCs w:val="16"/>
              </w:rPr>
              <w:t xml:space="preserve"> </w:t>
            </w:r>
            <w:r w:rsidRPr="00102440">
              <w:rPr>
                <w:rFonts w:ascii="Arial Narrow" w:hAnsi="Arial Narrow"/>
                <w:w w:val="95"/>
                <w:sz w:val="16"/>
                <w:szCs w:val="16"/>
              </w:rPr>
              <w:t>into</w:t>
            </w:r>
            <w:r w:rsidRPr="00102440">
              <w:rPr>
                <w:rFonts w:ascii="Arial Narrow" w:hAnsi="Arial Narrow"/>
                <w:spacing w:val="16"/>
                <w:w w:val="95"/>
                <w:sz w:val="16"/>
                <w:szCs w:val="16"/>
              </w:rPr>
              <w:t xml:space="preserve"> </w:t>
            </w:r>
            <w:r w:rsidRPr="00102440">
              <w:rPr>
                <w:rFonts w:ascii="Arial Narrow" w:hAnsi="Arial Narrow"/>
                <w:w w:val="95"/>
                <w:sz w:val="16"/>
                <w:szCs w:val="16"/>
              </w:rPr>
              <w:t>reserves</w:t>
            </w:r>
          </w:p>
        </w:tc>
        <w:tc>
          <w:tcPr>
            <w:tcW w:w="1488" w:type="dxa"/>
            <w:tcBorders>
              <w:top w:val="single" w:sz="4" w:space="0" w:color="19B839"/>
            </w:tcBorders>
            <w:vAlign w:val="center"/>
          </w:tcPr>
          <w:p w14:paraId="1296C911" w14:textId="77777777" w:rsidR="005B0A80" w:rsidRPr="00102440" w:rsidRDefault="005B0A80" w:rsidP="006A6287">
            <w:pPr>
              <w:pStyle w:val="TableParagraph"/>
              <w:ind w:right="114"/>
              <w:jc w:val="center"/>
              <w:rPr>
                <w:rFonts w:ascii="Arial Narrow" w:hAnsi="Arial Narrow"/>
                <w:sz w:val="16"/>
                <w:szCs w:val="16"/>
              </w:rPr>
            </w:pPr>
            <w:r w:rsidRPr="00102440">
              <w:rPr>
                <w:rFonts w:ascii="Arial Narrow" w:hAnsi="Arial Narrow"/>
                <w:sz w:val="16"/>
                <w:szCs w:val="16"/>
              </w:rPr>
              <w:t>193156.73</w:t>
            </w:r>
          </w:p>
        </w:tc>
        <w:tc>
          <w:tcPr>
            <w:tcW w:w="1488" w:type="dxa"/>
            <w:tcBorders>
              <w:top w:val="single" w:sz="4" w:space="0" w:color="19B839"/>
            </w:tcBorders>
            <w:vAlign w:val="center"/>
          </w:tcPr>
          <w:p w14:paraId="3DAC5D3A" w14:textId="77777777" w:rsidR="005B0A80" w:rsidRPr="00102440" w:rsidRDefault="005B0A80" w:rsidP="006A6287">
            <w:pPr>
              <w:pStyle w:val="TableParagraph"/>
              <w:ind w:right="113"/>
              <w:jc w:val="center"/>
              <w:rPr>
                <w:rFonts w:ascii="Arial Narrow" w:hAnsi="Arial Narrow"/>
                <w:sz w:val="16"/>
                <w:szCs w:val="16"/>
              </w:rPr>
            </w:pPr>
            <w:r w:rsidRPr="00102440">
              <w:rPr>
                <w:rFonts w:ascii="Arial Narrow" w:hAnsi="Arial Narrow"/>
                <w:sz w:val="16"/>
                <w:szCs w:val="16"/>
              </w:rPr>
              <w:t>1536.04</w:t>
            </w:r>
          </w:p>
        </w:tc>
        <w:tc>
          <w:tcPr>
            <w:tcW w:w="1488" w:type="dxa"/>
            <w:tcBorders>
              <w:top w:val="single" w:sz="4" w:space="0" w:color="19B839"/>
            </w:tcBorders>
            <w:vAlign w:val="center"/>
          </w:tcPr>
          <w:p w14:paraId="188161EC" w14:textId="77777777" w:rsidR="005B0A80" w:rsidRPr="00102440" w:rsidRDefault="005B0A80" w:rsidP="006A6287">
            <w:pPr>
              <w:pStyle w:val="TableParagraph"/>
              <w:spacing w:line="240" w:lineRule="auto"/>
              <w:jc w:val="center"/>
              <w:rPr>
                <w:rFonts w:ascii="Arial Narrow" w:hAnsi="Arial Narrow"/>
                <w:sz w:val="16"/>
                <w:szCs w:val="16"/>
              </w:rPr>
            </w:pPr>
          </w:p>
        </w:tc>
        <w:tc>
          <w:tcPr>
            <w:tcW w:w="1489" w:type="dxa"/>
            <w:tcBorders>
              <w:top w:val="single" w:sz="4" w:space="0" w:color="19B839"/>
            </w:tcBorders>
            <w:vAlign w:val="center"/>
          </w:tcPr>
          <w:p w14:paraId="36966B22" w14:textId="77777777" w:rsidR="005B0A80" w:rsidRPr="00102440" w:rsidRDefault="005B0A80" w:rsidP="006A6287">
            <w:pPr>
              <w:pStyle w:val="TableParagraph"/>
              <w:spacing w:line="240" w:lineRule="auto"/>
              <w:jc w:val="center"/>
              <w:rPr>
                <w:rFonts w:ascii="Arial Narrow" w:hAnsi="Arial Narrow"/>
                <w:sz w:val="16"/>
                <w:szCs w:val="16"/>
              </w:rPr>
            </w:pPr>
          </w:p>
        </w:tc>
      </w:tr>
      <w:tr w:rsidR="005B0A80" w:rsidRPr="00102440" w14:paraId="2509FE28" w14:textId="77777777" w:rsidTr="006A6287">
        <w:trPr>
          <w:trHeight w:val="237"/>
        </w:trPr>
        <w:tc>
          <w:tcPr>
            <w:tcW w:w="2552" w:type="dxa"/>
            <w:vAlign w:val="center"/>
          </w:tcPr>
          <w:p w14:paraId="580B7D11" w14:textId="77777777" w:rsidR="005B0A80" w:rsidRPr="00102440" w:rsidRDefault="005B0A80" w:rsidP="006A6287">
            <w:pPr>
              <w:pStyle w:val="TableParagraph"/>
              <w:ind w:left="123"/>
              <w:jc w:val="left"/>
              <w:rPr>
                <w:rFonts w:ascii="Arial Narrow" w:hAnsi="Arial Narrow"/>
                <w:sz w:val="16"/>
                <w:szCs w:val="16"/>
              </w:rPr>
            </w:pPr>
            <w:r w:rsidRPr="00102440">
              <w:rPr>
                <w:rFonts w:ascii="Arial Narrow" w:hAnsi="Arial Narrow"/>
                <w:w w:val="95"/>
                <w:sz w:val="16"/>
                <w:szCs w:val="16"/>
              </w:rPr>
              <w:t>CO</w:t>
            </w:r>
            <w:r w:rsidRPr="00102440">
              <w:rPr>
                <w:rFonts w:ascii="Arial Narrow" w:hAnsi="Arial Narrow"/>
                <w:w w:val="95"/>
                <w:sz w:val="16"/>
                <w:szCs w:val="16"/>
                <w:vertAlign w:val="subscript"/>
              </w:rPr>
              <w:t>2</w:t>
            </w:r>
            <w:r w:rsidRPr="00102440">
              <w:rPr>
                <w:rFonts w:ascii="Arial Narrow" w:hAnsi="Arial Narrow"/>
                <w:spacing w:val="24"/>
                <w:w w:val="95"/>
                <w:sz w:val="16"/>
                <w:szCs w:val="16"/>
              </w:rPr>
              <w:t xml:space="preserve"> </w:t>
            </w:r>
            <w:r w:rsidRPr="00102440">
              <w:rPr>
                <w:rFonts w:ascii="Arial Narrow" w:hAnsi="Arial Narrow"/>
                <w:w w:val="95"/>
                <w:sz w:val="16"/>
                <w:szCs w:val="16"/>
              </w:rPr>
              <w:t>emissions</w:t>
            </w:r>
          </w:p>
        </w:tc>
        <w:tc>
          <w:tcPr>
            <w:tcW w:w="1488" w:type="dxa"/>
            <w:vAlign w:val="center"/>
          </w:tcPr>
          <w:p w14:paraId="4BC9E0EC" w14:textId="77777777" w:rsidR="005B0A80" w:rsidRPr="00102440" w:rsidRDefault="005B0A80" w:rsidP="006A6287">
            <w:pPr>
              <w:pStyle w:val="TableParagraph"/>
              <w:spacing w:line="240" w:lineRule="auto"/>
              <w:jc w:val="center"/>
              <w:rPr>
                <w:rFonts w:ascii="Arial Narrow" w:hAnsi="Arial Narrow"/>
                <w:sz w:val="16"/>
                <w:szCs w:val="16"/>
              </w:rPr>
            </w:pPr>
          </w:p>
        </w:tc>
        <w:tc>
          <w:tcPr>
            <w:tcW w:w="1488" w:type="dxa"/>
            <w:vAlign w:val="center"/>
          </w:tcPr>
          <w:p w14:paraId="1AC69F38" w14:textId="77777777" w:rsidR="005B0A80" w:rsidRPr="00102440" w:rsidRDefault="005B0A80" w:rsidP="006A6287">
            <w:pPr>
              <w:pStyle w:val="TableParagraph"/>
              <w:spacing w:line="240" w:lineRule="auto"/>
              <w:jc w:val="center"/>
              <w:rPr>
                <w:rFonts w:ascii="Arial Narrow" w:hAnsi="Arial Narrow"/>
                <w:sz w:val="16"/>
                <w:szCs w:val="16"/>
              </w:rPr>
            </w:pPr>
          </w:p>
        </w:tc>
        <w:tc>
          <w:tcPr>
            <w:tcW w:w="1488" w:type="dxa"/>
            <w:vAlign w:val="center"/>
          </w:tcPr>
          <w:p w14:paraId="50D6E6E2" w14:textId="42C558B2" w:rsidR="005B0A80" w:rsidRPr="00102440" w:rsidRDefault="005B0A80" w:rsidP="000714B0">
            <w:pPr>
              <w:pStyle w:val="TableParagraph"/>
              <w:ind w:right="113"/>
              <w:jc w:val="center"/>
              <w:rPr>
                <w:rFonts w:ascii="Arial Narrow" w:hAnsi="Arial Narrow"/>
                <w:sz w:val="16"/>
                <w:szCs w:val="16"/>
              </w:rPr>
            </w:pPr>
            <w:r w:rsidRPr="00102440">
              <w:rPr>
                <w:rFonts w:ascii="Arial Narrow" w:hAnsi="Arial Narrow"/>
                <w:sz w:val="16"/>
                <w:szCs w:val="16"/>
              </w:rPr>
              <w:t>1</w:t>
            </w:r>
            <w:r w:rsidR="000714B0" w:rsidRPr="00102440">
              <w:rPr>
                <w:rFonts w:ascii="Arial Narrow" w:hAnsi="Arial Narrow"/>
                <w:sz w:val="16"/>
                <w:szCs w:val="16"/>
              </w:rPr>
              <w:t>45</w:t>
            </w:r>
            <w:r w:rsidRPr="00102440">
              <w:rPr>
                <w:rFonts w:ascii="Arial Narrow" w:hAnsi="Arial Narrow"/>
                <w:sz w:val="16"/>
                <w:szCs w:val="16"/>
              </w:rPr>
              <w:t>.</w:t>
            </w:r>
            <w:r w:rsidR="000714B0" w:rsidRPr="00102440">
              <w:rPr>
                <w:rFonts w:ascii="Arial Narrow" w:hAnsi="Arial Narrow"/>
                <w:sz w:val="16"/>
                <w:szCs w:val="16"/>
              </w:rPr>
              <w:t>80</w:t>
            </w:r>
          </w:p>
        </w:tc>
        <w:tc>
          <w:tcPr>
            <w:tcW w:w="1489" w:type="dxa"/>
            <w:vAlign w:val="center"/>
          </w:tcPr>
          <w:p w14:paraId="5F644723" w14:textId="77777777" w:rsidR="005B0A80" w:rsidRPr="00102440" w:rsidRDefault="005B0A80" w:rsidP="006A6287">
            <w:pPr>
              <w:pStyle w:val="TableParagraph"/>
              <w:spacing w:line="240" w:lineRule="auto"/>
              <w:jc w:val="center"/>
              <w:rPr>
                <w:rFonts w:ascii="Arial Narrow" w:hAnsi="Arial Narrow"/>
                <w:sz w:val="16"/>
                <w:szCs w:val="16"/>
              </w:rPr>
            </w:pPr>
          </w:p>
        </w:tc>
      </w:tr>
      <w:tr w:rsidR="005B0A80" w:rsidRPr="00102440" w14:paraId="613A17F1" w14:textId="77777777" w:rsidTr="006A6287">
        <w:trPr>
          <w:trHeight w:val="237"/>
        </w:trPr>
        <w:tc>
          <w:tcPr>
            <w:tcW w:w="2552" w:type="dxa"/>
            <w:vAlign w:val="center"/>
          </w:tcPr>
          <w:p w14:paraId="0B68025A" w14:textId="77777777" w:rsidR="005B0A80" w:rsidRPr="00102440" w:rsidRDefault="005B0A80" w:rsidP="006A6287">
            <w:pPr>
              <w:pStyle w:val="TableParagraph"/>
              <w:ind w:left="123"/>
              <w:jc w:val="left"/>
              <w:rPr>
                <w:rFonts w:ascii="Arial Narrow" w:hAnsi="Arial Narrow"/>
                <w:sz w:val="16"/>
                <w:szCs w:val="16"/>
              </w:rPr>
            </w:pPr>
            <w:r w:rsidRPr="00102440">
              <w:rPr>
                <w:rFonts w:ascii="Arial Narrow" w:hAnsi="Arial Narrow"/>
                <w:sz w:val="16"/>
                <w:szCs w:val="16"/>
              </w:rPr>
              <w:t>Production</w:t>
            </w:r>
            <w:r w:rsidRPr="00102440">
              <w:rPr>
                <w:rFonts w:ascii="Arial Narrow" w:hAnsi="Arial Narrow"/>
                <w:spacing w:val="-2"/>
                <w:sz w:val="16"/>
                <w:szCs w:val="16"/>
              </w:rPr>
              <w:t xml:space="preserve"> </w:t>
            </w:r>
            <w:r w:rsidRPr="00102440">
              <w:rPr>
                <w:rFonts w:ascii="Arial Narrow" w:hAnsi="Arial Narrow"/>
                <w:sz w:val="16"/>
                <w:szCs w:val="16"/>
              </w:rPr>
              <w:t>of</w:t>
            </w:r>
            <w:r w:rsidRPr="00102440">
              <w:rPr>
                <w:rFonts w:ascii="Arial Narrow" w:hAnsi="Arial Narrow"/>
                <w:spacing w:val="-2"/>
                <w:sz w:val="16"/>
                <w:szCs w:val="16"/>
              </w:rPr>
              <w:t xml:space="preserve"> </w:t>
            </w:r>
            <w:r w:rsidRPr="00102440">
              <w:rPr>
                <w:rFonts w:ascii="Arial Narrow" w:hAnsi="Arial Narrow"/>
                <w:sz w:val="16"/>
                <w:szCs w:val="16"/>
              </w:rPr>
              <w:t>material</w:t>
            </w:r>
            <w:r w:rsidRPr="00102440">
              <w:rPr>
                <w:rFonts w:ascii="Arial Narrow" w:hAnsi="Arial Narrow"/>
                <w:spacing w:val="-1"/>
                <w:sz w:val="16"/>
                <w:szCs w:val="16"/>
              </w:rPr>
              <w:t xml:space="preserve"> </w:t>
            </w:r>
            <w:r w:rsidRPr="00102440">
              <w:rPr>
                <w:rFonts w:ascii="Arial Narrow" w:hAnsi="Arial Narrow"/>
                <w:sz w:val="16"/>
                <w:szCs w:val="16"/>
              </w:rPr>
              <w:t>goods</w:t>
            </w:r>
          </w:p>
        </w:tc>
        <w:tc>
          <w:tcPr>
            <w:tcW w:w="1488" w:type="dxa"/>
            <w:vAlign w:val="center"/>
          </w:tcPr>
          <w:p w14:paraId="302EE48D" w14:textId="77777777" w:rsidR="005B0A80" w:rsidRPr="00102440" w:rsidRDefault="005B0A80" w:rsidP="006A6287">
            <w:pPr>
              <w:pStyle w:val="TableParagraph"/>
              <w:spacing w:line="240" w:lineRule="auto"/>
              <w:jc w:val="center"/>
              <w:rPr>
                <w:rFonts w:ascii="Arial Narrow" w:hAnsi="Arial Narrow"/>
                <w:sz w:val="16"/>
                <w:szCs w:val="16"/>
              </w:rPr>
            </w:pPr>
          </w:p>
        </w:tc>
        <w:tc>
          <w:tcPr>
            <w:tcW w:w="1488" w:type="dxa"/>
            <w:vAlign w:val="center"/>
          </w:tcPr>
          <w:p w14:paraId="1202D55C" w14:textId="77777777" w:rsidR="005B0A80" w:rsidRPr="00102440" w:rsidRDefault="005B0A80" w:rsidP="006A6287">
            <w:pPr>
              <w:pStyle w:val="TableParagraph"/>
              <w:spacing w:line="240" w:lineRule="auto"/>
              <w:jc w:val="center"/>
              <w:rPr>
                <w:rFonts w:ascii="Arial Narrow" w:hAnsi="Arial Narrow"/>
                <w:sz w:val="16"/>
                <w:szCs w:val="16"/>
              </w:rPr>
            </w:pPr>
          </w:p>
        </w:tc>
        <w:tc>
          <w:tcPr>
            <w:tcW w:w="1488" w:type="dxa"/>
            <w:vAlign w:val="center"/>
          </w:tcPr>
          <w:p w14:paraId="11BFDFA0" w14:textId="77777777" w:rsidR="005B0A80" w:rsidRPr="00102440" w:rsidRDefault="005B0A80" w:rsidP="006A6287">
            <w:pPr>
              <w:pStyle w:val="TableParagraph"/>
              <w:spacing w:line="240" w:lineRule="auto"/>
              <w:jc w:val="center"/>
              <w:rPr>
                <w:rFonts w:ascii="Arial Narrow" w:hAnsi="Arial Narrow"/>
                <w:sz w:val="16"/>
                <w:szCs w:val="16"/>
              </w:rPr>
            </w:pPr>
          </w:p>
        </w:tc>
        <w:tc>
          <w:tcPr>
            <w:tcW w:w="1489" w:type="dxa"/>
            <w:vAlign w:val="center"/>
          </w:tcPr>
          <w:p w14:paraId="08F2AF41" w14:textId="77777777" w:rsidR="005B0A80" w:rsidRPr="00102440" w:rsidRDefault="005B0A80" w:rsidP="006A6287">
            <w:pPr>
              <w:pStyle w:val="TableParagraph"/>
              <w:ind w:right="115"/>
              <w:jc w:val="center"/>
              <w:rPr>
                <w:rFonts w:ascii="Arial Narrow" w:hAnsi="Arial Narrow"/>
                <w:sz w:val="16"/>
                <w:szCs w:val="16"/>
              </w:rPr>
            </w:pPr>
            <w:r w:rsidRPr="00102440">
              <w:rPr>
                <w:rFonts w:ascii="Arial Narrow" w:hAnsi="Arial Narrow"/>
                <w:sz w:val="16"/>
                <w:szCs w:val="16"/>
              </w:rPr>
              <w:t>2944.38</w:t>
            </w:r>
          </w:p>
        </w:tc>
      </w:tr>
      <w:tr w:rsidR="005B0A80" w:rsidRPr="00102440" w14:paraId="2A3E0780" w14:textId="77777777" w:rsidTr="006A6287">
        <w:trPr>
          <w:trHeight w:val="237"/>
        </w:trPr>
        <w:tc>
          <w:tcPr>
            <w:tcW w:w="2552" w:type="dxa"/>
            <w:vAlign w:val="center"/>
          </w:tcPr>
          <w:p w14:paraId="0CB575C2" w14:textId="77777777" w:rsidR="005B0A80" w:rsidRPr="00102440" w:rsidRDefault="005B0A80" w:rsidP="006A6287">
            <w:pPr>
              <w:pStyle w:val="TableParagraph"/>
              <w:ind w:left="123"/>
              <w:jc w:val="left"/>
              <w:rPr>
                <w:rFonts w:ascii="Arial Narrow" w:hAnsi="Arial Narrow"/>
                <w:sz w:val="16"/>
                <w:szCs w:val="16"/>
              </w:rPr>
            </w:pPr>
            <w:r w:rsidRPr="00102440">
              <w:rPr>
                <w:rFonts w:ascii="Arial Narrow" w:hAnsi="Arial Narrow"/>
                <w:sz w:val="16"/>
                <w:szCs w:val="16"/>
              </w:rPr>
              <w:t>Extraction/us of</w:t>
            </w:r>
            <w:r w:rsidRPr="00102440">
              <w:rPr>
                <w:rFonts w:ascii="Arial Narrow" w:hAnsi="Arial Narrow"/>
                <w:spacing w:val="-1"/>
                <w:sz w:val="16"/>
                <w:szCs w:val="16"/>
              </w:rPr>
              <w:t xml:space="preserve"> </w:t>
            </w:r>
            <w:r w:rsidRPr="00102440">
              <w:rPr>
                <w:rFonts w:ascii="Arial Narrow" w:hAnsi="Arial Narrow"/>
                <w:sz w:val="16"/>
                <w:szCs w:val="16"/>
              </w:rPr>
              <w:t>matter/energy</w:t>
            </w:r>
          </w:p>
        </w:tc>
        <w:tc>
          <w:tcPr>
            <w:tcW w:w="1488" w:type="dxa"/>
            <w:vAlign w:val="center"/>
          </w:tcPr>
          <w:p w14:paraId="28735AF6" w14:textId="77777777" w:rsidR="005B0A80" w:rsidRPr="00102440" w:rsidRDefault="005B0A80" w:rsidP="006A6287">
            <w:pPr>
              <w:pStyle w:val="TableParagraph"/>
              <w:ind w:right="112"/>
              <w:jc w:val="center"/>
              <w:rPr>
                <w:rFonts w:ascii="Arial Narrow" w:hAnsi="Arial Narrow"/>
                <w:sz w:val="16"/>
                <w:szCs w:val="16"/>
              </w:rPr>
            </w:pPr>
            <w:r w:rsidRPr="00102440">
              <w:rPr>
                <w:rFonts w:ascii="Arial Narrow" w:hAnsi="Arial Narrow"/>
                <w:sz w:val="16"/>
                <w:szCs w:val="16"/>
              </w:rPr>
              <w:t>-2899.15</w:t>
            </w:r>
          </w:p>
        </w:tc>
        <w:tc>
          <w:tcPr>
            <w:tcW w:w="1488" w:type="dxa"/>
            <w:vAlign w:val="center"/>
          </w:tcPr>
          <w:p w14:paraId="6C754DC8" w14:textId="77777777" w:rsidR="005B0A80" w:rsidRPr="00102440" w:rsidRDefault="005B0A80" w:rsidP="006A6287">
            <w:pPr>
              <w:pStyle w:val="TableParagraph"/>
              <w:ind w:right="112"/>
              <w:jc w:val="center"/>
              <w:rPr>
                <w:rFonts w:ascii="Arial Narrow" w:hAnsi="Arial Narrow"/>
                <w:sz w:val="16"/>
                <w:szCs w:val="16"/>
              </w:rPr>
            </w:pPr>
            <w:r w:rsidRPr="00102440">
              <w:rPr>
                <w:rFonts w:ascii="Arial Narrow" w:hAnsi="Arial Narrow"/>
                <w:sz w:val="16"/>
                <w:szCs w:val="16"/>
              </w:rPr>
              <w:t>-18492.15</w:t>
            </w:r>
          </w:p>
        </w:tc>
        <w:tc>
          <w:tcPr>
            <w:tcW w:w="1488" w:type="dxa"/>
            <w:vAlign w:val="center"/>
          </w:tcPr>
          <w:p w14:paraId="6B35D742" w14:textId="77777777" w:rsidR="005B0A80" w:rsidRPr="00102440" w:rsidRDefault="005B0A80" w:rsidP="006A6287">
            <w:pPr>
              <w:pStyle w:val="TableParagraph"/>
              <w:spacing w:line="240" w:lineRule="auto"/>
              <w:jc w:val="center"/>
              <w:rPr>
                <w:rFonts w:ascii="Arial Narrow" w:hAnsi="Arial Narrow"/>
                <w:sz w:val="16"/>
                <w:szCs w:val="16"/>
              </w:rPr>
            </w:pPr>
          </w:p>
        </w:tc>
        <w:tc>
          <w:tcPr>
            <w:tcW w:w="1489" w:type="dxa"/>
            <w:vAlign w:val="center"/>
          </w:tcPr>
          <w:p w14:paraId="0B8FE482" w14:textId="77777777" w:rsidR="005B0A80" w:rsidRPr="00102440" w:rsidRDefault="005B0A80" w:rsidP="006A6287">
            <w:pPr>
              <w:pStyle w:val="TableParagraph"/>
              <w:spacing w:line="240" w:lineRule="auto"/>
              <w:jc w:val="center"/>
              <w:rPr>
                <w:rFonts w:ascii="Arial Narrow" w:hAnsi="Arial Narrow"/>
                <w:sz w:val="16"/>
                <w:szCs w:val="16"/>
              </w:rPr>
            </w:pPr>
          </w:p>
        </w:tc>
      </w:tr>
      <w:tr w:rsidR="005B0A80" w:rsidRPr="00102440" w14:paraId="4AC795B5" w14:textId="77777777" w:rsidTr="006A6287">
        <w:trPr>
          <w:trHeight w:val="237"/>
        </w:trPr>
        <w:tc>
          <w:tcPr>
            <w:tcW w:w="2552" w:type="dxa"/>
            <w:tcBorders>
              <w:bottom w:val="single" w:sz="4" w:space="0" w:color="19B839"/>
            </w:tcBorders>
            <w:vAlign w:val="center"/>
          </w:tcPr>
          <w:p w14:paraId="28B27CCA" w14:textId="390982F8" w:rsidR="005B0A80" w:rsidRPr="00102440" w:rsidRDefault="0049596B" w:rsidP="006A6287">
            <w:pPr>
              <w:pStyle w:val="TableParagraph"/>
              <w:ind w:left="123"/>
              <w:jc w:val="left"/>
              <w:rPr>
                <w:rFonts w:ascii="Arial Narrow" w:hAnsi="Arial Narrow"/>
                <w:sz w:val="16"/>
                <w:szCs w:val="16"/>
              </w:rPr>
            </w:pPr>
            <w:r w:rsidRPr="00102440">
              <w:rPr>
                <w:rFonts w:ascii="Arial Narrow" w:hAnsi="Arial Narrow"/>
                <w:sz w:val="16"/>
                <w:szCs w:val="16"/>
              </w:rPr>
              <w:t>Destruction</w:t>
            </w:r>
            <w:r w:rsidR="005B0A80" w:rsidRPr="00102440">
              <w:rPr>
                <w:rFonts w:ascii="Arial Narrow" w:hAnsi="Arial Narrow"/>
                <w:spacing w:val="-5"/>
                <w:sz w:val="16"/>
                <w:szCs w:val="16"/>
              </w:rPr>
              <w:t xml:space="preserve"> </w:t>
            </w:r>
            <w:r w:rsidR="005B0A80" w:rsidRPr="00102440">
              <w:rPr>
                <w:rFonts w:ascii="Arial Narrow" w:hAnsi="Arial Narrow"/>
                <w:sz w:val="16"/>
                <w:szCs w:val="16"/>
              </w:rPr>
              <w:t>of</w:t>
            </w:r>
            <w:r w:rsidR="005B0A80" w:rsidRPr="00102440">
              <w:rPr>
                <w:rFonts w:ascii="Arial Narrow" w:hAnsi="Arial Narrow"/>
                <w:spacing w:val="-5"/>
                <w:sz w:val="16"/>
                <w:szCs w:val="16"/>
              </w:rPr>
              <w:t xml:space="preserve"> </w:t>
            </w:r>
            <w:r w:rsidR="006A6287" w:rsidRPr="00102440">
              <w:rPr>
                <w:rFonts w:ascii="Arial Narrow" w:hAnsi="Arial Narrow"/>
                <w:sz w:val="16"/>
                <w:szCs w:val="16"/>
              </w:rPr>
              <w:t>socio-economic</w:t>
            </w:r>
            <w:r w:rsidR="005B0A80" w:rsidRPr="00102440">
              <w:rPr>
                <w:rFonts w:ascii="Arial Narrow" w:hAnsi="Arial Narrow"/>
                <w:spacing w:val="10"/>
                <w:sz w:val="16"/>
                <w:szCs w:val="16"/>
              </w:rPr>
              <w:t xml:space="preserve"> </w:t>
            </w:r>
            <w:r w:rsidR="005B0A80" w:rsidRPr="00102440">
              <w:rPr>
                <w:rFonts w:ascii="Arial Narrow" w:hAnsi="Arial Narrow"/>
                <w:sz w:val="16"/>
                <w:szCs w:val="16"/>
              </w:rPr>
              <w:t>stock</w:t>
            </w:r>
          </w:p>
        </w:tc>
        <w:tc>
          <w:tcPr>
            <w:tcW w:w="1488" w:type="dxa"/>
            <w:tcBorders>
              <w:bottom w:val="single" w:sz="4" w:space="0" w:color="19B839"/>
            </w:tcBorders>
            <w:vAlign w:val="center"/>
          </w:tcPr>
          <w:p w14:paraId="626A0934" w14:textId="77777777" w:rsidR="005B0A80" w:rsidRPr="00102440" w:rsidRDefault="005B0A80" w:rsidP="006A6287">
            <w:pPr>
              <w:pStyle w:val="TableParagraph"/>
              <w:spacing w:line="240" w:lineRule="auto"/>
              <w:jc w:val="center"/>
              <w:rPr>
                <w:rFonts w:ascii="Arial Narrow" w:hAnsi="Arial Narrow"/>
                <w:sz w:val="16"/>
                <w:szCs w:val="16"/>
              </w:rPr>
            </w:pPr>
          </w:p>
        </w:tc>
        <w:tc>
          <w:tcPr>
            <w:tcW w:w="1488" w:type="dxa"/>
            <w:tcBorders>
              <w:bottom w:val="single" w:sz="4" w:space="0" w:color="19B839"/>
            </w:tcBorders>
            <w:vAlign w:val="center"/>
          </w:tcPr>
          <w:p w14:paraId="18EFF618" w14:textId="77777777" w:rsidR="005B0A80" w:rsidRPr="00102440" w:rsidRDefault="005B0A80" w:rsidP="006A6287">
            <w:pPr>
              <w:pStyle w:val="TableParagraph"/>
              <w:spacing w:line="240" w:lineRule="auto"/>
              <w:jc w:val="center"/>
              <w:rPr>
                <w:rFonts w:ascii="Arial Narrow" w:hAnsi="Arial Narrow"/>
                <w:sz w:val="16"/>
                <w:szCs w:val="16"/>
              </w:rPr>
            </w:pPr>
          </w:p>
        </w:tc>
        <w:tc>
          <w:tcPr>
            <w:tcW w:w="1488" w:type="dxa"/>
            <w:tcBorders>
              <w:bottom w:val="single" w:sz="4" w:space="0" w:color="19B839"/>
            </w:tcBorders>
            <w:vAlign w:val="center"/>
          </w:tcPr>
          <w:p w14:paraId="48C0C744" w14:textId="77777777" w:rsidR="005B0A80" w:rsidRPr="00102440" w:rsidRDefault="005B0A80" w:rsidP="006A6287">
            <w:pPr>
              <w:pStyle w:val="TableParagraph"/>
              <w:spacing w:line="240" w:lineRule="auto"/>
              <w:jc w:val="center"/>
              <w:rPr>
                <w:rFonts w:ascii="Arial Narrow" w:hAnsi="Arial Narrow"/>
                <w:sz w:val="16"/>
                <w:szCs w:val="16"/>
              </w:rPr>
            </w:pPr>
          </w:p>
        </w:tc>
        <w:tc>
          <w:tcPr>
            <w:tcW w:w="1489" w:type="dxa"/>
            <w:tcBorders>
              <w:bottom w:val="single" w:sz="4" w:space="0" w:color="19B839"/>
            </w:tcBorders>
            <w:vAlign w:val="center"/>
          </w:tcPr>
          <w:p w14:paraId="26A95FA9" w14:textId="77777777" w:rsidR="005B0A80" w:rsidRPr="00102440" w:rsidRDefault="005B0A80" w:rsidP="006A6287">
            <w:pPr>
              <w:pStyle w:val="TableParagraph"/>
              <w:ind w:right="115"/>
              <w:jc w:val="center"/>
              <w:rPr>
                <w:rFonts w:ascii="Arial Narrow" w:hAnsi="Arial Narrow"/>
                <w:sz w:val="16"/>
                <w:szCs w:val="16"/>
              </w:rPr>
            </w:pPr>
            <w:r w:rsidRPr="00102440">
              <w:rPr>
                <w:rFonts w:ascii="Arial Narrow" w:hAnsi="Arial Narrow"/>
                <w:sz w:val="16"/>
                <w:szCs w:val="16"/>
              </w:rPr>
              <w:t>-226.15</w:t>
            </w:r>
          </w:p>
        </w:tc>
      </w:tr>
      <w:tr w:rsidR="005B0A80" w:rsidRPr="00102440" w14:paraId="64FE476D" w14:textId="77777777" w:rsidTr="006A6287">
        <w:trPr>
          <w:trHeight w:val="237"/>
        </w:trPr>
        <w:tc>
          <w:tcPr>
            <w:tcW w:w="2552" w:type="dxa"/>
            <w:tcBorders>
              <w:top w:val="single" w:sz="4" w:space="0" w:color="19B839"/>
              <w:bottom w:val="single" w:sz="4" w:space="0" w:color="19B839"/>
            </w:tcBorders>
            <w:vAlign w:val="center"/>
          </w:tcPr>
          <w:p w14:paraId="65C72D40" w14:textId="39ECFC87" w:rsidR="005B0A80" w:rsidRPr="00102440" w:rsidRDefault="008C611B" w:rsidP="006A6287">
            <w:pPr>
              <w:pStyle w:val="TableParagraph"/>
              <w:ind w:left="123"/>
              <w:jc w:val="left"/>
              <w:rPr>
                <w:rFonts w:ascii="Arial Narrow" w:hAnsi="Arial Narrow"/>
                <w:smallCaps/>
                <w:w w:val="105"/>
                <w:sz w:val="16"/>
                <w:szCs w:val="16"/>
              </w:rPr>
            </w:pPr>
            <w:r w:rsidRPr="00102440">
              <w:rPr>
                <w:rFonts w:ascii="Arial Narrow" w:hAnsi="Arial Narrow"/>
                <w:smallCaps/>
                <w:w w:val="105"/>
                <w:sz w:val="16"/>
                <w:szCs w:val="16"/>
              </w:rPr>
              <w:t>Final stock</w:t>
            </w:r>
          </w:p>
        </w:tc>
        <w:tc>
          <w:tcPr>
            <w:tcW w:w="1488" w:type="dxa"/>
            <w:tcBorders>
              <w:top w:val="single" w:sz="4" w:space="0" w:color="19B839"/>
              <w:bottom w:val="single" w:sz="4" w:space="0" w:color="19B839"/>
            </w:tcBorders>
            <w:vAlign w:val="center"/>
          </w:tcPr>
          <w:p w14:paraId="251FCAB1" w14:textId="77777777" w:rsidR="005B0A80" w:rsidRPr="00102440" w:rsidRDefault="005B0A80" w:rsidP="006A6287">
            <w:pPr>
              <w:pStyle w:val="TableParagraph"/>
              <w:ind w:right="112"/>
              <w:jc w:val="center"/>
              <w:rPr>
                <w:rFonts w:ascii="Arial Narrow" w:hAnsi="Arial Narrow"/>
                <w:sz w:val="16"/>
                <w:szCs w:val="16"/>
              </w:rPr>
            </w:pPr>
            <w:r w:rsidRPr="00102440">
              <w:rPr>
                <w:rFonts w:ascii="Arial Narrow" w:hAnsi="Arial Narrow"/>
                <w:sz w:val="16"/>
                <w:szCs w:val="16"/>
              </w:rPr>
              <w:t>9641530.11</w:t>
            </w:r>
          </w:p>
        </w:tc>
        <w:tc>
          <w:tcPr>
            <w:tcW w:w="1488" w:type="dxa"/>
            <w:tcBorders>
              <w:top w:val="single" w:sz="4" w:space="0" w:color="19B839"/>
              <w:bottom w:val="single" w:sz="4" w:space="0" w:color="19B839"/>
            </w:tcBorders>
            <w:vAlign w:val="center"/>
          </w:tcPr>
          <w:p w14:paraId="4FAFA4FE" w14:textId="77777777" w:rsidR="005B0A80" w:rsidRPr="00102440" w:rsidRDefault="005B0A80" w:rsidP="006A6287">
            <w:pPr>
              <w:pStyle w:val="TableParagraph"/>
              <w:ind w:right="112"/>
              <w:jc w:val="center"/>
              <w:rPr>
                <w:rFonts w:ascii="Arial Narrow" w:hAnsi="Arial Narrow"/>
                <w:sz w:val="16"/>
                <w:szCs w:val="16"/>
              </w:rPr>
            </w:pPr>
            <w:r w:rsidRPr="00102440">
              <w:rPr>
                <w:rFonts w:ascii="Arial Narrow" w:hAnsi="Arial Narrow"/>
                <w:sz w:val="16"/>
                <w:szCs w:val="16"/>
              </w:rPr>
              <w:t>-217961.4</w:t>
            </w:r>
          </w:p>
        </w:tc>
        <w:tc>
          <w:tcPr>
            <w:tcW w:w="1488" w:type="dxa"/>
            <w:tcBorders>
              <w:top w:val="single" w:sz="4" w:space="0" w:color="19B839"/>
              <w:bottom w:val="single" w:sz="4" w:space="0" w:color="19B839"/>
            </w:tcBorders>
            <w:vAlign w:val="center"/>
          </w:tcPr>
          <w:p w14:paraId="2059830F" w14:textId="651C18B5" w:rsidR="005B0A80" w:rsidRPr="00102440" w:rsidRDefault="005B0A80" w:rsidP="000714B0">
            <w:pPr>
              <w:pStyle w:val="TableParagraph"/>
              <w:ind w:right="113"/>
              <w:jc w:val="center"/>
              <w:rPr>
                <w:rFonts w:ascii="Arial Narrow" w:hAnsi="Arial Narrow"/>
                <w:sz w:val="16"/>
                <w:szCs w:val="16"/>
              </w:rPr>
            </w:pPr>
            <w:r w:rsidRPr="00102440">
              <w:rPr>
                <w:rFonts w:ascii="Arial Narrow" w:hAnsi="Arial Narrow"/>
                <w:sz w:val="16"/>
                <w:szCs w:val="16"/>
              </w:rPr>
              <w:t>2</w:t>
            </w:r>
            <w:r w:rsidR="000714B0" w:rsidRPr="00102440">
              <w:rPr>
                <w:rFonts w:ascii="Arial Narrow" w:hAnsi="Arial Narrow"/>
                <w:sz w:val="16"/>
                <w:szCs w:val="16"/>
              </w:rPr>
              <w:t>246</w:t>
            </w:r>
            <w:r w:rsidRPr="00102440">
              <w:rPr>
                <w:rFonts w:ascii="Arial Narrow" w:hAnsi="Arial Narrow"/>
                <w:sz w:val="16"/>
                <w:szCs w:val="16"/>
              </w:rPr>
              <w:t>.</w:t>
            </w:r>
            <w:r w:rsidR="000714B0" w:rsidRPr="00102440">
              <w:rPr>
                <w:rFonts w:ascii="Arial Narrow" w:hAnsi="Arial Narrow"/>
                <w:sz w:val="16"/>
                <w:szCs w:val="16"/>
              </w:rPr>
              <w:t>57</w:t>
            </w:r>
          </w:p>
        </w:tc>
        <w:tc>
          <w:tcPr>
            <w:tcW w:w="1489" w:type="dxa"/>
            <w:tcBorders>
              <w:top w:val="single" w:sz="4" w:space="0" w:color="19B839"/>
              <w:bottom w:val="single" w:sz="4" w:space="0" w:color="19B839"/>
            </w:tcBorders>
            <w:vAlign w:val="center"/>
          </w:tcPr>
          <w:p w14:paraId="2505A7AC" w14:textId="77777777" w:rsidR="005B0A80" w:rsidRPr="00102440" w:rsidRDefault="005B0A80" w:rsidP="006A6287">
            <w:pPr>
              <w:pStyle w:val="TableParagraph"/>
              <w:ind w:right="115"/>
              <w:jc w:val="center"/>
              <w:rPr>
                <w:rFonts w:ascii="Arial Narrow" w:hAnsi="Arial Narrow"/>
                <w:sz w:val="16"/>
                <w:szCs w:val="16"/>
              </w:rPr>
            </w:pPr>
            <w:r w:rsidRPr="00102440">
              <w:rPr>
                <w:rFonts w:ascii="Arial Narrow" w:hAnsi="Arial Narrow"/>
                <w:sz w:val="16"/>
                <w:szCs w:val="16"/>
              </w:rPr>
              <w:t>43544.73</w:t>
            </w:r>
          </w:p>
        </w:tc>
      </w:tr>
      <w:tr w:rsidR="005B0A80" w:rsidRPr="00102440" w14:paraId="6BC3CB51" w14:textId="77777777" w:rsidTr="006A6287">
        <w:trPr>
          <w:trHeight w:val="237"/>
        </w:trPr>
        <w:tc>
          <w:tcPr>
            <w:tcW w:w="2552" w:type="dxa"/>
            <w:tcBorders>
              <w:top w:val="single" w:sz="4" w:space="0" w:color="19B839"/>
              <w:bottom w:val="single" w:sz="4" w:space="0" w:color="19B839"/>
            </w:tcBorders>
            <w:vAlign w:val="center"/>
          </w:tcPr>
          <w:p w14:paraId="0A07078E" w14:textId="147A2F79" w:rsidR="005B0A80" w:rsidRPr="00102440" w:rsidRDefault="005B0A80" w:rsidP="001E1F08">
            <w:pPr>
              <w:pStyle w:val="TableParagraph"/>
              <w:ind w:left="123"/>
              <w:jc w:val="left"/>
              <w:rPr>
                <w:rFonts w:ascii="Arial Narrow" w:hAnsi="Arial Narrow"/>
                <w:smallCaps/>
                <w:w w:val="105"/>
                <w:sz w:val="16"/>
                <w:szCs w:val="16"/>
              </w:rPr>
            </w:pPr>
            <w:r w:rsidRPr="00102440">
              <w:rPr>
                <w:rFonts w:ascii="Arial Narrow" w:hAnsi="Arial Narrow"/>
                <w:smallCaps/>
                <w:w w:val="105"/>
                <w:sz w:val="16"/>
                <w:szCs w:val="16"/>
              </w:rPr>
              <w:t>D</w:t>
            </w:r>
            <w:r w:rsidR="001E1F08" w:rsidRPr="00102440">
              <w:rPr>
                <w:rFonts w:ascii="Arial Narrow" w:hAnsi="Arial Narrow"/>
                <w:smallCaps/>
                <w:w w:val="105"/>
                <w:sz w:val="16"/>
                <w:szCs w:val="16"/>
              </w:rPr>
              <w:t>iff</w:t>
            </w:r>
            <w:r w:rsidRPr="00102440">
              <w:rPr>
                <w:rFonts w:ascii="Arial Narrow" w:hAnsi="Arial Narrow"/>
                <w:smallCaps/>
                <w:w w:val="105"/>
                <w:sz w:val="16"/>
                <w:szCs w:val="16"/>
              </w:rPr>
              <w:t>erence</w:t>
            </w:r>
          </w:p>
        </w:tc>
        <w:tc>
          <w:tcPr>
            <w:tcW w:w="1488" w:type="dxa"/>
            <w:tcBorders>
              <w:top w:val="single" w:sz="4" w:space="0" w:color="19B839"/>
              <w:bottom w:val="single" w:sz="4" w:space="0" w:color="19B839"/>
            </w:tcBorders>
            <w:vAlign w:val="center"/>
          </w:tcPr>
          <w:p w14:paraId="4AB975BA" w14:textId="77777777" w:rsidR="005B0A80" w:rsidRPr="00102440" w:rsidRDefault="005B0A80" w:rsidP="006A6287">
            <w:pPr>
              <w:pStyle w:val="TableParagraph"/>
              <w:ind w:right="113"/>
              <w:jc w:val="center"/>
              <w:rPr>
                <w:rFonts w:ascii="Arial Narrow" w:hAnsi="Arial Narrow"/>
                <w:sz w:val="16"/>
                <w:szCs w:val="16"/>
              </w:rPr>
            </w:pPr>
            <w:r w:rsidRPr="00102440">
              <w:rPr>
                <w:rFonts w:ascii="Arial Narrow" w:hAnsi="Arial Narrow"/>
                <w:w w:val="81"/>
                <w:sz w:val="16"/>
                <w:szCs w:val="16"/>
              </w:rPr>
              <w:t>0</w:t>
            </w:r>
          </w:p>
        </w:tc>
        <w:tc>
          <w:tcPr>
            <w:tcW w:w="1488" w:type="dxa"/>
            <w:tcBorders>
              <w:top w:val="single" w:sz="4" w:space="0" w:color="19B839"/>
              <w:bottom w:val="single" w:sz="4" w:space="0" w:color="19B839"/>
            </w:tcBorders>
            <w:vAlign w:val="center"/>
          </w:tcPr>
          <w:p w14:paraId="47E641AD" w14:textId="77777777" w:rsidR="005B0A80" w:rsidRPr="00102440" w:rsidRDefault="005B0A80" w:rsidP="006A6287">
            <w:pPr>
              <w:pStyle w:val="TableParagraph"/>
              <w:ind w:right="113"/>
              <w:jc w:val="center"/>
              <w:rPr>
                <w:rFonts w:ascii="Arial Narrow" w:hAnsi="Arial Narrow"/>
                <w:sz w:val="16"/>
                <w:szCs w:val="16"/>
              </w:rPr>
            </w:pPr>
            <w:r w:rsidRPr="00102440">
              <w:rPr>
                <w:rFonts w:ascii="Arial Narrow" w:hAnsi="Arial Narrow"/>
                <w:w w:val="81"/>
                <w:sz w:val="16"/>
                <w:szCs w:val="16"/>
              </w:rPr>
              <w:t>0</w:t>
            </w:r>
          </w:p>
        </w:tc>
        <w:tc>
          <w:tcPr>
            <w:tcW w:w="1488" w:type="dxa"/>
            <w:tcBorders>
              <w:top w:val="single" w:sz="4" w:space="0" w:color="19B839"/>
              <w:bottom w:val="single" w:sz="4" w:space="0" w:color="19B839"/>
            </w:tcBorders>
            <w:vAlign w:val="center"/>
          </w:tcPr>
          <w:p w14:paraId="67727345" w14:textId="77777777" w:rsidR="005B0A80" w:rsidRPr="00102440" w:rsidRDefault="005B0A80" w:rsidP="006A6287">
            <w:pPr>
              <w:pStyle w:val="TableParagraph"/>
              <w:ind w:right="113"/>
              <w:jc w:val="center"/>
              <w:rPr>
                <w:rFonts w:ascii="Arial Narrow" w:hAnsi="Arial Narrow"/>
                <w:sz w:val="16"/>
                <w:szCs w:val="16"/>
              </w:rPr>
            </w:pPr>
            <w:r w:rsidRPr="00102440">
              <w:rPr>
                <w:rFonts w:ascii="Arial Narrow" w:hAnsi="Arial Narrow"/>
                <w:w w:val="81"/>
                <w:sz w:val="16"/>
                <w:szCs w:val="16"/>
              </w:rPr>
              <w:t>0</w:t>
            </w:r>
          </w:p>
        </w:tc>
        <w:tc>
          <w:tcPr>
            <w:tcW w:w="1489" w:type="dxa"/>
            <w:tcBorders>
              <w:top w:val="single" w:sz="4" w:space="0" w:color="19B839"/>
              <w:bottom w:val="single" w:sz="4" w:space="0" w:color="19B839"/>
            </w:tcBorders>
            <w:vAlign w:val="center"/>
          </w:tcPr>
          <w:p w14:paraId="2CBD0DB6" w14:textId="77777777" w:rsidR="005B0A80" w:rsidRPr="00102440" w:rsidRDefault="005B0A80" w:rsidP="006A6287">
            <w:pPr>
              <w:pStyle w:val="TableParagraph"/>
              <w:ind w:right="115"/>
              <w:jc w:val="center"/>
              <w:rPr>
                <w:rFonts w:ascii="Arial Narrow" w:hAnsi="Arial Narrow"/>
                <w:sz w:val="16"/>
                <w:szCs w:val="16"/>
              </w:rPr>
            </w:pPr>
            <w:r w:rsidRPr="00102440">
              <w:rPr>
                <w:rFonts w:ascii="Arial Narrow" w:hAnsi="Arial Narrow"/>
                <w:w w:val="81"/>
                <w:sz w:val="16"/>
                <w:szCs w:val="16"/>
              </w:rPr>
              <w:t>0</w:t>
            </w:r>
          </w:p>
        </w:tc>
      </w:tr>
    </w:tbl>
    <w:p w14:paraId="071CBE57" w14:textId="3532FC32" w:rsidR="005B0A80" w:rsidRPr="00102440" w:rsidRDefault="005B0A80">
      <w:pPr>
        <w:rPr>
          <w:lang w:val="en-GB"/>
        </w:rPr>
      </w:pPr>
    </w:p>
    <w:p w14:paraId="716DCBC4" w14:textId="6D73A6D9" w:rsidR="0048197D" w:rsidRDefault="0048197D" w:rsidP="00CA277B">
      <w:pPr>
        <w:pStyle w:val="Caption"/>
        <w:keepNext/>
        <w:rPr>
          <w:ins w:id="2865" w:author="Oriol Valles Codina" w:date="2023-08-31T16:04:00Z"/>
        </w:rPr>
      </w:pPr>
      <w:ins w:id="2866" w:author="Oriol Valles Codina" w:date="2023-08-31T16:03:00Z">
        <w:r>
          <w:t>Figure 1. Flow Chart Methodology</w:t>
        </w:r>
      </w:ins>
    </w:p>
    <w:p w14:paraId="08D4BC69" w14:textId="50C89FC2" w:rsidR="0048197D" w:rsidRPr="0048197D" w:rsidRDefault="0048197D">
      <w:pPr>
        <w:rPr>
          <w:ins w:id="2867" w:author="Oriol Valles Codina" w:date="2023-08-31T16:03:00Z"/>
        </w:rPr>
        <w:pPrChange w:id="2868" w:author="Oriol Valles Codina" w:date="2023-08-31T16:04:00Z">
          <w:pPr>
            <w:pStyle w:val="Caption"/>
            <w:keepNext/>
          </w:pPr>
        </w:pPrChange>
      </w:pPr>
      <w:ins w:id="2869" w:author="Oriol Valles Codina" w:date="2023-08-31T16:04:00Z">
        <w:r>
          <w:rPr>
            <w:noProof/>
          </w:rPr>
          <w:drawing>
            <wp:inline distT="0" distB="0" distL="0" distR="0" wp14:anchorId="3BA5A4E7" wp14:editId="0D6D169D">
              <wp:extent cx="5836920" cy="4551045"/>
              <wp:effectExtent l="0" t="0" r="5080" b="0"/>
              <wp:docPr id="4" name="Picture 4"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diagram of a process&#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836920" cy="4551045"/>
                      </a:xfrm>
                      <a:prstGeom prst="rect">
                        <a:avLst/>
                      </a:prstGeom>
                    </pic:spPr>
                  </pic:pic>
                </a:graphicData>
              </a:graphic>
            </wp:inline>
          </w:drawing>
        </w:r>
      </w:ins>
    </w:p>
    <w:p w14:paraId="3E322072" w14:textId="606756AD" w:rsidR="0048197D" w:rsidRPr="0048197D" w:rsidRDefault="0048197D" w:rsidP="00B51517">
      <w:pPr>
        <w:pStyle w:val="Caption"/>
        <w:keepNext/>
        <w:rPr>
          <w:ins w:id="2870" w:author="Oriol Valles Codina" w:date="2023-08-31T16:05:00Z"/>
        </w:rPr>
      </w:pPr>
      <w:ins w:id="2871" w:author="Oriol Valles Codina" w:date="2023-08-31T16:05:00Z">
        <w:r>
          <w:lastRenderedPageBreak/>
          <w:t xml:space="preserve">Figure 2. </w:t>
        </w:r>
      </w:ins>
      <w:ins w:id="2872" w:author="Oriol Valles Codina" w:date="2023-08-31T16:06:00Z">
        <w:r w:rsidR="00B51517">
          <w:t xml:space="preserve">CE </w:t>
        </w:r>
      </w:ins>
      <w:ins w:id="2873" w:author="Oriol Valles Codina" w:date="2023-08-31T16:05:00Z">
        <w:r w:rsidR="00B51517">
          <w:t>Concepts as a Share of Number</w:t>
        </w:r>
      </w:ins>
      <w:ins w:id="2874" w:author="Oriol Valles Codina" w:date="2023-08-31T16:06:00Z">
        <w:r w:rsidR="00B51517">
          <w:t xml:space="preserve"> of Articles by Model</w:t>
        </w:r>
      </w:ins>
      <w:ins w:id="2875" w:author="Oriol Valles Codina" w:date="2023-08-31T16:05:00Z">
        <w:r>
          <w:rPr>
            <w:noProof/>
          </w:rPr>
          <w:drawing>
            <wp:inline distT="0" distB="0" distL="0" distR="0" wp14:anchorId="40698E01" wp14:editId="6230C1B6">
              <wp:extent cx="5836920" cy="2432050"/>
              <wp:effectExtent l="0" t="0" r="508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9">
                        <a:extLst>
                          <a:ext uri="{28A0092B-C50C-407E-A947-70E740481C1C}">
                            <a14:useLocalDpi xmlns:a14="http://schemas.microsoft.com/office/drawing/2010/main" val="0"/>
                          </a:ext>
                        </a:extLst>
                      </a:blip>
                      <a:stretch>
                        <a:fillRect/>
                      </a:stretch>
                    </pic:blipFill>
                    <pic:spPr>
                      <a:xfrm>
                        <a:off x="0" y="0"/>
                        <a:ext cx="5836920" cy="2432050"/>
                      </a:xfrm>
                      <a:prstGeom prst="rect">
                        <a:avLst/>
                      </a:prstGeom>
                    </pic:spPr>
                  </pic:pic>
                </a:graphicData>
              </a:graphic>
            </wp:inline>
          </w:drawing>
        </w:r>
      </w:ins>
    </w:p>
    <w:p w14:paraId="0B752FEB" w14:textId="77777777" w:rsidR="00B51517" w:rsidRDefault="00B51517">
      <w:pPr>
        <w:rPr>
          <w:ins w:id="2876" w:author="Oriol Valles Codina" w:date="2023-08-31T16:07:00Z"/>
          <w:iCs/>
          <w:color w:val="666666"/>
          <w:sz w:val="22"/>
          <w:szCs w:val="18"/>
        </w:rPr>
      </w:pPr>
      <w:ins w:id="2877" w:author="Oriol Valles Codina" w:date="2023-08-31T16:07:00Z">
        <w:r>
          <w:br w:type="page"/>
        </w:r>
      </w:ins>
    </w:p>
    <w:p w14:paraId="15577BE7" w14:textId="24527C3F" w:rsidR="00B51517" w:rsidRDefault="00B51517" w:rsidP="00CA277B">
      <w:pPr>
        <w:pStyle w:val="Caption"/>
        <w:keepNext/>
        <w:rPr>
          <w:ins w:id="2878" w:author="Oriol Valles Codina" w:date="2023-08-31T16:06:00Z"/>
        </w:rPr>
      </w:pPr>
      <w:ins w:id="2879" w:author="Oriol Valles Codina" w:date="2023-08-31T16:06:00Z">
        <w:r>
          <w:lastRenderedPageBreak/>
          <w:t>Figure 3. Citation Network Visualization</w:t>
        </w:r>
      </w:ins>
    </w:p>
    <w:p w14:paraId="6F58F29F" w14:textId="26147825" w:rsidR="00B51517" w:rsidRPr="00B51517" w:rsidRDefault="00B51517">
      <w:pPr>
        <w:rPr>
          <w:ins w:id="2880" w:author="Oriol Valles Codina" w:date="2023-08-31T16:06:00Z"/>
        </w:rPr>
        <w:pPrChange w:id="2881" w:author="Oriol Valles Codina" w:date="2023-08-31T16:06:00Z">
          <w:pPr>
            <w:pStyle w:val="Caption"/>
            <w:keepNext/>
          </w:pPr>
        </w:pPrChange>
      </w:pPr>
      <w:ins w:id="2882" w:author="Oriol Valles Codina" w:date="2023-08-31T16:06:00Z">
        <w:r>
          <w:rPr>
            <w:noProof/>
          </w:rPr>
          <w:drawing>
            <wp:inline distT="0" distB="0" distL="0" distR="0" wp14:anchorId="7A51E24E" wp14:editId="46B464C0">
              <wp:extent cx="5836920" cy="58369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0">
                        <a:extLst>
                          <a:ext uri="{28A0092B-C50C-407E-A947-70E740481C1C}">
                            <a14:useLocalDpi xmlns:a14="http://schemas.microsoft.com/office/drawing/2010/main" val="0"/>
                          </a:ext>
                        </a:extLst>
                      </a:blip>
                      <a:stretch>
                        <a:fillRect/>
                      </a:stretch>
                    </pic:blipFill>
                    <pic:spPr>
                      <a:xfrm>
                        <a:off x="0" y="0"/>
                        <a:ext cx="5836920" cy="5836920"/>
                      </a:xfrm>
                      <a:prstGeom prst="rect">
                        <a:avLst/>
                      </a:prstGeom>
                    </pic:spPr>
                  </pic:pic>
                </a:graphicData>
              </a:graphic>
            </wp:inline>
          </w:drawing>
        </w:r>
      </w:ins>
    </w:p>
    <w:p w14:paraId="2F7965E3" w14:textId="60DA659B" w:rsidR="00B51517" w:rsidRDefault="00B51517" w:rsidP="00CA277B">
      <w:pPr>
        <w:pStyle w:val="Caption"/>
        <w:keepNext/>
        <w:rPr>
          <w:ins w:id="2883" w:author="Oriol Valles Codina" w:date="2023-08-31T16:08:00Z"/>
        </w:rPr>
      </w:pPr>
      <w:ins w:id="2884" w:author="Oriol Valles Codina" w:date="2023-08-31T16:07:00Z">
        <w:r>
          <w:lastRenderedPageBreak/>
          <w:t xml:space="preserve">Figure 4. </w:t>
        </w:r>
      </w:ins>
      <w:ins w:id="2885" w:author="Oriol Valles Codina" w:date="2023-08-31T16:08:00Z">
        <w:r>
          <w:t>Time Evolution of Number of Articles by Model and Concept, 1972-2022</w:t>
        </w:r>
      </w:ins>
    </w:p>
    <w:p w14:paraId="3578E152" w14:textId="3FC7FB1C" w:rsidR="00B51517" w:rsidRPr="00B51517" w:rsidRDefault="00B51517">
      <w:pPr>
        <w:rPr>
          <w:ins w:id="2886" w:author="Oriol Valles Codina" w:date="2023-08-31T16:07:00Z"/>
        </w:rPr>
        <w:pPrChange w:id="2887" w:author="Oriol Valles Codina" w:date="2023-08-31T16:08:00Z">
          <w:pPr>
            <w:pStyle w:val="Caption"/>
            <w:keepNext/>
          </w:pPr>
        </w:pPrChange>
      </w:pPr>
      <w:ins w:id="2888" w:author="Oriol Valles Codina" w:date="2023-08-31T16:08:00Z">
        <w:r>
          <w:rPr>
            <w:noProof/>
          </w:rPr>
          <w:drawing>
            <wp:inline distT="0" distB="0" distL="0" distR="0" wp14:anchorId="75F926B4" wp14:editId="4B70FDE9">
              <wp:extent cx="5836920" cy="4169410"/>
              <wp:effectExtent l="0" t="0" r="508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1">
                        <a:extLst>
                          <a:ext uri="{28A0092B-C50C-407E-A947-70E740481C1C}">
                            <a14:useLocalDpi xmlns:a14="http://schemas.microsoft.com/office/drawing/2010/main" val="0"/>
                          </a:ext>
                        </a:extLst>
                      </a:blip>
                      <a:stretch>
                        <a:fillRect/>
                      </a:stretch>
                    </pic:blipFill>
                    <pic:spPr>
                      <a:xfrm>
                        <a:off x="0" y="0"/>
                        <a:ext cx="5836920" cy="4169410"/>
                      </a:xfrm>
                      <a:prstGeom prst="rect">
                        <a:avLst/>
                      </a:prstGeom>
                    </pic:spPr>
                  </pic:pic>
                </a:graphicData>
              </a:graphic>
            </wp:inline>
          </w:drawing>
        </w:r>
      </w:ins>
    </w:p>
    <w:p w14:paraId="463E6177" w14:textId="3EF48BC6" w:rsidR="00CA277B" w:rsidRPr="00102440" w:rsidRDefault="00CA277B" w:rsidP="00CA277B">
      <w:pPr>
        <w:pStyle w:val="Caption"/>
        <w:keepNext/>
      </w:pPr>
      <w:r w:rsidRPr="00102440">
        <w:lastRenderedPageBreak/>
        <w:t xml:space="preserve">Figure </w:t>
      </w:r>
      <w:del w:id="2889" w:author="Oriol Valles Codina" w:date="2023-08-31T16:10:00Z">
        <w:r w:rsidR="008A1458" w:rsidRPr="00102440" w:rsidDel="00B51517">
          <w:fldChar w:fldCharType="begin"/>
        </w:r>
        <w:r w:rsidR="008A1458" w:rsidRPr="00102440" w:rsidDel="00B51517">
          <w:delInstrText xml:space="preserve"> SEQ Figure \* ARABIC </w:delInstrText>
        </w:r>
        <w:r w:rsidR="008A1458" w:rsidRPr="00102440" w:rsidDel="00B51517">
          <w:fldChar w:fldCharType="separate"/>
        </w:r>
        <w:r w:rsidR="00F76D3D" w:rsidRPr="00102440" w:rsidDel="00B51517">
          <w:rPr>
            <w:noProof/>
          </w:rPr>
          <w:delText>1</w:delText>
        </w:r>
        <w:r w:rsidR="008A1458" w:rsidRPr="00102440" w:rsidDel="00B51517">
          <w:rPr>
            <w:noProof/>
          </w:rPr>
          <w:fldChar w:fldCharType="end"/>
        </w:r>
      </w:del>
      <w:ins w:id="2890" w:author="Oriol Valles Codina" w:date="2023-08-31T16:10:00Z">
        <w:r w:rsidR="00B51517">
          <w:t>5</w:t>
        </w:r>
      </w:ins>
      <w:r w:rsidRPr="00102440">
        <w:t xml:space="preserve">. Sankey diagram of cross-sector transactions and changes in stocks in </w:t>
      </w:r>
      <m:oMath>
        <m:r>
          <w:rPr>
            <w:rFonts w:ascii="Cambria Math" w:hAnsi="Cambria Math"/>
          </w:rPr>
          <m:t>t=10</m:t>
        </m:r>
      </m:oMath>
    </w:p>
    <w:p w14:paraId="4EC57B26" w14:textId="2432F55F" w:rsidR="00A67BAA" w:rsidRPr="00102440" w:rsidRDefault="00CA277B">
      <w:pPr>
        <w:rPr>
          <w:lang w:val="en-GB"/>
        </w:rPr>
      </w:pPr>
      <w:r w:rsidRPr="00102440">
        <w:rPr>
          <w:noProof/>
          <w:lang w:val="en-GB" w:eastAsia="en-GB"/>
        </w:rPr>
        <w:drawing>
          <wp:inline distT="0" distB="0" distL="0" distR="0" wp14:anchorId="51FBFE40" wp14:editId="5FD31812">
            <wp:extent cx="5836920" cy="376110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ankey_1.png"/>
                    <pic:cNvPicPr/>
                  </pic:nvPicPr>
                  <pic:blipFill>
                    <a:blip r:embed="rId22">
                      <a:extLst>
                        <a:ext uri="{28A0092B-C50C-407E-A947-70E740481C1C}">
                          <a14:useLocalDpi xmlns:a14="http://schemas.microsoft.com/office/drawing/2010/main" val="0"/>
                        </a:ext>
                      </a:extLst>
                    </a:blip>
                    <a:stretch>
                      <a:fillRect/>
                    </a:stretch>
                  </pic:blipFill>
                  <pic:spPr>
                    <a:xfrm>
                      <a:off x="0" y="0"/>
                      <a:ext cx="5836920" cy="3761105"/>
                    </a:xfrm>
                    <a:prstGeom prst="rect">
                      <a:avLst/>
                    </a:prstGeom>
                  </pic:spPr>
                </pic:pic>
              </a:graphicData>
            </a:graphic>
          </wp:inline>
        </w:drawing>
      </w:r>
    </w:p>
    <w:p w14:paraId="5C7BE364" w14:textId="1E198D0C" w:rsidR="00CA277B" w:rsidRPr="00102440" w:rsidRDefault="00CA277B">
      <w:pPr>
        <w:rPr>
          <w:lang w:val="en-GB"/>
        </w:rPr>
      </w:pPr>
    </w:p>
    <w:p w14:paraId="5544BDEE" w14:textId="62B71AA3" w:rsidR="00CA277B" w:rsidRPr="00102440" w:rsidRDefault="00CA277B">
      <w:pPr>
        <w:rPr>
          <w:lang w:val="en-GB"/>
        </w:rPr>
      </w:pPr>
    </w:p>
    <w:p w14:paraId="5EA7EFA2" w14:textId="07A3A66E" w:rsidR="00CA277B" w:rsidRPr="00102440" w:rsidRDefault="00CA277B" w:rsidP="00CA277B">
      <w:pPr>
        <w:pStyle w:val="Caption"/>
        <w:keepNext/>
      </w:pPr>
      <w:r w:rsidRPr="00102440">
        <w:lastRenderedPageBreak/>
        <w:t xml:space="preserve">Figure </w:t>
      </w:r>
      <w:del w:id="2891" w:author="Oriol Valles Codina" w:date="2023-08-31T16:11:00Z">
        <w:r w:rsidR="008A1458" w:rsidRPr="00102440" w:rsidDel="00B51517">
          <w:fldChar w:fldCharType="begin"/>
        </w:r>
        <w:r w:rsidR="008A1458" w:rsidRPr="00102440" w:rsidDel="00B51517">
          <w:delInstrText xml:space="preserve"> SEQ Figure \* ARABIC </w:delInstrText>
        </w:r>
        <w:r w:rsidR="008A1458" w:rsidRPr="00102440" w:rsidDel="00B51517">
          <w:fldChar w:fldCharType="separate"/>
        </w:r>
        <w:r w:rsidR="00F76D3D" w:rsidRPr="00102440" w:rsidDel="00B51517">
          <w:rPr>
            <w:noProof/>
          </w:rPr>
          <w:delText>2</w:delText>
        </w:r>
        <w:r w:rsidR="008A1458" w:rsidRPr="00102440" w:rsidDel="00B51517">
          <w:rPr>
            <w:noProof/>
          </w:rPr>
          <w:fldChar w:fldCharType="end"/>
        </w:r>
      </w:del>
      <w:ins w:id="2892" w:author="Oriol Valles Codina" w:date="2023-08-31T16:11:00Z">
        <w:r w:rsidR="00B51517">
          <w:t>6</w:t>
        </w:r>
      </w:ins>
      <w:r w:rsidRPr="00102440">
        <w:t xml:space="preserve">. Sankey diagram of cross-industry interdependencies in </w:t>
      </w:r>
      <m:oMath>
        <m:r>
          <w:rPr>
            <w:rFonts w:ascii="Cambria Math" w:hAnsi="Cambria Math"/>
          </w:rPr>
          <m:t>t=10</m:t>
        </m:r>
      </m:oMath>
    </w:p>
    <w:p w14:paraId="2585BA1B" w14:textId="00DB9D96" w:rsidR="00CA277B" w:rsidRPr="00102440" w:rsidRDefault="00CA277B">
      <w:pPr>
        <w:rPr>
          <w:lang w:val="en-GB"/>
        </w:rPr>
      </w:pPr>
      <w:r w:rsidRPr="00102440">
        <w:rPr>
          <w:noProof/>
          <w:lang w:val="en-GB" w:eastAsia="en-GB"/>
        </w:rPr>
        <w:drawing>
          <wp:inline distT="0" distB="0" distL="0" distR="0" wp14:anchorId="04393FBD" wp14:editId="616BF206">
            <wp:extent cx="5836920" cy="376110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ankey_2.png"/>
                    <pic:cNvPicPr/>
                  </pic:nvPicPr>
                  <pic:blipFill>
                    <a:blip r:embed="rId23">
                      <a:extLst>
                        <a:ext uri="{28A0092B-C50C-407E-A947-70E740481C1C}">
                          <a14:useLocalDpi xmlns:a14="http://schemas.microsoft.com/office/drawing/2010/main" val="0"/>
                        </a:ext>
                      </a:extLst>
                    </a:blip>
                    <a:stretch>
                      <a:fillRect/>
                    </a:stretch>
                  </pic:blipFill>
                  <pic:spPr>
                    <a:xfrm>
                      <a:off x="0" y="0"/>
                      <a:ext cx="5836920" cy="3761105"/>
                    </a:xfrm>
                    <a:prstGeom prst="rect">
                      <a:avLst/>
                    </a:prstGeom>
                  </pic:spPr>
                </pic:pic>
              </a:graphicData>
            </a:graphic>
          </wp:inline>
        </w:drawing>
      </w:r>
    </w:p>
    <w:p w14:paraId="20B74D59" w14:textId="5C1DCC3D" w:rsidR="00CA277B" w:rsidRPr="00102440" w:rsidRDefault="00CA277B">
      <w:pPr>
        <w:rPr>
          <w:lang w:val="en-GB"/>
        </w:rPr>
      </w:pPr>
    </w:p>
    <w:p w14:paraId="5FA96BA2" w14:textId="085B2775" w:rsidR="00E90C02" w:rsidRPr="00102440" w:rsidRDefault="00E90C02" w:rsidP="00E90C02">
      <w:pPr>
        <w:pStyle w:val="Caption"/>
        <w:keepNext/>
      </w:pPr>
      <w:r w:rsidRPr="00102440">
        <w:lastRenderedPageBreak/>
        <w:t xml:space="preserve">Figure </w:t>
      </w:r>
      <w:del w:id="2893" w:author="Oriol Valles Codina" w:date="2023-08-31T16:11:00Z">
        <w:r w:rsidR="008A1458" w:rsidRPr="00102440" w:rsidDel="00B51517">
          <w:fldChar w:fldCharType="begin"/>
        </w:r>
        <w:r w:rsidR="008A1458" w:rsidRPr="00102440" w:rsidDel="00B51517">
          <w:delInstrText xml:space="preserve"> SEQ Figure \* ARABIC </w:delInstrText>
        </w:r>
        <w:r w:rsidR="008A1458" w:rsidRPr="00102440" w:rsidDel="00B51517">
          <w:fldChar w:fldCharType="separate"/>
        </w:r>
        <w:r w:rsidR="00F76D3D" w:rsidRPr="00102440" w:rsidDel="00B51517">
          <w:rPr>
            <w:noProof/>
          </w:rPr>
          <w:delText>3</w:delText>
        </w:r>
        <w:r w:rsidR="008A1458" w:rsidRPr="00102440" w:rsidDel="00B51517">
          <w:rPr>
            <w:noProof/>
          </w:rPr>
          <w:fldChar w:fldCharType="end"/>
        </w:r>
      </w:del>
      <w:ins w:id="2894" w:author="Oriol Valles Codina" w:date="2023-08-31T16:11:00Z">
        <w:r w:rsidR="00B51517">
          <w:t>7</w:t>
        </w:r>
      </w:ins>
      <w:r w:rsidRPr="00102440">
        <w:t>. Adjustment of selected economic variables to their steady-state values under the baseline scenario</w:t>
      </w:r>
    </w:p>
    <w:p w14:paraId="7E3118F2" w14:textId="2D067B18" w:rsidR="00E90C02" w:rsidRPr="00102440" w:rsidRDefault="00670B17">
      <w:pPr>
        <w:rPr>
          <w:lang w:val="en-GB"/>
        </w:rPr>
      </w:pPr>
      <w:r w:rsidRPr="00102440">
        <w:rPr>
          <w:noProof/>
          <w:lang w:val="en-GB" w:eastAsia="en-GB"/>
        </w:rPr>
        <w:drawing>
          <wp:inline distT="0" distB="0" distL="0" distR="0" wp14:anchorId="6CAD060F" wp14:editId="6DFD3360">
            <wp:extent cx="5836920" cy="648525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ure3_D5.1.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836920" cy="6485255"/>
                    </a:xfrm>
                    <a:prstGeom prst="rect">
                      <a:avLst/>
                    </a:prstGeom>
                  </pic:spPr>
                </pic:pic>
              </a:graphicData>
            </a:graphic>
          </wp:inline>
        </w:drawing>
      </w:r>
    </w:p>
    <w:p w14:paraId="7543DA8A" w14:textId="2F24E728" w:rsidR="00E90C02" w:rsidRPr="00102440" w:rsidRDefault="00E90C02">
      <w:pPr>
        <w:rPr>
          <w:lang w:val="en-GB"/>
        </w:rPr>
      </w:pPr>
    </w:p>
    <w:p w14:paraId="35C4B356" w14:textId="690FE243" w:rsidR="00E90C02" w:rsidRPr="00102440" w:rsidRDefault="00E90C02">
      <w:pPr>
        <w:rPr>
          <w:lang w:val="en-GB"/>
        </w:rPr>
      </w:pPr>
    </w:p>
    <w:p w14:paraId="6AFA4514" w14:textId="01499B54" w:rsidR="00E90C02" w:rsidRPr="00102440" w:rsidRDefault="00E90C02" w:rsidP="00E90C02">
      <w:pPr>
        <w:pStyle w:val="Caption"/>
        <w:keepNext/>
      </w:pPr>
      <w:r w:rsidRPr="00102440">
        <w:lastRenderedPageBreak/>
        <w:t xml:space="preserve">Figure </w:t>
      </w:r>
      <w:del w:id="2895" w:author="Oriol Valles Codina" w:date="2023-08-31T16:11:00Z">
        <w:r w:rsidR="008A1458" w:rsidRPr="00102440" w:rsidDel="00B51517">
          <w:fldChar w:fldCharType="begin"/>
        </w:r>
        <w:r w:rsidR="008A1458" w:rsidRPr="00102440" w:rsidDel="00B51517">
          <w:delInstrText xml:space="preserve"> SEQ Figure \* ARABIC </w:delInstrText>
        </w:r>
        <w:r w:rsidR="008A1458" w:rsidRPr="00102440" w:rsidDel="00B51517">
          <w:fldChar w:fldCharType="separate"/>
        </w:r>
        <w:r w:rsidR="00F76D3D" w:rsidRPr="00102440" w:rsidDel="00B51517">
          <w:rPr>
            <w:noProof/>
          </w:rPr>
          <w:delText>4</w:delText>
        </w:r>
        <w:r w:rsidR="008A1458" w:rsidRPr="00102440" w:rsidDel="00B51517">
          <w:rPr>
            <w:noProof/>
          </w:rPr>
          <w:fldChar w:fldCharType="end"/>
        </w:r>
      </w:del>
      <w:ins w:id="2896" w:author="Oriol Valles Codina" w:date="2023-08-31T16:11:00Z">
        <w:r w:rsidR="00B51517">
          <w:t>8</w:t>
        </w:r>
      </w:ins>
      <w:r w:rsidRPr="00102440">
        <w:t>. Adjustment of selected economic and ecological variables to their steady-state values under the baseline scenario</w:t>
      </w:r>
    </w:p>
    <w:p w14:paraId="21680393" w14:textId="15CFBFD2" w:rsidR="00E90C02" w:rsidRPr="00102440" w:rsidRDefault="00670B17">
      <w:pPr>
        <w:rPr>
          <w:lang w:val="en-GB"/>
        </w:rPr>
      </w:pPr>
      <w:r w:rsidRPr="00102440">
        <w:rPr>
          <w:noProof/>
          <w:lang w:val="en-GB" w:eastAsia="en-GB"/>
        </w:rPr>
        <w:drawing>
          <wp:inline distT="0" distB="0" distL="0" distR="0" wp14:anchorId="5DFE9BBA" wp14:editId="0BA7D6B4">
            <wp:extent cx="5836920" cy="648525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gure4_D5.1.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836920" cy="6485255"/>
                    </a:xfrm>
                    <a:prstGeom prst="rect">
                      <a:avLst/>
                    </a:prstGeom>
                  </pic:spPr>
                </pic:pic>
              </a:graphicData>
            </a:graphic>
          </wp:inline>
        </w:drawing>
      </w:r>
    </w:p>
    <w:p w14:paraId="26C2FFF6" w14:textId="44576528" w:rsidR="00CB200F" w:rsidRPr="00102440" w:rsidRDefault="00CB200F">
      <w:pPr>
        <w:rPr>
          <w:lang w:val="en-GB"/>
        </w:rPr>
      </w:pPr>
      <w:bookmarkStart w:id="2897" w:name="_cmy3ftw9ssr7" w:colFirst="0" w:colLast="0"/>
      <w:bookmarkEnd w:id="2897"/>
    </w:p>
    <w:p w14:paraId="2933990A" w14:textId="4F53C2B8" w:rsidR="00921A45" w:rsidRPr="00102440" w:rsidRDefault="00921A45" w:rsidP="00921A45">
      <w:pPr>
        <w:pStyle w:val="Caption"/>
        <w:keepNext/>
      </w:pPr>
      <w:r w:rsidRPr="00102440">
        <w:lastRenderedPageBreak/>
        <w:t xml:space="preserve">Figure </w:t>
      </w:r>
      <w:del w:id="2898" w:author="Oriol Valles Codina" w:date="2023-08-31T16:11:00Z">
        <w:r w:rsidR="008A1458" w:rsidRPr="00102440" w:rsidDel="00B51517">
          <w:fldChar w:fldCharType="begin"/>
        </w:r>
        <w:r w:rsidR="008A1458" w:rsidRPr="00102440" w:rsidDel="00B51517">
          <w:delInstrText xml:space="preserve"> SEQ Figure \* ARABIC </w:delInstrText>
        </w:r>
        <w:r w:rsidR="008A1458" w:rsidRPr="00102440" w:rsidDel="00B51517">
          <w:fldChar w:fldCharType="separate"/>
        </w:r>
        <w:r w:rsidR="00F76D3D" w:rsidRPr="00102440" w:rsidDel="00B51517">
          <w:rPr>
            <w:noProof/>
          </w:rPr>
          <w:delText>5</w:delText>
        </w:r>
        <w:r w:rsidR="008A1458" w:rsidRPr="00102440" w:rsidDel="00B51517">
          <w:rPr>
            <w:noProof/>
          </w:rPr>
          <w:fldChar w:fldCharType="end"/>
        </w:r>
      </w:del>
      <w:ins w:id="2899" w:author="Oriol Valles Codina" w:date="2023-08-31T16:11:00Z">
        <w:r w:rsidR="00B51517">
          <w:t>9</w:t>
        </w:r>
      </w:ins>
      <w:r w:rsidRPr="00102440">
        <w:t>. Dynamics of selected economic variables following a CE innovation in a closed economy</w:t>
      </w:r>
    </w:p>
    <w:p w14:paraId="67D078FF" w14:textId="1A2B262A" w:rsidR="00921A45" w:rsidRPr="00102440" w:rsidRDefault="002E4D5B">
      <w:pPr>
        <w:rPr>
          <w:lang w:val="en-GB"/>
        </w:rPr>
      </w:pPr>
      <w:r w:rsidRPr="00102440">
        <w:rPr>
          <w:noProof/>
          <w:lang w:val="en-GB" w:eastAsia="en-GB"/>
        </w:rPr>
        <w:drawing>
          <wp:inline distT="0" distB="0" distL="0" distR="0" wp14:anchorId="0463EBE8" wp14:editId="27892B7A">
            <wp:extent cx="5836920" cy="648525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ure5_D5.1.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836920" cy="6485255"/>
                    </a:xfrm>
                    <a:prstGeom prst="rect">
                      <a:avLst/>
                    </a:prstGeom>
                  </pic:spPr>
                </pic:pic>
              </a:graphicData>
            </a:graphic>
          </wp:inline>
        </w:drawing>
      </w:r>
    </w:p>
    <w:p w14:paraId="6CF5A669" w14:textId="75AF5FD1" w:rsidR="00921A45" w:rsidRPr="00102440" w:rsidRDefault="00921A45">
      <w:pPr>
        <w:rPr>
          <w:lang w:val="en-GB"/>
        </w:rPr>
      </w:pPr>
    </w:p>
    <w:p w14:paraId="63FBBD73" w14:textId="30647FA5" w:rsidR="00921A45" w:rsidRPr="00102440" w:rsidRDefault="00921A45">
      <w:pPr>
        <w:rPr>
          <w:lang w:val="en-GB"/>
        </w:rPr>
      </w:pPr>
    </w:p>
    <w:p w14:paraId="67DFDF68" w14:textId="5E3E41F8" w:rsidR="00921A45" w:rsidRPr="00102440" w:rsidRDefault="00921A45" w:rsidP="00921A45">
      <w:pPr>
        <w:pStyle w:val="Caption"/>
        <w:keepNext/>
      </w:pPr>
      <w:r w:rsidRPr="00102440">
        <w:lastRenderedPageBreak/>
        <w:t xml:space="preserve">Figure </w:t>
      </w:r>
      <w:del w:id="2900" w:author="Oriol Valles Codina" w:date="2023-08-31T16:11:00Z">
        <w:r w:rsidR="008A1458" w:rsidRPr="00102440" w:rsidDel="00B51517">
          <w:fldChar w:fldCharType="begin"/>
        </w:r>
        <w:r w:rsidR="008A1458" w:rsidRPr="00102440" w:rsidDel="00B51517">
          <w:delInstrText xml:space="preserve"> SEQ Figure \* ARABIC </w:delInstrText>
        </w:r>
        <w:r w:rsidR="008A1458" w:rsidRPr="00102440" w:rsidDel="00B51517">
          <w:fldChar w:fldCharType="separate"/>
        </w:r>
        <w:r w:rsidR="00F76D3D" w:rsidRPr="00102440" w:rsidDel="00B51517">
          <w:rPr>
            <w:noProof/>
          </w:rPr>
          <w:delText>6</w:delText>
        </w:r>
        <w:r w:rsidR="008A1458" w:rsidRPr="00102440" w:rsidDel="00B51517">
          <w:rPr>
            <w:noProof/>
          </w:rPr>
          <w:fldChar w:fldCharType="end"/>
        </w:r>
      </w:del>
      <w:ins w:id="2901" w:author="Oriol Valles Codina" w:date="2023-08-31T16:11:00Z">
        <w:r w:rsidR="00B51517">
          <w:t>10</w:t>
        </w:r>
      </w:ins>
      <w:r w:rsidRPr="00102440">
        <w:t>. Dynamics of selected economic and ecological variables following a CE innovation in a closed economy</w:t>
      </w:r>
    </w:p>
    <w:p w14:paraId="1A81B762" w14:textId="5688A6AA" w:rsidR="00921A45" w:rsidRPr="00102440" w:rsidRDefault="002E4D5B">
      <w:pPr>
        <w:rPr>
          <w:lang w:val="en-GB"/>
        </w:rPr>
      </w:pPr>
      <w:r w:rsidRPr="00102440">
        <w:rPr>
          <w:noProof/>
          <w:lang w:val="en-GB" w:eastAsia="en-GB"/>
        </w:rPr>
        <w:drawing>
          <wp:inline distT="0" distB="0" distL="0" distR="0" wp14:anchorId="536E996E" wp14:editId="2ED3FC58">
            <wp:extent cx="5836920" cy="648525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ure6_D5.1.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836920" cy="6485255"/>
                    </a:xfrm>
                    <a:prstGeom prst="rect">
                      <a:avLst/>
                    </a:prstGeom>
                  </pic:spPr>
                </pic:pic>
              </a:graphicData>
            </a:graphic>
          </wp:inline>
        </w:drawing>
      </w:r>
    </w:p>
    <w:p w14:paraId="4149D8A8" w14:textId="51D037D1" w:rsidR="00921A45" w:rsidRPr="00102440" w:rsidRDefault="00921A45">
      <w:pPr>
        <w:rPr>
          <w:lang w:val="en-GB"/>
        </w:rPr>
      </w:pPr>
    </w:p>
    <w:p w14:paraId="3BFA3BBF" w14:textId="7D97D0DE" w:rsidR="00941A6C" w:rsidRPr="00102440" w:rsidRDefault="00941A6C">
      <w:pPr>
        <w:rPr>
          <w:lang w:val="en-GB"/>
        </w:rPr>
      </w:pPr>
    </w:p>
    <w:p w14:paraId="653FA39F" w14:textId="4FF9AED8" w:rsidR="00941A6C" w:rsidRPr="00102440" w:rsidRDefault="00941A6C" w:rsidP="00941A6C">
      <w:pPr>
        <w:pStyle w:val="Caption"/>
        <w:keepNext/>
      </w:pPr>
      <w:r w:rsidRPr="00102440">
        <w:lastRenderedPageBreak/>
        <w:t xml:space="preserve">Figure </w:t>
      </w:r>
      <w:del w:id="2902" w:author="Oriol Valles Codina" w:date="2023-08-31T16:11:00Z">
        <w:r w:rsidR="008A1458" w:rsidRPr="00102440" w:rsidDel="00B51517">
          <w:fldChar w:fldCharType="begin"/>
        </w:r>
        <w:r w:rsidR="008A1458" w:rsidRPr="00102440" w:rsidDel="00B51517">
          <w:delInstrText xml:space="preserve"> SEQ Figure \* ARABIC </w:delInstrText>
        </w:r>
        <w:r w:rsidR="008A1458" w:rsidRPr="00102440" w:rsidDel="00B51517">
          <w:fldChar w:fldCharType="separate"/>
        </w:r>
        <w:r w:rsidR="00F76D3D" w:rsidRPr="00102440" w:rsidDel="00B51517">
          <w:rPr>
            <w:noProof/>
          </w:rPr>
          <w:delText>7</w:delText>
        </w:r>
        <w:r w:rsidR="008A1458" w:rsidRPr="00102440" w:rsidDel="00B51517">
          <w:rPr>
            <w:noProof/>
          </w:rPr>
          <w:fldChar w:fldCharType="end"/>
        </w:r>
      </w:del>
      <w:ins w:id="2903" w:author="Oriol Valles Codina" w:date="2023-08-31T16:11:00Z">
        <w:r w:rsidR="00B51517">
          <w:t>11</w:t>
        </w:r>
      </w:ins>
      <w:r w:rsidRPr="00102440">
        <w:t xml:space="preserve">. Dynamics of selected economic variables following a CE innovation in </w:t>
      </w:r>
      <w:r w:rsidR="00D07545" w:rsidRPr="00102440">
        <w:t>Area 1</w:t>
      </w:r>
      <w:r w:rsidRPr="00102440">
        <w:t xml:space="preserve"> under a fixed exchange rate regime</w:t>
      </w:r>
    </w:p>
    <w:p w14:paraId="4434C651" w14:textId="72C410DF" w:rsidR="00941A6C" w:rsidRPr="00102440" w:rsidRDefault="001315E7">
      <w:pPr>
        <w:rPr>
          <w:lang w:val="en-GB"/>
        </w:rPr>
      </w:pPr>
      <w:r w:rsidRPr="00102440">
        <w:rPr>
          <w:noProof/>
          <w:lang w:val="en-GB" w:eastAsia="en-GB"/>
        </w:rPr>
        <w:drawing>
          <wp:inline distT="0" distB="0" distL="0" distR="0" wp14:anchorId="66C82C9A" wp14:editId="40212D44">
            <wp:extent cx="5836920" cy="648525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gure5_FIX_D5.1.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836920" cy="6485255"/>
                    </a:xfrm>
                    <a:prstGeom prst="rect">
                      <a:avLst/>
                    </a:prstGeom>
                  </pic:spPr>
                </pic:pic>
              </a:graphicData>
            </a:graphic>
          </wp:inline>
        </w:drawing>
      </w:r>
    </w:p>
    <w:p w14:paraId="43DE1135" w14:textId="579593B8" w:rsidR="00941A6C" w:rsidRPr="00102440" w:rsidRDefault="00941A6C">
      <w:pPr>
        <w:rPr>
          <w:lang w:val="en-GB"/>
        </w:rPr>
      </w:pPr>
    </w:p>
    <w:p w14:paraId="2050D449" w14:textId="0FA5D232" w:rsidR="00941A6C" w:rsidRPr="00102440" w:rsidRDefault="00941A6C">
      <w:pPr>
        <w:rPr>
          <w:lang w:val="en-GB"/>
        </w:rPr>
      </w:pPr>
    </w:p>
    <w:p w14:paraId="36DD82A9" w14:textId="71457399" w:rsidR="00941A6C" w:rsidRPr="00102440" w:rsidRDefault="00941A6C" w:rsidP="00941A6C">
      <w:pPr>
        <w:pStyle w:val="Caption"/>
        <w:keepNext/>
      </w:pPr>
      <w:r w:rsidRPr="00102440">
        <w:lastRenderedPageBreak/>
        <w:t xml:space="preserve">Figure </w:t>
      </w:r>
      <w:del w:id="2904" w:author="Oriol Valles Codina" w:date="2023-08-31T16:12:00Z">
        <w:r w:rsidR="008A1458" w:rsidRPr="00102440" w:rsidDel="00B51517">
          <w:fldChar w:fldCharType="begin"/>
        </w:r>
        <w:r w:rsidR="008A1458" w:rsidRPr="00102440" w:rsidDel="00B51517">
          <w:delInstrText xml:space="preserve"> SEQ Figure \* ARABIC </w:delInstrText>
        </w:r>
        <w:r w:rsidR="008A1458" w:rsidRPr="00102440" w:rsidDel="00B51517">
          <w:fldChar w:fldCharType="separate"/>
        </w:r>
        <w:r w:rsidR="00F76D3D" w:rsidRPr="00102440" w:rsidDel="00B51517">
          <w:rPr>
            <w:noProof/>
          </w:rPr>
          <w:delText>8</w:delText>
        </w:r>
        <w:r w:rsidR="008A1458" w:rsidRPr="00102440" w:rsidDel="00B51517">
          <w:rPr>
            <w:noProof/>
          </w:rPr>
          <w:fldChar w:fldCharType="end"/>
        </w:r>
      </w:del>
      <w:ins w:id="2905" w:author="Oriol Valles Codina" w:date="2023-08-31T16:12:00Z">
        <w:r w:rsidR="00B51517">
          <w:t>12</w:t>
        </w:r>
      </w:ins>
      <w:r w:rsidRPr="00102440">
        <w:t xml:space="preserve">. Dynamics of selected economic and ecological variables following a CE innovation in </w:t>
      </w:r>
      <w:r w:rsidR="00D07545" w:rsidRPr="00102440">
        <w:t>Area 1</w:t>
      </w:r>
      <w:r w:rsidRPr="00102440">
        <w:t xml:space="preserve"> under a fixed exchange rate regime</w:t>
      </w:r>
    </w:p>
    <w:p w14:paraId="677D8EBF" w14:textId="4F46526A" w:rsidR="00941A6C" w:rsidRPr="00102440" w:rsidRDefault="001315E7">
      <w:pPr>
        <w:rPr>
          <w:lang w:val="en-GB"/>
        </w:rPr>
      </w:pPr>
      <w:r w:rsidRPr="00102440">
        <w:rPr>
          <w:noProof/>
          <w:lang w:val="en-GB" w:eastAsia="en-GB"/>
        </w:rPr>
        <w:drawing>
          <wp:inline distT="0" distB="0" distL="0" distR="0" wp14:anchorId="57D48E83" wp14:editId="4B73397A">
            <wp:extent cx="5836920" cy="648525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ure6_FIX_D5.1.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836920" cy="6485255"/>
                    </a:xfrm>
                    <a:prstGeom prst="rect">
                      <a:avLst/>
                    </a:prstGeom>
                  </pic:spPr>
                </pic:pic>
              </a:graphicData>
            </a:graphic>
          </wp:inline>
        </w:drawing>
      </w:r>
    </w:p>
    <w:p w14:paraId="795BBCCD" w14:textId="336F093C" w:rsidR="00941A6C" w:rsidRPr="00102440" w:rsidRDefault="00941A6C">
      <w:pPr>
        <w:rPr>
          <w:lang w:val="en-GB"/>
        </w:rPr>
      </w:pPr>
    </w:p>
    <w:p w14:paraId="45C20F90" w14:textId="3B0AEF2C" w:rsidR="00941A6C" w:rsidRPr="00102440" w:rsidRDefault="00941A6C">
      <w:pPr>
        <w:rPr>
          <w:lang w:val="en-GB"/>
        </w:rPr>
      </w:pPr>
    </w:p>
    <w:p w14:paraId="61314318" w14:textId="475D0099" w:rsidR="00941A6C" w:rsidRPr="00102440" w:rsidRDefault="00941A6C" w:rsidP="00941A6C">
      <w:pPr>
        <w:pStyle w:val="Caption"/>
        <w:keepNext/>
      </w:pPr>
      <w:r w:rsidRPr="00102440">
        <w:lastRenderedPageBreak/>
        <w:t xml:space="preserve">Figure </w:t>
      </w:r>
      <w:del w:id="2906" w:author="Oriol Valles Codina" w:date="2023-08-31T16:12:00Z">
        <w:r w:rsidR="008A1458" w:rsidRPr="00102440" w:rsidDel="00B51517">
          <w:fldChar w:fldCharType="begin"/>
        </w:r>
        <w:r w:rsidR="008A1458" w:rsidRPr="00102440" w:rsidDel="00B51517">
          <w:delInstrText xml:space="preserve"> SEQ Figure \* ARABIC </w:delInstrText>
        </w:r>
        <w:r w:rsidR="008A1458" w:rsidRPr="00102440" w:rsidDel="00B51517">
          <w:fldChar w:fldCharType="separate"/>
        </w:r>
        <w:r w:rsidR="00F76D3D" w:rsidRPr="00102440" w:rsidDel="00B51517">
          <w:rPr>
            <w:noProof/>
          </w:rPr>
          <w:delText>9</w:delText>
        </w:r>
        <w:r w:rsidR="008A1458" w:rsidRPr="00102440" w:rsidDel="00B51517">
          <w:rPr>
            <w:noProof/>
          </w:rPr>
          <w:fldChar w:fldCharType="end"/>
        </w:r>
      </w:del>
      <w:ins w:id="2907" w:author="Oriol Valles Codina" w:date="2023-08-31T16:12:00Z">
        <w:r w:rsidR="00B51517">
          <w:t>13</w:t>
        </w:r>
      </w:ins>
      <w:r w:rsidRPr="00102440">
        <w:t xml:space="preserve">. Dynamics of selected economic variables following a CE innovation in </w:t>
      </w:r>
      <w:r w:rsidR="00D07545" w:rsidRPr="00102440">
        <w:t>Area 1</w:t>
      </w:r>
      <w:r w:rsidRPr="00102440">
        <w:t xml:space="preserve"> under a semi-floating exchange rate regime</w:t>
      </w:r>
    </w:p>
    <w:p w14:paraId="2D863A2F" w14:textId="0D6A4C6A" w:rsidR="00941A6C" w:rsidRPr="00102440" w:rsidRDefault="001315E7">
      <w:pPr>
        <w:rPr>
          <w:lang w:val="en-GB"/>
        </w:rPr>
      </w:pPr>
      <w:r w:rsidRPr="00102440">
        <w:rPr>
          <w:noProof/>
          <w:lang w:val="en-GB" w:eastAsia="en-GB"/>
        </w:rPr>
        <w:drawing>
          <wp:inline distT="0" distB="0" distL="0" distR="0" wp14:anchorId="42023894" wp14:editId="5112C7C1">
            <wp:extent cx="5836920" cy="648525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igure5_FL_D5.1.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836920" cy="6485255"/>
                    </a:xfrm>
                    <a:prstGeom prst="rect">
                      <a:avLst/>
                    </a:prstGeom>
                  </pic:spPr>
                </pic:pic>
              </a:graphicData>
            </a:graphic>
          </wp:inline>
        </w:drawing>
      </w:r>
    </w:p>
    <w:p w14:paraId="30F9ACC5" w14:textId="6C24B383" w:rsidR="00941A6C" w:rsidRPr="00102440" w:rsidRDefault="00941A6C">
      <w:pPr>
        <w:rPr>
          <w:lang w:val="en-GB"/>
        </w:rPr>
      </w:pPr>
    </w:p>
    <w:p w14:paraId="5707A498" w14:textId="05C27B3F" w:rsidR="00941A6C" w:rsidRPr="00102440" w:rsidRDefault="00941A6C">
      <w:pPr>
        <w:rPr>
          <w:lang w:val="en-GB"/>
        </w:rPr>
      </w:pPr>
    </w:p>
    <w:p w14:paraId="28EDE610" w14:textId="3F118022" w:rsidR="00941A6C" w:rsidRPr="00102440" w:rsidRDefault="00941A6C" w:rsidP="00941A6C">
      <w:pPr>
        <w:pStyle w:val="Caption"/>
        <w:keepNext/>
      </w:pPr>
      <w:r w:rsidRPr="00102440">
        <w:lastRenderedPageBreak/>
        <w:t xml:space="preserve">Figure </w:t>
      </w:r>
      <w:del w:id="2908" w:author="Oriol Valles Codina" w:date="2023-08-31T16:12:00Z">
        <w:r w:rsidR="008A1458" w:rsidRPr="00102440" w:rsidDel="00B51517">
          <w:fldChar w:fldCharType="begin"/>
        </w:r>
        <w:r w:rsidR="008A1458" w:rsidRPr="00102440" w:rsidDel="00B51517">
          <w:delInstrText xml:space="preserve"> SEQ Figure \* ARABIC </w:delInstrText>
        </w:r>
        <w:r w:rsidR="008A1458" w:rsidRPr="00102440" w:rsidDel="00B51517">
          <w:fldChar w:fldCharType="separate"/>
        </w:r>
        <w:r w:rsidR="00F76D3D" w:rsidRPr="00102440" w:rsidDel="00B51517">
          <w:rPr>
            <w:noProof/>
          </w:rPr>
          <w:delText>10</w:delText>
        </w:r>
        <w:r w:rsidR="008A1458" w:rsidRPr="00102440" w:rsidDel="00B51517">
          <w:rPr>
            <w:noProof/>
          </w:rPr>
          <w:fldChar w:fldCharType="end"/>
        </w:r>
      </w:del>
      <w:ins w:id="2909" w:author="Oriol Valles Codina" w:date="2023-08-31T16:12:00Z">
        <w:r w:rsidR="00B51517" w:rsidRPr="00102440">
          <w:fldChar w:fldCharType="begin"/>
        </w:r>
        <w:r w:rsidR="00B51517" w:rsidRPr="00102440">
          <w:instrText xml:space="preserve"> SEQ Figure \* ARABIC </w:instrText>
        </w:r>
        <w:r w:rsidR="00B51517" w:rsidRPr="00102440">
          <w:fldChar w:fldCharType="separate"/>
        </w:r>
        <w:r w:rsidR="00B51517" w:rsidRPr="00102440">
          <w:rPr>
            <w:noProof/>
          </w:rPr>
          <w:t>1</w:t>
        </w:r>
        <w:r w:rsidR="00B51517">
          <w:rPr>
            <w:noProof/>
          </w:rPr>
          <w:t>4</w:t>
        </w:r>
        <w:r w:rsidR="00B51517" w:rsidRPr="00102440">
          <w:rPr>
            <w:noProof/>
          </w:rPr>
          <w:fldChar w:fldCharType="end"/>
        </w:r>
      </w:ins>
      <w:r w:rsidRPr="00102440">
        <w:t xml:space="preserve">. Dynamics of selected economic and ecological variables following a CE innovation in </w:t>
      </w:r>
      <w:r w:rsidR="00D07545" w:rsidRPr="00102440">
        <w:t>Area 1</w:t>
      </w:r>
      <w:r w:rsidRPr="00102440">
        <w:t xml:space="preserve"> under a semi-floating exchange rate regime</w:t>
      </w:r>
    </w:p>
    <w:p w14:paraId="10FED04B" w14:textId="4D177D44" w:rsidR="00941A6C" w:rsidRPr="00102440" w:rsidRDefault="001315E7">
      <w:pPr>
        <w:rPr>
          <w:lang w:val="en-GB"/>
        </w:rPr>
      </w:pPr>
      <w:r w:rsidRPr="00102440">
        <w:rPr>
          <w:noProof/>
          <w:lang w:val="en-GB" w:eastAsia="en-GB"/>
        </w:rPr>
        <w:drawing>
          <wp:inline distT="0" distB="0" distL="0" distR="0" wp14:anchorId="192D7F02" wp14:editId="05CE3F68">
            <wp:extent cx="5836920" cy="648525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gure6_FL_D5.1.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836920" cy="6485255"/>
                    </a:xfrm>
                    <a:prstGeom prst="rect">
                      <a:avLst/>
                    </a:prstGeom>
                  </pic:spPr>
                </pic:pic>
              </a:graphicData>
            </a:graphic>
          </wp:inline>
        </w:drawing>
      </w:r>
    </w:p>
    <w:p w14:paraId="7F133F42" w14:textId="77777777" w:rsidR="00941A6C" w:rsidRPr="00102440" w:rsidRDefault="00941A6C">
      <w:pPr>
        <w:rPr>
          <w:lang w:val="en-GB"/>
        </w:rPr>
      </w:pPr>
    </w:p>
    <w:p w14:paraId="62A69EC5" w14:textId="77777777" w:rsidR="00941A6C" w:rsidRPr="00102440" w:rsidRDefault="00941A6C">
      <w:pPr>
        <w:rPr>
          <w:lang w:val="en-GB"/>
        </w:rPr>
      </w:pPr>
    </w:p>
    <w:p w14:paraId="4DAE351B" w14:textId="0C6C0330" w:rsidR="00A7650B" w:rsidRPr="00102440" w:rsidRDefault="003A30AE">
      <w:pPr>
        <w:rPr>
          <w:lang w:val="en-GB"/>
        </w:rPr>
      </w:pPr>
      <w:r w:rsidRPr="00102440">
        <w:rPr>
          <w:lang w:val="en-GB"/>
        </w:rPr>
        <w:br w:type="page"/>
      </w:r>
    </w:p>
    <w:p w14:paraId="4DAE351C" w14:textId="77777777" w:rsidR="00A7650B" w:rsidRPr="00F94648" w:rsidRDefault="007D1983">
      <w:pPr>
        <w:rPr>
          <w:lang w:val="en-GB"/>
        </w:rPr>
      </w:pPr>
      <w:r w:rsidRPr="00102440">
        <w:rPr>
          <w:noProof/>
          <w:lang w:val="en-GB" w:eastAsia="en-GB"/>
        </w:rPr>
        <w:lastRenderedPageBreak/>
        <w:drawing>
          <wp:anchor distT="114300" distB="114300" distL="114300" distR="114300" simplePos="0" relativeHeight="251665408" behindDoc="1" locked="0" layoutInCell="1" hidden="0" allowOverlap="1" wp14:anchorId="4DAE352B" wp14:editId="4DAE352C">
            <wp:simplePos x="0" y="0"/>
            <wp:positionH relativeFrom="column">
              <wp:posOffset>3893820</wp:posOffset>
            </wp:positionH>
            <wp:positionV relativeFrom="paragraph">
              <wp:posOffset>7882890</wp:posOffset>
            </wp:positionV>
            <wp:extent cx="2232660" cy="617220"/>
            <wp:effectExtent l="0" t="0" r="0" b="0"/>
            <wp:wrapNone/>
            <wp:docPr id="26"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2"/>
                    <a:srcRect/>
                    <a:stretch>
                      <a:fillRect/>
                    </a:stretch>
                  </pic:blipFill>
                  <pic:spPr>
                    <a:xfrm>
                      <a:off x="0" y="0"/>
                      <a:ext cx="2234147" cy="617631"/>
                    </a:xfrm>
                    <a:prstGeom prst="rect">
                      <a:avLst/>
                    </a:prstGeom>
                    <a:ln/>
                  </pic:spPr>
                </pic:pic>
              </a:graphicData>
            </a:graphic>
            <wp14:sizeRelH relativeFrom="margin">
              <wp14:pctWidth>0</wp14:pctWidth>
            </wp14:sizeRelH>
            <wp14:sizeRelV relativeFrom="margin">
              <wp14:pctHeight>0</wp14:pctHeight>
            </wp14:sizeRelV>
          </wp:anchor>
        </w:drawing>
      </w:r>
      <w:r w:rsidRPr="00102440">
        <w:rPr>
          <w:noProof/>
          <w:lang w:val="en-GB" w:eastAsia="en-GB"/>
        </w:rPr>
        <w:drawing>
          <wp:anchor distT="114300" distB="114300" distL="114300" distR="114300" simplePos="0" relativeHeight="251657215" behindDoc="1" locked="0" layoutInCell="1" hidden="0" allowOverlap="1" wp14:anchorId="4DAE352D" wp14:editId="4DAE352E">
            <wp:simplePos x="0" y="0"/>
            <wp:positionH relativeFrom="page">
              <wp:posOffset>-34925</wp:posOffset>
            </wp:positionH>
            <wp:positionV relativeFrom="paragraph">
              <wp:posOffset>-1253490</wp:posOffset>
            </wp:positionV>
            <wp:extent cx="7696200" cy="9044940"/>
            <wp:effectExtent l="0" t="0" r="0" b="3810"/>
            <wp:wrapNone/>
            <wp:docPr id="18" name="image20.jpg"/>
            <wp:cNvGraphicFramePr/>
            <a:graphic xmlns:a="http://schemas.openxmlformats.org/drawingml/2006/main">
              <a:graphicData uri="http://schemas.openxmlformats.org/drawingml/2006/picture">
                <pic:pic xmlns:pic="http://schemas.openxmlformats.org/drawingml/2006/picture">
                  <pic:nvPicPr>
                    <pic:cNvPr id="0" name="image20.jpg"/>
                    <pic:cNvPicPr preferRelativeResize="0"/>
                  </pic:nvPicPr>
                  <pic:blipFill>
                    <a:blip r:embed="rId33"/>
                    <a:srcRect/>
                    <a:stretch>
                      <a:fillRect/>
                    </a:stretch>
                  </pic:blipFill>
                  <pic:spPr>
                    <a:xfrm>
                      <a:off x="0" y="0"/>
                      <a:ext cx="7696200" cy="9044940"/>
                    </a:xfrm>
                    <a:prstGeom prst="rect">
                      <a:avLst/>
                    </a:prstGeom>
                    <a:ln/>
                  </pic:spPr>
                </pic:pic>
              </a:graphicData>
            </a:graphic>
            <wp14:sizeRelH relativeFrom="margin">
              <wp14:pctWidth>0</wp14:pctWidth>
            </wp14:sizeRelH>
            <wp14:sizeRelV relativeFrom="margin">
              <wp14:pctHeight>0</wp14:pctHeight>
            </wp14:sizeRelV>
          </wp:anchor>
        </w:drawing>
      </w:r>
      <w:r w:rsidR="003A30AE" w:rsidRPr="00102440">
        <w:rPr>
          <w:noProof/>
          <w:lang w:val="en-GB" w:eastAsia="en-GB"/>
        </w:rPr>
        <w:drawing>
          <wp:anchor distT="114300" distB="114300" distL="114300" distR="114300" simplePos="0" relativeHeight="251663360" behindDoc="1" locked="0" layoutInCell="1" hidden="0" allowOverlap="1" wp14:anchorId="4DAE352F" wp14:editId="4DAE3530">
            <wp:simplePos x="0" y="0"/>
            <wp:positionH relativeFrom="column">
              <wp:posOffset>-552449</wp:posOffset>
            </wp:positionH>
            <wp:positionV relativeFrom="paragraph">
              <wp:posOffset>7874000</wp:posOffset>
            </wp:positionV>
            <wp:extent cx="3497792" cy="635000"/>
            <wp:effectExtent l="0" t="0" r="0" b="0"/>
            <wp:wrapNone/>
            <wp:docPr id="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1"/>
                    <a:srcRect/>
                    <a:stretch>
                      <a:fillRect/>
                    </a:stretch>
                  </pic:blipFill>
                  <pic:spPr>
                    <a:xfrm>
                      <a:off x="0" y="0"/>
                      <a:ext cx="3497792" cy="635000"/>
                    </a:xfrm>
                    <a:prstGeom prst="rect">
                      <a:avLst/>
                    </a:prstGeom>
                    <a:ln/>
                  </pic:spPr>
                </pic:pic>
              </a:graphicData>
            </a:graphic>
          </wp:anchor>
        </w:drawing>
      </w:r>
    </w:p>
    <w:sectPr w:rsidR="00A7650B" w:rsidRPr="00F94648" w:rsidSect="007562B7">
      <w:headerReference w:type="default" r:id="rId34"/>
      <w:footerReference w:type="default" r:id="rId35"/>
      <w:headerReference w:type="first" r:id="rId36"/>
      <w:footerReference w:type="first" r:id="rId37"/>
      <w:pgSz w:w="11909" w:h="16834"/>
      <w:pgMar w:top="1440" w:right="1277" w:bottom="1440" w:left="1440" w:header="851" w:footer="851" w:gutter="0"/>
      <w:pgNumType w:start="1"/>
      <w:cols w:space="720"/>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709" w:author="Oriol Valles Codina" w:date="2023-08-31T12:54:00Z" w:initials="OVC">
    <w:p w14:paraId="44601461" w14:textId="77777777" w:rsidR="0050064A" w:rsidRDefault="0050064A" w:rsidP="0050064A">
      <w:pPr>
        <w:pStyle w:val="CommentText"/>
      </w:pPr>
      <w:r>
        <w:rPr>
          <w:rStyle w:val="CommentReference"/>
        </w:rPr>
        <w:annotationRef/>
      </w:r>
      <w:r>
        <w:t xml:space="preserve">Comment by Andrea: Is this a pre-print? </w:t>
      </w:r>
    </w:p>
    <w:p w14:paraId="65AE56A9" w14:textId="36DE388C" w:rsidR="0050064A" w:rsidRDefault="0050064A" w:rsidP="0050064A">
      <w:pPr>
        <w:pStyle w:val="CommentText"/>
      </w:pPr>
      <w:r>
        <w:t>If we want to reference it, we need to acknowledge this is work happening within the framework of this project.</w:t>
      </w:r>
    </w:p>
  </w:comment>
  <w:comment w:id="764" w:author="Oriol Valles Codina" w:date="2023-08-31T12:56:00Z" w:initials="OVC">
    <w:p w14:paraId="48E4D842" w14:textId="0BD38B5B" w:rsidR="0050064A" w:rsidRDefault="0050064A">
      <w:pPr>
        <w:pStyle w:val="CommentText"/>
      </w:pPr>
      <w:r>
        <w:rPr>
          <w:rStyle w:val="CommentReference"/>
        </w:rPr>
        <w:annotationRef/>
      </w:r>
      <w:r>
        <w:t xml:space="preserve">Comment by Andrea: </w:t>
      </w:r>
      <w:r>
        <w:rPr>
          <w:rStyle w:val="CommentReference"/>
        </w:rPr>
        <w:annotationRef/>
      </w:r>
      <w:r>
        <w:t>Maybe we need to refer to specific equations in the appendix here? At the end of each paragraph something like… “See equations X-Y in the Appendix”?</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5AE56A9" w15:done="0"/>
  <w15:commentEx w15:paraId="48E4D84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89B0C22" w16cex:dateUtc="2023-08-31T16:54:00Z"/>
  <w16cex:commentExtensible w16cex:durableId="289B0C8F" w16cex:dateUtc="2023-08-31T16:5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5AE56A9" w16cid:durableId="289B0C22"/>
  <w16cid:commentId w16cid:paraId="48E4D842" w16cid:durableId="289B0C8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F4E53B8" w14:textId="77777777" w:rsidR="00377183" w:rsidRDefault="00377183">
      <w:pPr>
        <w:spacing w:before="0" w:after="0" w:line="240" w:lineRule="auto"/>
      </w:pPr>
      <w:r>
        <w:separator/>
      </w:r>
    </w:p>
  </w:endnote>
  <w:endnote w:type="continuationSeparator" w:id="0">
    <w:p w14:paraId="355299DD" w14:textId="77777777" w:rsidR="00377183" w:rsidRDefault="00377183">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Roboto">
    <w:altName w:val="Arial"/>
    <w:panose1 w:val="02000000000000000000"/>
    <w:charset w:val="00"/>
    <w:family w:val="auto"/>
    <w:pitch w:val="variable"/>
    <w:sig w:usb0="E0000AFF" w:usb1="5000217F" w:usb2="00000021" w:usb3="00000000" w:csb0="0000019F"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10006FF" w:usb1="4000FCFF" w:usb2="00000009" w:usb3="00000000" w:csb0="0000019F" w:csb1="00000000"/>
  </w:font>
  <w:font w:name="Georgia">
    <w:panose1 w:val="02040502050405020303"/>
    <w:charset w:val="00"/>
    <w:family w:val="roman"/>
    <w:pitch w:val="variable"/>
    <w:sig w:usb0="00000287" w:usb1="00000000" w:usb2="00000000" w:usb3="00000000" w:csb0="0000009F" w:csb1="00000000"/>
  </w:font>
  <w:font w:name="SFRM1000">
    <w:altName w:val="Calibri"/>
    <w:panose1 w:val="020B0604020202020204"/>
    <w:charset w:val="00"/>
    <w:family w:val="auto"/>
    <w:notTrueType/>
    <w:pitch w:val="default"/>
    <w:sig w:usb0="00000003" w:usb1="00000000" w:usb2="00000000" w:usb3="00000000" w:csb0="00000001" w:csb1="00000000"/>
  </w:font>
  <w:font w:name="SFTI1000">
    <w:altName w:val="Cambria"/>
    <w:panose1 w:val="020B0604020202020204"/>
    <w:charset w:val="00"/>
    <w:family w:val="roman"/>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AE3537" w14:textId="27A9E842" w:rsidR="004D2F92" w:rsidRDefault="004D2F92" w:rsidP="00D41F73">
    <w:pPr>
      <w:pStyle w:val="Heading5"/>
      <w:ind w:hanging="850"/>
      <w:jc w:val="center"/>
    </w:pPr>
    <w:r>
      <w:fldChar w:fldCharType="begin"/>
    </w:r>
    <w:r>
      <w:instrText>PAGE</w:instrText>
    </w:r>
    <w:r>
      <w:fldChar w:fldCharType="separate"/>
    </w:r>
    <w:r w:rsidR="001315E7">
      <w:rPr>
        <w:noProof/>
      </w:rPr>
      <w:t>40</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AE3544" w14:textId="77777777" w:rsidR="004D2F92" w:rsidRDefault="004D2F92">
    <w:r>
      <w:rPr>
        <w:noProof/>
        <w:lang w:val="en-GB" w:eastAsia="en-GB"/>
      </w:rPr>
      <w:drawing>
        <wp:anchor distT="114300" distB="114300" distL="114300" distR="114300" simplePos="0" relativeHeight="251661312" behindDoc="1" locked="0" layoutInCell="1" hidden="0" allowOverlap="1" wp14:anchorId="4DAE3555" wp14:editId="4DAE3556">
          <wp:simplePos x="0" y="0"/>
          <wp:positionH relativeFrom="column">
            <wp:posOffset>-533399</wp:posOffset>
          </wp:positionH>
          <wp:positionV relativeFrom="paragraph">
            <wp:posOffset>762763</wp:posOffset>
          </wp:positionV>
          <wp:extent cx="2690813" cy="489884"/>
          <wp:effectExtent l="0" t="0" r="0" b="0"/>
          <wp:wrapNone/>
          <wp:docPr id="2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
                  <a:srcRect/>
                  <a:stretch>
                    <a:fillRect/>
                  </a:stretch>
                </pic:blipFill>
                <pic:spPr>
                  <a:xfrm>
                    <a:off x="0" y="0"/>
                    <a:ext cx="2690813" cy="489884"/>
                  </a:xfrm>
                  <a:prstGeom prst="rect">
                    <a:avLst/>
                  </a:prstGeom>
                  <a:ln/>
                </pic:spPr>
              </pic:pic>
            </a:graphicData>
          </a:graphic>
        </wp:anchor>
      </w:drawing>
    </w:r>
  </w:p>
  <w:p w14:paraId="4DAE3545" w14:textId="77777777" w:rsidR="004D2F92" w:rsidRDefault="004D2F92"/>
  <w:tbl>
    <w:tblPr>
      <w:tblStyle w:val="aff6"/>
      <w:tblW w:w="4905" w:type="dxa"/>
      <w:tblInd w:w="5085" w:type="dxa"/>
      <w:tblBorders>
        <w:top w:val="nil"/>
        <w:left w:val="nil"/>
        <w:bottom w:val="nil"/>
        <w:right w:val="nil"/>
        <w:insideH w:val="nil"/>
        <w:insideV w:val="nil"/>
      </w:tblBorders>
      <w:tblLayout w:type="fixed"/>
      <w:tblLook w:val="0600" w:firstRow="0" w:lastRow="0" w:firstColumn="0" w:lastColumn="0" w:noHBand="1" w:noVBand="1"/>
    </w:tblPr>
    <w:tblGrid>
      <w:gridCol w:w="4905"/>
    </w:tblGrid>
    <w:tr w:rsidR="004D2F92" w14:paraId="4DAE3547" w14:textId="77777777">
      <w:trPr>
        <w:trHeight w:val="97"/>
      </w:trPr>
      <w:tc>
        <w:tcPr>
          <w:tcW w:w="4905" w:type="dxa"/>
          <w:tcBorders>
            <w:top w:val="nil"/>
            <w:left w:val="nil"/>
            <w:bottom w:val="single" w:sz="6" w:space="0" w:color="1A1A1A"/>
            <w:right w:val="nil"/>
          </w:tcBorders>
          <w:tcMar>
            <w:top w:w="60" w:type="dxa"/>
            <w:left w:w="60" w:type="dxa"/>
            <w:bottom w:w="60" w:type="dxa"/>
            <w:right w:w="60" w:type="dxa"/>
          </w:tcMar>
        </w:tcPr>
        <w:p w14:paraId="4DAE3546" w14:textId="77777777" w:rsidR="004D2F92" w:rsidRDefault="004D2F92" w:rsidP="007D1983">
          <w:pPr>
            <w:spacing w:before="0" w:after="0" w:line="240" w:lineRule="auto"/>
            <w:rPr>
              <w:sz w:val="18"/>
              <w:szCs w:val="18"/>
            </w:rPr>
          </w:pPr>
          <w:r>
            <w:rPr>
              <w:b/>
            </w:rPr>
            <w:t xml:space="preserve">Document identifier </w:t>
          </w:r>
        </w:p>
      </w:tc>
    </w:tr>
    <w:tr w:rsidR="004D2F92" w14:paraId="4DAE3549" w14:textId="77777777">
      <w:trPr>
        <w:trHeight w:val="134"/>
      </w:trPr>
      <w:tc>
        <w:tcPr>
          <w:tcW w:w="4905" w:type="dxa"/>
          <w:tcBorders>
            <w:top w:val="single" w:sz="6" w:space="0" w:color="1A1A1A"/>
            <w:left w:val="nil"/>
            <w:bottom w:val="single" w:sz="6" w:space="0" w:color="1A1A1A"/>
            <w:right w:val="nil"/>
          </w:tcBorders>
          <w:tcMar>
            <w:top w:w="60" w:type="dxa"/>
            <w:left w:w="60" w:type="dxa"/>
            <w:bottom w:w="60" w:type="dxa"/>
            <w:right w:w="60" w:type="dxa"/>
          </w:tcMar>
        </w:tcPr>
        <w:p w14:paraId="4DAE3548" w14:textId="77777777" w:rsidR="004D2F92" w:rsidRDefault="004D2F92">
          <w:pPr>
            <w:spacing w:before="0" w:after="0" w:line="240" w:lineRule="auto"/>
            <w:rPr>
              <w:sz w:val="18"/>
              <w:szCs w:val="18"/>
            </w:rPr>
          </w:pPr>
          <w:r>
            <w:rPr>
              <w:b/>
            </w:rPr>
            <w:t>Version</w:t>
          </w:r>
        </w:p>
      </w:tc>
    </w:tr>
    <w:tr w:rsidR="004D2F92" w14:paraId="4DAE354B" w14:textId="77777777">
      <w:trPr>
        <w:trHeight w:val="134"/>
      </w:trPr>
      <w:tc>
        <w:tcPr>
          <w:tcW w:w="4905" w:type="dxa"/>
          <w:tcBorders>
            <w:top w:val="single" w:sz="6" w:space="0" w:color="1A1A1A"/>
            <w:left w:val="nil"/>
            <w:bottom w:val="single" w:sz="6" w:space="0" w:color="1A1A1A"/>
            <w:right w:val="nil"/>
          </w:tcBorders>
          <w:tcMar>
            <w:top w:w="60" w:type="dxa"/>
            <w:left w:w="60" w:type="dxa"/>
            <w:bottom w:w="60" w:type="dxa"/>
            <w:right w:w="60" w:type="dxa"/>
          </w:tcMar>
        </w:tcPr>
        <w:p w14:paraId="4DAE354A" w14:textId="77777777" w:rsidR="004D2F92" w:rsidRDefault="004D2F92">
          <w:pPr>
            <w:spacing w:before="0" w:after="0" w:line="240" w:lineRule="auto"/>
            <w:rPr>
              <w:b/>
            </w:rPr>
          </w:pPr>
          <w:r>
            <w:rPr>
              <w:b/>
            </w:rPr>
            <w:t>Dissemination status</w:t>
          </w:r>
        </w:p>
      </w:tc>
    </w:tr>
  </w:tbl>
  <w:p w14:paraId="4DAE354C" w14:textId="77777777" w:rsidR="004D2F92" w:rsidRDefault="004D2F92"/>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22B2DDD" w14:textId="77777777" w:rsidR="00377183" w:rsidRDefault="00377183">
      <w:pPr>
        <w:spacing w:before="0" w:after="0" w:line="240" w:lineRule="auto"/>
      </w:pPr>
      <w:r>
        <w:separator/>
      </w:r>
    </w:p>
  </w:footnote>
  <w:footnote w:type="continuationSeparator" w:id="0">
    <w:p w14:paraId="6612BA98" w14:textId="77777777" w:rsidR="00377183" w:rsidRDefault="00377183">
      <w:pPr>
        <w:spacing w:before="0" w:after="0" w:line="240" w:lineRule="auto"/>
      </w:pPr>
      <w:r>
        <w:continuationSeparator/>
      </w:r>
    </w:p>
  </w:footnote>
  <w:footnote w:id="1">
    <w:p w14:paraId="7DBE7CB3" w14:textId="175D0CC5" w:rsidR="00A84328" w:rsidRPr="00102440" w:rsidRDefault="00A84328" w:rsidP="007637AD">
      <w:pPr>
        <w:pStyle w:val="FootnoteText"/>
        <w:jc w:val="both"/>
        <w:rPr>
          <w:sz w:val="16"/>
          <w:szCs w:val="16"/>
          <w:lang w:val="en-GB"/>
          <w:rPrChange w:id="303" w:author="Oriol Valles Codina" w:date="2023-08-31T14:09:00Z">
            <w:rPr>
              <w:sz w:val="16"/>
              <w:szCs w:val="16"/>
              <w:highlight w:val="yellow"/>
              <w:lang w:val="en-GB"/>
            </w:rPr>
          </w:rPrChange>
        </w:rPr>
      </w:pPr>
      <w:r w:rsidRPr="00102440">
        <w:rPr>
          <w:rStyle w:val="FootnoteReference"/>
          <w:sz w:val="16"/>
          <w:szCs w:val="16"/>
          <w:lang w:val="en-GB"/>
          <w:rPrChange w:id="304" w:author="Oriol Valles Codina" w:date="2023-08-31T14:09:00Z">
            <w:rPr>
              <w:rStyle w:val="FootnoteReference"/>
              <w:sz w:val="16"/>
              <w:szCs w:val="16"/>
              <w:highlight w:val="yellow"/>
              <w:lang w:val="en-GB"/>
            </w:rPr>
          </w:rPrChange>
        </w:rPr>
        <w:footnoteRef/>
      </w:r>
      <w:r w:rsidRPr="00102440">
        <w:rPr>
          <w:sz w:val="16"/>
          <w:szCs w:val="16"/>
          <w:lang w:val="en-GB"/>
          <w:rPrChange w:id="305" w:author="Oriol Valles Codina" w:date="2023-08-31T14:09:00Z">
            <w:rPr>
              <w:sz w:val="16"/>
              <w:szCs w:val="16"/>
              <w:highlight w:val="yellow"/>
              <w:lang w:val="en-GB"/>
            </w:rPr>
          </w:rPrChange>
        </w:rPr>
        <w:t xml:space="preserve"> Throughout the remainder of this document, we will employ the term ‘industry’ to refer to distinct branches of production (such as agriculture, manufacturing, services, etc.), in contrast to the term ‘sector’,</w:t>
      </w:r>
      <w:r w:rsidR="0016697D" w:rsidRPr="00102440">
        <w:rPr>
          <w:sz w:val="16"/>
          <w:szCs w:val="16"/>
          <w:lang w:val="en-GB"/>
          <w:rPrChange w:id="306" w:author="Oriol Valles Codina" w:date="2023-08-31T14:09:00Z">
            <w:rPr>
              <w:sz w:val="16"/>
              <w:szCs w:val="16"/>
              <w:highlight w:val="yellow"/>
              <w:lang w:val="en-GB"/>
            </w:rPr>
          </w:rPrChange>
        </w:rPr>
        <w:t xml:space="preserve"> which will be utilis</w:t>
      </w:r>
      <w:r w:rsidRPr="00102440">
        <w:rPr>
          <w:sz w:val="16"/>
          <w:szCs w:val="16"/>
          <w:lang w:val="en-GB"/>
          <w:rPrChange w:id="307" w:author="Oriol Valles Codina" w:date="2023-08-31T14:09:00Z">
            <w:rPr>
              <w:sz w:val="16"/>
              <w:szCs w:val="16"/>
              <w:highlight w:val="yellow"/>
              <w:lang w:val="en-GB"/>
            </w:rPr>
          </w:rPrChange>
        </w:rPr>
        <w:t>ed to delineate divisions within the economy/society (including households, firms, banks, government, etc.).</w:t>
      </w:r>
    </w:p>
  </w:footnote>
  <w:footnote w:id="2">
    <w:p w14:paraId="15E51CC5" w14:textId="77777777" w:rsidR="00736EA3" w:rsidRPr="00102440" w:rsidRDefault="00736EA3" w:rsidP="00736EA3">
      <w:pPr>
        <w:pStyle w:val="FootnoteText"/>
        <w:rPr>
          <w:ins w:id="319" w:author="José Ramos Torres Fevereiro" w:date="2023-08-30T15:37:00Z"/>
        </w:rPr>
      </w:pPr>
      <w:ins w:id="320" w:author="José Ramos Torres Fevereiro" w:date="2023-08-30T15:37:00Z">
        <w:r w:rsidRPr="00102440">
          <w:rPr>
            <w:rStyle w:val="FootnoteReference"/>
            <w:sz w:val="16"/>
            <w:szCs w:val="16"/>
          </w:rPr>
          <w:footnoteRef/>
        </w:r>
        <w:r w:rsidRPr="00102440">
          <w:rPr>
            <w:sz w:val="16"/>
            <w:szCs w:val="16"/>
          </w:rPr>
          <w:t xml:space="preserve"> Although some specific measures could involve substitution of materials, which lead to a reduction of the technical coefficient in one element and an increase in another</w:t>
        </w:r>
        <w:r w:rsidRPr="00102440">
          <w:rPr>
            <w:sz w:val="18"/>
            <w:szCs w:val="18"/>
          </w:rPr>
          <w:t>.</w:t>
        </w:r>
      </w:ins>
    </w:p>
  </w:footnote>
  <w:footnote w:id="3">
    <w:p w14:paraId="4A0A98FA" w14:textId="44BAFAF4" w:rsidR="0000633E" w:rsidRPr="0000633E" w:rsidRDefault="0000633E">
      <w:pPr>
        <w:pStyle w:val="FootnoteText"/>
        <w:rPr>
          <w:sz w:val="16"/>
          <w:szCs w:val="16"/>
          <w:rPrChange w:id="518" w:author="José Ramos Torres Fevereiro" w:date="2023-08-31T23:27:00Z">
            <w:rPr/>
          </w:rPrChange>
        </w:rPr>
      </w:pPr>
      <w:ins w:id="519" w:author="José Ramos Torres Fevereiro" w:date="2023-08-31T23:26:00Z">
        <w:r w:rsidRPr="0000633E">
          <w:rPr>
            <w:rStyle w:val="FootnoteReference"/>
            <w:sz w:val="16"/>
            <w:szCs w:val="16"/>
            <w:rPrChange w:id="520" w:author="José Ramos Torres Fevereiro" w:date="2023-08-31T23:27:00Z">
              <w:rPr>
                <w:rStyle w:val="FootnoteReference"/>
              </w:rPr>
            </w:rPrChange>
          </w:rPr>
          <w:footnoteRef/>
        </w:r>
        <w:r w:rsidRPr="0000633E">
          <w:rPr>
            <w:sz w:val="16"/>
            <w:szCs w:val="16"/>
            <w:rPrChange w:id="521" w:author="José Ramos Torres Fevereiro" w:date="2023-08-31T23:27:00Z">
              <w:rPr/>
            </w:rPrChange>
          </w:rPr>
          <w:t xml:space="preserve"> </w:t>
        </w:r>
      </w:ins>
      <w:ins w:id="522" w:author="José Ramos Torres Fevereiro" w:date="2023-08-31T23:27:00Z">
        <w:r w:rsidRPr="0000633E">
          <w:rPr>
            <w:sz w:val="16"/>
            <w:szCs w:val="16"/>
            <w:rPrChange w:id="523" w:author="José Ramos Torres Fevereiro" w:date="2023-08-31T23:27:00Z">
              <w:rPr/>
            </w:rPrChange>
          </w:rPr>
          <w:t>Rebound effects can be defined as when an initial increase in efficiency reduces demand which is (partially) offset in the longer run, as reduction in costs and/or increases in real income increases demand.</w:t>
        </w:r>
      </w:ins>
    </w:p>
  </w:footnote>
  <w:footnote w:id="4">
    <w:p w14:paraId="3B4EB00C" w14:textId="77777777" w:rsidR="00CD17EE" w:rsidRPr="00102440" w:rsidRDefault="00CD17EE" w:rsidP="00CD17EE">
      <w:pPr>
        <w:pStyle w:val="FootnoteText"/>
        <w:rPr>
          <w:ins w:id="859" w:author="José Ramos Torres Fevereiro" w:date="2023-08-31T13:24:00Z"/>
          <w:sz w:val="16"/>
          <w:szCs w:val="16"/>
        </w:rPr>
      </w:pPr>
      <w:ins w:id="860" w:author="José Ramos Torres Fevereiro" w:date="2023-08-31T13:24:00Z">
        <w:r w:rsidRPr="00102440">
          <w:rPr>
            <w:rStyle w:val="FootnoteReference"/>
            <w:sz w:val="16"/>
            <w:szCs w:val="16"/>
          </w:rPr>
          <w:footnoteRef/>
        </w:r>
        <w:r w:rsidRPr="00102440">
          <w:rPr>
            <w:sz w:val="16"/>
            <w:szCs w:val="16"/>
          </w:rPr>
          <w:t xml:space="preserve"> Even though in the baseline scenario it is set to zero.</w:t>
        </w:r>
      </w:ins>
    </w:p>
  </w:footnote>
  <w:footnote w:id="5">
    <w:p w14:paraId="54C4A27C" w14:textId="77777777" w:rsidR="00CD17EE" w:rsidRPr="00102440" w:rsidRDefault="00CD17EE" w:rsidP="00CD17EE">
      <w:pPr>
        <w:pStyle w:val="FootnoteText"/>
        <w:rPr>
          <w:ins w:id="863" w:author="José Ramos Torres Fevereiro" w:date="2023-08-31T13:24:00Z"/>
          <w:sz w:val="16"/>
          <w:szCs w:val="16"/>
        </w:rPr>
      </w:pPr>
      <w:ins w:id="864" w:author="José Ramos Torres Fevereiro" w:date="2023-08-31T13:24:00Z">
        <w:r w:rsidRPr="00102440">
          <w:rPr>
            <w:rStyle w:val="FootnoteReference"/>
            <w:sz w:val="16"/>
            <w:szCs w:val="16"/>
          </w:rPr>
          <w:footnoteRef/>
        </w:r>
        <w:r w:rsidRPr="00102440">
          <w:rPr>
            <w:sz w:val="16"/>
            <w:szCs w:val="16"/>
          </w:rPr>
          <w:t xml:space="preserve"> In line with what most central banks (aside from the FED in the US).</w:t>
        </w:r>
      </w:ins>
    </w:p>
  </w:footnote>
  <w:footnote w:id="6">
    <w:p w14:paraId="169A5EFE" w14:textId="77777777" w:rsidR="00CD17EE" w:rsidRPr="00102440" w:rsidRDefault="00CD17EE" w:rsidP="00CD17EE">
      <w:pPr>
        <w:pStyle w:val="FootnoteText"/>
        <w:rPr>
          <w:ins w:id="869" w:author="José Ramos Torres Fevereiro" w:date="2023-08-31T13:24:00Z"/>
          <w:sz w:val="16"/>
          <w:szCs w:val="16"/>
          <w:lang w:val="en-GB"/>
        </w:rPr>
      </w:pPr>
      <w:ins w:id="870" w:author="José Ramos Torres Fevereiro" w:date="2023-08-31T13:24:00Z">
        <w:r w:rsidRPr="00102440">
          <w:rPr>
            <w:rStyle w:val="FootnoteReference"/>
            <w:sz w:val="16"/>
            <w:szCs w:val="16"/>
          </w:rPr>
          <w:footnoteRef/>
        </w:r>
        <w:r w:rsidRPr="00102440">
          <w:rPr>
            <w:sz w:val="16"/>
            <w:szCs w:val="16"/>
          </w:rPr>
          <w:t xml:space="preserve"> </w:t>
        </w:r>
        <w:r w:rsidRPr="00102440">
          <w:rPr>
            <w:sz w:val="16"/>
            <w:szCs w:val="16"/>
            <w:lang w:val="en-GB"/>
          </w:rPr>
          <w:t>Assumed to be higher than the mark-up of government bills in the simulations.</w:t>
        </w:r>
      </w:ins>
    </w:p>
  </w:footnote>
  <w:footnote w:id="7">
    <w:p w14:paraId="7317FBCF" w14:textId="54A80B60" w:rsidR="007637AD" w:rsidRPr="00102440" w:rsidRDefault="007637AD" w:rsidP="007637AD">
      <w:pPr>
        <w:pStyle w:val="FootnoteText"/>
        <w:jc w:val="both"/>
        <w:rPr>
          <w:sz w:val="16"/>
          <w:szCs w:val="16"/>
          <w:lang w:val="en-GB"/>
          <w:rPrChange w:id="974" w:author="Oriol Valles Codina" w:date="2023-08-31T14:09:00Z">
            <w:rPr>
              <w:sz w:val="16"/>
              <w:szCs w:val="16"/>
              <w:highlight w:val="yellow"/>
              <w:lang w:val="en-GB"/>
            </w:rPr>
          </w:rPrChange>
        </w:rPr>
      </w:pPr>
      <w:r w:rsidRPr="00102440">
        <w:rPr>
          <w:rStyle w:val="FootnoteReference"/>
          <w:sz w:val="16"/>
          <w:szCs w:val="16"/>
          <w:rPrChange w:id="975" w:author="Oriol Valles Codina" w:date="2023-08-31T14:09:00Z">
            <w:rPr>
              <w:rStyle w:val="FootnoteReference"/>
              <w:sz w:val="16"/>
              <w:szCs w:val="16"/>
              <w:highlight w:val="yellow"/>
            </w:rPr>
          </w:rPrChange>
        </w:rPr>
        <w:footnoteRef/>
      </w:r>
      <w:r w:rsidRPr="00102440">
        <w:rPr>
          <w:sz w:val="16"/>
          <w:szCs w:val="16"/>
          <w:rPrChange w:id="976" w:author="Oriol Valles Codina" w:date="2023-08-31T14:09:00Z">
            <w:rPr>
              <w:sz w:val="16"/>
              <w:szCs w:val="16"/>
              <w:highlight w:val="yellow"/>
            </w:rPr>
          </w:rPrChange>
        </w:rPr>
        <w:t xml:space="preserve"> </w:t>
      </w:r>
      <w:r w:rsidRPr="00102440">
        <w:rPr>
          <w:sz w:val="16"/>
          <w:szCs w:val="16"/>
          <w:lang w:val="en-GB"/>
          <w:rPrChange w:id="977" w:author="Oriol Valles Codina" w:date="2023-08-31T14:09:00Z">
            <w:rPr>
              <w:sz w:val="16"/>
              <w:szCs w:val="16"/>
              <w:highlight w:val="yellow"/>
              <w:lang w:val="en-GB"/>
            </w:rPr>
          </w:rPrChange>
        </w:rPr>
        <w:t>The socio-economic stock of each economy is here defined as the quantity of durable goods that are available for the society.</w:t>
      </w:r>
    </w:p>
  </w:footnote>
  <w:footnote w:id="8">
    <w:p w14:paraId="4BCDDB8E" w14:textId="1F12E9BB" w:rsidR="009F61ED" w:rsidRPr="009F61ED" w:rsidRDefault="009F61ED">
      <w:pPr>
        <w:pStyle w:val="FootnoteText"/>
        <w:jc w:val="both"/>
        <w:pPrChange w:id="1012" w:author="Oriol Valles Codina" w:date="2023-08-31T14:25:00Z">
          <w:pPr>
            <w:pStyle w:val="FootnoteText"/>
          </w:pPr>
        </w:pPrChange>
      </w:pPr>
      <w:ins w:id="1013" w:author="Oriol Valles Codina" w:date="2023-08-31T14:24:00Z">
        <w:r w:rsidRPr="009F61ED">
          <w:rPr>
            <w:rStyle w:val="FootnoteReference"/>
            <w:sz w:val="16"/>
            <w:szCs w:val="16"/>
            <w:lang w:val="en-GB"/>
            <w:rPrChange w:id="1014" w:author="Oriol Valles Codina" w:date="2023-08-31T14:25:00Z">
              <w:rPr>
                <w:rStyle w:val="FootnoteReference"/>
              </w:rPr>
            </w:rPrChange>
          </w:rPr>
          <w:footnoteRef/>
        </w:r>
        <w:r w:rsidRPr="009F61ED">
          <w:rPr>
            <w:rStyle w:val="FootnoteReference"/>
            <w:sz w:val="16"/>
            <w:szCs w:val="16"/>
            <w:lang w:val="en-GB"/>
            <w:rPrChange w:id="1015" w:author="Oriol Valles Codina" w:date="2023-08-31T14:25:00Z">
              <w:rPr/>
            </w:rPrChange>
          </w:rPr>
          <w:t xml:space="preserve"> </w:t>
        </w:r>
        <w:r w:rsidRPr="009F61ED">
          <w:rPr>
            <w:sz w:val="16"/>
            <w:szCs w:val="16"/>
            <w:rPrChange w:id="1016" w:author="Oriol Valles Codina" w:date="2023-08-31T14:25:00Z">
              <w:rPr/>
            </w:rPrChange>
          </w:rPr>
          <w:t>See Godley and Lavoie (2012) for a description of balance-sheet and transactions-flow matrices in stock-flow consistent models.</w:t>
        </w:r>
      </w:ins>
    </w:p>
  </w:footnote>
  <w:footnote w:id="9">
    <w:p w14:paraId="67596B2F" w14:textId="092C29BD" w:rsidR="004D2F92" w:rsidRPr="00102440" w:rsidRDefault="004D2F92" w:rsidP="007637AD">
      <w:pPr>
        <w:pStyle w:val="FootnoteText"/>
        <w:jc w:val="both"/>
        <w:rPr>
          <w:sz w:val="16"/>
          <w:szCs w:val="16"/>
          <w:lang w:val="en-GB"/>
          <w:rPrChange w:id="1037" w:author="Oriol Valles Codina" w:date="2023-08-31T14:09:00Z">
            <w:rPr>
              <w:sz w:val="16"/>
              <w:szCs w:val="16"/>
              <w:highlight w:val="yellow"/>
              <w:lang w:val="en-GB"/>
            </w:rPr>
          </w:rPrChange>
        </w:rPr>
      </w:pPr>
      <w:r w:rsidRPr="00102440">
        <w:rPr>
          <w:rStyle w:val="FootnoteReference"/>
          <w:sz w:val="16"/>
          <w:szCs w:val="16"/>
          <w:lang w:val="en-GB"/>
          <w:rPrChange w:id="1038" w:author="Oriol Valles Codina" w:date="2023-08-31T14:09:00Z">
            <w:rPr>
              <w:rStyle w:val="FootnoteReference"/>
              <w:sz w:val="16"/>
              <w:szCs w:val="16"/>
              <w:highlight w:val="yellow"/>
              <w:lang w:val="en-GB"/>
            </w:rPr>
          </w:rPrChange>
        </w:rPr>
        <w:footnoteRef/>
      </w:r>
      <w:r w:rsidRPr="00102440">
        <w:rPr>
          <w:sz w:val="16"/>
          <w:szCs w:val="16"/>
          <w:lang w:val="en-GB"/>
          <w:rPrChange w:id="1039" w:author="Oriol Valles Codina" w:date="2023-08-31T14:09:00Z">
            <w:rPr>
              <w:sz w:val="16"/>
              <w:szCs w:val="16"/>
              <w:highlight w:val="yellow"/>
              <w:lang w:val="en-GB"/>
            </w:rPr>
          </w:rPrChange>
        </w:rPr>
        <w:t xml:space="preserve"> The reason we consider 10 periods (rather than 20) is that this choice allows us to highlight the changes in stocks occurring while the economy is transitioning and adjusting to the new equilibrium position after the initial shock (the so-called ‘traverse’). We will discuss this further in the upcoming paragraphs. </w:t>
      </w:r>
    </w:p>
  </w:footnote>
  <w:footnote w:id="10">
    <w:p w14:paraId="6E5D4C55" w14:textId="2DF00D5A" w:rsidR="004D2F92" w:rsidRPr="00102440" w:rsidRDefault="004D2F92" w:rsidP="007637AD">
      <w:pPr>
        <w:pStyle w:val="FootnoteText"/>
        <w:jc w:val="both"/>
        <w:rPr>
          <w:sz w:val="16"/>
          <w:szCs w:val="16"/>
          <w:lang w:val="en-GB"/>
          <w:rPrChange w:id="1079" w:author="Oriol Valles Codina" w:date="2023-08-31T14:09:00Z">
            <w:rPr>
              <w:sz w:val="16"/>
              <w:szCs w:val="16"/>
              <w:highlight w:val="yellow"/>
              <w:lang w:val="en-GB"/>
            </w:rPr>
          </w:rPrChange>
        </w:rPr>
      </w:pPr>
      <w:r w:rsidRPr="00102440">
        <w:rPr>
          <w:rStyle w:val="FootnoteReference"/>
          <w:sz w:val="16"/>
          <w:szCs w:val="16"/>
          <w:lang w:val="en-GB"/>
          <w:rPrChange w:id="1080" w:author="Oriol Valles Codina" w:date="2023-08-31T14:09:00Z">
            <w:rPr>
              <w:rStyle w:val="FootnoteReference"/>
              <w:sz w:val="16"/>
              <w:szCs w:val="16"/>
              <w:highlight w:val="yellow"/>
              <w:lang w:val="en-GB"/>
            </w:rPr>
          </w:rPrChange>
        </w:rPr>
        <w:footnoteRef/>
      </w:r>
      <w:r w:rsidRPr="00102440">
        <w:rPr>
          <w:sz w:val="16"/>
          <w:szCs w:val="16"/>
          <w:lang w:val="en-GB"/>
          <w:rPrChange w:id="1081" w:author="Oriol Valles Codina" w:date="2023-08-31T14:09:00Z">
            <w:rPr>
              <w:sz w:val="16"/>
              <w:szCs w:val="16"/>
              <w:highlight w:val="yellow"/>
              <w:lang w:val="en-GB"/>
            </w:rPr>
          </w:rPrChange>
        </w:rPr>
        <w:t xml:space="preserve"> The model also enables the tracking of functional distribution of income, immigration, gender segregation in the labo</w:t>
      </w:r>
      <w:r w:rsidR="007637AD" w:rsidRPr="00102440">
        <w:rPr>
          <w:sz w:val="16"/>
          <w:szCs w:val="16"/>
          <w:lang w:val="en-GB"/>
          <w:rPrChange w:id="1082" w:author="Oriol Valles Codina" w:date="2023-08-31T14:09:00Z">
            <w:rPr>
              <w:sz w:val="16"/>
              <w:szCs w:val="16"/>
              <w:highlight w:val="yellow"/>
              <w:lang w:val="en-GB"/>
            </w:rPr>
          </w:rPrChange>
        </w:rPr>
        <w:t>u</w:t>
      </w:r>
      <w:r w:rsidRPr="00102440">
        <w:rPr>
          <w:sz w:val="16"/>
          <w:szCs w:val="16"/>
          <w:lang w:val="en-GB"/>
          <w:rPrChange w:id="1083" w:author="Oriol Valles Codina" w:date="2023-08-31T14:09:00Z">
            <w:rPr>
              <w:sz w:val="16"/>
              <w:szCs w:val="16"/>
              <w:highlight w:val="yellow"/>
              <w:lang w:val="en-GB"/>
            </w:rPr>
          </w:rPrChange>
        </w:rPr>
        <w:t>r market, and other socially relevant variables. However, we assume that both the female labo</w:t>
      </w:r>
      <w:r w:rsidR="007637AD" w:rsidRPr="00102440">
        <w:rPr>
          <w:sz w:val="16"/>
          <w:szCs w:val="16"/>
          <w:lang w:val="en-GB"/>
          <w:rPrChange w:id="1084" w:author="Oriol Valles Codina" w:date="2023-08-31T14:09:00Z">
            <w:rPr>
              <w:sz w:val="16"/>
              <w:szCs w:val="16"/>
              <w:highlight w:val="yellow"/>
              <w:lang w:val="en-GB"/>
            </w:rPr>
          </w:rPrChange>
        </w:rPr>
        <w:t>u</w:t>
      </w:r>
      <w:r w:rsidRPr="00102440">
        <w:rPr>
          <w:sz w:val="16"/>
          <w:szCs w:val="16"/>
          <w:lang w:val="en-GB"/>
          <w:rPrChange w:id="1085" w:author="Oriol Valles Codina" w:date="2023-08-31T14:09:00Z">
            <w:rPr>
              <w:sz w:val="16"/>
              <w:szCs w:val="16"/>
              <w:highlight w:val="yellow"/>
              <w:lang w:val="en-GB"/>
            </w:rPr>
          </w:rPrChange>
        </w:rPr>
        <w:t>r force and immigrants are uniformly distributed across industries in the baseline scenario.</w:t>
      </w:r>
    </w:p>
  </w:footnote>
  <w:footnote w:id="11">
    <w:p w14:paraId="77D082C1" w14:textId="02F85403" w:rsidR="004D2F92" w:rsidRPr="00102440" w:rsidRDefault="004D2F92" w:rsidP="007637AD">
      <w:pPr>
        <w:pStyle w:val="FootnoteText"/>
        <w:jc w:val="both"/>
        <w:rPr>
          <w:sz w:val="16"/>
          <w:szCs w:val="16"/>
          <w:lang w:val="en-GB"/>
          <w:rPrChange w:id="1962" w:author="Oriol Valles Codina" w:date="2023-08-31T14:09:00Z">
            <w:rPr>
              <w:sz w:val="16"/>
              <w:szCs w:val="16"/>
              <w:highlight w:val="yellow"/>
              <w:lang w:val="en-GB"/>
            </w:rPr>
          </w:rPrChange>
        </w:rPr>
      </w:pPr>
      <w:r w:rsidRPr="00102440">
        <w:rPr>
          <w:rStyle w:val="FootnoteReference"/>
          <w:sz w:val="16"/>
          <w:szCs w:val="16"/>
          <w:lang w:val="en-GB"/>
          <w:rPrChange w:id="1963" w:author="Oriol Valles Codina" w:date="2023-08-31T14:09:00Z">
            <w:rPr>
              <w:rStyle w:val="FootnoteReference"/>
              <w:sz w:val="16"/>
              <w:szCs w:val="16"/>
              <w:highlight w:val="yellow"/>
              <w:lang w:val="en-GB"/>
            </w:rPr>
          </w:rPrChange>
        </w:rPr>
        <w:footnoteRef/>
      </w:r>
      <w:r w:rsidRPr="00102440">
        <w:rPr>
          <w:sz w:val="16"/>
          <w:szCs w:val="16"/>
          <w:lang w:val="en-GB"/>
          <w:rPrChange w:id="1964" w:author="Oriol Valles Codina" w:date="2023-08-31T14:09:00Z">
            <w:rPr>
              <w:sz w:val="16"/>
              <w:szCs w:val="16"/>
              <w:highlight w:val="yellow"/>
              <w:lang w:val="en-GB"/>
            </w:rPr>
          </w:rPrChange>
        </w:rPr>
        <w:t xml:space="preserve"> Purely adaptive price expectations are assumed in the baseline scenario, so that: </w:t>
      </w:r>
      <m:oMath>
        <m:r>
          <w:rPr>
            <w:rFonts w:ascii="Cambria Math" w:hAnsi="Cambria Math"/>
            <w:sz w:val="16"/>
            <w:szCs w:val="16"/>
            <w:lang w:val="en-GB"/>
            <w:rPrChange w:id="1965" w:author="Oriol Valles Codina" w:date="2023-08-31T14:09:00Z">
              <w:rPr>
                <w:rFonts w:ascii="Cambria Math" w:hAnsi="Cambria Math"/>
                <w:sz w:val="16"/>
                <w:szCs w:val="16"/>
                <w:highlight w:val="yellow"/>
                <w:lang w:val="en-GB"/>
              </w:rPr>
            </w:rPrChange>
          </w:rPr>
          <m:t>E</m:t>
        </m:r>
        <m:d>
          <m:dPr>
            <m:ctrlPr>
              <w:rPr>
                <w:rFonts w:ascii="Cambria Math" w:hAnsi="Cambria Math"/>
                <w:sz w:val="16"/>
                <w:szCs w:val="16"/>
                <w:lang w:val="en-GB"/>
              </w:rPr>
            </m:ctrlPr>
          </m:dPr>
          <m:e>
            <m:sSubSup>
              <m:sSubSupPr>
                <m:ctrlPr>
                  <w:rPr>
                    <w:rFonts w:ascii="Cambria Math" w:hAnsi="Cambria Math"/>
                    <w:sz w:val="16"/>
                    <w:szCs w:val="16"/>
                    <w:lang w:val="en-GB"/>
                  </w:rPr>
                </m:ctrlPr>
              </m:sSubSupPr>
              <m:e>
                <m:r>
                  <w:rPr>
                    <w:rFonts w:ascii="Cambria Math" w:hAnsi="Cambria Math"/>
                    <w:sz w:val="16"/>
                    <w:szCs w:val="16"/>
                    <w:lang w:val="en-GB"/>
                    <w:rPrChange w:id="1966" w:author="Oriol Valles Codina" w:date="2023-08-31T14:09:00Z">
                      <w:rPr>
                        <w:rFonts w:ascii="Cambria Math" w:hAnsi="Cambria Math"/>
                        <w:sz w:val="16"/>
                        <w:szCs w:val="16"/>
                        <w:highlight w:val="yellow"/>
                        <w:lang w:val="en-GB"/>
                      </w:rPr>
                    </w:rPrChange>
                  </w:rPr>
                  <m:t>p</m:t>
                </m:r>
              </m:e>
              <m:sub>
                <m:r>
                  <w:rPr>
                    <w:rFonts w:ascii="Cambria Math" w:hAnsi="Cambria Math"/>
                    <w:sz w:val="16"/>
                    <w:szCs w:val="16"/>
                    <w:lang w:val="en-GB"/>
                    <w:rPrChange w:id="1967" w:author="Oriol Valles Codina" w:date="2023-08-31T14:09:00Z">
                      <w:rPr>
                        <w:rFonts w:ascii="Cambria Math" w:hAnsi="Cambria Math"/>
                        <w:sz w:val="16"/>
                        <w:szCs w:val="16"/>
                        <w:highlight w:val="yellow"/>
                        <w:lang w:val="en-GB"/>
                      </w:rPr>
                    </w:rPrChange>
                  </w:rPr>
                  <m:t>A</m:t>
                </m:r>
              </m:sub>
              <m:sup>
                <m:r>
                  <w:rPr>
                    <w:rFonts w:ascii="Cambria Math" w:hAnsi="Cambria Math"/>
                    <w:sz w:val="16"/>
                    <w:szCs w:val="16"/>
                    <w:lang w:val="en-GB"/>
                    <w:rPrChange w:id="1968" w:author="Oriol Valles Codina" w:date="2023-08-31T14:09:00Z">
                      <w:rPr>
                        <w:rFonts w:ascii="Cambria Math" w:hAnsi="Cambria Math"/>
                        <w:sz w:val="16"/>
                        <w:szCs w:val="16"/>
                        <w:highlight w:val="yellow"/>
                        <w:lang w:val="en-GB"/>
                      </w:rPr>
                    </w:rPrChange>
                  </w:rPr>
                  <m:t>z</m:t>
                </m:r>
              </m:sup>
            </m:sSubSup>
          </m:e>
        </m:d>
        <m:r>
          <m:rPr>
            <m:sty m:val="p"/>
          </m:rPr>
          <w:rPr>
            <w:rFonts w:ascii="Cambria Math" w:hAnsi="Cambria Math"/>
            <w:sz w:val="16"/>
            <w:szCs w:val="16"/>
            <w:lang w:val="en-GB"/>
            <w:rPrChange w:id="1969" w:author="Oriol Valles Codina" w:date="2023-08-31T14:09:00Z">
              <w:rPr>
                <w:rFonts w:ascii="Cambria Math" w:hAnsi="Cambria Math"/>
                <w:sz w:val="16"/>
                <w:szCs w:val="16"/>
                <w:highlight w:val="yellow"/>
                <w:lang w:val="en-GB"/>
              </w:rPr>
            </w:rPrChange>
          </w:rPr>
          <m:t>=</m:t>
        </m:r>
        <m:sSubSup>
          <m:sSubSupPr>
            <m:ctrlPr>
              <w:rPr>
                <w:rFonts w:ascii="Cambria Math" w:hAnsi="Cambria Math"/>
                <w:sz w:val="16"/>
                <w:szCs w:val="16"/>
                <w:lang w:val="en-GB"/>
              </w:rPr>
            </m:ctrlPr>
          </m:sSubSupPr>
          <m:e>
            <m:r>
              <w:rPr>
                <w:rFonts w:ascii="Cambria Math" w:hAnsi="Cambria Math"/>
                <w:sz w:val="16"/>
                <w:szCs w:val="16"/>
                <w:lang w:val="en-GB"/>
                <w:rPrChange w:id="1970" w:author="Oriol Valles Codina" w:date="2023-08-31T14:09:00Z">
                  <w:rPr>
                    <w:rFonts w:ascii="Cambria Math" w:hAnsi="Cambria Math"/>
                    <w:sz w:val="16"/>
                    <w:szCs w:val="16"/>
                    <w:highlight w:val="yellow"/>
                    <w:lang w:val="en-GB"/>
                  </w:rPr>
                </w:rPrChange>
              </w:rPr>
              <m:t>p</m:t>
            </m:r>
          </m:e>
          <m:sub>
            <m:r>
              <w:rPr>
                <w:rFonts w:ascii="Cambria Math" w:hAnsi="Cambria Math"/>
                <w:sz w:val="16"/>
                <w:szCs w:val="16"/>
                <w:lang w:val="en-GB"/>
                <w:rPrChange w:id="1971" w:author="Oriol Valles Codina" w:date="2023-08-31T14:09:00Z">
                  <w:rPr>
                    <w:rFonts w:ascii="Cambria Math" w:hAnsi="Cambria Math"/>
                    <w:sz w:val="16"/>
                    <w:szCs w:val="16"/>
                    <w:highlight w:val="yellow"/>
                    <w:lang w:val="en-GB"/>
                  </w:rPr>
                </w:rPrChange>
              </w:rPr>
              <m:t>A</m:t>
            </m:r>
            <m:r>
              <m:rPr>
                <m:sty m:val="p"/>
              </m:rPr>
              <w:rPr>
                <w:rFonts w:ascii="Cambria Math" w:hAnsi="Cambria Math"/>
                <w:sz w:val="16"/>
                <w:szCs w:val="16"/>
                <w:lang w:val="en-GB"/>
                <w:rPrChange w:id="1972" w:author="Oriol Valles Codina" w:date="2023-08-31T14:09:00Z">
                  <w:rPr>
                    <w:rFonts w:ascii="Cambria Math" w:hAnsi="Cambria Math"/>
                    <w:sz w:val="16"/>
                    <w:szCs w:val="16"/>
                    <w:highlight w:val="yellow"/>
                    <w:lang w:val="en-GB"/>
                  </w:rPr>
                </w:rPrChange>
              </w:rPr>
              <m:t>,-</m:t>
            </m:r>
            <m:r>
              <w:rPr>
                <w:rFonts w:ascii="Cambria Math" w:hAnsi="Cambria Math"/>
                <w:sz w:val="16"/>
                <w:szCs w:val="16"/>
                <w:lang w:val="en-GB"/>
                <w:rPrChange w:id="1973" w:author="Oriol Valles Codina" w:date="2023-08-31T14:09:00Z">
                  <w:rPr>
                    <w:rFonts w:ascii="Cambria Math" w:hAnsi="Cambria Math"/>
                    <w:sz w:val="16"/>
                    <w:szCs w:val="16"/>
                    <w:highlight w:val="yellow"/>
                    <w:lang w:val="en-GB"/>
                  </w:rPr>
                </w:rPrChange>
              </w:rPr>
              <m:t>1</m:t>
            </m:r>
          </m:sub>
          <m:sup>
            <m:r>
              <w:rPr>
                <w:rFonts w:ascii="Cambria Math" w:hAnsi="Cambria Math"/>
                <w:sz w:val="16"/>
                <w:szCs w:val="16"/>
                <w:lang w:val="en-GB"/>
                <w:rPrChange w:id="1974" w:author="Oriol Valles Codina" w:date="2023-08-31T14:09:00Z">
                  <w:rPr>
                    <w:rFonts w:ascii="Cambria Math" w:hAnsi="Cambria Math"/>
                    <w:sz w:val="16"/>
                    <w:szCs w:val="16"/>
                    <w:highlight w:val="yellow"/>
                    <w:lang w:val="en-GB"/>
                  </w:rPr>
                </w:rPrChange>
              </w:rPr>
              <m:t>z</m:t>
            </m:r>
          </m:sup>
        </m:sSubSup>
      </m:oMath>
      <w:r w:rsidRPr="00102440">
        <w:rPr>
          <w:sz w:val="16"/>
          <w:szCs w:val="16"/>
          <w:lang w:val="en-GB"/>
          <w:rPrChange w:id="1975" w:author="Oriol Valles Codina" w:date="2023-08-31T14:09:00Z">
            <w:rPr>
              <w:sz w:val="16"/>
              <w:szCs w:val="16"/>
              <w:highlight w:val="yellow"/>
              <w:lang w:val="en-GB"/>
            </w:rPr>
          </w:rPrChange>
        </w:rPr>
        <w:t>. Besides, the impact of the so-called ‘inflation tax’ on real disposable income is ignored.</w:t>
      </w:r>
    </w:p>
  </w:footnote>
  <w:footnote w:id="12">
    <w:p w14:paraId="15350B32" w14:textId="77777777" w:rsidR="004D2F92" w:rsidRPr="00102440" w:rsidRDefault="004D2F92" w:rsidP="007637AD">
      <w:pPr>
        <w:pStyle w:val="FootnoteText"/>
        <w:jc w:val="both"/>
        <w:rPr>
          <w:sz w:val="16"/>
          <w:szCs w:val="16"/>
          <w:lang w:val="en-GB"/>
          <w:rPrChange w:id="1976" w:author="Oriol Valles Codina" w:date="2023-08-31T14:09:00Z">
            <w:rPr>
              <w:sz w:val="16"/>
              <w:szCs w:val="16"/>
              <w:highlight w:val="yellow"/>
              <w:lang w:val="en-GB"/>
            </w:rPr>
          </w:rPrChange>
        </w:rPr>
      </w:pPr>
      <w:r w:rsidRPr="00102440">
        <w:rPr>
          <w:rStyle w:val="FootnoteReference"/>
          <w:sz w:val="16"/>
          <w:szCs w:val="16"/>
          <w:lang w:val="en-GB"/>
          <w:rPrChange w:id="1977" w:author="Oriol Valles Codina" w:date="2023-08-31T14:09:00Z">
            <w:rPr>
              <w:rStyle w:val="FootnoteReference"/>
              <w:sz w:val="16"/>
              <w:szCs w:val="16"/>
              <w:highlight w:val="yellow"/>
              <w:lang w:val="en-GB"/>
            </w:rPr>
          </w:rPrChange>
        </w:rPr>
        <w:footnoteRef/>
      </w:r>
      <w:r w:rsidRPr="00102440">
        <w:rPr>
          <w:sz w:val="16"/>
          <w:szCs w:val="16"/>
          <w:lang w:val="en-GB"/>
          <w:rPrChange w:id="1978" w:author="Oriol Valles Codina" w:date="2023-08-31T14:09:00Z">
            <w:rPr>
              <w:sz w:val="16"/>
              <w:szCs w:val="16"/>
              <w:highlight w:val="yellow"/>
              <w:lang w:val="en-GB"/>
            </w:rPr>
          </w:rPrChange>
        </w:rPr>
        <w:t xml:space="preserve"> Exchange rates are quoted indirectly. As a result, </w:t>
      </w:r>
      <m:oMath>
        <m:r>
          <w:rPr>
            <w:rFonts w:ascii="Cambria Math" w:hAnsi="Cambria Math"/>
            <w:sz w:val="16"/>
            <w:szCs w:val="16"/>
            <w:lang w:val="en-GB"/>
            <w:rPrChange w:id="1979" w:author="Oriol Valles Codina" w:date="2023-08-31T14:09:00Z">
              <w:rPr>
                <w:rFonts w:ascii="Cambria Math" w:hAnsi="Cambria Math"/>
                <w:sz w:val="16"/>
                <w:szCs w:val="16"/>
                <w:highlight w:val="yellow"/>
                <w:lang w:val="en-GB"/>
              </w:rPr>
            </w:rPrChange>
          </w:rPr>
          <m:t>x</m:t>
        </m:r>
        <m:sSup>
          <m:sSupPr>
            <m:ctrlPr>
              <w:rPr>
                <w:rFonts w:ascii="Cambria Math" w:hAnsi="Cambria Math"/>
                <w:sz w:val="16"/>
                <w:szCs w:val="16"/>
                <w:lang w:val="en-GB"/>
              </w:rPr>
            </m:ctrlPr>
          </m:sSupPr>
          <m:e>
            <m:r>
              <w:rPr>
                <w:rFonts w:ascii="Cambria Math" w:hAnsi="Cambria Math"/>
                <w:sz w:val="16"/>
                <w:szCs w:val="16"/>
                <w:lang w:val="en-GB"/>
                <w:rPrChange w:id="1980" w:author="Oriol Valles Codina" w:date="2023-08-31T14:09:00Z">
                  <w:rPr>
                    <w:rFonts w:ascii="Cambria Math" w:hAnsi="Cambria Math"/>
                    <w:sz w:val="16"/>
                    <w:szCs w:val="16"/>
                    <w:highlight w:val="yellow"/>
                    <w:lang w:val="en-GB"/>
                  </w:rPr>
                </w:rPrChange>
              </w:rPr>
              <m:t>r</m:t>
            </m:r>
          </m:e>
          <m:sup>
            <m:r>
              <w:rPr>
                <w:rFonts w:ascii="Cambria Math" w:hAnsi="Cambria Math"/>
                <w:sz w:val="16"/>
                <w:szCs w:val="16"/>
                <w:lang w:val="en-GB"/>
                <w:rPrChange w:id="1981" w:author="Oriol Valles Codina" w:date="2023-08-31T14:09:00Z">
                  <w:rPr>
                    <w:rFonts w:ascii="Cambria Math" w:hAnsi="Cambria Math"/>
                    <w:sz w:val="16"/>
                    <w:szCs w:val="16"/>
                    <w:highlight w:val="yellow"/>
                    <w:lang w:val="en-GB"/>
                  </w:rPr>
                </w:rPrChange>
              </w:rPr>
              <m:t>z</m:t>
            </m:r>
          </m:sup>
        </m:sSup>
      </m:oMath>
      <w:r w:rsidRPr="00102440">
        <w:rPr>
          <w:sz w:val="16"/>
          <w:szCs w:val="16"/>
          <w:lang w:val="en-GB"/>
          <w:rPrChange w:id="1982" w:author="Oriol Valles Codina" w:date="2023-08-31T14:09:00Z">
            <w:rPr>
              <w:sz w:val="16"/>
              <w:szCs w:val="16"/>
              <w:highlight w:val="yellow"/>
              <w:lang w:val="en-GB"/>
            </w:rPr>
          </w:rPrChange>
        </w:rPr>
        <w:t xml:space="preserve"> is the price of one unit of domestic currency expressed in foreign currency, whereas, for the ‘home’ area, </w:t>
      </w:r>
      <m:oMath>
        <m:r>
          <w:rPr>
            <w:rFonts w:ascii="Cambria Math" w:hAnsi="Cambria Math"/>
            <w:sz w:val="16"/>
            <w:szCs w:val="16"/>
            <w:lang w:val="en-GB"/>
            <w:rPrChange w:id="1983" w:author="Oriol Valles Codina" w:date="2023-08-31T14:09:00Z">
              <w:rPr>
                <w:rFonts w:ascii="Cambria Math" w:hAnsi="Cambria Math"/>
                <w:sz w:val="16"/>
                <w:szCs w:val="16"/>
                <w:highlight w:val="yellow"/>
                <w:lang w:val="en-GB"/>
              </w:rPr>
            </w:rPrChange>
          </w:rPr>
          <m:t>x</m:t>
        </m:r>
        <m:sSup>
          <m:sSupPr>
            <m:ctrlPr>
              <w:rPr>
                <w:rFonts w:ascii="Cambria Math" w:hAnsi="Cambria Math"/>
                <w:sz w:val="16"/>
                <w:szCs w:val="16"/>
                <w:lang w:val="en-GB"/>
              </w:rPr>
            </m:ctrlPr>
          </m:sSupPr>
          <m:e>
            <m:r>
              <w:rPr>
                <w:rFonts w:ascii="Cambria Math" w:hAnsi="Cambria Math"/>
                <w:sz w:val="16"/>
                <w:szCs w:val="16"/>
                <w:lang w:val="en-GB"/>
                <w:rPrChange w:id="1984" w:author="Oriol Valles Codina" w:date="2023-08-31T14:09:00Z">
                  <w:rPr>
                    <w:rFonts w:ascii="Cambria Math" w:hAnsi="Cambria Math"/>
                    <w:sz w:val="16"/>
                    <w:szCs w:val="16"/>
                    <w:highlight w:val="yellow"/>
                    <w:lang w:val="en-GB"/>
                  </w:rPr>
                </w:rPrChange>
              </w:rPr>
              <m:t>r</m:t>
            </m:r>
          </m:e>
          <m:sup>
            <m:r>
              <w:rPr>
                <w:rFonts w:ascii="Cambria Math" w:hAnsi="Cambria Math"/>
                <w:sz w:val="16"/>
                <w:szCs w:val="16"/>
                <w:lang w:val="en-GB"/>
                <w:rPrChange w:id="1985" w:author="Oriol Valles Codina" w:date="2023-08-31T14:09:00Z">
                  <w:rPr>
                    <w:rFonts w:ascii="Cambria Math" w:hAnsi="Cambria Math"/>
                    <w:sz w:val="16"/>
                    <w:szCs w:val="16"/>
                    <w:highlight w:val="yellow"/>
                    <w:lang w:val="en-GB"/>
                  </w:rPr>
                </w:rPrChange>
              </w:rPr>
              <m:t>f</m:t>
            </m:r>
          </m:sup>
        </m:sSup>
      </m:oMath>
      <w:r w:rsidRPr="00102440">
        <w:rPr>
          <w:sz w:val="16"/>
          <w:szCs w:val="16"/>
          <w:lang w:val="en-GB"/>
          <w:rPrChange w:id="1986" w:author="Oriol Valles Codina" w:date="2023-08-31T14:09:00Z">
            <w:rPr>
              <w:sz w:val="16"/>
              <w:szCs w:val="16"/>
              <w:highlight w:val="yellow"/>
              <w:lang w:val="en-GB"/>
            </w:rPr>
          </w:rPrChange>
        </w:rPr>
        <w:t xml:space="preserve"> is the price of one unit of foreign currency expressed in domestic currency.</w:t>
      </w:r>
    </w:p>
  </w:footnote>
  <w:footnote w:id="13">
    <w:p w14:paraId="778BCDF8" w14:textId="77777777" w:rsidR="004D2F92" w:rsidRPr="00102440" w:rsidRDefault="004D2F92" w:rsidP="007637AD">
      <w:pPr>
        <w:pStyle w:val="FootnoteText"/>
        <w:jc w:val="both"/>
        <w:rPr>
          <w:sz w:val="16"/>
          <w:szCs w:val="16"/>
          <w:lang w:val="en-GB"/>
          <w:rPrChange w:id="2043" w:author="Oriol Valles Codina" w:date="2023-08-31T14:09:00Z">
            <w:rPr>
              <w:sz w:val="16"/>
              <w:szCs w:val="16"/>
              <w:highlight w:val="yellow"/>
              <w:lang w:val="en-GB"/>
            </w:rPr>
          </w:rPrChange>
        </w:rPr>
      </w:pPr>
      <w:r w:rsidRPr="00102440">
        <w:rPr>
          <w:rStyle w:val="FootnoteReference"/>
          <w:sz w:val="16"/>
          <w:szCs w:val="16"/>
          <w:lang w:val="en-GB"/>
          <w:rPrChange w:id="2044" w:author="Oriol Valles Codina" w:date="2023-08-31T14:09:00Z">
            <w:rPr>
              <w:rStyle w:val="FootnoteReference"/>
              <w:sz w:val="16"/>
              <w:szCs w:val="16"/>
              <w:highlight w:val="yellow"/>
              <w:lang w:val="en-GB"/>
            </w:rPr>
          </w:rPrChange>
        </w:rPr>
        <w:footnoteRef/>
      </w:r>
      <w:r w:rsidRPr="00102440">
        <w:rPr>
          <w:sz w:val="16"/>
          <w:szCs w:val="16"/>
          <w:lang w:val="en-GB"/>
          <w:rPrChange w:id="2045" w:author="Oriol Valles Codina" w:date="2023-08-31T14:09:00Z">
            <w:rPr>
              <w:sz w:val="16"/>
              <w:szCs w:val="16"/>
              <w:highlight w:val="yellow"/>
              <w:lang w:val="en-GB"/>
            </w:rPr>
          </w:rPrChange>
        </w:rPr>
        <w:t xml:space="preserve"> For each area, the vector of export shares mirror the vector of import shares of the other area.</w:t>
      </w:r>
    </w:p>
  </w:footnote>
  <w:footnote w:id="14">
    <w:p w14:paraId="49698A92" w14:textId="77777777" w:rsidR="004D2F92" w:rsidRPr="00102440" w:rsidRDefault="004D2F92" w:rsidP="007637AD">
      <w:pPr>
        <w:pStyle w:val="FootnoteText"/>
        <w:jc w:val="both"/>
        <w:rPr>
          <w:sz w:val="16"/>
          <w:szCs w:val="16"/>
          <w:lang w:val="en-GB"/>
          <w:rPrChange w:id="2106" w:author="Oriol Valles Codina" w:date="2023-08-31T14:09:00Z">
            <w:rPr>
              <w:sz w:val="16"/>
              <w:szCs w:val="16"/>
              <w:highlight w:val="yellow"/>
              <w:lang w:val="en-GB"/>
            </w:rPr>
          </w:rPrChange>
        </w:rPr>
      </w:pPr>
      <w:r w:rsidRPr="00102440">
        <w:rPr>
          <w:rStyle w:val="FootnoteReference"/>
          <w:sz w:val="16"/>
          <w:szCs w:val="16"/>
          <w:lang w:val="en-GB"/>
          <w:rPrChange w:id="2107" w:author="Oriol Valles Codina" w:date="2023-08-31T14:09:00Z">
            <w:rPr>
              <w:rStyle w:val="FootnoteReference"/>
              <w:sz w:val="16"/>
              <w:szCs w:val="16"/>
              <w:highlight w:val="yellow"/>
              <w:lang w:val="en-GB"/>
            </w:rPr>
          </w:rPrChange>
        </w:rPr>
        <w:footnoteRef/>
      </w:r>
      <w:r w:rsidRPr="00102440">
        <w:rPr>
          <w:sz w:val="16"/>
          <w:szCs w:val="16"/>
          <w:lang w:val="en-GB"/>
          <w:rPrChange w:id="2108" w:author="Oriol Valles Codina" w:date="2023-08-31T14:09:00Z">
            <w:rPr>
              <w:sz w:val="16"/>
              <w:szCs w:val="16"/>
              <w:highlight w:val="yellow"/>
              <w:lang w:val="en-GB"/>
            </w:rPr>
          </w:rPrChange>
        </w:rPr>
        <w:t xml:space="preserve"> Notice that the term </w:t>
      </w:r>
      <m:oMath>
        <m:sSup>
          <m:sSupPr>
            <m:ctrlPr>
              <w:rPr>
                <w:rFonts w:ascii="Cambria Math" w:hAnsi="Cambria Math"/>
                <w:sz w:val="16"/>
                <w:szCs w:val="16"/>
                <w:lang w:val="en-GB"/>
              </w:rPr>
            </m:ctrlPr>
          </m:sSupPr>
          <m:e>
            <m:d>
              <m:dPr>
                <m:ctrlPr>
                  <w:rPr>
                    <w:rFonts w:ascii="Cambria Math" w:hAnsi="Cambria Math"/>
                    <w:sz w:val="16"/>
                    <w:szCs w:val="16"/>
                    <w:lang w:val="en-GB"/>
                  </w:rPr>
                </m:ctrlPr>
              </m:dPr>
              <m:e>
                <m:r>
                  <m:rPr>
                    <m:nor/>
                  </m:rPr>
                  <w:rPr>
                    <w:sz w:val="16"/>
                    <w:szCs w:val="16"/>
                    <w:lang w:val="en-GB"/>
                    <w:rPrChange w:id="2109" w:author="Oriol Valles Codina" w:date="2023-08-31T14:09:00Z">
                      <w:rPr>
                        <w:sz w:val="16"/>
                        <w:szCs w:val="16"/>
                        <w:highlight w:val="yellow"/>
                        <w:lang w:val="en-GB"/>
                      </w:rPr>
                    </w:rPrChange>
                  </w:rPr>
                  <m:t>I</m:t>
                </m:r>
                <m:r>
                  <m:rPr>
                    <m:sty m:val="p"/>
                  </m:rPr>
                  <w:rPr>
                    <w:rFonts w:ascii="Cambria Math" w:hAnsi="Cambria Math"/>
                    <w:sz w:val="16"/>
                    <w:szCs w:val="16"/>
                    <w:lang w:val="en-GB"/>
                    <w:rPrChange w:id="2110" w:author="Oriol Valles Codina" w:date="2023-08-31T14:09:00Z">
                      <w:rPr>
                        <w:rFonts w:ascii="Cambria Math" w:hAnsi="Cambria Math"/>
                        <w:sz w:val="16"/>
                        <w:szCs w:val="16"/>
                        <w:highlight w:val="yellow"/>
                        <w:lang w:val="en-GB"/>
                      </w:rPr>
                    </w:rPrChange>
                  </w:rPr>
                  <m:t>-</m:t>
                </m:r>
                <m:r>
                  <m:rPr>
                    <m:nor/>
                  </m:rPr>
                  <w:rPr>
                    <w:sz w:val="16"/>
                    <w:szCs w:val="16"/>
                    <w:lang w:val="en-GB"/>
                    <w:rPrChange w:id="2111" w:author="Oriol Valles Codina" w:date="2023-08-31T14:09:00Z">
                      <w:rPr>
                        <w:sz w:val="16"/>
                        <w:szCs w:val="16"/>
                        <w:highlight w:val="yellow"/>
                        <w:lang w:val="en-GB"/>
                      </w:rPr>
                    </w:rPrChange>
                  </w:rPr>
                  <m:t>A</m:t>
                </m:r>
              </m:e>
            </m:d>
          </m:e>
          <m:sup>
            <m:r>
              <m:rPr>
                <m:sty m:val="p"/>
              </m:rPr>
              <w:rPr>
                <w:rFonts w:ascii="Cambria Math" w:hAnsi="Cambria Math"/>
                <w:sz w:val="16"/>
                <w:szCs w:val="16"/>
                <w:lang w:val="en-GB"/>
                <w:rPrChange w:id="2112" w:author="Oriol Valles Codina" w:date="2023-08-31T14:09:00Z">
                  <w:rPr>
                    <w:rFonts w:ascii="Cambria Math" w:hAnsi="Cambria Math"/>
                    <w:sz w:val="16"/>
                    <w:szCs w:val="16"/>
                    <w:highlight w:val="yellow"/>
                    <w:lang w:val="en-GB"/>
                  </w:rPr>
                </w:rPrChange>
              </w:rPr>
              <m:t>-</m:t>
            </m:r>
            <m:r>
              <w:rPr>
                <w:rFonts w:ascii="Cambria Math" w:hAnsi="Cambria Math"/>
                <w:sz w:val="16"/>
                <w:szCs w:val="16"/>
                <w:lang w:val="en-GB"/>
                <w:rPrChange w:id="2113" w:author="Oriol Valles Codina" w:date="2023-08-31T14:09:00Z">
                  <w:rPr>
                    <w:rFonts w:ascii="Cambria Math" w:hAnsi="Cambria Math"/>
                    <w:sz w:val="16"/>
                    <w:szCs w:val="16"/>
                    <w:highlight w:val="yellow"/>
                    <w:lang w:val="en-GB"/>
                  </w:rPr>
                </w:rPrChange>
              </w:rPr>
              <m:t>1</m:t>
            </m:r>
          </m:sup>
        </m:sSup>
      </m:oMath>
      <w:r w:rsidRPr="00102440">
        <w:rPr>
          <w:sz w:val="16"/>
          <w:szCs w:val="16"/>
          <w:lang w:val="en-GB"/>
          <w:rPrChange w:id="2114" w:author="Oriol Valles Codina" w:date="2023-08-31T14:09:00Z">
            <w:rPr>
              <w:sz w:val="16"/>
              <w:szCs w:val="16"/>
              <w:highlight w:val="yellow"/>
              <w:lang w:val="en-GB"/>
            </w:rPr>
          </w:rPrChange>
        </w:rPr>
        <w:t xml:space="preserve"> is a matrix too. It is named the </w:t>
      </w:r>
      <w:r w:rsidRPr="00102440">
        <w:rPr>
          <w:i/>
          <w:iCs/>
          <w:sz w:val="16"/>
          <w:szCs w:val="16"/>
          <w:lang w:val="en-GB"/>
          <w:rPrChange w:id="2115" w:author="Oriol Valles Codina" w:date="2023-08-31T14:09:00Z">
            <w:rPr>
              <w:i/>
              <w:iCs/>
              <w:sz w:val="16"/>
              <w:szCs w:val="16"/>
              <w:highlight w:val="yellow"/>
              <w:lang w:val="en-GB"/>
            </w:rPr>
          </w:rPrChange>
        </w:rPr>
        <w:t>Leontief inverse</w:t>
      </w:r>
      <w:r w:rsidRPr="00102440">
        <w:rPr>
          <w:sz w:val="16"/>
          <w:szCs w:val="16"/>
          <w:lang w:val="en-GB"/>
          <w:rPrChange w:id="2116" w:author="Oriol Valles Codina" w:date="2023-08-31T14:09:00Z">
            <w:rPr>
              <w:sz w:val="16"/>
              <w:szCs w:val="16"/>
              <w:highlight w:val="yellow"/>
              <w:lang w:val="en-GB"/>
            </w:rPr>
          </w:rPrChange>
        </w:rPr>
        <w:t xml:space="preserve"> and shows the multipliers, that is, the successive changes in production processes triggered by an initial change in final demands. As is well known, the Leontief inverse matrix can be expressed as a sum of power series (Waugh 1950[@fvw:1950]), that is: </w:t>
      </w:r>
      <m:oMath>
        <m:sSup>
          <m:sSupPr>
            <m:ctrlPr>
              <w:rPr>
                <w:rFonts w:ascii="Cambria Math" w:hAnsi="Cambria Math"/>
                <w:sz w:val="16"/>
                <w:szCs w:val="16"/>
                <w:lang w:val="en-GB"/>
              </w:rPr>
            </m:ctrlPr>
          </m:sSupPr>
          <m:e>
            <m:d>
              <m:dPr>
                <m:ctrlPr>
                  <w:rPr>
                    <w:rFonts w:ascii="Cambria Math" w:hAnsi="Cambria Math"/>
                    <w:sz w:val="16"/>
                    <w:szCs w:val="16"/>
                    <w:lang w:val="en-GB"/>
                  </w:rPr>
                </m:ctrlPr>
              </m:dPr>
              <m:e>
                <m:r>
                  <m:rPr>
                    <m:nor/>
                  </m:rPr>
                  <w:rPr>
                    <w:sz w:val="16"/>
                    <w:szCs w:val="16"/>
                    <w:lang w:val="en-GB"/>
                    <w:rPrChange w:id="2117" w:author="Oriol Valles Codina" w:date="2023-08-31T14:09:00Z">
                      <w:rPr>
                        <w:sz w:val="16"/>
                        <w:szCs w:val="16"/>
                        <w:highlight w:val="yellow"/>
                        <w:lang w:val="en-GB"/>
                      </w:rPr>
                    </w:rPrChange>
                  </w:rPr>
                  <m:t>I</m:t>
                </m:r>
                <m:r>
                  <m:rPr>
                    <m:sty m:val="p"/>
                  </m:rPr>
                  <w:rPr>
                    <w:rFonts w:ascii="Cambria Math" w:hAnsi="Cambria Math"/>
                    <w:sz w:val="16"/>
                    <w:szCs w:val="16"/>
                    <w:lang w:val="en-GB"/>
                    <w:rPrChange w:id="2118" w:author="Oriol Valles Codina" w:date="2023-08-31T14:09:00Z">
                      <w:rPr>
                        <w:rFonts w:ascii="Cambria Math" w:hAnsi="Cambria Math"/>
                        <w:sz w:val="16"/>
                        <w:szCs w:val="16"/>
                        <w:highlight w:val="yellow"/>
                        <w:lang w:val="en-GB"/>
                      </w:rPr>
                    </w:rPrChange>
                  </w:rPr>
                  <m:t>-</m:t>
                </m:r>
                <m:r>
                  <m:rPr>
                    <m:nor/>
                  </m:rPr>
                  <w:rPr>
                    <w:sz w:val="16"/>
                    <w:szCs w:val="16"/>
                    <w:lang w:val="en-GB"/>
                    <w:rPrChange w:id="2119" w:author="Oriol Valles Codina" w:date="2023-08-31T14:09:00Z">
                      <w:rPr>
                        <w:sz w:val="16"/>
                        <w:szCs w:val="16"/>
                        <w:highlight w:val="yellow"/>
                        <w:lang w:val="en-GB"/>
                      </w:rPr>
                    </w:rPrChange>
                  </w:rPr>
                  <m:t>A</m:t>
                </m:r>
              </m:e>
            </m:d>
          </m:e>
          <m:sup>
            <m:r>
              <m:rPr>
                <m:sty m:val="p"/>
              </m:rPr>
              <w:rPr>
                <w:rFonts w:ascii="Cambria Math" w:hAnsi="Cambria Math"/>
                <w:sz w:val="16"/>
                <w:szCs w:val="16"/>
                <w:lang w:val="en-GB"/>
                <w:rPrChange w:id="2120" w:author="Oriol Valles Codina" w:date="2023-08-31T14:09:00Z">
                  <w:rPr>
                    <w:rFonts w:ascii="Cambria Math" w:hAnsi="Cambria Math"/>
                    <w:sz w:val="16"/>
                    <w:szCs w:val="16"/>
                    <w:highlight w:val="yellow"/>
                    <w:lang w:val="en-GB"/>
                  </w:rPr>
                </w:rPrChange>
              </w:rPr>
              <m:t>-</m:t>
            </m:r>
            <m:r>
              <w:rPr>
                <w:rFonts w:ascii="Cambria Math" w:hAnsi="Cambria Math"/>
                <w:sz w:val="16"/>
                <w:szCs w:val="16"/>
                <w:lang w:val="en-GB"/>
                <w:rPrChange w:id="2121" w:author="Oriol Valles Codina" w:date="2023-08-31T14:09:00Z">
                  <w:rPr>
                    <w:rFonts w:ascii="Cambria Math" w:hAnsi="Cambria Math"/>
                    <w:sz w:val="16"/>
                    <w:szCs w:val="16"/>
                    <w:highlight w:val="yellow"/>
                    <w:lang w:val="en-GB"/>
                  </w:rPr>
                </w:rPrChange>
              </w:rPr>
              <m:t>1</m:t>
            </m:r>
          </m:sup>
        </m:sSup>
        <m:r>
          <m:rPr>
            <m:sty m:val="p"/>
          </m:rPr>
          <w:rPr>
            <w:rFonts w:ascii="Cambria Math" w:hAnsi="Cambria Math"/>
            <w:sz w:val="16"/>
            <w:szCs w:val="16"/>
            <w:lang w:val="en-GB"/>
            <w:rPrChange w:id="2122" w:author="Oriol Valles Codina" w:date="2023-08-31T14:09:00Z">
              <w:rPr>
                <w:rFonts w:ascii="Cambria Math" w:hAnsi="Cambria Math"/>
                <w:sz w:val="16"/>
                <w:szCs w:val="16"/>
                <w:highlight w:val="yellow"/>
                <w:lang w:val="en-GB"/>
              </w:rPr>
            </w:rPrChange>
          </w:rPr>
          <m:t>=</m:t>
        </m:r>
        <m:r>
          <m:rPr>
            <m:nor/>
          </m:rPr>
          <w:rPr>
            <w:sz w:val="16"/>
            <w:szCs w:val="16"/>
            <w:lang w:val="en-GB"/>
            <w:rPrChange w:id="2123" w:author="Oriol Valles Codina" w:date="2023-08-31T14:09:00Z">
              <w:rPr>
                <w:sz w:val="16"/>
                <w:szCs w:val="16"/>
                <w:highlight w:val="yellow"/>
                <w:lang w:val="en-GB"/>
              </w:rPr>
            </w:rPrChange>
          </w:rPr>
          <m:t>I</m:t>
        </m:r>
        <m:r>
          <m:rPr>
            <m:sty m:val="p"/>
          </m:rPr>
          <w:rPr>
            <w:rFonts w:ascii="Cambria Math" w:hAnsi="Cambria Math"/>
            <w:sz w:val="16"/>
            <w:szCs w:val="16"/>
            <w:lang w:val="en-GB"/>
            <w:rPrChange w:id="2124" w:author="Oriol Valles Codina" w:date="2023-08-31T14:09:00Z">
              <w:rPr>
                <w:rFonts w:ascii="Cambria Math" w:hAnsi="Cambria Math"/>
                <w:sz w:val="16"/>
                <w:szCs w:val="16"/>
                <w:highlight w:val="yellow"/>
                <w:lang w:val="en-GB"/>
              </w:rPr>
            </w:rPrChange>
          </w:rPr>
          <m:t>+</m:t>
        </m:r>
        <m:r>
          <m:rPr>
            <m:nor/>
          </m:rPr>
          <w:rPr>
            <w:sz w:val="16"/>
            <w:szCs w:val="16"/>
            <w:lang w:val="en-GB"/>
            <w:rPrChange w:id="2125" w:author="Oriol Valles Codina" w:date="2023-08-31T14:09:00Z">
              <w:rPr>
                <w:sz w:val="16"/>
                <w:szCs w:val="16"/>
                <w:highlight w:val="yellow"/>
                <w:lang w:val="en-GB"/>
              </w:rPr>
            </w:rPrChange>
          </w:rPr>
          <m:t>A</m:t>
        </m:r>
        <m:r>
          <m:rPr>
            <m:sty m:val="p"/>
          </m:rPr>
          <w:rPr>
            <w:rFonts w:ascii="Cambria Math" w:hAnsi="Cambria Math"/>
            <w:sz w:val="16"/>
            <w:szCs w:val="16"/>
            <w:lang w:val="en-GB"/>
            <w:rPrChange w:id="2126" w:author="Oriol Valles Codina" w:date="2023-08-31T14:09:00Z">
              <w:rPr>
                <w:rFonts w:ascii="Cambria Math" w:hAnsi="Cambria Math"/>
                <w:sz w:val="16"/>
                <w:szCs w:val="16"/>
                <w:highlight w:val="yellow"/>
                <w:lang w:val="en-GB"/>
              </w:rPr>
            </w:rPrChange>
          </w:rPr>
          <m:t>+</m:t>
        </m:r>
        <m:sSup>
          <m:sSupPr>
            <m:ctrlPr>
              <w:rPr>
                <w:rFonts w:ascii="Cambria Math" w:hAnsi="Cambria Math"/>
                <w:sz w:val="16"/>
                <w:szCs w:val="16"/>
                <w:lang w:val="en-GB"/>
              </w:rPr>
            </m:ctrlPr>
          </m:sSupPr>
          <m:e>
            <m:r>
              <m:rPr>
                <m:nor/>
              </m:rPr>
              <w:rPr>
                <w:sz w:val="16"/>
                <w:szCs w:val="16"/>
                <w:lang w:val="en-GB"/>
                <w:rPrChange w:id="2127" w:author="Oriol Valles Codina" w:date="2023-08-31T14:09:00Z">
                  <w:rPr>
                    <w:sz w:val="16"/>
                    <w:szCs w:val="16"/>
                    <w:highlight w:val="yellow"/>
                    <w:lang w:val="en-GB"/>
                  </w:rPr>
                </w:rPrChange>
              </w:rPr>
              <m:t>A</m:t>
            </m:r>
          </m:e>
          <m:sup>
            <m:r>
              <w:rPr>
                <w:rFonts w:ascii="Cambria Math" w:hAnsi="Cambria Math"/>
                <w:sz w:val="16"/>
                <w:szCs w:val="16"/>
                <w:lang w:val="en-GB"/>
                <w:rPrChange w:id="2128" w:author="Oriol Valles Codina" w:date="2023-08-31T14:09:00Z">
                  <w:rPr>
                    <w:rFonts w:ascii="Cambria Math" w:hAnsi="Cambria Math"/>
                    <w:sz w:val="16"/>
                    <w:szCs w:val="16"/>
                    <w:highlight w:val="yellow"/>
                    <w:lang w:val="en-GB"/>
                  </w:rPr>
                </w:rPrChange>
              </w:rPr>
              <m:t>2</m:t>
            </m:r>
          </m:sup>
        </m:sSup>
        <m:r>
          <m:rPr>
            <m:sty m:val="p"/>
          </m:rPr>
          <w:rPr>
            <w:rFonts w:ascii="Cambria Math" w:hAnsi="Cambria Math"/>
            <w:sz w:val="16"/>
            <w:szCs w:val="16"/>
            <w:lang w:val="en-GB"/>
            <w:rPrChange w:id="2129" w:author="Oriol Valles Codina" w:date="2023-08-31T14:09:00Z">
              <w:rPr>
                <w:rFonts w:ascii="Cambria Math" w:hAnsi="Cambria Math"/>
                <w:sz w:val="16"/>
                <w:szCs w:val="16"/>
                <w:highlight w:val="yellow"/>
                <w:lang w:val="en-GB"/>
              </w:rPr>
            </w:rPrChange>
          </w:rPr>
          <m:t>+</m:t>
        </m:r>
        <m:sSup>
          <m:sSupPr>
            <m:ctrlPr>
              <w:rPr>
                <w:rFonts w:ascii="Cambria Math" w:hAnsi="Cambria Math"/>
                <w:sz w:val="16"/>
                <w:szCs w:val="16"/>
                <w:lang w:val="en-GB"/>
              </w:rPr>
            </m:ctrlPr>
          </m:sSupPr>
          <m:e>
            <m:r>
              <m:rPr>
                <m:nor/>
              </m:rPr>
              <w:rPr>
                <w:sz w:val="16"/>
                <w:szCs w:val="16"/>
                <w:lang w:val="en-GB"/>
                <w:rPrChange w:id="2130" w:author="Oriol Valles Codina" w:date="2023-08-31T14:09:00Z">
                  <w:rPr>
                    <w:sz w:val="16"/>
                    <w:szCs w:val="16"/>
                    <w:highlight w:val="yellow"/>
                    <w:lang w:val="en-GB"/>
                  </w:rPr>
                </w:rPrChange>
              </w:rPr>
              <m:t>A</m:t>
            </m:r>
          </m:e>
          <m:sup>
            <m:r>
              <w:rPr>
                <w:rFonts w:ascii="Cambria Math" w:hAnsi="Cambria Math"/>
                <w:sz w:val="16"/>
                <w:szCs w:val="16"/>
                <w:lang w:val="en-GB"/>
                <w:rPrChange w:id="2131" w:author="Oriol Valles Codina" w:date="2023-08-31T14:09:00Z">
                  <w:rPr>
                    <w:rFonts w:ascii="Cambria Math" w:hAnsi="Cambria Math"/>
                    <w:sz w:val="16"/>
                    <w:szCs w:val="16"/>
                    <w:highlight w:val="yellow"/>
                    <w:lang w:val="en-GB"/>
                  </w:rPr>
                </w:rPrChange>
              </w:rPr>
              <m:t>3</m:t>
            </m:r>
          </m:sup>
        </m:sSup>
        <m:r>
          <m:rPr>
            <m:sty m:val="p"/>
          </m:rPr>
          <w:rPr>
            <w:rFonts w:ascii="Cambria Math" w:hAnsi="Cambria Math"/>
            <w:sz w:val="16"/>
            <w:szCs w:val="16"/>
            <w:lang w:val="en-GB"/>
            <w:rPrChange w:id="2132" w:author="Oriol Valles Codina" w:date="2023-08-31T14:09:00Z">
              <w:rPr>
                <w:rFonts w:ascii="Cambria Math" w:hAnsi="Cambria Math"/>
                <w:sz w:val="16"/>
                <w:szCs w:val="16"/>
                <w:highlight w:val="yellow"/>
                <w:lang w:val="en-GB"/>
              </w:rPr>
            </w:rPrChange>
          </w:rPr>
          <m:t>+</m:t>
        </m:r>
        <m:r>
          <w:rPr>
            <w:rFonts w:ascii="Cambria Math" w:hAnsi="Cambria Math"/>
            <w:sz w:val="16"/>
            <w:szCs w:val="16"/>
            <w:lang w:val="en-GB"/>
            <w:rPrChange w:id="2133" w:author="Oriol Valles Codina" w:date="2023-08-31T14:09:00Z">
              <w:rPr>
                <w:rFonts w:ascii="Cambria Math" w:hAnsi="Cambria Math"/>
                <w:sz w:val="16"/>
                <w:szCs w:val="16"/>
                <w:highlight w:val="yellow"/>
                <w:lang w:val="en-GB"/>
              </w:rPr>
            </w:rPrChange>
          </w:rPr>
          <m:t> </m:t>
        </m:r>
        <m:r>
          <m:rPr>
            <m:sty m:val="p"/>
          </m:rPr>
          <w:rPr>
            <w:rFonts w:ascii="Cambria Math" w:hAnsi="Cambria Math"/>
            <w:sz w:val="16"/>
            <w:szCs w:val="16"/>
            <w:lang w:val="en-GB"/>
            <w:rPrChange w:id="2134" w:author="Oriol Valles Codina" w:date="2023-08-31T14:09:00Z">
              <w:rPr>
                <w:rFonts w:ascii="Cambria Math" w:hAnsi="Cambria Math"/>
                <w:sz w:val="16"/>
                <w:szCs w:val="16"/>
                <w:highlight w:val="yellow"/>
                <w:lang w:val="en-GB"/>
              </w:rPr>
            </w:rPrChange>
          </w:rPr>
          <m:t>...</m:t>
        </m:r>
        <m:r>
          <w:rPr>
            <w:rFonts w:ascii="Cambria Math" w:hAnsi="Cambria Math"/>
            <w:sz w:val="16"/>
            <w:szCs w:val="16"/>
            <w:lang w:val="en-GB"/>
            <w:rPrChange w:id="2135" w:author="Oriol Valles Codina" w:date="2023-08-31T14:09:00Z">
              <w:rPr>
                <w:rFonts w:ascii="Cambria Math" w:hAnsi="Cambria Math"/>
                <w:sz w:val="16"/>
                <w:szCs w:val="16"/>
                <w:highlight w:val="yellow"/>
                <w:lang w:val="en-GB"/>
              </w:rPr>
            </w:rPrChange>
          </w:rPr>
          <m:t> </m:t>
        </m:r>
        <m:r>
          <m:rPr>
            <m:sty m:val="p"/>
          </m:rPr>
          <w:rPr>
            <w:rFonts w:ascii="Cambria Math" w:hAnsi="Cambria Math"/>
            <w:sz w:val="16"/>
            <w:szCs w:val="16"/>
            <w:lang w:val="en-GB"/>
            <w:rPrChange w:id="2136" w:author="Oriol Valles Codina" w:date="2023-08-31T14:09:00Z">
              <w:rPr>
                <w:rFonts w:ascii="Cambria Math" w:hAnsi="Cambria Math"/>
                <w:sz w:val="16"/>
                <w:szCs w:val="16"/>
                <w:highlight w:val="yellow"/>
                <w:lang w:val="en-GB"/>
              </w:rPr>
            </w:rPrChange>
          </w:rPr>
          <m:t>+</m:t>
        </m:r>
        <m:sSup>
          <m:sSupPr>
            <m:ctrlPr>
              <w:rPr>
                <w:rFonts w:ascii="Cambria Math" w:hAnsi="Cambria Math"/>
                <w:sz w:val="16"/>
                <w:szCs w:val="16"/>
                <w:lang w:val="en-GB"/>
              </w:rPr>
            </m:ctrlPr>
          </m:sSupPr>
          <m:e>
            <m:r>
              <m:rPr>
                <m:nor/>
              </m:rPr>
              <w:rPr>
                <w:sz w:val="16"/>
                <w:szCs w:val="16"/>
                <w:lang w:val="en-GB"/>
                <w:rPrChange w:id="2137" w:author="Oriol Valles Codina" w:date="2023-08-31T14:09:00Z">
                  <w:rPr>
                    <w:sz w:val="16"/>
                    <w:szCs w:val="16"/>
                    <w:highlight w:val="yellow"/>
                    <w:lang w:val="en-GB"/>
                  </w:rPr>
                </w:rPrChange>
              </w:rPr>
              <m:t>A</m:t>
            </m:r>
          </m:e>
          <m:sup>
            <m:r>
              <w:rPr>
                <w:rFonts w:ascii="Cambria Math" w:hAnsi="Cambria Math"/>
                <w:sz w:val="16"/>
                <w:szCs w:val="16"/>
                <w:lang w:val="en-GB"/>
                <w:rPrChange w:id="2138" w:author="Oriol Valles Codina" w:date="2023-08-31T14:09:00Z">
                  <w:rPr>
                    <w:rFonts w:ascii="Cambria Math" w:hAnsi="Cambria Math"/>
                    <w:sz w:val="16"/>
                    <w:szCs w:val="16"/>
                    <w:highlight w:val="yellow"/>
                    <w:lang w:val="en-GB"/>
                  </w:rPr>
                </w:rPrChange>
              </w:rPr>
              <m:t>t</m:t>
            </m:r>
          </m:sup>
        </m:sSup>
        <m:r>
          <m:rPr>
            <m:sty m:val="p"/>
          </m:rPr>
          <w:rPr>
            <w:rFonts w:ascii="Cambria Math" w:hAnsi="Cambria Math"/>
            <w:sz w:val="16"/>
            <w:szCs w:val="16"/>
            <w:lang w:val="en-GB"/>
            <w:rPrChange w:id="2139" w:author="Oriol Valles Codina" w:date="2023-08-31T14:09:00Z">
              <w:rPr>
                <w:rFonts w:ascii="Cambria Math" w:hAnsi="Cambria Math"/>
                <w:sz w:val="16"/>
                <w:szCs w:val="16"/>
                <w:highlight w:val="yellow"/>
                <w:lang w:val="en-GB"/>
              </w:rPr>
            </w:rPrChange>
          </w:rPr>
          <m:t>+</m:t>
        </m:r>
        <m:r>
          <w:rPr>
            <w:rFonts w:ascii="Cambria Math" w:hAnsi="Cambria Math"/>
            <w:sz w:val="16"/>
            <w:szCs w:val="16"/>
            <w:lang w:val="en-GB"/>
            <w:rPrChange w:id="2140" w:author="Oriol Valles Codina" w:date="2023-08-31T14:09:00Z">
              <w:rPr>
                <w:rFonts w:ascii="Cambria Math" w:hAnsi="Cambria Math"/>
                <w:sz w:val="16"/>
                <w:szCs w:val="16"/>
                <w:highlight w:val="yellow"/>
                <w:lang w:val="en-GB"/>
              </w:rPr>
            </w:rPrChange>
          </w:rPr>
          <m:t> </m:t>
        </m:r>
        <m:r>
          <m:rPr>
            <m:sty m:val="p"/>
          </m:rPr>
          <w:rPr>
            <w:rFonts w:ascii="Cambria Math" w:hAnsi="Cambria Math"/>
            <w:sz w:val="16"/>
            <w:szCs w:val="16"/>
            <w:lang w:val="en-GB"/>
            <w:rPrChange w:id="2141" w:author="Oriol Valles Codina" w:date="2023-08-31T14:09:00Z">
              <w:rPr>
                <w:rFonts w:ascii="Cambria Math" w:hAnsi="Cambria Math"/>
                <w:sz w:val="16"/>
                <w:szCs w:val="16"/>
                <w:highlight w:val="yellow"/>
                <w:lang w:val="en-GB"/>
              </w:rPr>
            </w:rPrChange>
          </w:rPr>
          <m:t>...</m:t>
        </m:r>
        <m:r>
          <w:rPr>
            <w:rFonts w:ascii="Cambria Math" w:hAnsi="Cambria Math"/>
            <w:sz w:val="16"/>
            <w:szCs w:val="16"/>
            <w:lang w:val="en-GB"/>
            <w:rPrChange w:id="2142" w:author="Oriol Valles Codina" w:date="2023-08-31T14:09:00Z">
              <w:rPr>
                <w:rFonts w:ascii="Cambria Math" w:hAnsi="Cambria Math"/>
                <w:sz w:val="16"/>
                <w:szCs w:val="16"/>
                <w:highlight w:val="yellow"/>
                <w:lang w:val="en-GB"/>
              </w:rPr>
            </w:rPrChange>
          </w:rPr>
          <m:t> </m:t>
        </m:r>
        <m:r>
          <m:rPr>
            <m:sty m:val="p"/>
          </m:rPr>
          <w:rPr>
            <w:rFonts w:ascii="Cambria Math" w:hAnsi="Cambria Math"/>
            <w:sz w:val="16"/>
            <w:szCs w:val="16"/>
            <w:lang w:val="en-GB"/>
            <w:rPrChange w:id="2143" w:author="Oriol Valles Codina" w:date="2023-08-31T14:09:00Z">
              <w:rPr>
                <w:rFonts w:ascii="Cambria Math" w:hAnsi="Cambria Math"/>
                <w:sz w:val="16"/>
                <w:szCs w:val="16"/>
                <w:highlight w:val="yellow"/>
                <w:lang w:val="en-GB"/>
              </w:rPr>
            </w:rPrChange>
          </w:rPr>
          <m:t>=</m:t>
        </m:r>
        <m:nary>
          <m:naryPr>
            <m:chr m:val="∑"/>
            <m:limLoc m:val="undOvr"/>
            <m:ctrlPr>
              <w:rPr>
                <w:rFonts w:ascii="Cambria Math" w:hAnsi="Cambria Math"/>
                <w:sz w:val="16"/>
                <w:szCs w:val="16"/>
                <w:lang w:val="en-GB"/>
              </w:rPr>
            </m:ctrlPr>
          </m:naryPr>
          <m:sub>
            <m:r>
              <w:rPr>
                <w:rFonts w:ascii="Cambria Math" w:hAnsi="Cambria Math"/>
                <w:sz w:val="16"/>
                <w:szCs w:val="16"/>
                <w:lang w:val="en-GB"/>
                <w:rPrChange w:id="2144" w:author="Oriol Valles Codina" w:date="2023-08-31T14:09:00Z">
                  <w:rPr>
                    <w:rFonts w:ascii="Cambria Math" w:hAnsi="Cambria Math"/>
                    <w:sz w:val="16"/>
                    <w:szCs w:val="16"/>
                    <w:highlight w:val="yellow"/>
                    <w:lang w:val="en-GB"/>
                  </w:rPr>
                </w:rPrChange>
              </w:rPr>
              <m:t>t</m:t>
            </m:r>
            <m:r>
              <m:rPr>
                <m:sty m:val="p"/>
              </m:rPr>
              <w:rPr>
                <w:rFonts w:ascii="Cambria Math" w:hAnsi="Cambria Math"/>
                <w:sz w:val="16"/>
                <w:szCs w:val="16"/>
                <w:lang w:val="en-GB"/>
                <w:rPrChange w:id="2145" w:author="Oriol Valles Codina" w:date="2023-08-31T14:09:00Z">
                  <w:rPr>
                    <w:rFonts w:ascii="Cambria Math" w:hAnsi="Cambria Math"/>
                    <w:sz w:val="16"/>
                    <w:szCs w:val="16"/>
                    <w:highlight w:val="yellow"/>
                    <w:lang w:val="en-GB"/>
                  </w:rPr>
                </w:rPrChange>
              </w:rPr>
              <m:t>=</m:t>
            </m:r>
            <m:r>
              <w:rPr>
                <w:rFonts w:ascii="Cambria Math" w:hAnsi="Cambria Math"/>
                <w:sz w:val="16"/>
                <w:szCs w:val="16"/>
                <w:lang w:val="en-GB"/>
                <w:rPrChange w:id="2146" w:author="Oriol Valles Codina" w:date="2023-08-31T14:09:00Z">
                  <w:rPr>
                    <w:rFonts w:ascii="Cambria Math" w:hAnsi="Cambria Math"/>
                    <w:sz w:val="16"/>
                    <w:szCs w:val="16"/>
                    <w:highlight w:val="yellow"/>
                    <w:lang w:val="en-GB"/>
                  </w:rPr>
                </w:rPrChange>
              </w:rPr>
              <m:t>0</m:t>
            </m:r>
          </m:sub>
          <m:sup>
            <m:r>
              <m:rPr>
                <m:sty m:val="p"/>
              </m:rPr>
              <w:rPr>
                <w:rFonts w:ascii="Cambria Math" w:hAnsi="Cambria Math"/>
                <w:sz w:val="16"/>
                <w:szCs w:val="16"/>
                <w:lang w:val="en-GB"/>
                <w:rPrChange w:id="2147" w:author="Oriol Valles Codina" w:date="2023-08-31T14:09:00Z">
                  <w:rPr>
                    <w:rFonts w:ascii="Cambria Math" w:hAnsi="Cambria Math"/>
                    <w:sz w:val="16"/>
                    <w:szCs w:val="16"/>
                    <w:highlight w:val="yellow"/>
                    <w:lang w:val="en-GB"/>
                  </w:rPr>
                </w:rPrChange>
              </w:rPr>
              <m:t>∞</m:t>
            </m:r>
          </m:sup>
          <m:e>
            <m:sSup>
              <m:sSupPr>
                <m:ctrlPr>
                  <w:rPr>
                    <w:rFonts w:ascii="Cambria Math" w:hAnsi="Cambria Math"/>
                    <w:sz w:val="16"/>
                    <w:szCs w:val="16"/>
                    <w:lang w:val="en-GB"/>
                  </w:rPr>
                </m:ctrlPr>
              </m:sSupPr>
              <m:e>
                <m:r>
                  <m:rPr>
                    <m:nor/>
                  </m:rPr>
                  <w:rPr>
                    <w:sz w:val="16"/>
                    <w:szCs w:val="16"/>
                    <w:lang w:val="en-GB"/>
                    <w:rPrChange w:id="2148" w:author="Oriol Valles Codina" w:date="2023-08-31T14:09:00Z">
                      <w:rPr>
                        <w:sz w:val="16"/>
                        <w:szCs w:val="16"/>
                        <w:highlight w:val="yellow"/>
                        <w:lang w:val="en-GB"/>
                      </w:rPr>
                    </w:rPrChange>
                  </w:rPr>
                  <m:t>A</m:t>
                </m:r>
              </m:e>
              <m:sup>
                <m:r>
                  <w:rPr>
                    <w:rFonts w:ascii="Cambria Math" w:hAnsi="Cambria Math"/>
                    <w:sz w:val="16"/>
                    <w:szCs w:val="16"/>
                    <w:lang w:val="en-GB"/>
                    <w:rPrChange w:id="2149" w:author="Oriol Valles Codina" w:date="2023-08-31T14:09:00Z">
                      <w:rPr>
                        <w:rFonts w:ascii="Cambria Math" w:hAnsi="Cambria Math"/>
                        <w:sz w:val="16"/>
                        <w:szCs w:val="16"/>
                        <w:highlight w:val="yellow"/>
                        <w:lang w:val="en-GB"/>
                      </w:rPr>
                    </w:rPrChange>
                  </w:rPr>
                  <m:t>t</m:t>
                </m:r>
              </m:sup>
            </m:sSup>
          </m:e>
        </m:nary>
      </m:oMath>
      <w:r w:rsidRPr="00102440">
        <w:rPr>
          <w:sz w:val="16"/>
          <w:szCs w:val="16"/>
          <w:lang w:val="en-GB"/>
          <w:rPrChange w:id="2150" w:author="Oriol Valles Codina" w:date="2023-08-31T14:09:00Z">
            <w:rPr>
              <w:sz w:val="16"/>
              <w:szCs w:val="16"/>
              <w:highlight w:val="yellow"/>
              <w:lang w:val="en-GB"/>
            </w:rPr>
          </w:rPrChange>
        </w:rPr>
        <w:t>.</w:t>
      </w:r>
    </w:p>
  </w:footnote>
  <w:footnote w:id="15">
    <w:p w14:paraId="70F5D708" w14:textId="12FB820D" w:rsidR="004D2F92" w:rsidRPr="00102440" w:rsidRDefault="004D2F92" w:rsidP="007637AD">
      <w:pPr>
        <w:pStyle w:val="FootnoteText"/>
        <w:jc w:val="both"/>
        <w:rPr>
          <w:sz w:val="16"/>
          <w:szCs w:val="16"/>
          <w:lang w:val="en-GB"/>
          <w:rPrChange w:id="2151" w:author="Oriol Valles Codina" w:date="2023-08-31T14:09:00Z">
            <w:rPr>
              <w:sz w:val="16"/>
              <w:szCs w:val="16"/>
              <w:highlight w:val="yellow"/>
              <w:lang w:val="en-GB"/>
            </w:rPr>
          </w:rPrChange>
        </w:rPr>
      </w:pPr>
      <w:r w:rsidRPr="00102440">
        <w:rPr>
          <w:rStyle w:val="FootnoteReference"/>
          <w:sz w:val="16"/>
          <w:szCs w:val="16"/>
          <w:lang w:val="en-GB"/>
          <w:rPrChange w:id="2152" w:author="Oriol Valles Codina" w:date="2023-08-31T14:09:00Z">
            <w:rPr>
              <w:rStyle w:val="FootnoteReference"/>
              <w:sz w:val="16"/>
              <w:szCs w:val="16"/>
              <w:highlight w:val="yellow"/>
              <w:lang w:val="en-GB"/>
            </w:rPr>
          </w:rPrChange>
        </w:rPr>
        <w:footnoteRef/>
      </w:r>
      <w:r w:rsidRPr="00102440">
        <w:rPr>
          <w:sz w:val="16"/>
          <w:szCs w:val="16"/>
          <w:lang w:val="en-GB"/>
          <w:rPrChange w:id="2153" w:author="Oriol Valles Codina" w:date="2023-08-31T14:09:00Z">
            <w:rPr>
              <w:sz w:val="16"/>
              <w:szCs w:val="16"/>
              <w:highlight w:val="yellow"/>
              <w:lang w:val="en-GB"/>
            </w:rPr>
          </w:rPrChange>
        </w:rPr>
        <w:t xml:space="preserve"> As we are explaining in subsection A.8, </w:t>
      </w:r>
      <m:oMath>
        <m:sSubSup>
          <m:sSubSupPr>
            <m:ctrlPr>
              <w:rPr>
                <w:rFonts w:ascii="Cambria Math" w:hAnsi="Cambria Math"/>
                <w:sz w:val="16"/>
                <w:szCs w:val="16"/>
                <w:lang w:val="en-GB"/>
              </w:rPr>
            </m:ctrlPr>
          </m:sSubSupPr>
          <m:e>
            <m:r>
              <w:rPr>
                <w:rFonts w:ascii="Cambria Math" w:hAnsi="Cambria Math"/>
                <w:sz w:val="16"/>
                <w:szCs w:val="16"/>
                <w:lang w:val="en-GB"/>
                <w:rPrChange w:id="2154" w:author="Oriol Valles Codina" w:date="2023-08-31T14:09:00Z">
                  <w:rPr>
                    <w:rFonts w:ascii="Cambria Math" w:hAnsi="Cambria Math"/>
                    <w:sz w:val="16"/>
                    <w:szCs w:val="16"/>
                    <w:highlight w:val="yellow"/>
                    <w:lang w:val="en-GB"/>
                  </w:rPr>
                </w:rPrChange>
              </w:rPr>
              <m:t>p</m:t>
            </m:r>
          </m:e>
          <m:sub>
            <m:r>
              <w:rPr>
                <w:rFonts w:ascii="Cambria Math" w:hAnsi="Cambria Math"/>
                <w:sz w:val="16"/>
                <w:szCs w:val="16"/>
                <w:lang w:val="en-GB"/>
                <w:rPrChange w:id="2155" w:author="Oriol Valles Codina" w:date="2023-08-31T14:09:00Z">
                  <w:rPr>
                    <w:rFonts w:ascii="Cambria Math" w:hAnsi="Cambria Math"/>
                    <w:sz w:val="16"/>
                    <w:szCs w:val="16"/>
                    <w:highlight w:val="yellow"/>
                    <w:lang w:val="en-GB"/>
                  </w:rPr>
                </w:rPrChange>
              </w:rPr>
              <m:t>I</m:t>
            </m:r>
          </m:sub>
          <m:sup>
            <m:r>
              <w:rPr>
                <w:rFonts w:ascii="Cambria Math" w:hAnsi="Cambria Math"/>
                <w:sz w:val="16"/>
                <w:szCs w:val="16"/>
                <w:lang w:val="en-GB"/>
                <w:rPrChange w:id="2156" w:author="Oriol Valles Codina" w:date="2023-08-31T14:09:00Z">
                  <w:rPr>
                    <w:rFonts w:ascii="Cambria Math" w:hAnsi="Cambria Math"/>
                    <w:sz w:val="16"/>
                    <w:szCs w:val="16"/>
                    <w:highlight w:val="yellow"/>
                    <w:lang w:val="en-GB"/>
                  </w:rPr>
                </w:rPrChange>
              </w:rPr>
              <m:t>z</m:t>
            </m:r>
          </m:sup>
        </m:sSubSup>
      </m:oMath>
      <w:r w:rsidRPr="00102440">
        <w:rPr>
          <w:sz w:val="16"/>
          <w:szCs w:val="16"/>
          <w:lang w:val="en-GB"/>
          <w:rPrChange w:id="2157" w:author="Oriol Valles Codina" w:date="2023-08-31T14:09:00Z">
            <w:rPr>
              <w:sz w:val="16"/>
              <w:szCs w:val="16"/>
              <w:highlight w:val="yellow"/>
              <w:lang w:val="en-GB"/>
            </w:rPr>
          </w:rPrChange>
        </w:rPr>
        <w:t xml:space="preserve"> is the average price of investment goods and </w:t>
      </w:r>
      <m:oMath>
        <m:sSubSup>
          <m:sSubSupPr>
            <m:ctrlPr>
              <w:rPr>
                <w:rFonts w:ascii="Cambria Math" w:hAnsi="Cambria Math"/>
                <w:sz w:val="16"/>
                <w:szCs w:val="16"/>
                <w:lang w:val="en-GB"/>
              </w:rPr>
            </m:ctrlPr>
          </m:sSubSupPr>
          <m:e>
            <m:r>
              <w:rPr>
                <w:rFonts w:ascii="Cambria Math" w:hAnsi="Cambria Math"/>
                <w:sz w:val="16"/>
                <w:szCs w:val="16"/>
                <w:lang w:val="en-GB"/>
                <w:rPrChange w:id="2158" w:author="Oriol Valles Codina" w:date="2023-08-31T14:09:00Z">
                  <w:rPr>
                    <w:rFonts w:ascii="Cambria Math" w:hAnsi="Cambria Math"/>
                    <w:sz w:val="16"/>
                    <w:szCs w:val="16"/>
                    <w:highlight w:val="yellow"/>
                    <w:lang w:val="en-GB"/>
                  </w:rPr>
                </w:rPrChange>
              </w:rPr>
              <m:t>p</m:t>
            </m:r>
          </m:e>
          <m:sub>
            <m:r>
              <w:rPr>
                <w:rFonts w:ascii="Cambria Math" w:hAnsi="Cambria Math"/>
                <w:sz w:val="16"/>
                <w:szCs w:val="16"/>
                <w:lang w:val="en-GB"/>
                <w:rPrChange w:id="2159" w:author="Oriol Valles Codina" w:date="2023-08-31T14:09:00Z">
                  <w:rPr>
                    <w:rFonts w:ascii="Cambria Math" w:hAnsi="Cambria Math"/>
                    <w:sz w:val="16"/>
                    <w:szCs w:val="16"/>
                    <w:highlight w:val="yellow"/>
                    <w:lang w:val="en-GB"/>
                  </w:rPr>
                </w:rPrChange>
              </w:rPr>
              <m:t>G</m:t>
            </m:r>
          </m:sub>
          <m:sup>
            <m:r>
              <w:rPr>
                <w:rFonts w:ascii="Cambria Math" w:hAnsi="Cambria Math"/>
                <w:sz w:val="16"/>
                <w:szCs w:val="16"/>
                <w:lang w:val="en-GB"/>
                <w:rPrChange w:id="2160" w:author="Oriol Valles Codina" w:date="2023-08-31T14:09:00Z">
                  <w:rPr>
                    <w:rFonts w:ascii="Cambria Math" w:hAnsi="Cambria Math"/>
                    <w:sz w:val="16"/>
                    <w:szCs w:val="16"/>
                    <w:highlight w:val="yellow"/>
                    <w:lang w:val="en-GB"/>
                  </w:rPr>
                </w:rPrChange>
              </w:rPr>
              <m:t>z</m:t>
            </m:r>
          </m:sup>
        </m:sSubSup>
      </m:oMath>
      <w:r w:rsidRPr="00102440">
        <w:rPr>
          <w:sz w:val="16"/>
          <w:szCs w:val="16"/>
          <w:lang w:val="en-GB"/>
          <w:rPrChange w:id="2161" w:author="Oriol Valles Codina" w:date="2023-08-31T14:09:00Z">
            <w:rPr>
              <w:sz w:val="16"/>
              <w:szCs w:val="16"/>
              <w:highlight w:val="yellow"/>
              <w:lang w:val="en-GB"/>
            </w:rPr>
          </w:rPrChange>
        </w:rPr>
        <w:t xml:space="preserve"> is the average price of goods purchased by the government sector.</w:t>
      </w:r>
    </w:p>
  </w:footnote>
  <w:footnote w:id="16">
    <w:p w14:paraId="21F6674B" w14:textId="293BCF81" w:rsidR="004D2F92" w:rsidRPr="00D14149" w:rsidRDefault="004D2F92" w:rsidP="007637AD">
      <w:pPr>
        <w:pStyle w:val="FootnoteText"/>
        <w:jc w:val="both"/>
        <w:rPr>
          <w:sz w:val="16"/>
          <w:szCs w:val="16"/>
          <w:lang w:val="en-GB"/>
        </w:rPr>
      </w:pPr>
      <w:r w:rsidRPr="00102440">
        <w:rPr>
          <w:rStyle w:val="FootnoteReference"/>
          <w:sz w:val="16"/>
          <w:szCs w:val="16"/>
          <w:lang w:val="en-GB"/>
          <w:rPrChange w:id="2176" w:author="Oriol Valles Codina" w:date="2023-08-31T14:09:00Z">
            <w:rPr>
              <w:rStyle w:val="FootnoteReference"/>
              <w:sz w:val="16"/>
              <w:szCs w:val="16"/>
              <w:highlight w:val="yellow"/>
              <w:lang w:val="en-GB"/>
            </w:rPr>
          </w:rPrChange>
        </w:rPr>
        <w:footnoteRef/>
      </w:r>
      <w:r w:rsidRPr="00102440">
        <w:rPr>
          <w:sz w:val="16"/>
          <w:szCs w:val="16"/>
          <w:lang w:val="en-GB"/>
          <w:rPrChange w:id="2177" w:author="Oriol Valles Codina" w:date="2023-08-31T14:09:00Z">
            <w:rPr>
              <w:sz w:val="16"/>
              <w:szCs w:val="16"/>
              <w:highlight w:val="yellow"/>
              <w:lang w:val="en-GB"/>
            </w:rPr>
          </w:rPrChange>
        </w:rPr>
        <w:t xml:space="preserve"> Notice that </w:t>
      </w:r>
      <m:oMath>
        <m:sSup>
          <m:sSupPr>
            <m:ctrlPr>
              <w:rPr>
                <w:rFonts w:ascii="Cambria Math" w:hAnsi="Cambria Math"/>
                <w:sz w:val="16"/>
                <w:szCs w:val="16"/>
                <w:lang w:val="en-GB"/>
              </w:rPr>
            </m:ctrlPr>
          </m:sSupPr>
          <m:e>
            <m:r>
              <w:rPr>
                <w:rFonts w:ascii="Cambria Math" w:hAnsi="Cambria Math"/>
                <w:sz w:val="16"/>
                <w:szCs w:val="16"/>
                <w:lang w:val="en-GB"/>
                <w:rPrChange w:id="2178" w:author="Oriol Valles Codina" w:date="2023-08-31T14:09:00Z">
                  <w:rPr>
                    <w:rFonts w:ascii="Cambria Math" w:hAnsi="Cambria Math"/>
                    <w:sz w:val="16"/>
                    <w:szCs w:val="16"/>
                    <w:highlight w:val="yellow"/>
                    <w:lang w:val="en-GB"/>
                  </w:rPr>
                </w:rPrChange>
              </w:rPr>
              <m:t>k</m:t>
            </m:r>
          </m:e>
          <m:sup>
            <m:r>
              <m:rPr>
                <m:sty m:val="p"/>
              </m:rPr>
              <w:rPr>
                <w:rFonts w:ascii="Cambria Math" w:hAnsi="Cambria Math"/>
                <w:sz w:val="16"/>
                <w:szCs w:val="16"/>
                <w:lang w:val="en-GB"/>
                <w:rPrChange w:id="2179" w:author="Oriol Valles Codina" w:date="2023-08-31T14:09:00Z">
                  <w:rPr>
                    <w:rFonts w:ascii="Cambria Math" w:hAnsi="Cambria Math"/>
                    <w:sz w:val="16"/>
                    <w:szCs w:val="16"/>
                    <w:highlight w:val="yellow"/>
                    <w:lang w:val="en-GB"/>
                  </w:rPr>
                </w:rPrChange>
              </w:rPr>
              <m:t>*</m:t>
            </m:r>
          </m:sup>
        </m:sSup>
      </m:oMath>
      <w:r w:rsidRPr="00102440">
        <w:rPr>
          <w:sz w:val="16"/>
          <w:szCs w:val="16"/>
          <w:lang w:val="en-GB"/>
          <w:rPrChange w:id="2180" w:author="Oriol Valles Codina" w:date="2023-08-31T14:09:00Z">
            <w:rPr>
              <w:sz w:val="16"/>
              <w:szCs w:val="16"/>
              <w:highlight w:val="yellow"/>
              <w:lang w:val="en-GB"/>
            </w:rPr>
          </w:rPrChange>
        </w:rPr>
        <w:t xml:space="preserve"> cannot be expressed in physical units. </w:t>
      </w:r>
      <w:r w:rsidR="00315005" w:rsidRPr="00102440">
        <w:rPr>
          <w:sz w:val="16"/>
          <w:szCs w:val="16"/>
          <w:lang w:val="en-GB"/>
          <w:rPrChange w:id="2181" w:author="Oriol Valles Codina" w:date="2023-08-31T14:09:00Z">
            <w:rPr>
              <w:sz w:val="16"/>
              <w:szCs w:val="16"/>
              <w:highlight w:val="yellow"/>
              <w:lang w:val="en-GB"/>
            </w:rPr>
          </w:rPrChange>
        </w:rPr>
        <w:t>I</w:t>
      </w:r>
      <w:r w:rsidRPr="00102440">
        <w:rPr>
          <w:sz w:val="16"/>
          <w:szCs w:val="16"/>
          <w:lang w:val="en-GB"/>
          <w:rPrChange w:id="2182" w:author="Oriol Valles Codina" w:date="2023-08-31T14:09:00Z">
            <w:rPr>
              <w:sz w:val="16"/>
              <w:szCs w:val="16"/>
              <w:highlight w:val="yellow"/>
              <w:lang w:val="en-GB"/>
            </w:rPr>
          </w:rPrChange>
        </w:rPr>
        <w:t>t is calculated by dividing the nominal stock of capital by the average price of i</w:t>
      </w:r>
      <w:r w:rsidR="00315005" w:rsidRPr="00102440">
        <w:rPr>
          <w:sz w:val="16"/>
          <w:szCs w:val="16"/>
          <w:lang w:val="en-GB"/>
          <w:rPrChange w:id="2183" w:author="Oriol Valles Codina" w:date="2023-08-31T14:09:00Z">
            <w:rPr>
              <w:sz w:val="16"/>
              <w:szCs w:val="16"/>
              <w:highlight w:val="yellow"/>
              <w:lang w:val="en-GB"/>
            </w:rPr>
          </w:rPrChange>
        </w:rPr>
        <w:t>nvestment goods</w:t>
      </w:r>
      <w:r w:rsidR="00315005" w:rsidRPr="00D14149">
        <w:rPr>
          <w:sz w:val="16"/>
          <w:szCs w:val="16"/>
          <w:lang w:val="en-GB"/>
        </w:rPr>
        <w:t xml:space="preserve">. </w:t>
      </w:r>
      <w:r w:rsidR="00315005" w:rsidRPr="00D14149">
        <w:rPr>
          <w:sz w:val="16"/>
          <w:szCs w:val="16"/>
          <w:highlight w:val="green"/>
          <w:lang w:val="en-GB"/>
          <w:rPrChange w:id="2184" w:author="Oriol Valles Codina" w:date="2023-08-31T15:38:00Z">
            <w:rPr>
              <w:sz w:val="16"/>
              <w:szCs w:val="16"/>
              <w:lang w:val="en-GB"/>
            </w:rPr>
          </w:rPrChange>
        </w:rPr>
        <w:t>See subsection 2.8</w:t>
      </w:r>
      <w:r w:rsidRPr="00D14149">
        <w:rPr>
          <w:sz w:val="16"/>
          <w:szCs w:val="16"/>
          <w:lang w:val="en-GB"/>
        </w:rPr>
        <w:t>.</w:t>
      </w:r>
    </w:p>
  </w:footnote>
  <w:footnote w:id="17">
    <w:p w14:paraId="546F652F" w14:textId="77777777" w:rsidR="004D2F92" w:rsidRPr="00102440" w:rsidRDefault="004D2F92" w:rsidP="007637AD">
      <w:pPr>
        <w:pStyle w:val="FootnoteText"/>
        <w:jc w:val="both"/>
        <w:rPr>
          <w:sz w:val="16"/>
          <w:szCs w:val="16"/>
          <w:lang w:val="en-GB"/>
          <w:rPrChange w:id="2204" w:author="Oriol Valles Codina" w:date="2023-08-31T14:09:00Z">
            <w:rPr>
              <w:sz w:val="16"/>
              <w:szCs w:val="16"/>
              <w:highlight w:val="yellow"/>
              <w:lang w:val="en-GB"/>
            </w:rPr>
          </w:rPrChange>
        </w:rPr>
      </w:pPr>
      <w:r w:rsidRPr="00102440">
        <w:rPr>
          <w:rStyle w:val="FootnoteReference"/>
          <w:sz w:val="16"/>
          <w:szCs w:val="16"/>
          <w:lang w:val="en-GB"/>
          <w:rPrChange w:id="2205" w:author="Oriol Valles Codina" w:date="2023-08-31T14:09:00Z">
            <w:rPr>
              <w:rStyle w:val="FootnoteReference"/>
              <w:sz w:val="16"/>
              <w:szCs w:val="16"/>
              <w:highlight w:val="yellow"/>
              <w:lang w:val="en-GB"/>
            </w:rPr>
          </w:rPrChange>
        </w:rPr>
        <w:footnoteRef/>
      </w:r>
      <w:r w:rsidRPr="00102440">
        <w:rPr>
          <w:sz w:val="16"/>
          <w:szCs w:val="16"/>
          <w:lang w:val="en-GB"/>
          <w:rPrChange w:id="2206" w:author="Oriol Valles Codina" w:date="2023-08-31T14:09:00Z">
            <w:rPr>
              <w:sz w:val="16"/>
              <w:szCs w:val="16"/>
              <w:highlight w:val="yellow"/>
              <w:lang w:val="en-GB"/>
            </w:rPr>
          </w:rPrChange>
        </w:rPr>
        <w:t xml:space="preserve"> However, it is assumed that </w:t>
      </w:r>
      <m:oMath>
        <m:sSubSup>
          <m:sSubSupPr>
            <m:ctrlPr>
              <w:rPr>
                <w:rFonts w:ascii="Cambria Math" w:hAnsi="Cambria Math"/>
                <w:sz w:val="16"/>
                <w:szCs w:val="16"/>
                <w:lang w:val="en-GB"/>
              </w:rPr>
            </m:ctrlPr>
          </m:sSubSupPr>
          <m:e>
            <m:r>
              <w:rPr>
                <w:rFonts w:ascii="Cambria Math" w:hAnsi="Cambria Math"/>
                <w:sz w:val="16"/>
                <w:szCs w:val="16"/>
                <w:lang w:val="en-GB"/>
                <w:rPrChange w:id="2207" w:author="Oriol Valles Codina" w:date="2023-08-31T14:09:00Z">
                  <w:rPr>
                    <w:rFonts w:ascii="Cambria Math" w:hAnsi="Cambria Math"/>
                    <w:sz w:val="16"/>
                    <w:szCs w:val="16"/>
                    <w:highlight w:val="yellow"/>
                    <w:lang w:val="en-GB"/>
                  </w:rPr>
                </w:rPrChange>
              </w:rPr>
              <m:t>g</m:t>
            </m:r>
          </m:e>
          <m:sub>
            <m:r>
              <w:rPr>
                <w:rFonts w:ascii="Cambria Math" w:hAnsi="Cambria Math"/>
                <w:sz w:val="16"/>
                <w:szCs w:val="16"/>
                <w:lang w:val="en-GB"/>
                <w:rPrChange w:id="2208" w:author="Oriol Valles Codina" w:date="2023-08-31T14:09:00Z">
                  <w:rPr>
                    <w:rFonts w:ascii="Cambria Math" w:hAnsi="Cambria Math"/>
                    <w:sz w:val="16"/>
                    <w:szCs w:val="16"/>
                    <w:highlight w:val="yellow"/>
                    <w:lang w:val="en-GB"/>
                  </w:rPr>
                </w:rPrChange>
              </w:rPr>
              <m:t>g</m:t>
            </m:r>
          </m:sub>
          <m:sup>
            <m:r>
              <w:rPr>
                <w:rFonts w:ascii="Cambria Math" w:hAnsi="Cambria Math"/>
                <w:sz w:val="16"/>
                <w:szCs w:val="16"/>
                <w:lang w:val="en-GB"/>
                <w:rPrChange w:id="2209" w:author="Oriol Valles Codina" w:date="2023-08-31T14:09:00Z">
                  <w:rPr>
                    <w:rFonts w:ascii="Cambria Math" w:hAnsi="Cambria Math"/>
                    <w:sz w:val="16"/>
                    <w:szCs w:val="16"/>
                    <w:highlight w:val="yellow"/>
                    <w:lang w:val="en-GB"/>
                  </w:rPr>
                </w:rPrChange>
              </w:rPr>
              <m:t>z</m:t>
            </m:r>
          </m:sup>
        </m:sSubSup>
        <m:r>
          <m:rPr>
            <m:sty m:val="p"/>
          </m:rPr>
          <w:rPr>
            <w:rFonts w:ascii="Cambria Math" w:hAnsi="Cambria Math"/>
            <w:sz w:val="16"/>
            <w:szCs w:val="16"/>
            <w:lang w:val="en-GB"/>
            <w:rPrChange w:id="2210" w:author="Oriol Valles Codina" w:date="2023-08-31T14:09:00Z">
              <w:rPr>
                <w:rFonts w:ascii="Cambria Math" w:hAnsi="Cambria Math"/>
                <w:sz w:val="16"/>
                <w:szCs w:val="16"/>
                <w:highlight w:val="yellow"/>
                <w:lang w:val="en-GB"/>
              </w:rPr>
            </w:rPrChange>
          </w:rPr>
          <m:t>=</m:t>
        </m:r>
        <m:r>
          <w:rPr>
            <w:rFonts w:ascii="Cambria Math" w:hAnsi="Cambria Math"/>
            <w:sz w:val="16"/>
            <w:szCs w:val="16"/>
            <w:lang w:val="en-GB"/>
            <w:rPrChange w:id="2211" w:author="Oriol Valles Codina" w:date="2023-08-31T14:09:00Z">
              <w:rPr>
                <w:rFonts w:ascii="Cambria Math" w:hAnsi="Cambria Math"/>
                <w:sz w:val="16"/>
                <w:szCs w:val="16"/>
                <w:highlight w:val="yellow"/>
                <w:lang w:val="en-GB"/>
              </w:rPr>
            </w:rPrChange>
          </w:rPr>
          <m:t>0</m:t>
        </m:r>
      </m:oMath>
      <w:r w:rsidRPr="00102440">
        <w:rPr>
          <w:sz w:val="16"/>
          <w:szCs w:val="16"/>
          <w:lang w:val="en-GB"/>
          <w:rPrChange w:id="2212" w:author="Oriol Valles Codina" w:date="2023-08-31T14:09:00Z">
            <w:rPr>
              <w:sz w:val="16"/>
              <w:szCs w:val="16"/>
              <w:highlight w:val="yellow"/>
              <w:lang w:val="en-GB"/>
            </w:rPr>
          </w:rPrChange>
        </w:rPr>
        <w:t xml:space="preserve"> in the baseline scenario.</w:t>
      </w:r>
    </w:p>
  </w:footnote>
  <w:footnote w:id="18">
    <w:p w14:paraId="508996D0" w14:textId="77777777" w:rsidR="004D2F92" w:rsidRPr="00102440" w:rsidRDefault="004D2F92" w:rsidP="007637AD">
      <w:pPr>
        <w:pStyle w:val="FootnoteText"/>
        <w:jc w:val="both"/>
        <w:rPr>
          <w:sz w:val="16"/>
          <w:szCs w:val="16"/>
          <w:lang w:val="en-GB"/>
          <w:rPrChange w:id="2224" w:author="Oriol Valles Codina" w:date="2023-08-31T14:09:00Z">
            <w:rPr>
              <w:sz w:val="16"/>
              <w:szCs w:val="16"/>
              <w:highlight w:val="yellow"/>
              <w:lang w:val="en-GB"/>
            </w:rPr>
          </w:rPrChange>
        </w:rPr>
      </w:pPr>
      <w:r w:rsidRPr="00102440">
        <w:rPr>
          <w:rStyle w:val="FootnoteReference"/>
          <w:sz w:val="16"/>
          <w:szCs w:val="16"/>
          <w:lang w:val="en-GB"/>
          <w:rPrChange w:id="2225" w:author="Oriol Valles Codina" w:date="2023-08-31T14:09:00Z">
            <w:rPr>
              <w:rStyle w:val="FootnoteReference"/>
              <w:sz w:val="16"/>
              <w:szCs w:val="16"/>
              <w:highlight w:val="yellow"/>
              <w:lang w:val="en-GB"/>
            </w:rPr>
          </w:rPrChange>
        </w:rPr>
        <w:footnoteRef/>
      </w:r>
      <w:r w:rsidRPr="00102440">
        <w:rPr>
          <w:sz w:val="16"/>
          <w:szCs w:val="16"/>
          <w:lang w:val="en-GB"/>
          <w:rPrChange w:id="2226" w:author="Oriol Valles Codina" w:date="2023-08-31T14:09:00Z">
            <w:rPr>
              <w:sz w:val="16"/>
              <w:szCs w:val="16"/>
              <w:highlight w:val="yellow"/>
              <w:lang w:val="en-GB"/>
            </w:rPr>
          </w:rPrChange>
        </w:rPr>
        <w:t xml:space="preserve"> Note that </w:t>
      </w:r>
      <m:oMath>
        <m:r>
          <m:rPr>
            <m:sty m:val="p"/>
          </m:rPr>
          <w:rPr>
            <w:rFonts w:ascii="Cambria Math" w:hAnsi="Cambria Math"/>
            <w:sz w:val="16"/>
            <w:szCs w:val="16"/>
            <w:lang w:val="en-GB"/>
            <w:rPrChange w:id="2227" w:author="Oriol Valles Codina" w:date="2023-08-31T14:09:00Z">
              <w:rPr>
                <w:rFonts w:ascii="Cambria Math" w:hAnsi="Cambria Math"/>
                <w:sz w:val="16"/>
                <w:szCs w:val="16"/>
                <w:highlight w:val="yellow"/>
                <w:lang w:val="en-GB"/>
              </w:rPr>
            </w:rPrChange>
          </w:rPr>
          <m:t>⊙</m:t>
        </m:r>
      </m:oMath>
      <w:r w:rsidRPr="00102440">
        <w:rPr>
          <w:sz w:val="16"/>
          <w:szCs w:val="16"/>
          <w:lang w:val="en-GB"/>
          <w:rPrChange w:id="2228" w:author="Oriol Valles Codina" w:date="2023-08-31T14:09:00Z">
            <w:rPr>
              <w:sz w:val="16"/>
              <w:szCs w:val="16"/>
              <w:highlight w:val="yellow"/>
              <w:lang w:val="en-GB"/>
            </w:rPr>
          </w:rPrChange>
        </w:rPr>
        <w:t xml:space="preserve"> and </w:t>
      </w:r>
      <m:oMath>
        <m:r>
          <m:rPr>
            <m:sty m:val="p"/>
          </m:rPr>
          <w:rPr>
            <w:rFonts w:ascii="Cambria Math" w:hAnsi="Cambria Math"/>
            <w:sz w:val="16"/>
            <w:szCs w:val="16"/>
            <w:lang w:val="en-GB"/>
            <w:rPrChange w:id="2229" w:author="Oriol Valles Codina" w:date="2023-08-31T14:09:00Z">
              <w:rPr>
                <w:rFonts w:ascii="Cambria Math" w:hAnsi="Cambria Math"/>
                <w:sz w:val="16"/>
                <w:szCs w:val="16"/>
                <w:highlight w:val="yellow"/>
                <w:lang w:val="en-GB"/>
              </w:rPr>
            </w:rPrChange>
          </w:rPr>
          <m:t>⊘</m:t>
        </m:r>
      </m:oMath>
      <w:r w:rsidRPr="00102440">
        <w:rPr>
          <w:sz w:val="16"/>
          <w:szCs w:val="16"/>
          <w:lang w:val="en-GB"/>
          <w:rPrChange w:id="2230" w:author="Oriol Valles Codina" w:date="2023-08-31T14:09:00Z">
            <w:rPr>
              <w:sz w:val="16"/>
              <w:szCs w:val="16"/>
              <w:highlight w:val="yellow"/>
              <w:lang w:val="en-GB"/>
            </w:rPr>
          </w:rPrChange>
        </w:rPr>
        <w:t xml:space="preserve"> are the Hadamard multiplication and division, respectively, also called element-wise multiplication and division of matrices.</w:t>
      </w:r>
    </w:p>
  </w:footnote>
  <w:footnote w:id="19">
    <w:p w14:paraId="717EAE4E" w14:textId="545CAD45" w:rsidR="004D2F92" w:rsidRPr="00102440" w:rsidRDefault="004D2F92" w:rsidP="007637AD">
      <w:pPr>
        <w:pStyle w:val="FootnoteText"/>
        <w:jc w:val="both"/>
        <w:rPr>
          <w:sz w:val="16"/>
          <w:szCs w:val="16"/>
          <w:lang w:val="en-GB"/>
          <w:rPrChange w:id="2287" w:author="Oriol Valles Codina" w:date="2023-08-31T14:09:00Z">
            <w:rPr>
              <w:sz w:val="16"/>
              <w:szCs w:val="16"/>
              <w:highlight w:val="yellow"/>
              <w:lang w:val="en-GB"/>
            </w:rPr>
          </w:rPrChange>
        </w:rPr>
      </w:pPr>
      <w:r w:rsidRPr="00102440">
        <w:rPr>
          <w:rStyle w:val="FootnoteReference"/>
          <w:sz w:val="16"/>
          <w:szCs w:val="16"/>
          <w:lang w:val="en-GB"/>
          <w:rPrChange w:id="2288" w:author="Oriol Valles Codina" w:date="2023-08-31T14:09:00Z">
            <w:rPr>
              <w:rStyle w:val="FootnoteReference"/>
              <w:sz w:val="16"/>
              <w:szCs w:val="16"/>
              <w:highlight w:val="yellow"/>
              <w:lang w:val="en-GB"/>
            </w:rPr>
          </w:rPrChange>
        </w:rPr>
        <w:footnoteRef/>
      </w:r>
      <w:r w:rsidRPr="00102440">
        <w:rPr>
          <w:sz w:val="16"/>
          <w:szCs w:val="16"/>
          <w:lang w:val="en-GB"/>
          <w:rPrChange w:id="2289" w:author="Oriol Valles Codina" w:date="2023-08-31T14:09:00Z">
            <w:rPr>
              <w:sz w:val="16"/>
              <w:szCs w:val="16"/>
              <w:highlight w:val="yellow"/>
              <w:lang w:val="en-GB"/>
            </w:rPr>
          </w:rPrChange>
        </w:rPr>
        <w:t xml:space="preserve"> Note that </w:t>
      </w:r>
      <m:oMath>
        <m:r>
          <w:rPr>
            <w:rFonts w:ascii="Cambria Math" w:hAnsi="Cambria Math"/>
            <w:sz w:val="16"/>
            <w:szCs w:val="16"/>
            <w:lang w:val="en-GB"/>
            <w:rPrChange w:id="2290" w:author="Oriol Valles Codina" w:date="2023-08-31T14:09:00Z">
              <w:rPr>
                <w:rFonts w:ascii="Cambria Math" w:hAnsi="Cambria Math"/>
                <w:sz w:val="16"/>
                <w:szCs w:val="16"/>
                <w:highlight w:val="yellow"/>
                <w:lang w:val="en-GB"/>
              </w:rPr>
            </w:rPrChange>
          </w:rPr>
          <m:t>λ</m:t>
        </m:r>
      </m:oMath>
      <w:r w:rsidRPr="00102440">
        <w:rPr>
          <w:sz w:val="16"/>
          <w:szCs w:val="16"/>
          <w:lang w:val="en-GB"/>
          <w:rPrChange w:id="2291" w:author="Oriol Valles Codina" w:date="2023-08-31T14:09:00Z">
            <w:rPr>
              <w:sz w:val="16"/>
              <w:szCs w:val="16"/>
              <w:highlight w:val="yellow"/>
              <w:lang w:val="en-GB"/>
            </w:rPr>
          </w:rPrChange>
        </w:rPr>
        <w:t xml:space="preserve">s are defined in such a way that: </w:t>
      </w:r>
      <w:r w:rsidRPr="00102440">
        <w:rPr>
          <w:i/>
          <w:iCs/>
          <w:sz w:val="16"/>
          <w:szCs w:val="16"/>
          <w:lang w:val="en-GB"/>
          <w:rPrChange w:id="2292" w:author="Oriol Valles Codina" w:date="2023-08-31T14:09:00Z">
            <w:rPr>
              <w:i/>
              <w:iCs/>
              <w:sz w:val="16"/>
              <w:szCs w:val="16"/>
              <w:highlight w:val="yellow"/>
              <w:lang w:val="en-GB"/>
            </w:rPr>
          </w:rPrChange>
        </w:rPr>
        <w:t>a</w:t>
      </w:r>
      <w:r w:rsidRPr="00102440">
        <w:rPr>
          <w:sz w:val="16"/>
          <w:szCs w:val="16"/>
          <w:lang w:val="en-GB"/>
          <w:rPrChange w:id="2293" w:author="Oriol Valles Codina" w:date="2023-08-31T14:09:00Z">
            <w:rPr>
              <w:sz w:val="16"/>
              <w:szCs w:val="16"/>
              <w:highlight w:val="yellow"/>
              <w:lang w:val="en-GB"/>
            </w:rPr>
          </w:rPrChange>
        </w:rPr>
        <w:t xml:space="preserve">) horizontal constraints on coefficients of rates of interest/return for each financial asset are met; </w:t>
      </w:r>
      <w:r w:rsidRPr="00102440">
        <w:rPr>
          <w:i/>
          <w:iCs/>
          <w:sz w:val="16"/>
          <w:szCs w:val="16"/>
          <w:lang w:val="en-GB"/>
          <w:rPrChange w:id="2294" w:author="Oriol Valles Codina" w:date="2023-08-31T14:09:00Z">
            <w:rPr>
              <w:i/>
              <w:iCs/>
              <w:sz w:val="16"/>
              <w:szCs w:val="16"/>
              <w:highlight w:val="yellow"/>
              <w:lang w:val="en-GB"/>
            </w:rPr>
          </w:rPrChange>
        </w:rPr>
        <w:t>b</w:t>
      </w:r>
      <w:r w:rsidRPr="00102440">
        <w:rPr>
          <w:sz w:val="16"/>
          <w:szCs w:val="16"/>
          <w:lang w:val="en-GB"/>
          <w:rPrChange w:id="2295" w:author="Oriol Valles Codina" w:date="2023-08-31T14:09:00Z">
            <w:rPr>
              <w:sz w:val="16"/>
              <w:szCs w:val="16"/>
              <w:highlight w:val="yellow"/>
              <w:lang w:val="en-GB"/>
            </w:rPr>
          </w:rPrChange>
        </w:rPr>
        <w:t xml:space="preserve">) vertical constraints for cross-asset coefficients of rates of interest/return are met; and </w:t>
      </w:r>
      <w:r w:rsidRPr="00102440">
        <w:rPr>
          <w:i/>
          <w:iCs/>
          <w:sz w:val="16"/>
          <w:szCs w:val="16"/>
          <w:lang w:val="en-GB"/>
          <w:rPrChange w:id="2296" w:author="Oriol Valles Codina" w:date="2023-08-31T14:09:00Z">
            <w:rPr>
              <w:i/>
              <w:iCs/>
              <w:sz w:val="16"/>
              <w:szCs w:val="16"/>
              <w:highlight w:val="yellow"/>
              <w:lang w:val="en-GB"/>
            </w:rPr>
          </w:rPrChange>
        </w:rPr>
        <w:t>c</w:t>
      </w:r>
      <w:r w:rsidRPr="00102440">
        <w:rPr>
          <w:sz w:val="16"/>
          <w:szCs w:val="16"/>
          <w:lang w:val="en-GB"/>
          <w:rPrChange w:id="2297" w:author="Oriol Valles Codina" w:date="2023-08-31T14:09:00Z">
            <w:rPr>
              <w:sz w:val="16"/>
              <w:szCs w:val="16"/>
              <w:highlight w:val="yellow"/>
              <w:lang w:val="en-GB"/>
            </w:rPr>
          </w:rPrChange>
        </w:rPr>
        <w:t>) the sum of autonomous shares of assets to total wealth (additional vertical constraints) is lower than unity, because households can hold cash and bank deposits in addition to government bills and corporate equity (see Godley and Lavoie 2007, sections 5.6.2 and 5.6.3</w:t>
      </w:r>
      <w:del w:id="2298" w:author="Oriol Valles Codina" w:date="2023-08-31T15:51:00Z">
        <w:r w:rsidRPr="00102440" w:rsidDel="00421B7D">
          <w:rPr>
            <w:sz w:val="16"/>
            <w:szCs w:val="16"/>
            <w:lang w:val="en-GB"/>
            <w:rPrChange w:id="2299" w:author="Oriol Valles Codina" w:date="2023-08-31T14:09:00Z">
              <w:rPr>
                <w:sz w:val="16"/>
                <w:szCs w:val="16"/>
                <w:highlight w:val="yellow"/>
                <w:lang w:val="en-GB"/>
              </w:rPr>
            </w:rPrChange>
          </w:rPr>
          <w:delText>[@gl:2007]</w:delText>
        </w:r>
      </w:del>
      <w:r w:rsidRPr="00102440">
        <w:rPr>
          <w:sz w:val="16"/>
          <w:szCs w:val="16"/>
          <w:lang w:val="en-GB"/>
          <w:rPrChange w:id="2300" w:author="Oriol Valles Codina" w:date="2023-08-31T14:09:00Z">
            <w:rPr>
              <w:sz w:val="16"/>
              <w:szCs w:val="16"/>
              <w:highlight w:val="yellow"/>
              <w:lang w:val="en-GB"/>
            </w:rPr>
          </w:rPrChange>
        </w:rPr>
        <w:t>). These constraints must be verified at the global level.</w:t>
      </w:r>
    </w:p>
  </w:footnote>
  <w:footnote w:id="20">
    <w:p w14:paraId="0C6A6FEB" w14:textId="5B5F1304" w:rsidR="004D2F92" w:rsidRPr="00102440" w:rsidRDefault="004D2F92" w:rsidP="007637AD">
      <w:pPr>
        <w:pStyle w:val="FootnoteText"/>
        <w:jc w:val="both"/>
        <w:rPr>
          <w:sz w:val="16"/>
          <w:szCs w:val="16"/>
          <w:lang w:val="en-GB"/>
          <w:rPrChange w:id="2370" w:author="Oriol Valles Codina" w:date="2023-08-31T14:09:00Z">
            <w:rPr>
              <w:sz w:val="16"/>
              <w:szCs w:val="16"/>
              <w:highlight w:val="yellow"/>
              <w:lang w:val="en-GB"/>
            </w:rPr>
          </w:rPrChange>
        </w:rPr>
      </w:pPr>
      <w:r w:rsidRPr="00102440">
        <w:rPr>
          <w:rStyle w:val="FootnoteReference"/>
          <w:sz w:val="16"/>
          <w:szCs w:val="16"/>
          <w:lang w:val="en-GB"/>
          <w:rPrChange w:id="2371" w:author="Oriol Valles Codina" w:date="2023-08-31T14:09:00Z">
            <w:rPr>
              <w:rStyle w:val="FootnoteReference"/>
              <w:sz w:val="16"/>
              <w:szCs w:val="16"/>
              <w:highlight w:val="yellow"/>
              <w:lang w:val="en-GB"/>
            </w:rPr>
          </w:rPrChange>
        </w:rPr>
        <w:footnoteRef/>
      </w:r>
      <w:r w:rsidRPr="00102440">
        <w:rPr>
          <w:sz w:val="16"/>
          <w:szCs w:val="16"/>
          <w:lang w:val="en-GB"/>
          <w:rPrChange w:id="2372" w:author="Oriol Valles Codina" w:date="2023-08-31T14:09:00Z">
            <w:rPr>
              <w:sz w:val="16"/>
              <w:szCs w:val="16"/>
              <w:highlight w:val="yellow"/>
              <w:lang w:val="en-GB"/>
            </w:rPr>
          </w:rPrChange>
        </w:rPr>
        <w:t xml:space="preserve"> We refer again to subsection 2.2.</w:t>
      </w:r>
    </w:p>
  </w:footnote>
  <w:footnote w:id="21">
    <w:p w14:paraId="6A5439A6" w14:textId="77777777" w:rsidR="004D2F92" w:rsidRPr="00102440" w:rsidRDefault="004D2F92" w:rsidP="007637AD">
      <w:pPr>
        <w:pStyle w:val="FootnoteText"/>
        <w:jc w:val="both"/>
        <w:rPr>
          <w:sz w:val="16"/>
          <w:szCs w:val="16"/>
          <w:lang w:val="en-GB"/>
          <w:rPrChange w:id="2373" w:author="Oriol Valles Codina" w:date="2023-08-31T14:09:00Z">
            <w:rPr>
              <w:sz w:val="16"/>
              <w:szCs w:val="16"/>
              <w:highlight w:val="yellow"/>
              <w:lang w:val="en-GB"/>
            </w:rPr>
          </w:rPrChange>
        </w:rPr>
      </w:pPr>
      <w:r w:rsidRPr="00102440">
        <w:rPr>
          <w:rStyle w:val="FootnoteReference"/>
          <w:sz w:val="16"/>
          <w:szCs w:val="16"/>
          <w:lang w:val="en-GB"/>
          <w:rPrChange w:id="2374" w:author="Oriol Valles Codina" w:date="2023-08-31T14:09:00Z">
            <w:rPr>
              <w:rStyle w:val="FootnoteReference"/>
              <w:sz w:val="16"/>
              <w:szCs w:val="16"/>
              <w:highlight w:val="yellow"/>
              <w:lang w:val="en-GB"/>
            </w:rPr>
          </w:rPrChange>
        </w:rPr>
        <w:footnoteRef/>
      </w:r>
      <w:r w:rsidRPr="00102440">
        <w:rPr>
          <w:sz w:val="16"/>
          <w:szCs w:val="16"/>
          <w:lang w:val="en-GB"/>
          <w:rPrChange w:id="2375" w:author="Oriol Valles Codina" w:date="2023-08-31T14:09:00Z">
            <w:rPr>
              <w:sz w:val="16"/>
              <w:szCs w:val="16"/>
              <w:highlight w:val="yellow"/>
              <w:lang w:val="en-GB"/>
            </w:rPr>
          </w:rPrChange>
        </w:rPr>
        <w:t xml:space="preserve"> It follows that actual marks-ups fall below normal mark-ups as long as </w:t>
      </w:r>
      <m:oMath>
        <m:sSubSup>
          <m:sSubSupPr>
            <m:ctrlPr>
              <w:rPr>
                <w:rFonts w:ascii="Cambria Math" w:hAnsi="Cambria Math"/>
                <w:sz w:val="16"/>
                <w:szCs w:val="16"/>
                <w:lang w:val="en-GB"/>
              </w:rPr>
            </m:ctrlPr>
          </m:sSubSupPr>
          <m:e>
            <m:r>
              <w:rPr>
                <w:rFonts w:ascii="Cambria Math" w:hAnsi="Cambria Math"/>
                <w:sz w:val="16"/>
                <w:szCs w:val="16"/>
                <w:lang w:val="en-GB"/>
                <w:rPrChange w:id="2376" w:author="Oriol Valles Codina" w:date="2023-08-31T14:09:00Z">
                  <w:rPr>
                    <w:rFonts w:ascii="Cambria Math" w:hAnsi="Cambria Math"/>
                    <w:sz w:val="16"/>
                    <w:szCs w:val="16"/>
                    <w:highlight w:val="yellow"/>
                    <w:lang w:val="en-GB"/>
                  </w:rPr>
                </w:rPrChange>
              </w:rPr>
              <m:t>p</m:t>
            </m:r>
          </m:e>
          <m:sub>
            <m:r>
              <w:rPr>
                <w:rFonts w:ascii="Cambria Math" w:hAnsi="Cambria Math"/>
                <w:sz w:val="16"/>
                <w:szCs w:val="16"/>
                <w:lang w:val="en-GB"/>
                <w:rPrChange w:id="2377" w:author="Oriol Valles Codina" w:date="2023-08-31T14:09:00Z">
                  <w:rPr>
                    <w:rFonts w:ascii="Cambria Math" w:hAnsi="Cambria Math"/>
                    <w:sz w:val="16"/>
                    <w:szCs w:val="16"/>
                    <w:highlight w:val="yellow"/>
                    <w:lang w:val="en-GB"/>
                  </w:rPr>
                </w:rPrChange>
              </w:rPr>
              <m:t>j</m:t>
            </m:r>
          </m:sub>
          <m:sup>
            <m:r>
              <w:rPr>
                <w:rFonts w:ascii="Cambria Math" w:hAnsi="Cambria Math"/>
                <w:sz w:val="16"/>
                <w:szCs w:val="16"/>
                <w:lang w:val="en-GB"/>
                <w:rPrChange w:id="2378" w:author="Oriol Valles Codina" w:date="2023-08-31T14:09:00Z">
                  <w:rPr>
                    <w:rFonts w:ascii="Cambria Math" w:hAnsi="Cambria Math"/>
                    <w:sz w:val="16"/>
                    <w:szCs w:val="16"/>
                    <w:highlight w:val="yellow"/>
                    <w:lang w:val="en-GB"/>
                  </w:rPr>
                </w:rPrChange>
              </w:rPr>
              <m:t>z</m:t>
            </m:r>
          </m:sup>
        </m:sSubSup>
        <m:r>
          <m:rPr>
            <m:sty m:val="p"/>
          </m:rPr>
          <w:rPr>
            <w:rFonts w:ascii="Cambria Math" w:hAnsi="Cambria Math"/>
            <w:sz w:val="16"/>
            <w:szCs w:val="16"/>
            <w:lang w:val="en-GB"/>
            <w:rPrChange w:id="2379" w:author="Oriol Valles Codina" w:date="2023-08-31T14:09:00Z">
              <w:rPr>
                <w:rFonts w:ascii="Cambria Math" w:hAnsi="Cambria Math"/>
                <w:sz w:val="16"/>
                <w:szCs w:val="16"/>
                <w:highlight w:val="yellow"/>
                <w:lang w:val="en-GB"/>
              </w:rPr>
            </w:rPrChange>
          </w:rPr>
          <m:t>&lt;</m:t>
        </m:r>
        <m:sSubSup>
          <m:sSubSupPr>
            <m:ctrlPr>
              <w:rPr>
                <w:rFonts w:ascii="Cambria Math" w:hAnsi="Cambria Math"/>
                <w:sz w:val="16"/>
                <w:szCs w:val="16"/>
                <w:lang w:val="en-GB"/>
              </w:rPr>
            </m:ctrlPr>
          </m:sSubSupPr>
          <m:e>
            <m:r>
              <w:rPr>
                <w:rFonts w:ascii="Cambria Math" w:hAnsi="Cambria Math"/>
                <w:sz w:val="16"/>
                <w:szCs w:val="16"/>
                <w:lang w:val="en-GB"/>
                <w:rPrChange w:id="2380" w:author="Oriol Valles Codina" w:date="2023-08-31T14:09:00Z">
                  <w:rPr>
                    <w:rFonts w:ascii="Cambria Math" w:hAnsi="Cambria Math"/>
                    <w:sz w:val="16"/>
                    <w:szCs w:val="16"/>
                    <w:highlight w:val="yellow"/>
                    <w:lang w:val="en-GB"/>
                  </w:rPr>
                </w:rPrChange>
              </w:rPr>
              <m:t>p</m:t>
            </m:r>
          </m:e>
          <m:sub>
            <m:r>
              <w:rPr>
                <w:rFonts w:ascii="Cambria Math" w:hAnsi="Cambria Math"/>
                <w:sz w:val="16"/>
                <w:szCs w:val="16"/>
                <w:lang w:val="en-GB"/>
                <w:rPrChange w:id="2381" w:author="Oriol Valles Codina" w:date="2023-08-31T14:09:00Z">
                  <w:rPr>
                    <w:rFonts w:ascii="Cambria Math" w:hAnsi="Cambria Math"/>
                    <w:sz w:val="16"/>
                    <w:szCs w:val="16"/>
                    <w:highlight w:val="yellow"/>
                    <w:lang w:val="en-GB"/>
                  </w:rPr>
                </w:rPrChange>
              </w:rPr>
              <m:t>j</m:t>
            </m:r>
          </m:sub>
          <m:sup>
            <m:r>
              <w:rPr>
                <w:rFonts w:ascii="Cambria Math" w:hAnsi="Cambria Math"/>
                <w:sz w:val="16"/>
                <w:szCs w:val="16"/>
                <w:lang w:val="en-GB"/>
                <w:rPrChange w:id="2382" w:author="Oriol Valles Codina" w:date="2023-08-31T14:09:00Z">
                  <w:rPr>
                    <w:rFonts w:ascii="Cambria Math" w:hAnsi="Cambria Math"/>
                    <w:sz w:val="16"/>
                    <w:szCs w:val="16"/>
                    <w:highlight w:val="yellow"/>
                    <w:lang w:val="en-GB"/>
                  </w:rPr>
                </w:rPrChange>
              </w:rPr>
              <m:t>z</m:t>
            </m:r>
            <m:r>
              <m:rPr>
                <m:sty m:val="p"/>
              </m:rPr>
              <w:rPr>
                <w:rFonts w:ascii="Cambria Math" w:hAnsi="Cambria Math"/>
                <w:sz w:val="16"/>
                <w:szCs w:val="16"/>
                <w:lang w:val="en-GB"/>
                <w:rPrChange w:id="2383" w:author="Oriol Valles Codina" w:date="2023-08-31T14:09:00Z">
                  <w:rPr>
                    <w:rFonts w:ascii="Cambria Math" w:hAnsi="Cambria Math"/>
                    <w:sz w:val="16"/>
                    <w:szCs w:val="16"/>
                    <w:highlight w:val="yellow"/>
                    <w:lang w:val="en-GB"/>
                  </w:rPr>
                </w:rPrChange>
              </w:rPr>
              <m:t>*</m:t>
            </m:r>
          </m:sup>
        </m:sSubSup>
      </m:oMath>
      <w:r w:rsidRPr="00102440">
        <w:rPr>
          <w:sz w:val="16"/>
          <w:szCs w:val="16"/>
          <w:lang w:val="en-GB"/>
          <w:rPrChange w:id="2384" w:author="Oriol Valles Codina" w:date="2023-08-31T14:09:00Z">
            <w:rPr>
              <w:sz w:val="16"/>
              <w:szCs w:val="16"/>
              <w:highlight w:val="yellow"/>
              <w:lang w:val="en-GB"/>
            </w:rPr>
          </w:rPrChange>
        </w:rPr>
        <w:t xml:space="preserve">, and they exceed them as long as </w:t>
      </w:r>
      <m:oMath>
        <m:sSubSup>
          <m:sSubSupPr>
            <m:ctrlPr>
              <w:rPr>
                <w:rFonts w:ascii="Cambria Math" w:hAnsi="Cambria Math"/>
                <w:sz w:val="16"/>
                <w:szCs w:val="16"/>
                <w:lang w:val="en-GB"/>
              </w:rPr>
            </m:ctrlPr>
          </m:sSubSupPr>
          <m:e>
            <m:r>
              <w:rPr>
                <w:rFonts w:ascii="Cambria Math" w:hAnsi="Cambria Math"/>
                <w:sz w:val="16"/>
                <w:szCs w:val="16"/>
                <w:lang w:val="en-GB"/>
                <w:rPrChange w:id="2385" w:author="Oriol Valles Codina" w:date="2023-08-31T14:09:00Z">
                  <w:rPr>
                    <w:rFonts w:ascii="Cambria Math" w:hAnsi="Cambria Math"/>
                    <w:sz w:val="16"/>
                    <w:szCs w:val="16"/>
                    <w:highlight w:val="yellow"/>
                    <w:lang w:val="en-GB"/>
                  </w:rPr>
                </w:rPrChange>
              </w:rPr>
              <m:t>p</m:t>
            </m:r>
          </m:e>
          <m:sub>
            <m:r>
              <w:rPr>
                <w:rFonts w:ascii="Cambria Math" w:hAnsi="Cambria Math"/>
                <w:sz w:val="16"/>
                <w:szCs w:val="16"/>
                <w:lang w:val="en-GB"/>
                <w:rPrChange w:id="2386" w:author="Oriol Valles Codina" w:date="2023-08-31T14:09:00Z">
                  <w:rPr>
                    <w:rFonts w:ascii="Cambria Math" w:hAnsi="Cambria Math"/>
                    <w:sz w:val="16"/>
                    <w:szCs w:val="16"/>
                    <w:highlight w:val="yellow"/>
                    <w:lang w:val="en-GB"/>
                  </w:rPr>
                </w:rPrChange>
              </w:rPr>
              <m:t>j</m:t>
            </m:r>
          </m:sub>
          <m:sup>
            <m:r>
              <w:rPr>
                <w:rFonts w:ascii="Cambria Math" w:hAnsi="Cambria Math"/>
                <w:sz w:val="16"/>
                <w:szCs w:val="16"/>
                <w:lang w:val="en-GB"/>
                <w:rPrChange w:id="2387" w:author="Oriol Valles Codina" w:date="2023-08-31T14:09:00Z">
                  <w:rPr>
                    <w:rFonts w:ascii="Cambria Math" w:hAnsi="Cambria Math"/>
                    <w:sz w:val="16"/>
                    <w:szCs w:val="16"/>
                    <w:highlight w:val="yellow"/>
                    <w:lang w:val="en-GB"/>
                  </w:rPr>
                </w:rPrChange>
              </w:rPr>
              <m:t>z</m:t>
            </m:r>
          </m:sup>
        </m:sSubSup>
        <m:r>
          <m:rPr>
            <m:sty m:val="p"/>
          </m:rPr>
          <w:rPr>
            <w:rFonts w:ascii="Cambria Math" w:hAnsi="Cambria Math"/>
            <w:sz w:val="16"/>
            <w:szCs w:val="16"/>
            <w:lang w:val="en-GB"/>
            <w:rPrChange w:id="2388" w:author="Oriol Valles Codina" w:date="2023-08-31T14:09:00Z">
              <w:rPr>
                <w:rFonts w:ascii="Cambria Math" w:hAnsi="Cambria Math"/>
                <w:sz w:val="16"/>
                <w:szCs w:val="16"/>
                <w:highlight w:val="yellow"/>
                <w:lang w:val="en-GB"/>
              </w:rPr>
            </w:rPrChange>
          </w:rPr>
          <m:t>&gt;</m:t>
        </m:r>
        <m:sSubSup>
          <m:sSubSupPr>
            <m:ctrlPr>
              <w:rPr>
                <w:rFonts w:ascii="Cambria Math" w:hAnsi="Cambria Math"/>
                <w:sz w:val="16"/>
                <w:szCs w:val="16"/>
                <w:lang w:val="en-GB"/>
              </w:rPr>
            </m:ctrlPr>
          </m:sSubSupPr>
          <m:e>
            <m:r>
              <w:rPr>
                <w:rFonts w:ascii="Cambria Math" w:hAnsi="Cambria Math"/>
                <w:sz w:val="16"/>
                <w:szCs w:val="16"/>
                <w:lang w:val="en-GB"/>
                <w:rPrChange w:id="2389" w:author="Oriol Valles Codina" w:date="2023-08-31T14:09:00Z">
                  <w:rPr>
                    <w:rFonts w:ascii="Cambria Math" w:hAnsi="Cambria Math"/>
                    <w:sz w:val="16"/>
                    <w:szCs w:val="16"/>
                    <w:highlight w:val="yellow"/>
                    <w:lang w:val="en-GB"/>
                  </w:rPr>
                </w:rPrChange>
              </w:rPr>
              <m:t>p</m:t>
            </m:r>
          </m:e>
          <m:sub>
            <m:r>
              <w:rPr>
                <w:rFonts w:ascii="Cambria Math" w:hAnsi="Cambria Math"/>
                <w:sz w:val="16"/>
                <w:szCs w:val="16"/>
                <w:lang w:val="en-GB"/>
                <w:rPrChange w:id="2390" w:author="Oriol Valles Codina" w:date="2023-08-31T14:09:00Z">
                  <w:rPr>
                    <w:rFonts w:ascii="Cambria Math" w:hAnsi="Cambria Math"/>
                    <w:sz w:val="16"/>
                    <w:szCs w:val="16"/>
                    <w:highlight w:val="yellow"/>
                    <w:lang w:val="en-GB"/>
                  </w:rPr>
                </w:rPrChange>
              </w:rPr>
              <m:t>j</m:t>
            </m:r>
          </m:sub>
          <m:sup>
            <m:r>
              <w:rPr>
                <w:rFonts w:ascii="Cambria Math" w:hAnsi="Cambria Math"/>
                <w:sz w:val="16"/>
                <w:szCs w:val="16"/>
                <w:lang w:val="en-GB"/>
                <w:rPrChange w:id="2391" w:author="Oriol Valles Codina" w:date="2023-08-31T14:09:00Z">
                  <w:rPr>
                    <w:rFonts w:ascii="Cambria Math" w:hAnsi="Cambria Math"/>
                    <w:sz w:val="16"/>
                    <w:szCs w:val="16"/>
                    <w:highlight w:val="yellow"/>
                    <w:lang w:val="en-GB"/>
                  </w:rPr>
                </w:rPrChange>
              </w:rPr>
              <m:t>z</m:t>
            </m:r>
            <m:r>
              <m:rPr>
                <m:sty m:val="p"/>
              </m:rPr>
              <w:rPr>
                <w:rFonts w:ascii="Cambria Math" w:hAnsi="Cambria Math"/>
                <w:sz w:val="16"/>
                <w:szCs w:val="16"/>
                <w:lang w:val="en-GB"/>
                <w:rPrChange w:id="2392" w:author="Oriol Valles Codina" w:date="2023-08-31T14:09:00Z">
                  <w:rPr>
                    <w:rFonts w:ascii="Cambria Math" w:hAnsi="Cambria Math"/>
                    <w:sz w:val="16"/>
                    <w:szCs w:val="16"/>
                    <w:highlight w:val="yellow"/>
                    <w:lang w:val="en-GB"/>
                  </w:rPr>
                </w:rPrChange>
              </w:rPr>
              <m:t>*</m:t>
            </m:r>
          </m:sup>
        </m:sSubSup>
      </m:oMath>
      <w:r w:rsidRPr="00102440">
        <w:rPr>
          <w:sz w:val="16"/>
          <w:szCs w:val="16"/>
          <w:lang w:val="en-GB"/>
          <w:rPrChange w:id="2393" w:author="Oriol Valles Codina" w:date="2023-08-31T14:09:00Z">
            <w:rPr>
              <w:sz w:val="16"/>
              <w:szCs w:val="16"/>
              <w:highlight w:val="yellow"/>
              <w:lang w:val="en-GB"/>
            </w:rPr>
          </w:rPrChange>
        </w:rPr>
        <w:t xml:space="preserve">, </w:t>
      </w:r>
      <m:oMath>
        <m:r>
          <m:rPr>
            <m:sty m:val="p"/>
          </m:rPr>
          <w:rPr>
            <w:rFonts w:ascii="Cambria Math" w:hAnsi="Cambria Math"/>
            <w:sz w:val="16"/>
            <w:szCs w:val="16"/>
            <w:lang w:val="en-GB"/>
            <w:rPrChange w:id="2394" w:author="Oriol Valles Codina" w:date="2023-08-31T14:09:00Z">
              <w:rPr>
                <w:rFonts w:ascii="Cambria Math" w:hAnsi="Cambria Math"/>
                <w:sz w:val="16"/>
                <w:szCs w:val="16"/>
                <w:highlight w:val="yellow"/>
                <w:lang w:val="en-GB"/>
              </w:rPr>
            </w:rPrChange>
          </w:rPr>
          <m:t>∀</m:t>
        </m:r>
        <m:r>
          <w:rPr>
            <w:rFonts w:ascii="Cambria Math" w:hAnsi="Cambria Math"/>
            <w:sz w:val="16"/>
            <w:szCs w:val="16"/>
            <w:lang w:val="en-GB"/>
            <w:rPrChange w:id="2395" w:author="Oriol Valles Codina" w:date="2023-08-31T14:09:00Z">
              <w:rPr>
                <w:rFonts w:ascii="Cambria Math" w:hAnsi="Cambria Math"/>
                <w:sz w:val="16"/>
                <w:szCs w:val="16"/>
                <w:highlight w:val="yellow"/>
                <w:lang w:val="en-GB"/>
              </w:rPr>
            </w:rPrChange>
          </w:rPr>
          <m:t>j</m:t>
        </m:r>
        <m:r>
          <m:rPr>
            <m:sty m:val="p"/>
          </m:rPr>
          <w:rPr>
            <w:rFonts w:ascii="Cambria Math" w:hAnsi="Cambria Math"/>
            <w:sz w:val="16"/>
            <w:szCs w:val="16"/>
            <w:lang w:val="en-GB"/>
            <w:rPrChange w:id="2396" w:author="Oriol Valles Codina" w:date="2023-08-31T14:09:00Z">
              <w:rPr>
                <w:rFonts w:ascii="Cambria Math" w:hAnsi="Cambria Math"/>
                <w:sz w:val="16"/>
                <w:szCs w:val="16"/>
                <w:highlight w:val="yellow"/>
                <w:lang w:val="en-GB"/>
              </w:rPr>
            </w:rPrChange>
          </w:rPr>
          <m:t>=</m:t>
        </m:r>
        <m:r>
          <w:rPr>
            <w:rFonts w:ascii="Cambria Math" w:hAnsi="Cambria Math"/>
            <w:sz w:val="16"/>
            <w:szCs w:val="16"/>
            <w:lang w:val="en-GB"/>
            <w:rPrChange w:id="2397" w:author="Oriol Valles Codina" w:date="2023-08-31T14:09:00Z">
              <w:rPr>
                <w:rFonts w:ascii="Cambria Math" w:hAnsi="Cambria Math"/>
                <w:sz w:val="16"/>
                <w:szCs w:val="16"/>
                <w:highlight w:val="yellow"/>
                <w:lang w:val="en-GB"/>
              </w:rPr>
            </w:rPrChange>
          </w:rPr>
          <m:t>1</m:t>
        </m:r>
        <m:r>
          <m:rPr>
            <m:sty m:val="p"/>
          </m:rPr>
          <w:rPr>
            <w:rFonts w:ascii="Cambria Math" w:hAnsi="Cambria Math"/>
            <w:sz w:val="16"/>
            <w:szCs w:val="16"/>
            <w:lang w:val="en-GB"/>
            <w:rPrChange w:id="2398" w:author="Oriol Valles Codina" w:date="2023-08-31T14:09:00Z">
              <w:rPr>
                <w:rFonts w:ascii="Cambria Math" w:hAnsi="Cambria Math"/>
                <w:sz w:val="16"/>
                <w:szCs w:val="16"/>
                <w:highlight w:val="yellow"/>
                <w:lang w:val="en-GB"/>
              </w:rPr>
            </w:rPrChange>
          </w:rPr>
          <m:t>,</m:t>
        </m:r>
        <m:r>
          <w:rPr>
            <w:rFonts w:ascii="Cambria Math" w:hAnsi="Cambria Math"/>
            <w:sz w:val="16"/>
            <w:szCs w:val="16"/>
            <w:lang w:val="en-GB"/>
            <w:rPrChange w:id="2399" w:author="Oriol Valles Codina" w:date="2023-08-31T14:09:00Z">
              <w:rPr>
                <w:rFonts w:ascii="Cambria Math" w:hAnsi="Cambria Math"/>
                <w:sz w:val="16"/>
                <w:szCs w:val="16"/>
                <w:highlight w:val="yellow"/>
                <w:lang w:val="en-GB"/>
              </w:rPr>
            </w:rPrChange>
          </w:rPr>
          <m:t>2</m:t>
        </m:r>
        <m:r>
          <m:rPr>
            <m:sty m:val="p"/>
          </m:rPr>
          <w:rPr>
            <w:rFonts w:ascii="Cambria Math" w:hAnsi="Cambria Math"/>
            <w:sz w:val="16"/>
            <w:szCs w:val="16"/>
            <w:lang w:val="en-GB"/>
            <w:rPrChange w:id="2400" w:author="Oriol Valles Codina" w:date="2023-08-31T14:09:00Z">
              <w:rPr>
                <w:rFonts w:ascii="Cambria Math" w:hAnsi="Cambria Math"/>
                <w:sz w:val="16"/>
                <w:szCs w:val="16"/>
                <w:highlight w:val="yellow"/>
                <w:lang w:val="en-GB"/>
              </w:rPr>
            </w:rPrChange>
          </w:rPr>
          <m:t>,...,</m:t>
        </m:r>
        <m:r>
          <w:rPr>
            <w:rFonts w:ascii="Cambria Math" w:hAnsi="Cambria Math"/>
            <w:sz w:val="16"/>
            <w:szCs w:val="16"/>
            <w:lang w:val="en-GB"/>
            <w:rPrChange w:id="2401" w:author="Oriol Valles Codina" w:date="2023-08-31T14:09:00Z">
              <w:rPr>
                <w:rFonts w:ascii="Cambria Math" w:hAnsi="Cambria Math"/>
                <w:sz w:val="16"/>
                <w:szCs w:val="16"/>
                <w:highlight w:val="yellow"/>
                <w:lang w:val="en-GB"/>
              </w:rPr>
            </w:rPrChange>
          </w:rPr>
          <m:t>5</m:t>
        </m:r>
      </m:oMath>
      <w:r w:rsidRPr="00102440">
        <w:rPr>
          <w:sz w:val="16"/>
          <w:szCs w:val="16"/>
          <w:lang w:val="en-GB"/>
          <w:rPrChange w:id="2402" w:author="Oriol Valles Codina" w:date="2023-08-31T14:09:00Z">
            <w:rPr>
              <w:sz w:val="16"/>
              <w:szCs w:val="16"/>
              <w:highlight w:val="yellow"/>
              <w:lang w:val="en-GB"/>
            </w:rPr>
          </w:rPrChange>
        </w:rPr>
        <w:t>.</w:t>
      </w:r>
    </w:p>
  </w:footnote>
  <w:footnote w:id="22">
    <w:p w14:paraId="64C899A0" w14:textId="77777777" w:rsidR="004D2F92" w:rsidRPr="00102440" w:rsidRDefault="004D2F92" w:rsidP="007637AD">
      <w:pPr>
        <w:pStyle w:val="FootnoteText"/>
        <w:jc w:val="both"/>
        <w:rPr>
          <w:sz w:val="16"/>
          <w:szCs w:val="16"/>
          <w:lang w:val="en-GB"/>
          <w:rPrChange w:id="2485" w:author="Oriol Valles Codina" w:date="2023-08-31T14:09:00Z">
            <w:rPr>
              <w:sz w:val="16"/>
              <w:szCs w:val="16"/>
              <w:highlight w:val="yellow"/>
              <w:lang w:val="en-GB"/>
            </w:rPr>
          </w:rPrChange>
        </w:rPr>
      </w:pPr>
      <w:r w:rsidRPr="00102440">
        <w:rPr>
          <w:rStyle w:val="FootnoteReference"/>
          <w:sz w:val="16"/>
          <w:szCs w:val="16"/>
          <w:lang w:val="en-GB"/>
          <w:rPrChange w:id="2486" w:author="Oriol Valles Codina" w:date="2023-08-31T14:09:00Z">
            <w:rPr>
              <w:rStyle w:val="FootnoteReference"/>
              <w:sz w:val="16"/>
              <w:szCs w:val="16"/>
              <w:highlight w:val="yellow"/>
              <w:lang w:val="en-GB"/>
            </w:rPr>
          </w:rPrChange>
        </w:rPr>
        <w:footnoteRef/>
      </w:r>
      <w:r w:rsidRPr="00102440">
        <w:rPr>
          <w:sz w:val="16"/>
          <w:szCs w:val="16"/>
          <w:lang w:val="en-GB"/>
          <w:rPrChange w:id="2487" w:author="Oriol Valles Codina" w:date="2023-08-31T14:09:00Z">
            <w:rPr>
              <w:sz w:val="16"/>
              <w:szCs w:val="16"/>
              <w:highlight w:val="yellow"/>
              <w:lang w:val="en-GB"/>
            </w:rPr>
          </w:rPrChange>
        </w:rPr>
        <w:t xml:space="preserve"> For the sake of simplicity, we assume away bank reserves.</w:t>
      </w:r>
    </w:p>
  </w:footnote>
  <w:footnote w:id="23">
    <w:p w14:paraId="7EBA6C1C" w14:textId="77777777" w:rsidR="004D2F92" w:rsidRPr="00102440" w:rsidRDefault="004D2F92" w:rsidP="007637AD">
      <w:pPr>
        <w:pStyle w:val="FootnoteText"/>
        <w:jc w:val="both"/>
        <w:rPr>
          <w:sz w:val="16"/>
          <w:szCs w:val="16"/>
          <w:lang w:val="en-GB"/>
          <w:rPrChange w:id="2491" w:author="Oriol Valles Codina" w:date="2023-08-31T14:09:00Z">
            <w:rPr>
              <w:sz w:val="16"/>
              <w:szCs w:val="16"/>
              <w:highlight w:val="yellow"/>
              <w:lang w:val="en-GB"/>
            </w:rPr>
          </w:rPrChange>
        </w:rPr>
      </w:pPr>
      <w:r w:rsidRPr="00102440">
        <w:rPr>
          <w:rStyle w:val="FootnoteReference"/>
          <w:sz w:val="16"/>
          <w:szCs w:val="16"/>
          <w:lang w:val="en-GB"/>
          <w:rPrChange w:id="2492" w:author="Oriol Valles Codina" w:date="2023-08-31T14:09:00Z">
            <w:rPr>
              <w:rStyle w:val="FootnoteReference"/>
              <w:sz w:val="16"/>
              <w:szCs w:val="16"/>
              <w:highlight w:val="yellow"/>
              <w:lang w:val="en-GB"/>
            </w:rPr>
          </w:rPrChange>
        </w:rPr>
        <w:footnoteRef/>
      </w:r>
      <w:r w:rsidRPr="00102440">
        <w:rPr>
          <w:sz w:val="16"/>
          <w:szCs w:val="16"/>
          <w:lang w:val="en-GB"/>
          <w:rPrChange w:id="2493" w:author="Oriol Valles Codina" w:date="2023-08-31T14:09:00Z">
            <w:rPr>
              <w:sz w:val="16"/>
              <w:szCs w:val="16"/>
              <w:highlight w:val="yellow"/>
              <w:lang w:val="en-GB"/>
            </w:rPr>
          </w:rPrChange>
        </w:rPr>
        <w:t xml:space="preserve"> In this scenario, the domestic central bank should be purchasing all the unsubscribed foreign bills to maintain exchange rate stability.</w:t>
      </w:r>
    </w:p>
  </w:footnote>
  <w:footnote w:id="24">
    <w:p w14:paraId="0CD9F86D" w14:textId="7D63ACCE" w:rsidR="004D2F92" w:rsidRPr="00102440" w:rsidRDefault="004D2F92" w:rsidP="007637AD">
      <w:pPr>
        <w:pStyle w:val="FootnoteText"/>
        <w:jc w:val="both"/>
        <w:rPr>
          <w:sz w:val="16"/>
          <w:szCs w:val="16"/>
          <w:lang w:val="en-GB"/>
          <w:rPrChange w:id="2676" w:author="Oriol Valles Codina" w:date="2023-08-31T14:09:00Z">
            <w:rPr>
              <w:sz w:val="16"/>
              <w:szCs w:val="16"/>
              <w:highlight w:val="yellow"/>
              <w:lang w:val="en-GB"/>
            </w:rPr>
          </w:rPrChange>
        </w:rPr>
      </w:pPr>
      <w:r w:rsidRPr="00102440">
        <w:rPr>
          <w:rStyle w:val="FootnoteReference"/>
          <w:sz w:val="16"/>
          <w:szCs w:val="16"/>
          <w:lang w:val="en-GB"/>
          <w:rPrChange w:id="2677" w:author="Oriol Valles Codina" w:date="2023-08-31T14:09:00Z">
            <w:rPr>
              <w:rStyle w:val="FootnoteReference"/>
              <w:sz w:val="16"/>
              <w:szCs w:val="16"/>
              <w:highlight w:val="yellow"/>
              <w:lang w:val="en-GB"/>
            </w:rPr>
          </w:rPrChange>
        </w:rPr>
        <w:footnoteRef/>
      </w:r>
      <w:r w:rsidRPr="00102440">
        <w:rPr>
          <w:sz w:val="16"/>
          <w:szCs w:val="16"/>
          <w:lang w:val="en-GB"/>
          <w:rPrChange w:id="2678" w:author="Oriol Valles Codina" w:date="2023-08-31T14:09:00Z">
            <w:rPr>
              <w:sz w:val="16"/>
              <w:szCs w:val="16"/>
              <w:highlight w:val="yellow"/>
              <w:lang w:val="en-GB"/>
            </w:rPr>
          </w:rPrChange>
        </w:rPr>
        <w:t xml:space="preserve"> For a thorough discussion on the definition of CE, see Bimpizas-Pinis et al. (2021).</w:t>
      </w:r>
    </w:p>
  </w:footnote>
  <w:footnote w:id="25">
    <w:p w14:paraId="211C20ED" w14:textId="77777777" w:rsidR="004D2F92" w:rsidRPr="00102440" w:rsidRDefault="004D2F92" w:rsidP="007637AD">
      <w:pPr>
        <w:pStyle w:val="FootnoteText"/>
        <w:jc w:val="both"/>
        <w:rPr>
          <w:sz w:val="16"/>
          <w:szCs w:val="16"/>
          <w:lang w:val="en-GB"/>
          <w:rPrChange w:id="2783" w:author="Oriol Valles Codina" w:date="2023-08-31T14:09:00Z">
            <w:rPr>
              <w:sz w:val="16"/>
              <w:szCs w:val="16"/>
              <w:highlight w:val="yellow"/>
              <w:lang w:val="en-GB"/>
            </w:rPr>
          </w:rPrChange>
        </w:rPr>
      </w:pPr>
      <w:r w:rsidRPr="00102440">
        <w:rPr>
          <w:rStyle w:val="FootnoteReference"/>
          <w:sz w:val="16"/>
          <w:szCs w:val="16"/>
          <w:lang w:val="en-GB"/>
          <w:rPrChange w:id="2784" w:author="Oriol Valles Codina" w:date="2023-08-31T14:09:00Z">
            <w:rPr>
              <w:rStyle w:val="FootnoteReference"/>
              <w:sz w:val="16"/>
              <w:szCs w:val="16"/>
              <w:highlight w:val="yellow"/>
              <w:lang w:val="en-GB"/>
            </w:rPr>
          </w:rPrChange>
        </w:rPr>
        <w:footnoteRef/>
      </w:r>
      <w:r w:rsidRPr="00102440">
        <w:rPr>
          <w:sz w:val="16"/>
          <w:szCs w:val="16"/>
          <w:lang w:val="en-GB"/>
          <w:rPrChange w:id="2785" w:author="Oriol Valles Codina" w:date="2023-08-31T14:09:00Z">
            <w:rPr>
              <w:sz w:val="16"/>
              <w:szCs w:val="16"/>
              <w:highlight w:val="yellow"/>
              <w:lang w:val="en-GB"/>
            </w:rPr>
          </w:rPrChange>
        </w:rPr>
        <w:t xml:space="preserve"> As CE innovation seems to imply some degree of input substitutability, one might notice that </w:t>
      </w:r>
      <w:r w:rsidRPr="00102440">
        <w:rPr>
          <w:i/>
          <w:iCs/>
          <w:sz w:val="16"/>
          <w:szCs w:val="16"/>
          <w:lang w:val="en-GB"/>
          <w:rPrChange w:id="2786" w:author="Oriol Valles Codina" w:date="2023-08-31T14:09:00Z">
            <w:rPr>
              <w:i/>
              <w:iCs/>
              <w:sz w:val="16"/>
              <w:szCs w:val="16"/>
              <w:highlight w:val="yellow"/>
              <w:lang w:val="en-GB"/>
            </w:rPr>
          </w:rPrChange>
        </w:rPr>
        <w:t>smooth substitutability</w:t>
      </w:r>
      <w:r w:rsidRPr="00102440">
        <w:rPr>
          <w:sz w:val="16"/>
          <w:szCs w:val="16"/>
          <w:lang w:val="en-GB"/>
          <w:rPrChange w:id="2787" w:author="Oriol Valles Codina" w:date="2023-08-31T14:09:00Z">
            <w:rPr>
              <w:sz w:val="16"/>
              <w:szCs w:val="16"/>
              <w:highlight w:val="yellow"/>
              <w:lang w:val="en-GB"/>
            </w:rPr>
          </w:rPrChange>
        </w:rPr>
        <w:t xml:space="preserve">, within the </w:t>
      </w:r>
      <w:r w:rsidRPr="00102440">
        <w:rPr>
          <w:i/>
          <w:iCs/>
          <w:sz w:val="16"/>
          <w:szCs w:val="16"/>
          <w:lang w:val="en-GB"/>
          <w:rPrChange w:id="2788" w:author="Oriol Valles Codina" w:date="2023-08-31T14:09:00Z">
            <w:rPr>
              <w:i/>
              <w:iCs/>
              <w:sz w:val="16"/>
              <w:szCs w:val="16"/>
              <w:highlight w:val="yellow"/>
              <w:lang w:val="en-GB"/>
            </w:rPr>
          </w:rPrChange>
        </w:rPr>
        <w:t>same production function</w:t>
      </w:r>
      <w:r w:rsidRPr="00102440">
        <w:rPr>
          <w:sz w:val="16"/>
          <w:szCs w:val="16"/>
          <w:lang w:val="en-GB"/>
          <w:rPrChange w:id="2789" w:author="Oriol Valles Codina" w:date="2023-08-31T14:09:00Z">
            <w:rPr>
              <w:sz w:val="16"/>
              <w:szCs w:val="16"/>
              <w:highlight w:val="yellow"/>
              <w:lang w:val="en-GB"/>
            </w:rPr>
          </w:rPrChange>
        </w:rPr>
        <w:t xml:space="preserve">, is one of the key assumptions of neoclassical general equilibrium models. However, input substitution is only possible here because of a </w:t>
      </w:r>
      <w:r w:rsidRPr="00102440">
        <w:rPr>
          <w:i/>
          <w:iCs/>
          <w:sz w:val="16"/>
          <w:szCs w:val="16"/>
          <w:lang w:val="en-GB"/>
          <w:rPrChange w:id="2790" w:author="Oriol Valles Codina" w:date="2023-08-31T14:09:00Z">
            <w:rPr>
              <w:i/>
              <w:iCs/>
              <w:sz w:val="16"/>
              <w:szCs w:val="16"/>
              <w:highlight w:val="yellow"/>
              <w:lang w:val="en-GB"/>
            </w:rPr>
          </w:rPrChange>
        </w:rPr>
        <w:t>change in the techniques of production</w:t>
      </w:r>
      <w:r w:rsidRPr="00102440">
        <w:rPr>
          <w:sz w:val="16"/>
          <w:szCs w:val="16"/>
          <w:lang w:val="en-GB"/>
          <w:rPrChange w:id="2791" w:author="Oriol Valles Codina" w:date="2023-08-31T14:09:00Z">
            <w:rPr>
              <w:sz w:val="16"/>
              <w:szCs w:val="16"/>
              <w:highlight w:val="yellow"/>
              <w:lang w:val="en-GB"/>
            </w:rPr>
          </w:rPrChange>
        </w:rPr>
        <w:t>.</w:t>
      </w:r>
    </w:p>
  </w:footnote>
  <w:footnote w:id="26">
    <w:p w14:paraId="4F27E7D5" w14:textId="73CEC252" w:rsidR="004D2F92" w:rsidRPr="007637AD" w:rsidRDefault="004D2F92" w:rsidP="007637AD">
      <w:pPr>
        <w:pStyle w:val="FootnoteText"/>
        <w:jc w:val="both"/>
        <w:rPr>
          <w:sz w:val="16"/>
          <w:szCs w:val="16"/>
          <w:lang w:val="en-GB"/>
        </w:rPr>
      </w:pPr>
      <w:r w:rsidRPr="00102440">
        <w:rPr>
          <w:rStyle w:val="FootnoteReference"/>
          <w:sz w:val="16"/>
          <w:szCs w:val="16"/>
          <w:lang w:val="en-GB"/>
          <w:rPrChange w:id="2802" w:author="Oriol Valles Codina" w:date="2023-08-31T14:09:00Z">
            <w:rPr>
              <w:rStyle w:val="FootnoteReference"/>
              <w:sz w:val="16"/>
              <w:szCs w:val="16"/>
              <w:highlight w:val="yellow"/>
              <w:lang w:val="en-GB"/>
            </w:rPr>
          </w:rPrChange>
        </w:rPr>
        <w:footnoteRef/>
      </w:r>
      <w:r w:rsidRPr="00102440">
        <w:rPr>
          <w:sz w:val="16"/>
          <w:szCs w:val="16"/>
          <w:lang w:val="en-GB"/>
          <w:rPrChange w:id="2803" w:author="Oriol Valles Codina" w:date="2023-08-31T14:09:00Z">
            <w:rPr>
              <w:sz w:val="16"/>
              <w:szCs w:val="16"/>
              <w:highlight w:val="yellow"/>
              <w:lang w:val="en-GB"/>
            </w:rPr>
          </w:rPrChange>
        </w:rPr>
        <w:t xml:space="preserve"> Notice that: </w:t>
      </w:r>
      <m:oMath>
        <m:sSup>
          <m:sSupPr>
            <m:ctrlPr>
              <w:rPr>
                <w:rFonts w:ascii="Cambria Math" w:hAnsi="Cambria Math"/>
                <w:sz w:val="16"/>
                <w:szCs w:val="16"/>
                <w:lang w:val="en-GB"/>
              </w:rPr>
            </m:ctrlPr>
          </m:sSupPr>
          <m:e>
            <m:r>
              <w:rPr>
                <w:rFonts w:ascii="Cambria Math" w:hAnsi="Cambria Math"/>
                <w:sz w:val="16"/>
                <w:szCs w:val="16"/>
                <w:lang w:val="en-GB"/>
                <w:rPrChange w:id="2804" w:author="Oriol Valles Codina" w:date="2023-08-31T14:09:00Z">
                  <w:rPr>
                    <w:rFonts w:ascii="Cambria Math" w:hAnsi="Cambria Math"/>
                    <w:sz w:val="16"/>
                    <w:szCs w:val="16"/>
                    <w:highlight w:val="yellow"/>
                    <w:lang w:val="en-GB"/>
                  </w:rPr>
                </w:rPrChange>
              </w:rPr>
              <m:t>σ</m:t>
            </m:r>
          </m:e>
          <m:sup>
            <m:r>
              <w:rPr>
                <w:rFonts w:ascii="Cambria Math" w:hAnsi="Cambria Math"/>
                <w:sz w:val="16"/>
                <w:szCs w:val="16"/>
                <w:lang w:val="en-GB"/>
                <w:rPrChange w:id="2805" w:author="Oriol Valles Codina" w:date="2023-08-31T14:09:00Z">
                  <w:rPr>
                    <w:rFonts w:ascii="Cambria Math" w:hAnsi="Cambria Math"/>
                    <w:sz w:val="16"/>
                    <w:szCs w:val="16"/>
                    <w:highlight w:val="yellow"/>
                    <w:lang w:val="en-GB"/>
                  </w:rPr>
                </w:rPrChange>
              </w:rPr>
              <m:t>z</m:t>
            </m:r>
          </m:sup>
        </m:sSup>
        <m:r>
          <m:rPr>
            <m:sty m:val="p"/>
          </m:rPr>
          <w:rPr>
            <w:rFonts w:ascii="Cambria Math" w:hAnsi="Cambria Math"/>
            <w:sz w:val="16"/>
            <w:szCs w:val="16"/>
            <w:lang w:val="en-GB"/>
            <w:rPrChange w:id="2806" w:author="Oriol Valles Codina" w:date="2023-08-31T14:09:00Z">
              <w:rPr>
                <w:rFonts w:ascii="Cambria Math" w:hAnsi="Cambria Math"/>
                <w:sz w:val="16"/>
                <w:szCs w:val="16"/>
                <w:highlight w:val="yellow"/>
                <w:lang w:val="en-GB"/>
              </w:rPr>
            </w:rPrChange>
          </w:rPr>
          <m:t>⋅</m:t>
        </m:r>
        <m:r>
          <w:rPr>
            <w:rFonts w:ascii="Cambria Math" w:hAnsi="Cambria Math"/>
            <w:sz w:val="16"/>
            <w:szCs w:val="16"/>
            <w:lang w:val="en-GB"/>
            <w:rPrChange w:id="2807" w:author="Oriol Valles Codina" w:date="2023-08-31T14:09:00Z">
              <w:rPr>
                <w:rFonts w:ascii="Cambria Math" w:hAnsi="Cambria Math"/>
                <w:sz w:val="16"/>
                <w:szCs w:val="16"/>
                <w:highlight w:val="yellow"/>
                <w:lang w:val="en-GB"/>
              </w:rPr>
            </w:rPrChange>
          </w:rPr>
          <m:t>go</m:t>
        </m:r>
        <m:sSup>
          <m:sSupPr>
            <m:ctrlPr>
              <w:rPr>
                <w:rFonts w:ascii="Cambria Math" w:hAnsi="Cambria Math"/>
                <w:sz w:val="16"/>
                <w:szCs w:val="16"/>
                <w:lang w:val="en-GB"/>
              </w:rPr>
            </m:ctrlPr>
          </m:sSupPr>
          <m:e>
            <m:r>
              <w:rPr>
                <w:rFonts w:ascii="Cambria Math" w:hAnsi="Cambria Math"/>
                <w:sz w:val="16"/>
                <w:szCs w:val="16"/>
                <w:lang w:val="en-GB"/>
                <w:rPrChange w:id="2808" w:author="Oriol Valles Codina" w:date="2023-08-31T14:09:00Z">
                  <w:rPr>
                    <w:rFonts w:ascii="Cambria Math" w:hAnsi="Cambria Math"/>
                    <w:sz w:val="16"/>
                    <w:szCs w:val="16"/>
                    <w:highlight w:val="yellow"/>
                    <w:lang w:val="en-GB"/>
                  </w:rPr>
                </w:rPrChange>
              </w:rPr>
              <m:t>v</m:t>
            </m:r>
          </m:e>
          <m:sup>
            <m:r>
              <w:rPr>
                <w:rFonts w:ascii="Cambria Math" w:hAnsi="Cambria Math"/>
                <w:sz w:val="16"/>
                <w:szCs w:val="16"/>
                <w:lang w:val="en-GB"/>
                <w:rPrChange w:id="2809" w:author="Oriol Valles Codina" w:date="2023-08-31T14:09:00Z">
                  <w:rPr>
                    <w:rFonts w:ascii="Cambria Math" w:hAnsi="Cambria Math"/>
                    <w:sz w:val="16"/>
                    <w:szCs w:val="16"/>
                    <w:highlight w:val="yellow"/>
                    <w:lang w:val="en-GB"/>
                  </w:rPr>
                </w:rPrChange>
              </w:rPr>
              <m:t>z</m:t>
            </m:r>
          </m:sup>
        </m:sSup>
        <m:r>
          <m:rPr>
            <m:sty m:val="p"/>
          </m:rPr>
          <w:rPr>
            <w:rFonts w:ascii="Cambria Math" w:hAnsi="Cambria Math"/>
            <w:sz w:val="16"/>
            <w:szCs w:val="16"/>
            <w:lang w:val="en-GB"/>
            <w:rPrChange w:id="2810" w:author="Oriol Valles Codina" w:date="2023-08-31T14:09:00Z">
              <w:rPr>
                <w:rFonts w:ascii="Cambria Math" w:hAnsi="Cambria Math"/>
                <w:sz w:val="16"/>
                <w:szCs w:val="16"/>
                <w:highlight w:val="yellow"/>
                <w:lang w:val="en-GB"/>
              </w:rPr>
            </w:rPrChange>
          </w:rPr>
          <m:t>=</m:t>
        </m:r>
        <m:d>
          <m:dPr>
            <m:ctrlPr>
              <w:rPr>
                <w:rFonts w:ascii="Cambria Math" w:hAnsi="Cambria Math"/>
                <w:sz w:val="16"/>
                <w:szCs w:val="16"/>
                <w:lang w:val="en-GB"/>
              </w:rPr>
            </m:ctrlPr>
          </m:dPr>
          <m:e>
            <m:m>
              <m:mPr>
                <m:plcHide m:val="1"/>
                <m:mcs>
                  <m:mc>
                    <m:mcPr>
                      <m:count m:val="1"/>
                      <m:mcJc m:val="center"/>
                    </m:mcPr>
                  </m:mc>
                </m:mcs>
                <m:ctrlPr>
                  <w:rPr>
                    <w:rFonts w:ascii="Cambria Math" w:hAnsi="Cambria Math"/>
                    <w:sz w:val="16"/>
                    <w:szCs w:val="16"/>
                    <w:lang w:val="en-GB"/>
                  </w:rPr>
                </m:ctrlPr>
              </m:mPr>
              <m:mr>
                <m:e>
                  <m:sSubSup>
                    <m:sSubSupPr>
                      <m:ctrlPr>
                        <w:rPr>
                          <w:rFonts w:ascii="Cambria Math" w:hAnsi="Cambria Math"/>
                          <w:sz w:val="16"/>
                          <w:szCs w:val="16"/>
                          <w:lang w:val="en-GB"/>
                        </w:rPr>
                      </m:ctrlPr>
                    </m:sSubSupPr>
                    <m:e>
                      <m:r>
                        <w:rPr>
                          <w:rFonts w:ascii="Cambria Math" w:hAnsi="Cambria Math"/>
                          <w:sz w:val="16"/>
                          <w:szCs w:val="16"/>
                          <w:lang w:val="en-GB"/>
                          <w:rPrChange w:id="2811" w:author="Oriol Valles Codina" w:date="2023-08-31T14:09:00Z">
                            <w:rPr>
                              <w:rFonts w:ascii="Cambria Math" w:hAnsi="Cambria Math"/>
                              <w:sz w:val="16"/>
                              <w:szCs w:val="16"/>
                              <w:highlight w:val="yellow"/>
                              <w:lang w:val="en-GB"/>
                            </w:rPr>
                          </w:rPrChange>
                        </w:rPr>
                        <m:t>σ</m:t>
                      </m:r>
                    </m:e>
                    <m:sub>
                      <m:r>
                        <w:rPr>
                          <w:rFonts w:ascii="Cambria Math" w:hAnsi="Cambria Math"/>
                          <w:sz w:val="16"/>
                          <w:szCs w:val="16"/>
                          <w:lang w:val="en-GB"/>
                          <w:rPrChange w:id="2812" w:author="Oriol Valles Codina" w:date="2023-08-31T14:09:00Z">
                            <w:rPr>
                              <w:rFonts w:ascii="Cambria Math" w:hAnsi="Cambria Math"/>
                              <w:sz w:val="16"/>
                              <w:szCs w:val="16"/>
                              <w:highlight w:val="yellow"/>
                              <w:lang w:val="en-GB"/>
                            </w:rPr>
                          </w:rPrChange>
                        </w:rPr>
                        <m:t>1</m:t>
                      </m:r>
                    </m:sub>
                    <m:sup>
                      <m:r>
                        <w:rPr>
                          <w:rFonts w:ascii="Cambria Math" w:hAnsi="Cambria Math"/>
                          <w:sz w:val="16"/>
                          <w:szCs w:val="16"/>
                          <w:lang w:val="en-GB"/>
                          <w:rPrChange w:id="2813" w:author="Oriol Valles Codina" w:date="2023-08-31T14:09:00Z">
                            <w:rPr>
                              <w:rFonts w:ascii="Cambria Math" w:hAnsi="Cambria Math"/>
                              <w:sz w:val="16"/>
                              <w:szCs w:val="16"/>
                              <w:highlight w:val="yellow"/>
                              <w:lang w:val="en-GB"/>
                            </w:rPr>
                          </w:rPrChange>
                        </w:rPr>
                        <m:t>z</m:t>
                      </m:r>
                    </m:sup>
                  </m:sSubSup>
                </m:e>
              </m:mr>
              <m:mr>
                <m:e>
                  <m:sSubSup>
                    <m:sSubSupPr>
                      <m:ctrlPr>
                        <w:rPr>
                          <w:rFonts w:ascii="Cambria Math" w:hAnsi="Cambria Math"/>
                          <w:sz w:val="16"/>
                          <w:szCs w:val="16"/>
                          <w:lang w:val="en-GB"/>
                        </w:rPr>
                      </m:ctrlPr>
                    </m:sSubSupPr>
                    <m:e>
                      <m:r>
                        <w:rPr>
                          <w:rFonts w:ascii="Cambria Math" w:hAnsi="Cambria Math"/>
                          <w:sz w:val="16"/>
                          <w:szCs w:val="16"/>
                          <w:lang w:val="en-GB"/>
                          <w:rPrChange w:id="2814" w:author="Oriol Valles Codina" w:date="2023-08-31T14:09:00Z">
                            <w:rPr>
                              <w:rFonts w:ascii="Cambria Math" w:hAnsi="Cambria Math"/>
                              <w:sz w:val="16"/>
                              <w:szCs w:val="16"/>
                              <w:highlight w:val="yellow"/>
                              <w:lang w:val="en-GB"/>
                            </w:rPr>
                          </w:rPrChange>
                        </w:rPr>
                        <m:t>σ</m:t>
                      </m:r>
                    </m:e>
                    <m:sub>
                      <m:r>
                        <w:rPr>
                          <w:rFonts w:ascii="Cambria Math" w:hAnsi="Cambria Math"/>
                          <w:sz w:val="16"/>
                          <w:szCs w:val="16"/>
                          <w:lang w:val="en-GB"/>
                          <w:rPrChange w:id="2815" w:author="Oriol Valles Codina" w:date="2023-08-31T14:09:00Z">
                            <w:rPr>
                              <w:rFonts w:ascii="Cambria Math" w:hAnsi="Cambria Math"/>
                              <w:sz w:val="16"/>
                              <w:szCs w:val="16"/>
                              <w:highlight w:val="yellow"/>
                              <w:lang w:val="en-GB"/>
                            </w:rPr>
                          </w:rPrChange>
                        </w:rPr>
                        <m:t>2</m:t>
                      </m:r>
                    </m:sub>
                    <m:sup>
                      <m:r>
                        <w:rPr>
                          <w:rFonts w:ascii="Cambria Math" w:hAnsi="Cambria Math"/>
                          <w:sz w:val="16"/>
                          <w:szCs w:val="16"/>
                          <w:lang w:val="en-GB"/>
                          <w:rPrChange w:id="2816" w:author="Oriol Valles Codina" w:date="2023-08-31T14:09:00Z">
                            <w:rPr>
                              <w:rFonts w:ascii="Cambria Math" w:hAnsi="Cambria Math"/>
                              <w:sz w:val="16"/>
                              <w:szCs w:val="16"/>
                              <w:highlight w:val="yellow"/>
                              <w:lang w:val="en-GB"/>
                            </w:rPr>
                          </w:rPrChange>
                        </w:rPr>
                        <m:t>z</m:t>
                      </m:r>
                    </m:sup>
                  </m:sSubSup>
                </m:e>
              </m:mr>
              <m:mr>
                <m:e>
                  <m:r>
                    <m:rPr>
                      <m:sty m:val="p"/>
                    </m:rPr>
                    <w:rPr>
                      <w:rFonts w:ascii="Cambria Math" w:hAnsi="Cambria Math"/>
                      <w:sz w:val="16"/>
                      <w:szCs w:val="16"/>
                      <w:lang w:val="en-GB"/>
                      <w:rPrChange w:id="2817" w:author="Oriol Valles Codina" w:date="2023-08-31T14:09:00Z">
                        <w:rPr>
                          <w:rFonts w:ascii="Cambria Math" w:hAnsi="Cambria Math"/>
                          <w:sz w:val="16"/>
                          <w:szCs w:val="16"/>
                          <w:highlight w:val="yellow"/>
                          <w:lang w:val="en-GB"/>
                        </w:rPr>
                      </w:rPrChange>
                    </w:rPr>
                    <m:t>⋮</m:t>
                  </m:r>
                </m:e>
              </m:mr>
              <m:mr>
                <m:e>
                  <m:sSubSup>
                    <m:sSubSupPr>
                      <m:ctrlPr>
                        <w:rPr>
                          <w:rFonts w:ascii="Cambria Math" w:hAnsi="Cambria Math"/>
                          <w:sz w:val="16"/>
                          <w:szCs w:val="16"/>
                          <w:lang w:val="en-GB"/>
                        </w:rPr>
                      </m:ctrlPr>
                    </m:sSubSupPr>
                    <m:e>
                      <m:r>
                        <w:rPr>
                          <w:rFonts w:ascii="Cambria Math" w:hAnsi="Cambria Math"/>
                          <w:sz w:val="16"/>
                          <w:szCs w:val="16"/>
                          <w:lang w:val="en-GB"/>
                          <w:rPrChange w:id="2818" w:author="Oriol Valles Codina" w:date="2023-08-31T14:09:00Z">
                            <w:rPr>
                              <w:rFonts w:ascii="Cambria Math" w:hAnsi="Cambria Math"/>
                              <w:sz w:val="16"/>
                              <w:szCs w:val="16"/>
                              <w:highlight w:val="yellow"/>
                              <w:lang w:val="en-GB"/>
                            </w:rPr>
                          </w:rPrChange>
                        </w:rPr>
                        <m:t>σ</m:t>
                      </m:r>
                    </m:e>
                    <m:sub>
                      <m:r>
                        <w:rPr>
                          <w:rFonts w:ascii="Cambria Math" w:hAnsi="Cambria Math"/>
                          <w:sz w:val="16"/>
                          <w:szCs w:val="16"/>
                          <w:lang w:val="en-GB"/>
                          <w:rPrChange w:id="2819" w:author="Oriol Valles Codina" w:date="2023-08-31T14:09:00Z">
                            <w:rPr>
                              <w:rFonts w:ascii="Cambria Math" w:hAnsi="Cambria Math"/>
                              <w:sz w:val="16"/>
                              <w:szCs w:val="16"/>
                              <w:highlight w:val="yellow"/>
                              <w:lang w:val="en-GB"/>
                            </w:rPr>
                          </w:rPrChange>
                        </w:rPr>
                        <m:t>5</m:t>
                      </m:r>
                    </m:sub>
                    <m:sup>
                      <m:r>
                        <w:rPr>
                          <w:rFonts w:ascii="Cambria Math" w:hAnsi="Cambria Math"/>
                          <w:sz w:val="16"/>
                          <w:szCs w:val="16"/>
                          <w:lang w:val="en-GB"/>
                          <w:rPrChange w:id="2820" w:author="Oriol Valles Codina" w:date="2023-08-31T14:09:00Z">
                            <w:rPr>
                              <w:rFonts w:ascii="Cambria Math" w:hAnsi="Cambria Math"/>
                              <w:sz w:val="16"/>
                              <w:szCs w:val="16"/>
                              <w:highlight w:val="yellow"/>
                              <w:lang w:val="en-GB"/>
                            </w:rPr>
                          </w:rPrChange>
                        </w:rPr>
                        <m:t>z</m:t>
                      </m:r>
                    </m:sup>
                  </m:sSubSup>
                </m:e>
              </m:mr>
            </m:m>
          </m:e>
        </m:d>
        <m:r>
          <m:rPr>
            <m:sty m:val="p"/>
          </m:rPr>
          <w:rPr>
            <w:rFonts w:ascii="Cambria Math" w:hAnsi="Cambria Math"/>
            <w:sz w:val="16"/>
            <w:szCs w:val="16"/>
            <w:lang w:val="en-GB"/>
            <w:rPrChange w:id="2821" w:author="Oriol Valles Codina" w:date="2023-08-31T14:09:00Z">
              <w:rPr>
                <w:rFonts w:ascii="Cambria Math" w:hAnsi="Cambria Math"/>
                <w:sz w:val="16"/>
                <w:szCs w:val="16"/>
                <w:highlight w:val="yellow"/>
                <w:lang w:val="en-GB"/>
              </w:rPr>
            </w:rPrChange>
          </w:rPr>
          <m:t>⋅</m:t>
        </m:r>
        <m:r>
          <w:rPr>
            <w:rFonts w:ascii="Cambria Math" w:hAnsi="Cambria Math"/>
            <w:sz w:val="16"/>
            <w:szCs w:val="16"/>
            <w:lang w:val="en-GB"/>
            <w:rPrChange w:id="2822" w:author="Oriol Valles Codina" w:date="2023-08-31T14:09:00Z">
              <w:rPr>
                <w:rFonts w:ascii="Cambria Math" w:hAnsi="Cambria Math"/>
                <w:sz w:val="16"/>
                <w:szCs w:val="16"/>
                <w:highlight w:val="yellow"/>
                <w:lang w:val="en-GB"/>
              </w:rPr>
            </w:rPrChange>
          </w:rPr>
          <m:t>go</m:t>
        </m:r>
        <m:sSup>
          <m:sSupPr>
            <m:ctrlPr>
              <w:rPr>
                <w:rFonts w:ascii="Cambria Math" w:hAnsi="Cambria Math"/>
                <w:sz w:val="16"/>
                <w:szCs w:val="16"/>
                <w:lang w:val="en-GB"/>
              </w:rPr>
            </m:ctrlPr>
          </m:sSupPr>
          <m:e>
            <m:r>
              <w:rPr>
                <w:rFonts w:ascii="Cambria Math" w:hAnsi="Cambria Math"/>
                <w:sz w:val="16"/>
                <w:szCs w:val="16"/>
                <w:lang w:val="en-GB"/>
                <w:rPrChange w:id="2823" w:author="Oriol Valles Codina" w:date="2023-08-31T14:09:00Z">
                  <w:rPr>
                    <w:rFonts w:ascii="Cambria Math" w:hAnsi="Cambria Math"/>
                    <w:sz w:val="16"/>
                    <w:szCs w:val="16"/>
                    <w:highlight w:val="yellow"/>
                    <w:lang w:val="en-GB"/>
                  </w:rPr>
                </w:rPrChange>
              </w:rPr>
              <m:t>v</m:t>
            </m:r>
          </m:e>
          <m:sup>
            <m:r>
              <w:rPr>
                <w:rFonts w:ascii="Cambria Math" w:hAnsi="Cambria Math"/>
                <w:sz w:val="16"/>
                <w:szCs w:val="16"/>
                <w:lang w:val="en-GB"/>
                <w:rPrChange w:id="2824" w:author="Oriol Valles Codina" w:date="2023-08-31T14:09:00Z">
                  <w:rPr>
                    <w:rFonts w:ascii="Cambria Math" w:hAnsi="Cambria Math"/>
                    <w:sz w:val="16"/>
                    <w:szCs w:val="16"/>
                    <w:highlight w:val="yellow"/>
                    <w:lang w:val="en-GB"/>
                  </w:rPr>
                </w:rPrChange>
              </w:rPr>
              <m:t>z</m:t>
            </m:r>
          </m:sup>
        </m:sSup>
        <m:r>
          <m:rPr>
            <m:sty m:val="p"/>
          </m:rPr>
          <w:rPr>
            <w:rFonts w:ascii="Cambria Math" w:hAnsi="Cambria Math"/>
            <w:sz w:val="16"/>
            <w:szCs w:val="16"/>
            <w:lang w:val="en-GB"/>
            <w:rPrChange w:id="2825" w:author="Oriol Valles Codina" w:date="2023-08-31T14:09:00Z">
              <w:rPr>
                <w:rFonts w:ascii="Cambria Math" w:hAnsi="Cambria Math"/>
                <w:sz w:val="16"/>
                <w:szCs w:val="16"/>
                <w:highlight w:val="yellow"/>
                <w:lang w:val="en-GB"/>
              </w:rPr>
            </w:rPrChange>
          </w:rPr>
          <m:t>=</m:t>
        </m:r>
        <m:d>
          <m:dPr>
            <m:ctrlPr>
              <w:rPr>
                <w:rFonts w:ascii="Cambria Math" w:hAnsi="Cambria Math"/>
                <w:sz w:val="16"/>
                <w:szCs w:val="16"/>
                <w:lang w:val="en-GB"/>
              </w:rPr>
            </m:ctrlPr>
          </m:dPr>
          <m:e>
            <m:m>
              <m:mPr>
                <m:plcHide m:val="1"/>
                <m:mcs>
                  <m:mc>
                    <m:mcPr>
                      <m:count m:val="1"/>
                      <m:mcJc m:val="center"/>
                    </m:mcPr>
                  </m:mc>
                </m:mcs>
                <m:ctrlPr>
                  <w:rPr>
                    <w:rFonts w:ascii="Cambria Math" w:hAnsi="Cambria Math"/>
                    <w:sz w:val="16"/>
                    <w:szCs w:val="16"/>
                    <w:lang w:val="en-GB"/>
                  </w:rPr>
                </m:ctrlPr>
              </m:mPr>
              <m:mr>
                <m:e>
                  <m:sSubSup>
                    <m:sSubSupPr>
                      <m:ctrlPr>
                        <w:rPr>
                          <w:rFonts w:ascii="Cambria Math" w:hAnsi="Cambria Math"/>
                          <w:sz w:val="16"/>
                          <w:szCs w:val="16"/>
                          <w:lang w:val="en-GB"/>
                        </w:rPr>
                      </m:ctrlPr>
                    </m:sSubSupPr>
                    <m:e>
                      <m:r>
                        <w:rPr>
                          <w:rFonts w:ascii="Cambria Math" w:hAnsi="Cambria Math"/>
                          <w:sz w:val="16"/>
                          <w:szCs w:val="16"/>
                          <w:lang w:val="en-GB"/>
                          <w:rPrChange w:id="2826" w:author="Oriol Valles Codina" w:date="2023-08-31T14:09:00Z">
                            <w:rPr>
                              <w:rFonts w:ascii="Cambria Math" w:hAnsi="Cambria Math"/>
                              <w:sz w:val="16"/>
                              <w:szCs w:val="16"/>
                              <w:highlight w:val="yellow"/>
                              <w:lang w:val="en-GB"/>
                            </w:rPr>
                          </w:rPrChange>
                        </w:rPr>
                        <m:t>σ</m:t>
                      </m:r>
                    </m:e>
                    <m:sub>
                      <m:r>
                        <w:rPr>
                          <w:rFonts w:ascii="Cambria Math" w:hAnsi="Cambria Math"/>
                          <w:sz w:val="16"/>
                          <w:szCs w:val="16"/>
                          <w:lang w:val="en-GB"/>
                          <w:rPrChange w:id="2827" w:author="Oriol Valles Codina" w:date="2023-08-31T14:09:00Z">
                            <w:rPr>
                              <w:rFonts w:ascii="Cambria Math" w:hAnsi="Cambria Math"/>
                              <w:sz w:val="16"/>
                              <w:szCs w:val="16"/>
                              <w:highlight w:val="yellow"/>
                              <w:lang w:val="en-GB"/>
                            </w:rPr>
                          </w:rPrChange>
                        </w:rPr>
                        <m:t>1</m:t>
                      </m:r>
                    </m:sub>
                    <m:sup>
                      <m:r>
                        <w:rPr>
                          <w:rFonts w:ascii="Cambria Math" w:hAnsi="Cambria Math"/>
                          <w:sz w:val="16"/>
                          <w:szCs w:val="16"/>
                          <w:lang w:val="en-GB"/>
                          <w:rPrChange w:id="2828" w:author="Oriol Valles Codina" w:date="2023-08-31T14:09:00Z">
                            <w:rPr>
                              <w:rFonts w:ascii="Cambria Math" w:hAnsi="Cambria Math"/>
                              <w:sz w:val="16"/>
                              <w:szCs w:val="16"/>
                              <w:highlight w:val="yellow"/>
                              <w:lang w:val="en-GB"/>
                            </w:rPr>
                          </w:rPrChange>
                        </w:rPr>
                        <m:t>z</m:t>
                      </m:r>
                    </m:sup>
                  </m:sSubSup>
                  <m:r>
                    <m:rPr>
                      <m:sty m:val="p"/>
                    </m:rPr>
                    <w:rPr>
                      <w:rFonts w:ascii="Cambria Math" w:hAnsi="Cambria Math"/>
                      <w:sz w:val="16"/>
                      <w:szCs w:val="16"/>
                      <w:lang w:val="en-GB"/>
                      <w:rPrChange w:id="2829" w:author="Oriol Valles Codina" w:date="2023-08-31T14:09:00Z">
                        <w:rPr>
                          <w:rFonts w:ascii="Cambria Math" w:hAnsi="Cambria Math"/>
                          <w:sz w:val="16"/>
                          <w:szCs w:val="16"/>
                          <w:highlight w:val="yellow"/>
                          <w:lang w:val="en-GB"/>
                        </w:rPr>
                      </w:rPrChange>
                    </w:rPr>
                    <m:t>⋅</m:t>
                  </m:r>
                  <m:r>
                    <w:rPr>
                      <w:rFonts w:ascii="Cambria Math" w:hAnsi="Cambria Math"/>
                      <w:sz w:val="16"/>
                      <w:szCs w:val="16"/>
                      <w:lang w:val="en-GB"/>
                      <w:rPrChange w:id="2830" w:author="Oriol Valles Codina" w:date="2023-08-31T14:09:00Z">
                        <w:rPr>
                          <w:rFonts w:ascii="Cambria Math" w:hAnsi="Cambria Math"/>
                          <w:sz w:val="16"/>
                          <w:szCs w:val="16"/>
                          <w:highlight w:val="yellow"/>
                          <w:lang w:val="en-GB"/>
                        </w:rPr>
                      </w:rPrChange>
                    </w:rPr>
                    <m:t>go</m:t>
                  </m:r>
                  <m:sSup>
                    <m:sSupPr>
                      <m:ctrlPr>
                        <w:rPr>
                          <w:rFonts w:ascii="Cambria Math" w:hAnsi="Cambria Math"/>
                          <w:sz w:val="16"/>
                          <w:szCs w:val="16"/>
                          <w:lang w:val="en-GB"/>
                        </w:rPr>
                      </m:ctrlPr>
                    </m:sSupPr>
                    <m:e>
                      <m:r>
                        <w:rPr>
                          <w:rFonts w:ascii="Cambria Math" w:hAnsi="Cambria Math"/>
                          <w:sz w:val="16"/>
                          <w:szCs w:val="16"/>
                          <w:lang w:val="en-GB"/>
                          <w:rPrChange w:id="2831" w:author="Oriol Valles Codina" w:date="2023-08-31T14:09:00Z">
                            <w:rPr>
                              <w:rFonts w:ascii="Cambria Math" w:hAnsi="Cambria Math"/>
                              <w:sz w:val="16"/>
                              <w:szCs w:val="16"/>
                              <w:highlight w:val="yellow"/>
                              <w:lang w:val="en-GB"/>
                            </w:rPr>
                          </w:rPrChange>
                        </w:rPr>
                        <m:t>v</m:t>
                      </m:r>
                    </m:e>
                    <m:sup>
                      <m:r>
                        <w:rPr>
                          <w:rFonts w:ascii="Cambria Math" w:hAnsi="Cambria Math"/>
                          <w:sz w:val="16"/>
                          <w:szCs w:val="16"/>
                          <w:lang w:val="en-GB"/>
                          <w:rPrChange w:id="2832" w:author="Oriol Valles Codina" w:date="2023-08-31T14:09:00Z">
                            <w:rPr>
                              <w:rFonts w:ascii="Cambria Math" w:hAnsi="Cambria Math"/>
                              <w:sz w:val="16"/>
                              <w:szCs w:val="16"/>
                              <w:highlight w:val="yellow"/>
                              <w:lang w:val="en-GB"/>
                            </w:rPr>
                          </w:rPrChange>
                        </w:rPr>
                        <m:t>z</m:t>
                      </m:r>
                    </m:sup>
                  </m:sSup>
                </m:e>
              </m:mr>
              <m:mr>
                <m:e>
                  <m:sSubSup>
                    <m:sSubSupPr>
                      <m:ctrlPr>
                        <w:rPr>
                          <w:rFonts w:ascii="Cambria Math" w:hAnsi="Cambria Math"/>
                          <w:sz w:val="16"/>
                          <w:szCs w:val="16"/>
                          <w:lang w:val="en-GB"/>
                        </w:rPr>
                      </m:ctrlPr>
                    </m:sSubSupPr>
                    <m:e>
                      <m:r>
                        <w:rPr>
                          <w:rFonts w:ascii="Cambria Math" w:hAnsi="Cambria Math"/>
                          <w:sz w:val="16"/>
                          <w:szCs w:val="16"/>
                          <w:lang w:val="en-GB"/>
                          <w:rPrChange w:id="2833" w:author="Oriol Valles Codina" w:date="2023-08-31T14:09:00Z">
                            <w:rPr>
                              <w:rFonts w:ascii="Cambria Math" w:hAnsi="Cambria Math"/>
                              <w:sz w:val="16"/>
                              <w:szCs w:val="16"/>
                              <w:highlight w:val="yellow"/>
                              <w:lang w:val="en-GB"/>
                            </w:rPr>
                          </w:rPrChange>
                        </w:rPr>
                        <m:t>σ</m:t>
                      </m:r>
                    </m:e>
                    <m:sub>
                      <m:r>
                        <w:rPr>
                          <w:rFonts w:ascii="Cambria Math" w:hAnsi="Cambria Math"/>
                          <w:sz w:val="16"/>
                          <w:szCs w:val="16"/>
                          <w:lang w:val="en-GB"/>
                          <w:rPrChange w:id="2834" w:author="Oriol Valles Codina" w:date="2023-08-31T14:09:00Z">
                            <w:rPr>
                              <w:rFonts w:ascii="Cambria Math" w:hAnsi="Cambria Math"/>
                              <w:sz w:val="16"/>
                              <w:szCs w:val="16"/>
                              <w:highlight w:val="yellow"/>
                              <w:lang w:val="en-GB"/>
                            </w:rPr>
                          </w:rPrChange>
                        </w:rPr>
                        <m:t>2</m:t>
                      </m:r>
                    </m:sub>
                    <m:sup>
                      <m:r>
                        <w:rPr>
                          <w:rFonts w:ascii="Cambria Math" w:hAnsi="Cambria Math"/>
                          <w:sz w:val="16"/>
                          <w:szCs w:val="16"/>
                          <w:lang w:val="en-GB"/>
                          <w:rPrChange w:id="2835" w:author="Oriol Valles Codina" w:date="2023-08-31T14:09:00Z">
                            <w:rPr>
                              <w:rFonts w:ascii="Cambria Math" w:hAnsi="Cambria Math"/>
                              <w:sz w:val="16"/>
                              <w:szCs w:val="16"/>
                              <w:highlight w:val="yellow"/>
                              <w:lang w:val="en-GB"/>
                            </w:rPr>
                          </w:rPrChange>
                        </w:rPr>
                        <m:t>z</m:t>
                      </m:r>
                    </m:sup>
                  </m:sSubSup>
                  <m:r>
                    <m:rPr>
                      <m:sty m:val="p"/>
                    </m:rPr>
                    <w:rPr>
                      <w:rFonts w:ascii="Cambria Math" w:hAnsi="Cambria Math"/>
                      <w:sz w:val="16"/>
                      <w:szCs w:val="16"/>
                      <w:lang w:val="en-GB"/>
                      <w:rPrChange w:id="2836" w:author="Oriol Valles Codina" w:date="2023-08-31T14:09:00Z">
                        <w:rPr>
                          <w:rFonts w:ascii="Cambria Math" w:hAnsi="Cambria Math"/>
                          <w:sz w:val="16"/>
                          <w:szCs w:val="16"/>
                          <w:highlight w:val="yellow"/>
                          <w:lang w:val="en-GB"/>
                        </w:rPr>
                      </w:rPrChange>
                    </w:rPr>
                    <m:t>⋅</m:t>
                  </m:r>
                  <m:r>
                    <w:rPr>
                      <w:rFonts w:ascii="Cambria Math" w:hAnsi="Cambria Math"/>
                      <w:sz w:val="16"/>
                      <w:szCs w:val="16"/>
                      <w:lang w:val="en-GB"/>
                      <w:rPrChange w:id="2837" w:author="Oriol Valles Codina" w:date="2023-08-31T14:09:00Z">
                        <w:rPr>
                          <w:rFonts w:ascii="Cambria Math" w:hAnsi="Cambria Math"/>
                          <w:sz w:val="16"/>
                          <w:szCs w:val="16"/>
                          <w:highlight w:val="yellow"/>
                          <w:lang w:val="en-GB"/>
                        </w:rPr>
                      </w:rPrChange>
                    </w:rPr>
                    <m:t>go</m:t>
                  </m:r>
                  <m:sSup>
                    <m:sSupPr>
                      <m:ctrlPr>
                        <w:rPr>
                          <w:rFonts w:ascii="Cambria Math" w:hAnsi="Cambria Math"/>
                          <w:sz w:val="16"/>
                          <w:szCs w:val="16"/>
                          <w:lang w:val="en-GB"/>
                        </w:rPr>
                      </m:ctrlPr>
                    </m:sSupPr>
                    <m:e>
                      <m:r>
                        <w:rPr>
                          <w:rFonts w:ascii="Cambria Math" w:hAnsi="Cambria Math"/>
                          <w:sz w:val="16"/>
                          <w:szCs w:val="16"/>
                          <w:lang w:val="en-GB"/>
                          <w:rPrChange w:id="2838" w:author="Oriol Valles Codina" w:date="2023-08-31T14:09:00Z">
                            <w:rPr>
                              <w:rFonts w:ascii="Cambria Math" w:hAnsi="Cambria Math"/>
                              <w:sz w:val="16"/>
                              <w:szCs w:val="16"/>
                              <w:highlight w:val="yellow"/>
                              <w:lang w:val="en-GB"/>
                            </w:rPr>
                          </w:rPrChange>
                        </w:rPr>
                        <m:t>v</m:t>
                      </m:r>
                    </m:e>
                    <m:sup>
                      <m:r>
                        <w:rPr>
                          <w:rFonts w:ascii="Cambria Math" w:hAnsi="Cambria Math"/>
                          <w:sz w:val="16"/>
                          <w:szCs w:val="16"/>
                          <w:lang w:val="en-GB"/>
                          <w:rPrChange w:id="2839" w:author="Oriol Valles Codina" w:date="2023-08-31T14:09:00Z">
                            <w:rPr>
                              <w:rFonts w:ascii="Cambria Math" w:hAnsi="Cambria Math"/>
                              <w:sz w:val="16"/>
                              <w:szCs w:val="16"/>
                              <w:highlight w:val="yellow"/>
                              <w:lang w:val="en-GB"/>
                            </w:rPr>
                          </w:rPrChange>
                        </w:rPr>
                        <m:t>z</m:t>
                      </m:r>
                    </m:sup>
                  </m:sSup>
                </m:e>
              </m:mr>
              <m:mr>
                <m:e>
                  <m:r>
                    <m:rPr>
                      <m:sty m:val="p"/>
                    </m:rPr>
                    <w:rPr>
                      <w:rFonts w:ascii="Cambria Math" w:hAnsi="Cambria Math"/>
                      <w:sz w:val="16"/>
                      <w:szCs w:val="16"/>
                      <w:lang w:val="en-GB"/>
                      <w:rPrChange w:id="2840" w:author="Oriol Valles Codina" w:date="2023-08-31T14:09:00Z">
                        <w:rPr>
                          <w:rFonts w:ascii="Cambria Math" w:hAnsi="Cambria Math"/>
                          <w:sz w:val="16"/>
                          <w:szCs w:val="16"/>
                          <w:highlight w:val="yellow"/>
                          <w:lang w:val="en-GB"/>
                        </w:rPr>
                      </w:rPrChange>
                    </w:rPr>
                    <m:t>⋮</m:t>
                  </m:r>
                </m:e>
              </m:mr>
              <m:mr>
                <m:e>
                  <m:sSubSup>
                    <m:sSubSupPr>
                      <m:ctrlPr>
                        <w:rPr>
                          <w:rFonts w:ascii="Cambria Math" w:hAnsi="Cambria Math"/>
                          <w:sz w:val="16"/>
                          <w:szCs w:val="16"/>
                          <w:lang w:val="en-GB"/>
                        </w:rPr>
                      </m:ctrlPr>
                    </m:sSubSupPr>
                    <m:e>
                      <m:r>
                        <w:rPr>
                          <w:rFonts w:ascii="Cambria Math" w:hAnsi="Cambria Math"/>
                          <w:sz w:val="16"/>
                          <w:szCs w:val="16"/>
                          <w:lang w:val="en-GB"/>
                          <w:rPrChange w:id="2841" w:author="Oriol Valles Codina" w:date="2023-08-31T14:09:00Z">
                            <w:rPr>
                              <w:rFonts w:ascii="Cambria Math" w:hAnsi="Cambria Math"/>
                              <w:sz w:val="16"/>
                              <w:szCs w:val="16"/>
                              <w:highlight w:val="yellow"/>
                              <w:lang w:val="en-GB"/>
                            </w:rPr>
                          </w:rPrChange>
                        </w:rPr>
                        <m:t>σ</m:t>
                      </m:r>
                    </m:e>
                    <m:sub>
                      <m:r>
                        <w:rPr>
                          <w:rFonts w:ascii="Cambria Math" w:hAnsi="Cambria Math"/>
                          <w:sz w:val="16"/>
                          <w:szCs w:val="16"/>
                          <w:lang w:val="en-GB"/>
                          <w:rPrChange w:id="2842" w:author="Oriol Valles Codina" w:date="2023-08-31T14:09:00Z">
                            <w:rPr>
                              <w:rFonts w:ascii="Cambria Math" w:hAnsi="Cambria Math"/>
                              <w:sz w:val="16"/>
                              <w:szCs w:val="16"/>
                              <w:highlight w:val="yellow"/>
                              <w:lang w:val="en-GB"/>
                            </w:rPr>
                          </w:rPrChange>
                        </w:rPr>
                        <m:t>5</m:t>
                      </m:r>
                    </m:sub>
                    <m:sup>
                      <m:r>
                        <w:rPr>
                          <w:rFonts w:ascii="Cambria Math" w:hAnsi="Cambria Math"/>
                          <w:sz w:val="16"/>
                          <w:szCs w:val="16"/>
                          <w:lang w:val="en-GB"/>
                          <w:rPrChange w:id="2843" w:author="Oriol Valles Codina" w:date="2023-08-31T14:09:00Z">
                            <w:rPr>
                              <w:rFonts w:ascii="Cambria Math" w:hAnsi="Cambria Math"/>
                              <w:sz w:val="16"/>
                              <w:szCs w:val="16"/>
                              <w:highlight w:val="yellow"/>
                              <w:lang w:val="en-GB"/>
                            </w:rPr>
                          </w:rPrChange>
                        </w:rPr>
                        <m:t>z</m:t>
                      </m:r>
                    </m:sup>
                  </m:sSubSup>
                  <m:r>
                    <m:rPr>
                      <m:sty m:val="p"/>
                    </m:rPr>
                    <w:rPr>
                      <w:rFonts w:ascii="Cambria Math" w:hAnsi="Cambria Math"/>
                      <w:sz w:val="16"/>
                      <w:szCs w:val="16"/>
                      <w:lang w:val="en-GB"/>
                      <w:rPrChange w:id="2844" w:author="Oriol Valles Codina" w:date="2023-08-31T14:09:00Z">
                        <w:rPr>
                          <w:rFonts w:ascii="Cambria Math" w:hAnsi="Cambria Math"/>
                          <w:sz w:val="16"/>
                          <w:szCs w:val="16"/>
                          <w:highlight w:val="yellow"/>
                          <w:lang w:val="en-GB"/>
                        </w:rPr>
                      </w:rPrChange>
                    </w:rPr>
                    <m:t>⋅</m:t>
                  </m:r>
                  <m:r>
                    <w:rPr>
                      <w:rFonts w:ascii="Cambria Math" w:hAnsi="Cambria Math"/>
                      <w:sz w:val="16"/>
                      <w:szCs w:val="16"/>
                      <w:lang w:val="en-GB"/>
                      <w:rPrChange w:id="2845" w:author="Oriol Valles Codina" w:date="2023-08-31T14:09:00Z">
                        <w:rPr>
                          <w:rFonts w:ascii="Cambria Math" w:hAnsi="Cambria Math"/>
                          <w:sz w:val="16"/>
                          <w:szCs w:val="16"/>
                          <w:highlight w:val="yellow"/>
                          <w:lang w:val="en-GB"/>
                        </w:rPr>
                      </w:rPrChange>
                    </w:rPr>
                    <m:t>go</m:t>
                  </m:r>
                  <m:sSup>
                    <m:sSupPr>
                      <m:ctrlPr>
                        <w:rPr>
                          <w:rFonts w:ascii="Cambria Math" w:hAnsi="Cambria Math"/>
                          <w:sz w:val="16"/>
                          <w:szCs w:val="16"/>
                          <w:lang w:val="en-GB"/>
                        </w:rPr>
                      </m:ctrlPr>
                    </m:sSupPr>
                    <m:e>
                      <m:r>
                        <w:rPr>
                          <w:rFonts w:ascii="Cambria Math" w:hAnsi="Cambria Math"/>
                          <w:sz w:val="16"/>
                          <w:szCs w:val="16"/>
                          <w:lang w:val="en-GB"/>
                          <w:rPrChange w:id="2846" w:author="Oriol Valles Codina" w:date="2023-08-31T14:09:00Z">
                            <w:rPr>
                              <w:rFonts w:ascii="Cambria Math" w:hAnsi="Cambria Math"/>
                              <w:sz w:val="16"/>
                              <w:szCs w:val="16"/>
                              <w:highlight w:val="yellow"/>
                              <w:lang w:val="en-GB"/>
                            </w:rPr>
                          </w:rPrChange>
                        </w:rPr>
                        <m:t>v</m:t>
                      </m:r>
                    </m:e>
                    <m:sup>
                      <m:r>
                        <w:rPr>
                          <w:rFonts w:ascii="Cambria Math" w:hAnsi="Cambria Math"/>
                          <w:sz w:val="16"/>
                          <w:szCs w:val="16"/>
                          <w:lang w:val="en-GB"/>
                          <w:rPrChange w:id="2847" w:author="Oriol Valles Codina" w:date="2023-08-31T14:09:00Z">
                            <w:rPr>
                              <w:rFonts w:ascii="Cambria Math" w:hAnsi="Cambria Math"/>
                              <w:sz w:val="16"/>
                              <w:szCs w:val="16"/>
                              <w:highlight w:val="yellow"/>
                              <w:lang w:val="en-GB"/>
                            </w:rPr>
                          </w:rPrChange>
                        </w:rPr>
                        <m:t>z</m:t>
                      </m:r>
                    </m:sup>
                  </m:sSup>
                </m:e>
              </m:mr>
            </m:m>
          </m:e>
        </m:d>
      </m:oMath>
      <w:r w:rsidRPr="00102440">
        <w:rPr>
          <w:sz w:val="16"/>
          <w:szCs w:val="16"/>
          <w:lang w:val="en-GB"/>
          <w:rPrChange w:id="2848" w:author="Oriol Valles Codina" w:date="2023-08-31T14:09:00Z">
            <w:rPr>
              <w:sz w:val="16"/>
              <w:szCs w:val="16"/>
              <w:highlight w:val="yellow"/>
              <w:lang w:val="en-GB"/>
            </w:rPr>
          </w:rPrChange>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AE3535" w14:textId="77777777" w:rsidR="004D2F92" w:rsidRDefault="004D2F92">
    <w:r>
      <w:rPr>
        <w:noProof/>
        <w:lang w:val="en-GB" w:eastAsia="en-GB"/>
      </w:rPr>
      <w:drawing>
        <wp:anchor distT="114300" distB="114300" distL="114300" distR="114300" simplePos="0" relativeHeight="251663360" behindDoc="1" locked="0" layoutInCell="1" hidden="0" allowOverlap="1" wp14:anchorId="4DAE354D" wp14:editId="4DAE354E">
          <wp:simplePos x="0" y="0"/>
          <wp:positionH relativeFrom="column">
            <wp:posOffset>0</wp:posOffset>
          </wp:positionH>
          <wp:positionV relativeFrom="paragraph">
            <wp:posOffset>114300</wp:posOffset>
          </wp:positionV>
          <wp:extent cx="1655763" cy="477838"/>
          <wp:effectExtent l="0" t="0" r="0" b="0"/>
          <wp:wrapNone/>
          <wp:docPr id="16"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
                  <a:srcRect/>
                  <a:stretch>
                    <a:fillRect/>
                  </a:stretch>
                </pic:blipFill>
                <pic:spPr>
                  <a:xfrm>
                    <a:off x="0" y="0"/>
                    <a:ext cx="1655763" cy="477838"/>
                  </a:xfrm>
                  <a:prstGeom prst="rect">
                    <a:avLst/>
                  </a:prstGeom>
                  <a:ln/>
                </pic:spPr>
              </pic:pic>
            </a:graphicData>
          </a:graphic>
        </wp:anchor>
      </w:drawing>
    </w:r>
  </w:p>
  <w:p w14:paraId="4DAE3536" w14:textId="77777777" w:rsidR="004D2F92" w:rsidRDefault="004D2F92"/>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AE3538" w14:textId="77777777" w:rsidR="004D2F92" w:rsidRDefault="004D2F92">
    <w:r>
      <w:rPr>
        <w:noProof/>
        <w:lang w:val="en-GB" w:eastAsia="en-GB"/>
      </w:rPr>
      <w:drawing>
        <wp:anchor distT="114300" distB="114300" distL="114300" distR="114300" simplePos="0" relativeHeight="251659264" behindDoc="1" locked="0" layoutInCell="1" hidden="0" allowOverlap="1" wp14:anchorId="4DAE354F" wp14:editId="0D58B899">
          <wp:simplePos x="0" y="0"/>
          <wp:positionH relativeFrom="page">
            <wp:align>left</wp:align>
          </wp:positionH>
          <wp:positionV relativeFrom="paragraph">
            <wp:posOffset>-539750</wp:posOffset>
          </wp:positionV>
          <wp:extent cx="7562589" cy="10695940"/>
          <wp:effectExtent l="0" t="0" r="635" b="0"/>
          <wp:wrapNone/>
          <wp:docPr id="19"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1"/>
                  <a:srcRect/>
                  <a:stretch>
                    <a:fillRect/>
                  </a:stretch>
                </pic:blipFill>
                <pic:spPr>
                  <a:xfrm>
                    <a:off x="0" y="0"/>
                    <a:ext cx="7562589" cy="10695940"/>
                  </a:xfrm>
                  <a:prstGeom prst="rect">
                    <a:avLst/>
                  </a:prstGeom>
                  <a:ln/>
                </pic:spPr>
              </pic:pic>
            </a:graphicData>
          </a:graphic>
          <wp14:sizeRelV relativeFrom="margin">
            <wp14:pctHeight>0</wp14:pctHeight>
          </wp14:sizeRelV>
        </wp:anchor>
      </w:drawing>
    </w:r>
    <w:r>
      <w:rPr>
        <w:noProof/>
        <w:lang w:val="en-GB" w:eastAsia="en-GB"/>
      </w:rPr>
      <w:drawing>
        <wp:anchor distT="114300" distB="114300" distL="114300" distR="114300" simplePos="0" relativeHeight="251660288" behindDoc="1" locked="0" layoutInCell="1" hidden="0" allowOverlap="1" wp14:anchorId="4DAE3551" wp14:editId="4DAE3552">
          <wp:simplePos x="0" y="0"/>
          <wp:positionH relativeFrom="column">
            <wp:posOffset>-390524</wp:posOffset>
          </wp:positionH>
          <wp:positionV relativeFrom="paragraph">
            <wp:posOffset>428625</wp:posOffset>
          </wp:positionV>
          <wp:extent cx="2238375" cy="653565"/>
          <wp:effectExtent l="0" t="0" r="0" b="0"/>
          <wp:wrapNone/>
          <wp:docPr id="2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
                  <a:srcRect/>
                  <a:stretch>
                    <a:fillRect/>
                  </a:stretch>
                </pic:blipFill>
                <pic:spPr>
                  <a:xfrm>
                    <a:off x="0" y="0"/>
                    <a:ext cx="2238375" cy="653565"/>
                  </a:xfrm>
                  <a:prstGeom prst="rect">
                    <a:avLst/>
                  </a:prstGeom>
                  <a:ln/>
                </pic:spPr>
              </pic:pic>
            </a:graphicData>
          </a:graphic>
        </wp:anchor>
      </w:drawing>
    </w:r>
  </w:p>
  <w:tbl>
    <w:tblPr>
      <w:tblStyle w:val="aff5"/>
      <w:tblW w:w="4905" w:type="dxa"/>
      <w:tblInd w:w="5085" w:type="dxa"/>
      <w:tblBorders>
        <w:top w:val="nil"/>
        <w:left w:val="nil"/>
        <w:bottom w:val="nil"/>
        <w:right w:val="nil"/>
        <w:insideH w:val="nil"/>
        <w:insideV w:val="nil"/>
      </w:tblBorders>
      <w:tblLayout w:type="fixed"/>
      <w:tblLook w:val="0600" w:firstRow="0" w:lastRow="0" w:firstColumn="0" w:lastColumn="0" w:noHBand="1" w:noVBand="1"/>
    </w:tblPr>
    <w:tblGrid>
      <w:gridCol w:w="4905"/>
    </w:tblGrid>
    <w:tr w:rsidR="004D2F92" w14:paraId="4DAE353A" w14:textId="77777777">
      <w:trPr>
        <w:trHeight w:val="223"/>
      </w:trPr>
      <w:tc>
        <w:tcPr>
          <w:tcW w:w="4905" w:type="dxa"/>
          <w:tcBorders>
            <w:top w:val="nil"/>
            <w:left w:val="nil"/>
            <w:bottom w:val="single" w:sz="6" w:space="0" w:color="1A1A1A"/>
            <w:right w:val="nil"/>
          </w:tcBorders>
          <w:tcMar>
            <w:top w:w="60" w:type="dxa"/>
            <w:left w:w="60" w:type="dxa"/>
            <w:bottom w:w="60" w:type="dxa"/>
            <w:right w:w="60" w:type="dxa"/>
          </w:tcMar>
          <w:vAlign w:val="center"/>
        </w:tcPr>
        <w:p w14:paraId="4DAE3539" w14:textId="77777777" w:rsidR="004D2F92" w:rsidRDefault="004D2F92">
          <w:pPr>
            <w:spacing w:before="0" w:after="0" w:line="240" w:lineRule="auto"/>
            <w:rPr>
              <w:sz w:val="18"/>
              <w:szCs w:val="18"/>
            </w:rPr>
          </w:pPr>
          <w:r>
            <w:rPr>
              <w:noProof/>
              <w:sz w:val="18"/>
              <w:szCs w:val="18"/>
              <w:lang w:val="en-GB" w:eastAsia="en-GB"/>
            </w:rPr>
            <w:drawing>
              <wp:inline distT="114300" distB="114300" distL="114300" distR="114300" wp14:anchorId="4DAE3553" wp14:editId="4DAE3554">
                <wp:extent cx="285303" cy="190500"/>
                <wp:effectExtent l="0" t="0" r="0" b="0"/>
                <wp:docPr id="2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
                        <a:srcRect/>
                        <a:stretch>
                          <a:fillRect/>
                        </a:stretch>
                      </pic:blipFill>
                      <pic:spPr>
                        <a:xfrm>
                          <a:off x="0" y="0"/>
                          <a:ext cx="285303" cy="190500"/>
                        </a:xfrm>
                        <a:prstGeom prst="rect">
                          <a:avLst/>
                        </a:prstGeom>
                        <a:ln/>
                      </pic:spPr>
                    </pic:pic>
                  </a:graphicData>
                </a:graphic>
              </wp:inline>
            </w:drawing>
          </w:r>
          <w:r>
            <w:rPr>
              <w:sz w:val="18"/>
              <w:szCs w:val="18"/>
            </w:rPr>
            <w:t xml:space="preserve"> Ref. Ares(2021)101003491- 15/09/2021</w:t>
          </w:r>
        </w:p>
      </w:tc>
    </w:tr>
    <w:tr w:rsidR="004D2F92" w14:paraId="4DAE353C" w14:textId="77777777">
      <w:trPr>
        <w:trHeight w:val="223"/>
      </w:trPr>
      <w:tc>
        <w:tcPr>
          <w:tcW w:w="4905" w:type="dxa"/>
          <w:tcBorders>
            <w:top w:val="single" w:sz="6" w:space="0" w:color="1A1A1A"/>
            <w:left w:val="nil"/>
            <w:bottom w:val="single" w:sz="6" w:space="0" w:color="1A1A1A"/>
            <w:right w:val="nil"/>
          </w:tcBorders>
          <w:tcMar>
            <w:top w:w="60" w:type="dxa"/>
            <w:left w:w="60" w:type="dxa"/>
            <w:bottom w:w="60" w:type="dxa"/>
            <w:right w:w="60" w:type="dxa"/>
          </w:tcMar>
        </w:tcPr>
        <w:p w14:paraId="4DAE353B" w14:textId="6C7DD6EE" w:rsidR="004D2F92" w:rsidRDefault="004D2F92" w:rsidP="00800FE6">
          <w:pPr>
            <w:spacing w:before="0" w:after="0" w:line="240" w:lineRule="auto"/>
            <w:rPr>
              <w:sz w:val="18"/>
              <w:szCs w:val="18"/>
            </w:rPr>
          </w:pPr>
          <w:r>
            <w:rPr>
              <w:b/>
              <w:sz w:val="18"/>
              <w:szCs w:val="18"/>
            </w:rPr>
            <w:t xml:space="preserve">Deliverable </w:t>
          </w:r>
          <w:r>
            <w:rPr>
              <w:sz w:val="18"/>
              <w:szCs w:val="18"/>
            </w:rPr>
            <w:t>D5.1</w:t>
          </w:r>
        </w:p>
      </w:tc>
    </w:tr>
    <w:tr w:rsidR="004D2F92" w14:paraId="4DAE353E" w14:textId="77777777">
      <w:trPr>
        <w:trHeight w:val="361"/>
      </w:trPr>
      <w:tc>
        <w:tcPr>
          <w:tcW w:w="4905" w:type="dxa"/>
          <w:tcBorders>
            <w:top w:val="single" w:sz="6" w:space="0" w:color="1A1A1A"/>
            <w:left w:val="nil"/>
            <w:bottom w:val="single" w:sz="6" w:space="0" w:color="1A1A1A"/>
            <w:right w:val="nil"/>
          </w:tcBorders>
          <w:tcMar>
            <w:top w:w="60" w:type="dxa"/>
            <w:left w:w="60" w:type="dxa"/>
            <w:bottom w:w="60" w:type="dxa"/>
            <w:right w:w="60" w:type="dxa"/>
          </w:tcMar>
        </w:tcPr>
        <w:p w14:paraId="4DAE353D" w14:textId="77777777" w:rsidR="004D2F92" w:rsidRDefault="004D2F92">
          <w:pPr>
            <w:spacing w:before="0" w:after="0" w:line="240" w:lineRule="auto"/>
            <w:rPr>
              <w:sz w:val="18"/>
              <w:szCs w:val="18"/>
            </w:rPr>
          </w:pPr>
          <w:r>
            <w:rPr>
              <w:b/>
              <w:sz w:val="18"/>
              <w:szCs w:val="18"/>
            </w:rPr>
            <w:t xml:space="preserve">Project title </w:t>
          </w:r>
          <w:r>
            <w:rPr>
              <w:sz w:val="18"/>
              <w:szCs w:val="18"/>
            </w:rPr>
            <w:t>A JUST TRANSITION TO THE CIRCULAR ECONOMY</w:t>
          </w:r>
          <w:r>
            <w:rPr>
              <w:sz w:val="18"/>
              <w:szCs w:val="18"/>
            </w:rPr>
            <w:tab/>
          </w:r>
        </w:p>
      </w:tc>
    </w:tr>
    <w:tr w:rsidR="004D2F92" w14:paraId="4DAE3540" w14:textId="77777777">
      <w:trPr>
        <w:trHeight w:val="223"/>
      </w:trPr>
      <w:tc>
        <w:tcPr>
          <w:tcW w:w="4905" w:type="dxa"/>
          <w:tcBorders>
            <w:top w:val="single" w:sz="6" w:space="0" w:color="1A1A1A"/>
            <w:left w:val="nil"/>
            <w:bottom w:val="single" w:sz="6" w:space="0" w:color="1A1A1A"/>
            <w:right w:val="nil"/>
          </w:tcBorders>
          <w:tcMar>
            <w:top w:w="60" w:type="dxa"/>
            <w:left w:w="60" w:type="dxa"/>
            <w:bottom w:w="60" w:type="dxa"/>
            <w:right w:w="60" w:type="dxa"/>
          </w:tcMar>
        </w:tcPr>
        <w:p w14:paraId="4DAE353F" w14:textId="77777777" w:rsidR="004D2F92" w:rsidRDefault="004D2F92">
          <w:pPr>
            <w:spacing w:before="0" w:after="0" w:line="240" w:lineRule="auto"/>
            <w:rPr>
              <w:b/>
              <w:sz w:val="18"/>
              <w:szCs w:val="18"/>
            </w:rPr>
          </w:pPr>
          <w:r>
            <w:rPr>
              <w:b/>
              <w:sz w:val="18"/>
              <w:szCs w:val="18"/>
            </w:rPr>
            <w:t xml:space="preserve">Version </w:t>
          </w:r>
          <w:r>
            <w:rPr>
              <w:sz w:val="18"/>
              <w:szCs w:val="18"/>
            </w:rPr>
            <w:t>1.0</w:t>
          </w:r>
        </w:p>
      </w:tc>
    </w:tr>
    <w:tr w:rsidR="004D2F92" w:rsidRPr="00DF4525" w14:paraId="4DAE3542" w14:textId="77777777">
      <w:trPr>
        <w:trHeight w:val="223"/>
      </w:trPr>
      <w:tc>
        <w:tcPr>
          <w:tcW w:w="4905" w:type="dxa"/>
          <w:tcBorders>
            <w:top w:val="single" w:sz="6" w:space="0" w:color="1A1A1A"/>
            <w:left w:val="nil"/>
            <w:bottom w:val="single" w:sz="6" w:space="0" w:color="1A1A1A"/>
            <w:right w:val="nil"/>
          </w:tcBorders>
          <w:tcMar>
            <w:top w:w="60" w:type="dxa"/>
            <w:left w:w="60" w:type="dxa"/>
            <w:bottom w:w="60" w:type="dxa"/>
            <w:right w:w="60" w:type="dxa"/>
          </w:tcMar>
        </w:tcPr>
        <w:p w14:paraId="4DAE3541" w14:textId="6B83CF67" w:rsidR="004D2F92" w:rsidRPr="00800FE6" w:rsidRDefault="004D2F92" w:rsidP="007D1983">
          <w:pPr>
            <w:spacing w:before="0" w:after="0" w:line="240" w:lineRule="auto"/>
            <w:rPr>
              <w:b/>
              <w:sz w:val="18"/>
              <w:szCs w:val="18"/>
              <w:lang w:val="it-IT"/>
            </w:rPr>
          </w:pPr>
          <w:r w:rsidRPr="0000633E">
            <w:rPr>
              <w:b/>
              <w:sz w:val="18"/>
              <w:szCs w:val="18"/>
              <w:lang w:val="pt-PT"/>
              <w:rPrChange w:id="2910" w:author="José Ramos Torres Fevereiro" w:date="2023-08-31T23:25:00Z">
                <w:rPr>
                  <w:b/>
                  <w:sz w:val="18"/>
                  <w:szCs w:val="18"/>
                  <w:lang w:val="it-IT"/>
                </w:rPr>
              </w:rPrChange>
            </w:rPr>
            <w:t xml:space="preserve">Authors </w:t>
          </w:r>
          <w:r w:rsidRPr="0000633E">
            <w:rPr>
              <w:sz w:val="18"/>
              <w:szCs w:val="18"/>
              <w:lang w:val="pt-PT"/>
              <w:rPrChange w:id="2911" w:author="José Ramos Torres Fevereiro" w:date="2023-08-31T23:25:00Z">
                <w:rPr>
                  <w:sz w:val="18"/>
                  <w:szCs w:val="18"/>
                  <w:lang w:val="it-IT"/>
                </w:rPr>
              </w:rPrChange>
            </w:rPr>
            <w:t xml:space="preserve">A. Genovese, J.B. Ramos Torres Fevereiro, O. </w:t>
          </w:r>
          <w:del w:id="2912" w:author="Oriol Valles Codina" w:date="2023-08-31T14:26:00Z">
            <w:r w:rsidRPr="0000633E" w:rsidDel="009F61ED">
              <w:rPr>
                <w:sz w:val="18"/>
                <w:szCs w:val="18"/>
                <w:lang w:val="pt-PT"/>
                <w:rPrChange w:id="2913" w:author="José Ramos Torres Fevereiro" w:date="2023-08-31T23:25:00Z">
                  <w:rPr>
                    <w:sz w:val="18"/>
                    <w:szCs w:val="18"/>
                    <w:lang w:val="it-IT"/>
                  </w:rPr>
                </w:rPrChange>
              </w:rPr>
              <w:delText xml:space="preserve">Valles </w:delText>
            </w:r>
          </w:del>
          <w:ins w:id="2914" w:author="Oriol Valles Codina" w:date="2023-08-31T14:26:00Z">
            <w:r w:rsidR="009F61ED" w:rsidRPr="00800FE6">
              <w:rPr>
                <w:sz w:val="18"/>
                <w:szCs w:val="18"/>
                <w:lang w:val="it-IT"/>
              </w:rPr>
              <w:t>Vall</w:t>
            </w:r>
            <w:r w:rsidR="009F61ED" w:rsidRPr="0000633E">
              <w:rPr>
                <w:sz w:val="18"/>
                <w:szCs w:val="18"/>
                <w:lang w:val="it-IT"/>
                <w:rPrChange w:id="2915" w:author="José Ramos Torres Fevereiro" w:date="2023-08-31T23:25:00Z">
                  <w:rPr>
                    <w:sz w:val="18"/>
                    <w:szCs w:val="18"/>
                    <w:lang w:val="es-ES"/>
                  </w:rPr>
                </w:rPrChange>
              </w:rPr>
              <w:t>è</w:t>
            </w:r>
            <w:r w:rsidR="009F61ED" w:rsidRPr="00800FE6">
              <w:rPr>
                <w:sz w:val="18"/>
                <w:szCs w:val="18"/>
                <w:lang w:val="it-IT"/>
              </w:rPr>
              <w:t xml:space="preserve">s </w:t>
            </w:r>
          </w:ins>
          <w:r w:rsidRPr="00800FE6">
            <w:rPr>
              <w:sz w:val="18"/>
              <w:szCs w:val="18"/>
              <w:lang w:val="it-IT"/>
            </w:rPr>
            <w:t>Codina, M. Veronese Passarella</w:t>
          </w:r>
        </w:p>
      </w:tc>
    </w:tr>
  </w:tbl>
  <w:p w14:paraId="4DAE3543" w14:textId="77777777" w:rsidR="004D2F92" w:rsidRPr="00800FE6" w:rsidRDefault="004D2F92">
    <w:pPr>
      <w:rPr>
        <w:lang w:val="it-IT"/>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01667"/>
    <w:multiLevelType w:val="hybridMultilevel"/>
    <w:tmpl w:val="54081E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6650A71"/>
    <w:multiLevelType w:val="hybridMultilevel"/>
    <w:tmpl w:val="73AC12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FD2265C"/>
    <w:multiLevelType w:val="hybridMultilevel"/>
    <w:tmpl w:val="954277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A2669BF"/>
    <w:multiLevelType w:val="multilevel"/>
    <w:tmpl w:val="16B8F3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E0311B6"/>
    <w:multiLevelType w:val="multilevel"/>
    <w:tmpl w:val="4B2892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318029CE"/>
    <w:multiLevelType w:val="hybridMultilevel"/>
    <w:tmpl w:val="EB34DF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38CC3387"/>
    <w:multiLevelType w:val="hybridMultilevel"/>
    <w:tmpl w:val="026060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4AB07E5B"/>
    <w:multiLevelType w:val="hybridMultilevel"/>
    <w:tmpl w:val="E0B4ECC8"/>
    <w:lvl w:ilvl="0" w:tplc="CEA06B9C">
      <w:numFmt w:val="bullet"/>
      <w:lvlText w:val="-"/>
      <w:lvlJc w:val="left"/>
      <w:pPr>
        <w:ind w:left="720" w:hanging="360"/>
      </w:pPr>
      <w:rPr>
        <w:rFonts w:ascii="Roboto" w:eastAsia="Roboto" w:hAnsi="Roboto" w:cs="Roboto"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C577C2D"/>
    <w:multiLevelType w:val="multilevel"/>
    <w:tmpl w:val="3B4E8C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58476870"/>
    <w:multiLevelType w:val="multilevel"/>
    <w:tmpl w:val="DF7630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62E70569"/>
    <w:multiLevelType w:val="hybridMultilevel"/>
    <w:tmpl w:val="6472EC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7D3D6E18"/>
    <w:multiLevelType w:val="multilevel"/>
    <w:tmpl w:val="B0AC2C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9"/>
  </w:num>
  <w:num w:numId="2">
    <w:abstractNumId w:val="10"/>
  </w:num>
  <w:num w:numId="3">
    <w:abstractNumId w:val="5"/>
  </w:num>
  <w:num w:numId="4">
    <w:abstractNumId w:val="0"/>
  </w:num>
  <w:num w:numId="5">
    <w:abstractNumId w:val="2"/>
  </w:num>
  <w:num w:numId="6">
    <w:abstractNumId w:val="1"/>
  </w:num>
  <w:num w:numId="7">
    <w:abstractNumId w:val="6"/>
  </w:num>
  <w:num w:numId="8">
    <w:abstractNumId w:val="7"/>
  </w:num>
  <w:num w:numId="9">
    <w:abstractNumId w:val="8"/>
  </w:num>
  <w:num w:numId="10">
    <w:abstractNumId w:val="4"/>
  </w:num>
  <w:num w:numId="11">
    <w:abstractNumId w:val="11"/>
  </w:num>
  <w:num w:numId="12">
    <w:abstractNumId w:val="3"/>
  </w:num>
  <w:numIdMacAtCleanup w:val="6"/>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Oriol Valles Codina">
    <w15:presenceInfo w15:providerId="AD" w15:userId="S::busov@leeds.ac.uk::5971bb07-dba4-4830-9244-c1629d6f5797"/>
  </w15:person>
  <w15:person w15:author="José Ramos Torres Fevereiro">
    <w15:presenceInfo w15:providerId="AD" w15:userId="S::j.fevereiro@sheffield.ac.uk::4abc1480-0878-4e99-9251-41950b32226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0"/>
  <w:doNotTrackMoves/>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7650B"/>
    <w:rsid w:val="0000633E"/>
    <w:rsid w:val="00011EBC"/>
    <w:rsid w:val="00026262"/>
    <w:rsid w:val="00037F88"/>
    <w:rsid w:val="0004225B"/>
    <w:rsid w:val="00047927"/>
    <w:rsid w:val="000526B0"/>
    <w:rsid w:val="00054293"/>
    <w:rsid w:val="0006551A"/>
    <w:rsid w:val="0006612A"/>
    <w:rsid w:val="000714B0"/>
    <w:rsid w:val="0008097B"/>
    <w:rsid w:val="00082459"/>
    <w:rsid w:val="00085717"/>
    <w:rsid w:val="000A45BC"/>
    <w:rsid w:val="000A4EA4"/>
    <w:rsid w:val="000A5A2B"/>
    <w:rsid w:val="000B238A"/>
    <w:rsid w:val="000D0350"/>
    <w:rsid w:val="000D6379"/>
    <w:rsid w:val="000D6C17"/>
    <w:rsid w:val="000E31EA"/>
    <w:rsid w:val="00102440"/>
    <w:rsid w:val="00104268"/>
    <w:rsid w:val="00121E98"/>
    <w:rsid w:val="00126153"/>
    <w:rsid w:val="00130C3E"/>
    <w:rsid w:val="001315E7"/>
    <w:rsid w:val="00136AB6"/>
    <w:rsid w:val="00145537"/>
    <w:rsid w:val="00164BC1"/>
    <w:rsid w:val="0016697D"/>
    <w:rsid w:val="00172F41"/>
    <w:rsid w:val="00173521"/>
    <w:rsid w:val="00176742"/>
    <w:rsid w:val="0018212D"/>
    <w:rsid w:val="00191B1D"/>
    <w:rsid w:val="00196806"/>
    <w:rsid w:val="00197AE6"/>
    <w:rsid w:val="001C5844"/>
    <w:rsid w:val="001C5965"/>
    <w:rsid w:val="001D049F"/>
    <w:rsid w:val="001D37E6"/>
    <w:rsid w:val="001E1F08"/>
    <w:rsid w:val="001E613D"/>
    <w:rsid w:val="001F1A6A"/>
    <w:rsid w:val="001F2192"/>
    <w:rsid w:val="001F6681"/>
    <w:rsid w:val="001F6C56"/>
    <w:rsid w:val="001F788B"/>
    <w:rsid w:val="002144AC"/>
    <w:rsid w:val="00220412"/>
    <w:rsid w:val="00222299"/>
    <w:rsid w:val="00225863"/>
    <w:rsid w:val="00230913"/>
    <w:rsid w:val="00232F4B"/>
    <w:rsid w:val="00233010"/>
    <w:rsid w:val="00233BDB"/>
    <w:rsid w:val="00246A3C"/>
    <w:rsid w:val="0025184E"/>
    <w:rsid w:val="00286F88"/>
    <w:rsid w:val="00290940"/>
    <w:rsid w:val="00292C97"/>
    <w:rsid w:val="00295DCF"/>
    <w:rsid w:val="002A5BDD"/>
    <w:rsid w:val="002B1B64"/>
    <w:rsid w:val="002B2B4B"/>
    <w:rsid w:val="002B7833"/>
    <w:rsid w:val="002C2B76"/>
    <w:rsid w:val="002E0AFF"/>
    <w:rsid w:val="002E2755"/>
    <w:rsid w:val="002E4BF8"/>
    <w:rsid w:val="002E4D5B"/>
    <w:rsid w:val="003104EF"/>
    <w:rsid w:val="00312B7C"/>
    <w:rsid w:val="00315005"/>
    <w:rsid w:val="00321FA3"/>
    <w:rsid w:val="003245B5"/>
    <w:rsid w:val="003453B8"/>
    <w:rsid w:val="00346459"/>
    <w:rsid w:val="003578B7"/>
    <w:rsid w:val="003754E5"/>
    <w:rsid w:val="00377183"/>
    <w:rsid w:val="00387FC4"/>
    <w:rsid w:val="0039753C"/>
    <w:rsid w:val="003A261C"/>
    <w:rsid w:val="003A30AE"/>
    <w:rsid w:val="003B193C"/>
    <w:rsid w:val="003C44AA"/>
    <w:rsid w:val="003D54C9"/>
    <w:rsid w:val="003D6B3F"/>
    <w:rsid w:val="003E3FD9"/>
    <w:rsid w:val="00406D5C"/>
    <w:rsid w:val="004176F7"/>
    <w:rsid w:val="00420BA5"/>
    <w:rsid w:val="00421B7D"/>
    <w:rsid w:val="00430106"/>
    <w:rsid w:val="004311F4"/>
    <w:rsid w:val="00436201"/>
    <w:rsid w:val="00441480"/>
    <w:rsid w:val="0045735E"/>
    <w:rsid w:val="00457983"/>
    <w:rsid w:val="004604B5"/>
    <w:rsid w:val="00470DFB"/>
    <w:rsid w:val="0048197D"/>
    <w:rsid w:val="00495818"/>
    <w:rsid w:val="0049596B"/>
    <w:rsid w:val="004A1E1C"/>
    <w:rsid w:val="004A2ED5"/>
    <w:rsid w:val="004B1904"/>
    <w:rsid w:val="004B4DF3"/>
    <w:rsid w:val="004B6040"/>
    <w:rsid w:val="004D2F92"/>
    <w:rsid w:val="004F182E"/>
    <w:rsid w:val="004F6329"/>
    <w:rsid w:val="0050064A"/>
    <w:rsid w:val="00512C60"/>
    <w:rsid w:val="00513D75"/>
    <w:rsid w:val="00516078"/>
    <w:rsid w:val="005163BD"/>
    <w:rsid w:val="00523267"/>
    <w:rsid w:val="00536D1E"/>
    <w:rsid w:val="005531F9"/>
    <w:rsid w:val="00562D64"/>
    <w:rsid w:val="00573121"/>
    <w:rsid w:val="00575673"/>
    <w:rsid w:val="00587A6C"/>
    <w:rsid w:val="00591BEA"/>
    <w:rsid w:val="005B0A80"/>
    <w:rsid w:val="005B0E71"/>
    <w:rsid w:val="005B2925"/>
    <w:rsid w:val="005B352B"/>
    <w:rsid w:val="005C181E"/>
    <w:rsid w:val="005C7771"/>
    <w:rsid w:val="005D22D8"/>
    <w:rsid w:val="005E3265"/>
    <w:rsid w:val="005E36CC"/>
    <w:rsid w:val="00610D6B"/>
    <w:rsid w:val="00611539"/>
    <w:rsid w:val="00613437"/>
    <w:rsid w:val="006234CC"/>
    <w:rsid w:val="00624F1B"/>
    <w:rsid w:val="00636EAA"/>
    <w:rsid w:val="00637527"/>
    <w:rsid w:val="006425FB"/>
    <w:rsid w:val="00650E4B"/>
    <w:rsid w:val="00653B86"/>
    <w:rsid w:val="00656274"/>
    <w:rsid w:val="00662544"/>
    <w:rsid w:val="006632EE"/>
    <w:rsid w:val="00667F67"/>
    <w:rsid w:val="00670B17"/>
    <w:rsid w:val="00673B7C"/>
    <w:rsid w:val="00675A4F"/>
    <w:rsid w:val="00694491"/>
    <w:rsid w:val="006A6287"/>
    <w:rsid w:val="006B5212"/>
    <w:rsid w:val="006B6930"/>
    <w:rsid w:val="006B75A3"/>
    <w:rsid w:val="006C76D0"/>
    <w:rsid w:val="006E2C6B"/>
    <w:rsid w:val="006E7115"/>
    <w:rsid w:val="006F42C8"/>
    <w:rsid w:val="00702755"/>
    <w:rsid w:val="00711FF5"/>
    <w:rsid w:val="007127C7"/>
    <w:rsid w:val="007162A3"/>
    <w:rsid w:val="00725208"/>
    <w:rsid w:val="007345C6"/>
    <w:rsid w:val="007355A4"/>
    <w:rsid w:val="00736EA3"/>
    <w:rsid w:val="00737FB2"/>
    <w:rsid w:val="007426E4"/>
    <w:rsid w:val="00745E23"/>
    <w:rsid w:val="007562B7"/>
    <w:rsid w:val="007637AD"/>
    <w:rsid w:val="00767003"/>
    <w:rsid w:val="007744D4"/>
    <w:rsid w:val="00787645"/>
    <w:rsid w:val="007952C4"/>
    <w:rsid w:val="007A6B86"/>
    <w:rsid w:val="007D1983"/>
    <w:rsid w:val="007D2200"/>
    <w:rsid w:val="007D26A2"/>
    <w:rsid w:val="007D2AF8"/>
    <w:rsid w:val="007D48C0"/>
    <w:rsid w:val="007D7131"/>
    <w:rsid w:val="007E2011"/>
    <w:rsid w:val="007E68DA"/>
    <w:rsid w:val="007E7B65"/>
    <w:rsid w:val="00800FE6"/>
    <w:rsid w:val="008017B4"/>
    <w:rsid w:val="00805F88"/>
    <w:rsid w:val="00811DEF"/>
    <w:rsid w:val="008143C0"/>
    <w:rsid w:val="00815C38"/>
    <w:rsid w:val="00821A10"/>
    <w:rsid w:val="00830890"/>
    <w:rsid w:val="008418EB"/>
    <w:rsid w:val="00853894"/>
    <w:rsid w:val="0085634A"/>
    <w:rsid w:val="00873BC5"/>
    <w:rsid w:val="00875FDD"/>
    <w:rsid w:val="00876A50"/>
    <w:rsid w:val="00884B19"/>
    <w:rsid w:val="008A1458"/>
    <w:rsid w:val="008C611B"/>
    <w:rsid w:val="008D6212"/>
    <w:rsid w:val="008D6D5D"/>
    <w:rsid w:val="008D70AC"/>
    <w:rsid w:val="008F70A8"/>
    <w:rsid w:val="008F7370"/>
    <w:rsid w:val="00913471"/>
    <w:rsid w:val="0091496C"/>
    <w:rsid w:val="00921A45"/>
    <w:rsid w:val="00924D7A"/>
    <w:rsid w:val="00930631"/>
    <w:rsid w:val="00931F5F"/>
    <w:rsid w:val="00940982"/>
    <w:rsid w:val="00941A6C"/>
    <w:rsid w:val="00954692"/>
    <w:rsid w:val="0095515F"/>
    <w:rsid w:val="00956C42"/>
    <w:rsid w:val="00962CE8"/>
    <w:rsid w:val="00966F95"/>
    <w:rsid w:val="00974AD7"/>
    <w:rsid w:val="0098412E"/>
    <w:rsid w:val="00986B46"/>
    <w:rsid w:val="00991E62"/>
    <w:rsid w:val="00995945"/>
    <w:rsid w:val="009972BC"/>
    <w:rsid w:val="009A3CE7"/>
    <w:rsid w:val="009B3185"/>
    <w:rsid w:val="009B505A"/>
    <w:rsid w:val="009C56CE"/>
    <w:rsid w:val="009F3182"/>
    <w:rsid w:val="009F3B84"/>
    <w:rsid w:val="009F61ED"/>
    <w:rsid w:val="00A21597"/>
    <w:rsid w:val="00A22176"/>
    <w:rsid w:val="00A32043"/>
    <w:rsid w:val="00A32FE5"/>
    <w:rsid w:val="00A42617"/>
    <w:rsid w:val="00A4272A"/>
    <w:rsid w:val="00A503A0"/>
    <w:rsid w:val="00A62976"/>
    <w:rsid w:val="00A672AB"/>
    <w:rsid w:val="00A67BAA"/>
    <w:rsid w:val="00A67BCE"/>
    <w:rsid w:val="00A7650B"/>
    <w:rsid w:val="00A7727B"/>
    <w:rsid w:val="00A77344"/>
    <w:rsid w:val="00A83FE3"/>
    <w:rsid w:val="00A84328"/>
    <w:rsid w:val="00A96C5B"/>
    <w:rsid w:val="00AA6506"/>
    <w:rsid w:val="00AA7CCB"/>
    <w:rsid w:val="00AB690E"/>
    <w:rsid w:val="00AC46E9"/>
    <w:rsid w:val="00AE38B6"/>
    <w:rsid w:val="00B06234"/>
    <w:rsid w:val="00B13F2D"/>
    <w:rsid w:val="00B141EF"/>
    <w:rsid w:val="00B30637"/>
    <w:rsid w:val="00B33D7E"/>
    <w:rsid w:val="00B467CE"/>
    <w:rsid w:val="00B51517"/>
    <w:rsid w:val="00B732EA"/>
    <w:rsid w:val="00B865FF"/>
    <w:rsid w:val="00B878B0"/>
    <w:rsid w:val="00B94867"/>
    <w:rsid w:val="00BD272A"/>
    <w:rsid w:val="00BD4AA5"/>
    <w:rsid w:val="00BE245E"/>
    <w:rsid w:val="00BE3207"/>
    <w:rsid w:val="00BE7D50"/>
    <w:rsid w:val="00BF4B94"/>
    <w:rsid w:val="00C00F82"/>
    <w:rsid w:val="00C037B5"/>
    <w:rsid w:val="00C111E1"/>
    <w:rsid w:val="00C1526B"/>
    <w:rsid w:val="00C1548E"/>
    <w:rsid w:val="00C65686"/>
    <w:rsid w:val="00C706BA"/>
    <w:rsid w:val="00C73C71"/>
    <w:rsid w:val="00C76F7B"/>
    <w:rsid w:val="00C82A38"/>
    <w:rsid w:val="00C83D89"/>
    <w:rsid w:val="00C84769"/>
    <w:rsid w:val="00C85595"/>
    <w:rsid w:val="00C87730"/>
    <w:rsid w:val="00CA277B"/>
    <w:rsid w:val="00CA69A5"/>
    <w:rsid w:val="00CB200F"/>
    <w:rsid w:val="00CC25C7"/>
    <w:rsid w:val="00CC3405"/>
    <w:rsid w:val="00CC5D49"/>
    <w:rsid w:val="00CC6E97"/>
    <w:rsid w:val="00CD17EE"/>
    <w:rsid w:val="00CD3A8B"/>
    <w:rsid w:val="00CD7F7B"/>
    <w:rsid w:val="00CF4437"/>
    <w:rsid w:val="00CF7EC4"/>
    <w:rsid w:val="00D07460"/>
    <w:rsid w:val="00D07545"/>
    <w:rsid w:val="00D14149"/>
    <w:rsid w:val="00D14EF8"/>
    <w:rsid w:val="00D2281F"/>
    <w:rsid w:val="00D34BE2"/>
    <w:rsid w:val="00D41F73"/>
    <w:rsid w:val="00D550B5"/>
    <w:rsid w:val="00D84EB1"/>
    <w:rsid w:val="00D93569"/>
    <w:rsid w:val="00D9383B"/>
    <w:rsid w:val="00DA04CD"/>
    <w:rsid w:val="00DA302A"/>
    <w:rsid w:val="00DA3526"/>
    <w:rsid w:val="00DB3E1F"/>
    <w:rsid w:val="00DB4E65"/>
    <w:rsid w:val="00DD1E48"/>
    <w:rsid w:val="00DF3264"/>
    <w:rsid w:val="00DF33EF"/>
    <w:rsid w:val="00DF4525"/>
    <w:rsid w:val="00E0457B"/>
    <w:rsid w:val="00E138A4"/>
    <w:rsid w:val="00E26AEB"/>
    <w:rsid w:val="00E2722E"/>
    <w:rsid w:val="00E3478A"/>
    <w:rsid w:val="00E35897"/>
    <w:rsid w:val="00E36EDF"/>
    <w:rsid w:val="00E40590"/>
    <w:rsid w:val="00E436F6"/>
    <w:rsid w:val="00E456C0"/>
    <w:rsid w:val="00E47056"/>
    <w:rsid w:val="00E5278C"/>
    <w:rsid w:val="00E6237F"/>
    <w:rsid w:val="00E86487"/>
    <w:rsid w:val="00E8704B"/>
    <w:rsid w:val="00E90C02"/>
    <w:rsid w:val="00E97857"/>
    <w:rsid w:val="00EA77D3"/>
    <w:rsid w:val="00EB1B89"/>
    <w:rsid w:val="00EC16F9"/>
    <w:rsid w:val="00ED02C1"/>
    <w:rsid w:val="00ED1009"/>
    <w:rsid w:val="00ED73EF"/>
    <w:rsid w:val="00EE76F6"/>
    <w:rsid w:val="00EF035F"/>
    <w:rsid w:val="00F01AE0"/>
    <w:rsid w:val="00F252B5"/>
    <w:rsid w:val="00F3038E"/>
    <w:rsid w:val="00F34AAE"/>
    <w:rsid w:val="00F34D0E"/>
    <w:rsid w:val="00F56E6D"/>
    <w:rsid w:val="00F62FDF"/>
    <w:rsid w:val="00F76D3D"/>
    <w:rsid w:val="00F82F06"/>
    <w:rsid w:val="00F94648"/>
    <w:rsid w:val="00FB14CD"/>
    <w:rsid w:val="00FD18A6"/>
    <w:rsid w:val="00FD221F"/>
    <w:rsid w:val="00FD3633"/>
    <w:rsid w:val="00FE0673"/>
    <w:rsid w:val="00FE0B33"/>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DAE3474"/>
  <w15:docId w15:val="{0880C07D-3726-4E92-A2F0-59BAD17B29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Roboto" w:eastAsia="Roboto" w:hAnsi="Roboto" w:cs="Roboto"/>
        <w:color w:val="1A1A1A"/>
        <w:sz w:val="19"/>
        <w:szCs w:val="19"/>
        <w:lang w:val="en-US" w:eastAsia="en-US" w:bidi="ar-SA"/>
      </w:rPr>
    </w:rPrDefault>
    <w:pPrDefault>
      <w:pPr>
        <w:spacing w:before="2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iPriority="0"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9" w:unhideWhenUsed="1" w:qFormat="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0"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style>
  <w:style w:type="paragraph" w:styleId="Heading1">
    <w:name w:val="heading 1"/>
    <w:basedOn w:val="Normal"/>
    <w:next w:val="Normal"/>
    <w:link w:val="Heading1Char"/>
    <w:uiPriority w:val="9"/>
    <w:qFormat/>
    <w:pPr>
      <w:keepNext/>
      <w:keepLines/>
      <w:spacing w:before="400" w:after="120"/>
      <w:outlineLvl w:val="0"/>
    </w:pPr>
    <w:rPr>
      <w:b/>
      <w:color w:val="6DB97A"/>
      <w:sz w:val="40"/>
      <w:szCs w:val="40"/>
    </w:rPr>
  </w:style>
  <w:style w:type="paragraph" w:styleId="Heading2">
    <w:name w:val="heading 2"/>
    <w:basedOn w:val="Normal"/>
    <w:next w:val="Normal"/>
    <w:link w:val="Heading2Char"/>
    <w:uiPriority w:val="9"/>
    <w:qFormat/>
    <w:pPr>
      <w:keepNext/>
      <w:keepLines/>
      <w:spacing w:before="440" w:after="120" w:line="360" w:lineRule="auto"/>
      <w:jc w:val="both"/>
      <w:outlineLvl w:val="1"/>
    </w:pPr>
    <w:rPr>
      <w:color w:val="6DB97A"/>
      <w:sz w:val="28"/>
      <w:szCs w:val="28"/>
    </w:rPr>
  </w:style>
  <w:style w:type="paragraph" w:styleId="Heading3">
    <w:name w:val="heading 3"/>
    <w:basedOn w:val="Normal"/>
    <w:next w:val="Normal"/>
    <w:uiPriority w:val="9"/>
    <w:qFormat/>
    <w:pPr>
      <w:keepNext/>
      <w:keepLines/>
      <w:spacing w:before="320" w:after="80" w:line="360" w:lineRule="auto"/>
      <w:jc w:val="both"/>
      <w:outlineLvl w:val="2"/>
    </w:pPr>
    <w:rPr>
      <w:color w:val="6DB97A"/>
      <w:sz w:val="24"/>
      <w:szCs w:val="24"/>
    </w:rPr>
  </w:style>
  <w:style w:type="paragraph" w:styleId="Heading4">
    <w:name w:val="heading 4"/>
    <w:basedOn w:val="Normal"/>
    <w:next w:val="Normal"/>
    <w:uiPriority w:val="9"/>
    <w:qFormat/>
    <w:pPr>
      <w:keepNext/>
      <w:keepLines/>
      <w:shd w:val="clear" w:color="auto" w:fill="FFFFFF"/>
      <w:spacing w:after="80"/>
      <w:jc w:val="both"/>
      <w:outlineLvl w:val="3"/>
    </w:pPr>
    <w:rPr>
      <w:color w:val="666666"/>
      <w:sz w:val="22"/>
      <w:szCs w:val="22"/>
    </w:rPr>
  </w:style>
  <w:style w:type="paragraph" w:styleId="Heading5">
    <w:name w:val="heading 5"/>
    <w:basedOn w:val="Normal"/>
    <w:next w:val="Normal"/>
    <w:uiPriority w:val="9"/>
    <w:qFormat/>
    <w:pPr>
      <w:keepNext/>
      <w:keepLines/>
      <w:spacing w:before="240" w:after="80"/>
      <w:outlineLvl w:val="4"/>
    </w:pPr>
    <w:rPr>
      <w:color w:val="666666"/>
      <w:sz w:val="16"/>
      <w:szCs w:val="16"/>
    </w:rPr>
  </w:style>
  <w:style w:type="paragraph" w:styleId="Heading6">
    <w:name w:val="heading 6"/>
    <w:basedOn w:val="Normal"/>
    <w:next w:val="Normal"/>
    <w:uiPriority w:val="9"/>
    <w:qFormat/>
    <w:pPr>
      <w:keepNext/>
      <w:keepLines/>
      <w:spacing w:before="240" w:after="80"/>
      <w:outlineLvl w:val="5"/>
    </w:pPr>
    <w:rPr>
      <w:i/>
      <w:color w:val="666666"/>
      <w:sz w:val="22"/>
      <w:szCs w:val="22"/>
    </w:rPr>
  </w:style>
  <w:style w:type="paragraph" w:styleId="Heading7">
    <w:name w:val="heading 7"/>
    <w:basedOn w:val="Normal"/>
    <w:next w:val="BodyText"/>
    <w:link w:val="Heading7Char"/>
    <w:uiPriority w:val="9"/>
    <w:unhideWhenUsed/>
    <w:qFormat/>
    <w:rsid w:val="00222299"/>
    <w:pPr>
      <w:keepNext/>
      <w:keepLines/>
      <w:spacing w:after="0" w:line="240" w:lineRule="auto"/>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link w:val="Heading8Char"/>
    <w:uiPriority w:val="9"/>
    <w:unhideWhenUsed/>
    <w:qFormat/>
    <w:rsid w:val="00222299"/>
    <w:pPr>
      <w:keepNext/>
      <w:keepLines/>
      <w:spacing w:after="0" w:line="240" w:lineRule="auto"/>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link w:val="Heading9Char"/>
    <w:uiPriority w:val="9"/>
    <w:unhideWhenUsed/>
    <w:qFormat/>
    <w:rsid w:val="00222299"/>
    <w:pPr>
      <w:keepNext/>
      <w:keepLines/>
      <w:spacing w:after="0" w:line="240" w:lineRule="auto"/>
      <w:outlineLvl w:val="8"/>
    </w:pPr>
    <w:rPr>
      <w:rFonts w:asciiTheme="majorHAnsi" w:eastAsiaTheme="majorEastAsia" w:hAnsiTheme="majorHAnsi" w:cstheme="majorBidi"/>
      <w:color w:val="4F81BD" w:themeColor="accent1"/>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le">
    <w:name w:val="Title"/>
    <w:basedOn w:val="Normal"/>
    <w:next w:val="Normal"/>
    <w:qFormat/>
    <w:pPr>
      <w:keepNext/>
      <w:keepLines/>
      <w:spacing w:after="60" w:line="240" w:lineRule="auto"/>
    </w:pPr>
    <w:rPr>
      <w:b/>
      <w:color w:val="6DB97A"/>
      <w:sz w:val="90"/>
      <w:szCs w:val="90"/>
    </w:rPr>
  </w:style>
  <w:style w:type="paragraph" w:styleId="Subtitle">
    <w:name w:val="Subtitle"/>
    <w:basedOn w:val="Normal"/>
    <w:next w:val="Normal"/>
    <w:qFormat/>
    <w:pPr>
      <w:keepNext/>
      <w:keepLines/>
      <w:spacing w:before="0" w:after="320"/>
    </w:pPr>
    <w:rPr>
      <w:rFonts w:ascii="Arial" w:eastAsia="Arial" w:hAnsi="Arial" w:cs="Arial"/>
      <w:color w:val="666666"/>
      <w:sz w:val="30"/>
      <w:szCs w:val="30"/>
    </w:rPr>
  </w:style>
  <w:style w:type="table" w:customStyle="1" w:styleId="a">
    <w:basedOn w:val="TableNormal1"/>
    <w:tblPr>
      <w:tblStyleRowBandSize w:val="1"/>
      <w:tblStyleColBandSize w:val="1"/>
      <w:tblCellMar>
        <w:top w:w="100" w:type="dxa"/>
        <w:left w:w="100" w:type="dxa"/>
        <w:bottom w:w="100" w:type="dxa"/>
        <w:right w:w="100" w:type="dxa"/>
      </w:tblCellMar>
    </w:tblPr>
  </w:style>
  <w:style w:type="table" w:customStyle="1" w:styleId="a0">
    <w:basedOn w:val="TableNormal1"/>
    <w:tblPr>
      <w:tblStyleRowBandSize w:val="1"/>
      <w:tblStyleColBandSize w:val="1"/>
      <w:tblCellMar>
        <w:top w:w="100" w:type="dxa"/>
        <w:left w:w="100" w:type="dxa"/>
        <w:bottom w:w="100" w:type="dxa"/>
        <w:right w:w="100" w:type="dxa"/>
      </w:tblCellMar>
    </w:tblPr>
  </w:style>
  <w:style w:type="table" w:customStyle="1" w:styleId="a1">
    <w:basedOn w:val="TableNormal1"/>
    <w:tblPr>
      <w:tblStyleRowBandSize w:val="1"/>
      <w:tblStyleColBandSize w:val="1"/>
      <w:tblCellMar>
        <w:top w:w="100" w:type="dxa"/>
        <w:left w:w="100" w:type="dxa"/>
        <w:bottom w:w="100" w:type="dxa"/>
        <w:right w:w="100" w:type="dxa"/>
      </w:tblCellMar>
    </w:tblPr>
  </w:style>
  <w:style w:type="table" w:customStyle="1" w:styleId="a2">
    <w:basedOn w:val="TableNormal1"/>
    <w:tblPr>
      <w:tblStyleRowBandSize w:val="1"/>
      <w:tblStyleColBandSize w:val="1"/>
      <w:tblCellMar>
        <w:top w:w="100" w:type="dxa"/>
        <w:left w:w="100" w:type="dxa"/>
        <w:bottom w:w="100" w:type="dxa"/>
        <w:right w:w="100" w:type="dxa"/>
      </w:tblCellMar>
    </w:tblPr>
  </w:style>
  <w:style w:type="table" w:customStyle="1" w:styleId="a3">
    <w:basedOn w:val="TableNormal1"/>
    <w:tblPr>
      <w:tblStyleRowBandSize w:val="1"/>
      <w:tblStyleColBandSize w:val="1"/>
      <w:tblCellMar>
        <w:top w:w="100" w:type="dxa"/>
        <w:left w:w="100" w:type="dxa"/>
        <w:bottom w:w="100" w:type="dxa"/>
        <w:right w:w="100" w:type="dxa"/>
      </w:tblCellMar>
    </w:tblPr>
  </w:style>
  <w:style w:type="table" w:customStyle="1" w:styleId="a4">
    <w:basedOn w:val="TableNormal1"/>
    <w:tblPr>
      <w:tblStyleRowBandSize w:val="1"/>
      <w:tblStyleColBandSize w:val="1"/>
      <w:tblCellMar>
        <w:top w:w="100" w:type="dxa"/>
        <w:left w:w="100" w:type="dxa"/>
        <w:bottom w:w="100" w:type="dxa"/>
        <w:right w:w="100" w:type="dxa"/>
      </w:tblCellMar>
    </w:tblPr>
  </w:style>
  <w:style w:type="table" w:customStyle="1" w:styleId="a5">
    <w:basedOn w:val="TableNormal1"/>
    <w:tblPr>
      <w:tblStyleRowBandSize w:val="1"/>
      <w:tblStyleColBandSize w:val="1"/>
      <w:tblCellMar>
        <w:top w:w="100" w:type="dxa"/>
        <w:left w:w="100" w:type="dxa"/>
        <w:bottom w:w="100" w:type="dxa"/>
        <w:right w:w="100" w:type="dxa"/>
      </w:tblCellMar>
    </w:tblPr>
  </w:style>
  <w:style w:type="table" w:customStyle="1" w:styleId="a6">
    <w:basedOn w:val="TableNormal1"/>
    <w:tblPr>
      <w:tblStyleRowBandSize w:val="1"/>
      <w:tblStyleColBandSize w:val="1"/>
      <w:tblCellMar>
        <w:top w:w="100" w:type="dxa"/>
        <w:left w:w="100" w:type="dxa"/>
        <w:bottom w:w="100" w:type="dxa"/>
        <w:right w:w="100" w:type="dxa"/>
      </w:tblCellMar>
    </w:tblPr>
  </w:style>
  <w:style w:type="table" w:customStyle="1" w:styleId="a7">
    <w:basedOn w:val="TableNormal1"/>
    <w:tblPr>
      <w:tblStyleRowBandSize w:val="1"/>
      <w:tblStyleColBandSize w:val="1"/>
      <w:tblCellMar>
        <w:top w:w="100" w:type="dxa"/>
        <w:left w:w="100" w:type="dxa"/>
        <w:bottom w:w="100" w:type="dxa"/>
        <w:right w:w="100" w:type="dxa"/>
      </w:tblCellMar>
    </w:tblPr>
  </w:style>
  <w:style w:type="table" w:customStyle="1" w:styleId="a8">
    <w:basedOn w:val="TableNormal1"/>
    <w:tblPr>
      <w:tblStyleRowBandSize w:val="1"/>
      <w:tblStyleColBandSize w:val="1"/>
      <w:tblCellMar>
        <w:top w:w="100" w:type="dxa"/>
        <w:left w:w="100" w:type="dxa"/>
        <w:bottom w:w="100" w:type="dxa"/>
        <w:right w:w="100" w:type="dxa"/>
      </w:tblCellMar>
    </w:tblPr>
  </w:style>
  <w:style w:type="table" w:customStyle="1" w:styleId="a9">
    <w:basedOn w:val="TableNormal1"/>
    <w:tblPr>
      <w:tblStyleRowBandSize w:val="1"/>
      <w:tblStyleColBandSize w:val="1"/>
      <w:tblCellMar>
        <w:top w:w="100" w:type="dxa"/>
        <w:left w:w="100" w:type="dxa"/>
        <w:bottom w:w="100" w:type="dxa"/>
        <w:right w:w="100" w:type="dxa"/>
      </w:tblCellMar>
    </w:tblPr>
  </w:style>
  <w:style w:type="table" w:customStyle="1" w:styleId="aa">
    <w:basedOn w:val="TableNormal1"/>
    <w:tblPr>
      <w:tblStyleRowBandSize w:val="1"/>
      <w:tblStyleColBandSize w:val="1"/>
      <w:tblCellMar>
        <w:top w:w="100" w:type="dxa"/>
        <w:left w:w="100" w:type="dxa"/>
        <w:bottom w:w="100" w:type="dxa"/>
        <w:right w:w="100" w:type="dxa"/>
      </w:tblCellMar>
    </w:tblPr>
  </w:style>
  <w:style w:type="table" w:customStyle="1" w:styleId="ab">
    <w:basedOn w:val="TableNormal1"/>
    <w:tblPr>
      <w:tblStyleRowBandSize w:val="1"/>
      <w:tblStyleColBandSize w:val="1"/>
      <w:tblCellMar>
        <w:top w:w="100" w:type="dxa"/>
        <w:left w:w="100" w:type="dxa"/>
        <w:bottom w:w="100" w:type="dxa"/>
        <w:right w:w="100" w:type="dxa"/>
      </w:tblCellMar>
    </w:tblPr>
  </w:style>
  <w:style w:type="table" w:customStyle="1" w:styleId="ac">
    <w:basedOn w:val="TableNormal1"/>
    <w:tblPr>
      <w:tblStyleRowBandSize w:val="1"/>
      <w:tblStyleColBandSize w:val="1"/>
      <w:tblCellMar>
        <w:top w:w="100" w:type="dxa"/>
        <w:left w:w="100" w:type="dxa"/>
        <w:bottom w:w="100" w:type="dxa"/>
        <w:right w:w="100" w:type="dxa"/>
      </w:tblCellMar>
    </w:tblPr>
  </w:style>
  <w:style w:type="table" w:customStyle="1" w:styleId="ad">
    <w:basedOn w:val="TableNormal1"/>
    <w:tblPr>
      <w:tblStyleRowBandSize w:val="1"/>
      <w:tblStyleColBandSize w:val="1"/>
      <w:tblCellMar>
        <w:top w:w="100" w:type="dxa"/>
        <w:left w:w="100" w:type="dxa"/>
        <w:bottom w:w="100" w:type="dxa"/>
        <w:right w:w="100" w:type="dxa"/>
      </w:tblCellMar>
    </w:tblPr>
  </w:style>
  <w:style w:type="table" w:customStyle="1" w:styleId="ae">
    <w:basedOn w:val="TableNormal1"/>
    <w:tblPr>
      <w:tblStyleRowBandSize w:val="1"/>
      <w:tblStyleColBandSize w:val="1"/>
      <w:tblCellMar>
        <w:top w:w="100" w:type="dxa"/>
        <w:left w:w="100" w:type="dxa"/>
        <w:bottom w:w="100" w:type="dxa"/>
        <w:right w:w="100" w:type="dxa"/>
      </w:tblCellMar>
    </w:tblPr>
  </w:style>
  <w:style w:type="table" w:customStyle="1" w:styleId="af">
    <w:basedOn w:val="TableNormal1"/>
    <w:tblPr>
      <w:tblStyleRowBandSize w:val="1"/>
      <w:tblStyleColBandSize w:val="1"/>
      <w:tblCellMar>
        <w:top w:w="100" w:type="dxa"/>
        <w:left w:w="100" w:type="dxa"/>
        <w:bottom w:w="100" w:type="dxa"/>
        <w:right w:w="100" w:type="dxa"/>
      </w:tblCellMar>
    </w:tblPr>
  </w:style>
  <w:style w:type="table" w:customStyle="1" w:styleId="af0">
    <w:basedOn w:val="TableNormal1"/>
    <w:tblPr>
      <w:tblStyleRowBandSize w:val="1"/>
      <w:tblStyleColBandSize w:val="1"/>
      <w:tblCellMar>
        <w:top w:w="100" w:type="dxa"/>
        <w:left w:w="100" w:type="dxa"/>
        <w:bottom w:w="100" w:type="dxa"/>
        <w:right w:w="100" w:type="dxa"/>
      </w:tblCellMar>
    </w:tblPr>
  </w:style>
  <w:style w:type="table" w:customStyle="1" w:styleId="af1">
    <w:basedOn w:val="TableNormal1"/>
    <w:tblPr>
      <w:tblStyleRowBandSize w:val="1"/>
      <w:tblStyleColBandSize w:val="1"/>
      <w:tblCellMar>
        <w:top w:w="100" w:type="dxa"/>
        <w:left w:w="100" w:type="dxa"/>
        <w:bottom w:w="100" w:type="dxa"/>
        <w:right w:w="100" w:type="dxa"/>
      </w:tblCellMar>
    </w:tblPr>
  </w:style>
  <w:style w:type="table" w:customStyle="1" w:styleId="af2">
    <w:basedOn w:val="TableNormal1"/>
    <w:tblPr>
      <w:tblStyleRowBandSize w:val="1"/>
      <w:tblStyleColBandSize w:val="1"/>
      <w:tblCellMar>
        <w:top w:w="100" w:type="dxa"/>
        <w:left w:w="100" w:type="dxa"/>
        <w:bottom w:w="100" w:type="dxa"/>
        <w:right w:w="100" w:type="dxa"/>
      </w:tblCellMar>
    </w:tblPr>
  </w:style>
  <w:style w:type="table" w:customStyle="1" w:styleId="af3">
    <w:basedOn w:val="TableNormal1"/>
    <w:tblPr>
      <w:tblStyleRowBandSize w:val="1"/>
      <w:tblStyleColBandSize w:val="1"/>
      <w:tblCellMar>
        <w:top w:w="100" w:type="dxa"/>
        <w:left w:w="100" w:type="dxa"/>
        <w:bottom w:w="100" w:type="dxa"/>
        <w:right w:w="100" w:type="dxa"/>
      </w:tblCellMar>
    </w:tblPr>
  </w:style>
  <w:style w:type="table" w:customStyle="1" w:styleId="af4">
    <w:basedOn w:val="TableNormal1"/>
    <w:tblPr>
      <w:tblStyleRowBandSize w:val="1"/>
      <w:tblStyleColBandSize w:val="1"/>
      <w:tblCellMar>
        <w:top w:w="100" w:type="dxa"/>
        <w:left w:w="100" w:type="dxa"/>
        <w:bottom w:w="100" w:type="dxa"/>
        <w:right w:w="100" w:type="dxa"/>
      </w:tblCellMar>
    </w:tblPr>
  </w:style>
  <w:style w:type="table" w:customStyle="1" w:styleId="af5">
    <w:basedOn w:val="TableNormal1"/>
    <w:tblPr>
      <w:tblStyleRowBandSize w:val="1"/>
      <w:tblStyleColBandSize w:val="1"/>
      <w:tblCellMar>
        <w:top w:w="100" w:type="dxa"/>
        <w:left w:w="100" w:type="dxa"/>
        <w:bottom w:w="100" w:type="dxa"/>
        <w:right w:w="100" w:type="dxa"/>
      </w:tblCellMar>
    </w:tblPr>
  </w:style>
  <w:style w:type="table" w:customStyle="1" w:styleId="af6">
    <w:basedOn w:val="TableNormal1"/>
    <w:tblPr>
      <w:tblStyleRowBandSize w:val="1"/>
      <w:tblStyleColBandSize w:val="1"/>
      <w:tblCellMar>
        <w:top w:w="100" w:type="dxa"/>
        <w:left w:w="100" w:type="dxa"/>
        <w:bottom w:w="100" w:type="dxa"/>
        <w:right w:w="100" w:type="dxa"/>
      </w:tblCellMar>
    </w:tblPr>
  </w:style>
  <w:style w:type="table" w:customStyle="1" w:styleId="af7">
    <w:basedOn w:val="TableNormal1"/>
    <w:tblPr>
      <w:tblStyleRowBandSize w:val="1"/>
      <w:tblStyleColBandSize w:val="1"/>
      <w:tblCellMar>
        <w:top w:w="100" w:type="dxa"/>
        <w:left w:w="100" w:type="dxa"/>
        <w:bottom w:w="100" w:type="dxa"/>
        <w:right w:w="100" w:type="dxa"/>
      </w:tblCellMar>
    </w:tblPr>
  </w:style>
  <w:style w:type="table" w:customStyle="1" w:styleId="af8">
    <w:basedOn w:val="TableNormal1"/>
    <w:tblPr>
      <w:tblStyleRowBandSize w:val="1"/>
      <w:tblStyleColBandSize w:val="1"/>
      <w:tblCellMar>
        <w:top w:w="100" w:type="dxa"/>
        <w:left w:w="100" w:type="dxa"/>
        <w:bottom w:w="100" w:type="dxa"/>
        <w:right w:w="100" w:type="dxa"/>
      </w:tblCellMar>
    </w:tblPr>
  </w:style>
  <w:style w:type="table" w:customStyle="1" w:styleId="af9">
    <w:basedOn w:val="TableNormal1"/>
    <w:tblPr>
      <w:tblStyleRowBandSize w:val="1"/>
      <w:tblStyleColBandSize w:val="1"/>
      <w:tblCellMar>
        <w:top w:w="100" w:type="dxa"/>
        <w:left w:w="100" w:type="dxa"/>
        <w:bottom w:w="100" w:type="dxa"/>
        <w:right w:w="100" w:type="dxa"/>
      </w:tblCellMar>
    </w:tblPr>
  </w:style>
  <w:style w:type="table" w:customStyle="1" w:styleId="afa">
    <w:basedOn w:val="TableNormal1"/>
    <w:tblPr>
      <w:tblStyleRowBandSize w:val="1"/>
      <w:tblStyleColBandSize w:val="1"/>
      <w:tblCellMar>
        <w:top w:w="100" w:type="dxa"/>
        <w:left w:w="100" w:type="dxa"/>
        <w:bottom w:w="100" w:type="dxa"/>
        <w:right w:w="100" w:type="dxa"/>
      </w:tblCellMar>
    </w:tblPr>
  </w:style>
  <w:style w:type="table" w:customStyle="1" w:styleId="afb">
    <w:basedOn w:val="TableNormal1"/>
    <w:tblPr>
      <w:tblStyleRowBandSize w:val="1"/>
      <w:tblStyleColBandSize w:val="1"/>
      <w:tblCellMar>
        <w:top w:w="100" w:type="dxa"/>
        <w:left w:w="100" w:type="dxa"/>
        <w:bottom w:w="100" w:type="dxa"/>
        <w:right w:w="100" w:type="dxa"/>
      </w:tblCellMar>
    </w:tblPr>
  </w:style>
  <w:style w:type="table" w:customStyle="1" w:styleId="afc">
    <w:basedOn w:val="TableNormal1"/>
    <w:tblPr>
      <w:tblStyleRowBandSize w:val="1"/>
      <w:tblStyleColBandSize w:val="1"/>
      <w:tblCellMar>
        <w:top w:w="100" w:type="dxa"/>
        <w:left w:w="100" w:type="dxa"/>
        <w:bottom w:w="100" w:type="dxa"/>
        <w:right w:w="100" w:type="dxa"/>
      </w:tblCellMar>
    </w:tblPr>
  </w:style>
  <w:style w:type="table" w:customStyle="1" w:styleId="afd">
    <w:basedOn w:val="TableNormal1"/>
    <w:tblPr>
      <w:tblStyleRowBandSize w:val="1"/>
      <w:tblStyleColBandSize w:val="1"/>
      <w:tblCellMar>
        <w:top w:w="100" w:type="dxa"/>
        <w:left w:w="100" w:type="dxa"/>
        <w:bottom w:w="100" w:type="dxa"/>
        <w:right w:w="100" w:type="dxa"/>
      </w:tblCellMar>
    </w:tblPr>
  </w:style>
  <w:style w:type="table" w:customStyle="1" w:styleId="afe">
    <w:basedOn w:val="TableNormal1"/>
    <w:tblPr>
      <w:tblStyleRowBandSize w:val="1"/>
      <w:tblStyleColBandSize w:val="1"/>
      <w:tblCellMar>
        <w:top w:w="100" w:type="dxa"/>
        <w:left w:w="100" w:type="dxa"/>
        <w:bottom w:w="100" w:type="dxa"/>
        <w:right w:w="100" w:type="dxa"/>
      </w:tblCellMar>
    </w:tblPr>
  </w:style>
  <w:style w:type="table" w:customStyle="1" w:styleId="aff">
    <w:basedOn w:val="TableNormal1"/>
    <w:tblPr>
      <w:tblStyleRowBandSize w:val="1"/>
      <w:tblStyleColBandSize w:val="1"/>
      <w:tblCellMar>
        <w:top w:w="100" w:type="dxa"/>
        <w:left w:w="100" w:type="dxa"/>
        <w:bottom w:w="100" w:type="dxa"/>
        <w:right w:w="100" w:type="dxa"/>
      </w:tblCellMar>
    </w:tblPr>
  </w:style>
  <w:style w:type="table" w:customStyle="1" w:styleId="aff0">
    <w:basedOn w:val="TableNormal1"/>
    <w:tblPr>
      <w:tblStyleRowBandSize w:val="1"/>
      <w:tblStyleColBandSize w:val="1"/>
      <w:tblCellMar>
        <w:top w:w="100" w:type="dxa"/>
        <w:left w:w="100" w:type="dxa"/>
        <w:bottom w:w="100" w:type="dxa"/>
        <w:right w:w="100" w:type="dxa"/>
      </w:tblCellMar>
    </w:tblPr>
  </w:style>
  <w:style w:type="table" w:customStyle="1" w:styleId="aff1">
    <w:basedOn w:val="TableNormal1"/>
    <w:tblPr>
      <w:tblStyleRowBandSize w:val="1"/>
      <w:tblStyleColBandSize w:val="1"/>
      <w:tblCellMar>
        <w:top w:w="100" w:type="dxa"/>
        <w:left w:w="100" w:type="dxa"/>
        <w:bottom w:w="100" w:type="dxa"/>
        <w:right w:w="100" w:type="dxa"/>
      </w:tblCellMar>
    </w:tblPr>
  </w:style>
  <w:style w:type="table" w:customStyle="1" w:styleId="aff2">
    <w:basedOn w:val="TableNormal1"/>
    <w:tblPr>
      <w:tblStyleRowBandSize w:val="1"/>
      <w:tblStyleColBandSize w:val="1"/>
      <w:tblCellMar>
        <w:top w:w="100" w:type="dxa"/>
        <w:left w:w="100" w:type="dxa"/>
        <w:bottom w:w="100" w:type="dxa"/>
        <w:right w:w="100" w:type="dxa"/>
      </w:tblCellMar>
    </w:tblPr>
  </w:style>
  <w:style w:type="table" w:customStyle="1" w:styleId="aff3">
    <w:basedOn w:val="TableNormal1"/>
    <w:tblPr>
      <w:tblStyleRowBandSize w:val="1"/>
      <w:tblStyleColBandSize w:val="1"/>
      <w:tblCellMar>
        <w:top w:w="100" w:type="dxa"/>
        <w:left w:w="100" w:type="dxa"/>
        <w:bottom w:w="100" w:type="dxa"/>
        <w:right w:w="100" w:type="dxa"/>
      </w:tblCellMar>
    </w:tblPr>
  </w:style>
  <w:style w:type="table" w:customStyle="1" w:styleId="aff4">
    <w:basedOn w:val="TableNormal1"/>
    <w:tblPr>
      <w:tblStyleRowBandSize w:val="1"/>
      <w:tblStyleColBandSize w:val="1"/>
      <w:tblCellMar>
        <w:top w:w="100" w:type="dxa"/>
        <w:left w:w="100" w:type="dxa"/>
        <w:bottom w:w="100" w:type="dxa"/>
        <w:right w:w="100" w:type="dxa"/>
      </w:tblCellMar>
    </w:tblPr>
  </w:style>
  <w:style w:type="table" w:customStyle="1" w:styleId="aff5">
    <w:basedOn w:val="TableNormal1"/>
    <w:tblPr>
      <w:tblStyleRowBandSize w:val="1"/>
      <w:tblStyleColBandSize w:val="1"/>
      <w:tblCellMar>
        <w:top w:w="100" w:type="dxa"/>
        <w:left w:w="100" w:type="dxa"/>
        <w:bottom w:w="100" w:type="dxa"/>
        <w:right w:w="100" w:type="dxa"/>
      </w:tblCellMar>
    </w:tblPr>
  </w:style>
  <w:style w:type="table" w:customStyle="1" w:styleId="aff6">
    <w:basedOn w:val="TableNormal1"/>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unhideWhenUsed/>
    <w:pPr>
      <w:spacing w:line="240" w:lineRule="auto"/>
    </w:pPr>
    <w:rPr>
      <w:sz w:val="20"/>
      <w:szCs w:val="20"/>
    </w:rPr>
  </w:style>
  <w:style w:type="character" w:customStyle="1" w:styleId="CommentTextChar">
    <w:name w:val="Comment Text Char"/>
    <w:basedOn w:val="DefaultParagraphFont"/>
    <w:link w:val="CommentText"/>
    <w:uiPriority w:val="99"/>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7D1983"/>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D1983"/>
    <w:rPr>
      <w:rFonts w:ascii="Segoe UI" w:hAnsi="Segoe UI" w:cs="Segoe UI"/>
      <w:sz w:val="18"/>
      <w:szCs w:val="18"/>
    </w:rPr>
  </w:style>
  <w:style w:type="paragraph" w:styleId="Header">
    <w:name w:val="header"/>
    <w:basedOn w:val="Normal"/>
    <w:link w:val="HeaderChar"/>
    <w:uiPriority w:val="99"/>
    <w:unhideWhenUsed/>
    <w:rsid w:val="007D1983"/>
    <w:pPr>
      <w:tabs>
        <w:tab w:val="center" w:pos="4419"/>
        <w:tab w:val="right" w:pos="8838"/>
      </w:tabs>
      <w:spacing w:before="0" w:after="0" w:line="240" w:lineRule="auto"/>
    </w:pPr>
  </w:style>
  <w:style w:type="character" w:customStyle="1" w:styleId="HeaderChar">
    <w:name w:val="Header Char"/>
    <w:basedOn w:val="DefaultParagraphFont"/>
    <w:link w:val="Header"/>
    <w:uiPriority w:val="99"/>
    <w:rsid w:val="007D1983"/>
  </w:style>
  <w:style w:type="paragraph" w:styleId="Footer">
    <w:name w:val="footer"/>
    <w:basedOn w:val="Normal"/>
    <w:link w:val="FooterChar"/>
    <w:uiPriority w:val="99"/>
    <w:unhideWhenUsed/>
    <w:rsid w:val="007D1983"/>
    <w:pPr>
      <w:tabs>
        <w:tab w:val="center" w:pos="4419"/>
        <w:tab w:val="right" w:pos="8838"/>
      </w:tabs>
      <w:spacing w:before="0" w:after="0" w:line="240" w:lineRule="auto"/>
    </w:pPr>
  </w:style>
  <w:style w:type="character" w:customStyle="1" w:styleId="FooterChar">
    <w:name w:val="Footer Char"/>
    <w:basedOn w:val="DefaultParagraphFont"/>
    <w:link w:val="Footer"/>
    <w:uiPriority w:val="99"/>
    <w:rsid w:val="007D1983"/>
  </w:style>
  <w:style w:type="paragraph" w:customStyle="1" w:styleId="Title1JUST2CE">
    <w:name w:val="Title_1_JUST2CE"/>
    <w:basedOn w:val="Heading1"/>
    <w:link w:val="Title1JUST2CEChar"/>
    <w:qFormat/>
    <w:rsid w:val="00954692"/>
    <w:rPr>
      <w:sz w:val="36"/>
      <w:lang w:val="en-GB"/>
    </w:rPr>
  </w:style>
  <w:style w:type="paragraph" w:customStyle="1" w:styleId="Title2JUST2CE">
    <w:name w:val="Title_2_JUST2CE"/>
    <w:basedOn w:val="Heading2"/>
    <w:link w:val="Title2JUST2CEChar"/>
    <w:qFormat/>
    <w:rsid w:val="00C1548E"/>
    <w:rPr>
      <w:lang w:val="fr-BE"/>
    </w:rPr>
  </w:style>
  <w:style w:type="character" w:customStyle="1" w:styleId="Heading1Char">
    <w:name w:val="Heading 1 Char"/>
    <w:basedOn w:val="DefaultParagraphFont"/>
    <w:link w:val="Heading1"/>
    <w:rsid w:val="00C1548E"/>
    <w:rPr>
      <w:b/>
      <w:color w:val="6DB97A"/>
      <w:sz w:val="40"/>
      <w:szCs w:val="40"/>
    </w:rPr>
  </w:style>
  <w:style w:type="character" w:customStyle="1" w:styleId="Title1JUST2CEChar">
    <w:name w:val="Title_1_JUST2CE Char"/>
    <w:basedOn w:val="Heading1Char"/>
    <w:link w:val="Title1JUST2CE"/>
    <w:rsid w:val="00954692"/>
    <w:rPr>
      <w:b/>
      <w:color w:val="6DB97A"/>
      <w:sz w:val="36"/>
      <w:szCs w:val="40"/>
      <w:lang w:val="en-GB"/>
    </w:rPr>
  </w:style>
  <w:style w:type="paragraph" w:customStyle="1" w:styleId="BodyJUST2CE">
    <w:name w:val="Body_JUST2CE"/>
    <w:basedOn w:val="Normal"/>
    <w:link w:val="BodyJUST2CEChar"/>
    <w:qFormat/>
    <w:rsid w:val="00954692"/>
    <w:pPr>
      <w:jc w:val="both"/>
    </w:pPr>
    <w:rPr>
      <w:lang w:val="en-GB"/>
    </w:rPr>
  </w:style>
  <w:style w:type="character" w:customStyle="1" w:styleId="Heading2Char">
    <w:name w:val="Heading 2 Char"/>
    <w:basedOn w:val="DefaultParagraphFont"/>
    <w:link w:val="Heading2"/>
    <w:rsid w:val="00C1548E"/>
    <w:rPr>
      <w:color w:val="6DB97A"/>
      <w:sz w:val="28"/>
      <w:szCs w:val="28"/>
    </w:rPr>
  </w:style>
  <w:style w:type="character" w:customStyle="1" w:styleId="Title2JUST2CEChar">
    <w:name w:val="Title_2_JUST2CE Char"/>
    <w:basedOn w:val="Heading2Char"/>
    <w:link w:val="Title2JUST2CE"/>
    <w:rsid w:val="00C1548E"/>
    <w:rPr>
      <w:color w:val="6DB97A"/>
      <w:sz w:val="28"/>
      <w:szCs w:val="28"/>
      <w:lang w:val="fr-BE"/>
    </w:rPr>
  </w:style>
  <w:style w:type="paragraph" w:styleId="TOC1">
    <w:name w:val="toc 1"/>
    <w:basedOn w:val="Normal"/>
    <w:next w:val="Normal"/>
    <w:autoRedefine/>
    <w:uiPriority w:val="39"/>
    <w:unhideWhenUsed/>
    <w:rsid w:val="000D0350"/>
    <w:pPr>
      <w:tabs>
        <w:tab w:val="right" w:leader="dot" w:pos="9498"/>
      </w:tabs>
      <w:spacing w:after="100"/>
      <w:pPrChange w:id="0" w:author="Oriol Valles Codina" w:date="2023-08-31T12:01:00Z">
        <w:pPr>
          <w:tabs>
            <w:tab w:val="right" w:leader="dot" w:pos="9498"/>
          </w:tabs>
          <w:spacing w:before="200" w:after="100" w:line="276" w:lineRule="auto"/>
        </w:pPr>
      </w:pPrChange>
    </w:pPr>
    <w:rPr>
      <w:rPrChange w:id="0" w:author="Oriol Valles Codina" w:date="2023-08-31T12:01:00Z">
        <w:rPr>
          <w:rFonts w:ascii="Roboto" w:eastAsia="Roboto" w:hAnsi="Roboto" w:cs="Roboto"/>
          <w:color w:val="1A1A1A"/>
          <w:sz w:val="19"/>
          <w:szCs w:val="19"/>
          <w:lang w:val="en-US" w:eastAsia="en-US" w:bidi="ar-SA"/>
        </w:rPr>
      </w:rPrChange>
    </w:rPr>
  </w:style>
  <w:style w:type="character" w:customStyle="1" w:styleId="BodyJUST2CEChar">
    <w:name w:val="Body_JUST2CE Char"/>
    <w:basedOn w:val="DefaultParagraphFont"/>
    <w:link w:val="BodyJUST2CE"/>
    <w:rsid w:val="00954692"/>
    <w:rPr>
      <w:lang w:val="en-GB"/>
    </w:rPr>
  </w:style>
  <w:style w:type="paragraph" w:styleId="TOC2">
    <w:name w:val="toc 2"/>
    <w:basedOn w:val="Normal"/>
    <w:next w:val="Normal"/>
    <w:autoRedefine/>
    <w:uiPriority w:val="39"/>
    <w:unhideWhenUsed/>
    <w:rsid w:val="003A261C"/>
    <w:pPr>
      <w:tabs>
        <w:tab w:val="right" w:leader="dot" w:pos="9498"/>
      </w:tabs>
      <w:spacing w:after="100"/>
      <w:ind w:left="190"/>
    </w:pPr>
  </w:style>
  <w:style w:type="character" w:styleId="Hyperlink">
    <w:name w:val="Hyperlink"/>
    <w:basedOn w:val="DefaultParagraphFont"/>
    <w:uiPriority w:val="99"/>
    <w:unhideWhenUsed/>
    <w:rsid w:val="00C1548E"/>
    <w:rPr>
      <w:color w:val="0000FF" w:themeColor="hyperlink"/>
      <w:u w:val="single"/>
    </w:rPr>
  </w:style>
  <w:style w:type="paragraph" w:styleId="ListParagraph">
    <w:name w:val="List Paragraph"/>
    <w:basedOn w:val="Normal"/>
    <w:uiPriority w:val="34"/>
    <w:qFormat/>
    <w:rsid w:val="00233BDB"/>
    <w:pPr>
      <w:ind w:left="720"/>
      <w:contextualSpacing/>
    </w:pPr>
  </w:style>
  <w:style w:type="paragraph" w:styleId="FootnoteText">
    <w:name w:val="footnote text"/>
    <w:basedOn w:val="Normal"/>
    <w:link w:val="FootnoteTextChar"/>
    <w:uiPriority w:val="9"/>
    <w:unhideWhenUsed/>
    <w:qFormat/>
    <w:rsid w:val="00E0457B"/>
    <w:pPr>
      <w:spacing w:before="0" w:after="0" w:line="240" w:lineRule="auto"/>
    </w:pPr>
    <w:rPr>
      <w:sz w:val="20"/>
      <w:szCs w:val="20"/>
    </w:rPr>
  </w:style>
  <w:style w:type="character" w:customStyle="1" w:styleId="FootnoteTextChar">
    <w:name w:val="Footnote Text Char"/>
    <w:basedOn w:val="DefaultParagraphFont"/>
    <w:link w:val="FootnoteText"/>
    <w:uiPriority w:val="99"/>
    <w:semiHidden/>
    <w:rsid w:val="00E0457B"/>
    <w:rPr>
      <w:sz w:val="20"/>
      <w:szCs w:val="20"/>
    </w:rPr>
  </w:style>
  <w:style w:type="character" w:styleId="FootnoteReference">
    <w:name w:val="footnote reference"/>
    <w:basedOn w:val="DefaultParagraphFont"/>
    <w:unhideWhenUsed/>
    <w:rsid w:val="00E0457B"/>
    <w:rPr>
      <w:vertAlign w:val="superscript"/>
    </w:rPr>
  </w:style>
  <w:style w:type="paragraph" w:styleId="Caption">
    <w:name w:val="caption"/>
    <w:basedOn w:val="Normal"/>
    <w:next w:val="Normal"/>
    <w:link w:val="CaptionChar"/>
    <w:unhideWhenUsed/>
    <w:qFormat/>
    <w:rsid w:val="00A67BAA"/>
    <w:pPr>
      <w:spacing w:after="80"/>
    </w:pPr>
    <w:rPr>
      <w:iCs/>
      <w:color w:val="666666"/>
      <w:sz w:val="22"/>
      <w:szCs w:val="18"/>
    </w:rPr>
  </w:style>
  <w:style w:type="paragraph" w:customStyle="1" w:styleId="Title3JUST2CE">
    <w:name w:val="Title_3_JUST2CE"/>
    <w:basedOn w:val="BodyJUST2CE"/>
    <w:link w:val="Title3JUST2CEChar"/>
    <w:qFormat/>
    <w:rsid w:val="009C56CE"/>
    <w:rPr>
      <w:color w:val="6DB97A"/>
    </w:rPr>
  </w:style>
  <w:style w:type="paragraph" w:styleId="TOC3">
    <w:name w:val="toc 3"/>
    <w:basedOn w:val="Normal"/>
    <w:next w:val="Normal"/>
    <w:autoRedefine/>
    <w:uiPriority w:val="39"/>
    <w:unhideWhenUsed/>
    <w:rsid w:val="00711FF5"/>
    <w:pPr>
      <w:spacing w:after="100"/>
      <w:ind w:left="380"/>
    </w:pPr>
  </w:style>
  <w:style w:type="character" w:customStyle="1" w:styleId="Title3JUST2CEChar">
    <w:name w:val="Title_3_JUST2CE Char"/>
    <w:basedOn w:val="BodyJUST2CEChar"/>
    <w:link w:val="Title3JUST2CE"/>
    <w:rsid w:val="009C56CE"/>
    <w:rPr>
      <w:color w:val="6DB97A"/>
      <w:lang w:val="en-GB"/>
    </w:rPr>
  </w:style>
  <w:style w:type="character" w:customStyle="1" w:styleId="Heading7Char">
    <w:name w:val="Heading 7 Char"/>
    <w:basedOn w:val="DefaultParagraphFont"/>
    <w:link w:val="Heading7"/>
    <w:uiPriority w:val="9"/>
    <w:rsid w:val="00222299"/>
    <w:rPr>
      <w:rFonts w:asciiTheme="majorHAnsi" w:eastAsiaTheme="majorEastAsia" w:hAnsiTheme="majorHAnsi" w:cstheme="majorBidi"/>
      <w:color w:val="4F81BD" w:themeColor="accent1"/>
      <w:sz w:val="24"/>
      <w:szCs w:val="24"/>
    </w:rPr>
  </w:style>
  <w:style w:type="character" w:customStyle="1" w:styleId="Heading8Char">
    <w:name w:val="Heading 8 Char"/>
    <w:basedOn w:val="DefaultParagraphFont"/>
    <w:link w:val="Heading8"/>
    <w:uiPriority w:val="9"/>
    <w:rsid w:val="00222299"/>
    <w:rPr>
      <w:rFonts w:asciiTheme="majorHAnsi" w:eastAsiaTheme="majorEastAsia" w:hAnsiTheme="majorHAnsi" w:cstheme="majorBidi"/>
      <w:color w:val="4F81BD" w:themeColor="accent1"/>
      <w:sz w:val="24"/>
      <w:szCs w:val="24"/>
    </w:rPr>
  </w:style>
  <w:style w:type="character" w:customStyle="1" w:styleId="Heading9Char">
    <w:name w:val="Heading 9 Char"/>
    <w:basedOn w:val="DefaultParagraphFont"/>
    <w:link w:val="Heading9"/>
    <w:uiPriority w:val="9"/>
    <w:rsid w:val="00222299"/>
    <w:rPr>
      <w:rFonts w:asciiTheme="majorHAnsi" w:eastAsiaTheme="majorEastAsia" w:hAnsiTheme="majorHAnsi" w:cstheme="majorBidi"/>
      <w:color w:val="4F81BD" w:themeColor="accent1"/>
      <w:sz w:val="24"/>
      <w:szCs w:val="24"/>
    </w:rPr>
  </w:style>
  <w:style w:type="paragraph" w:styleId="BodyText">
    <w:name w:val="Body Text"/>
    <w:basedOn w:val="Normal"/>
    <w:link w:val="BodyTextChar"/>
    <w:qFormat/>
    <w:rsid w:val="00222299"/>
    <w:pPr>
      <w:spacing w:before="180" w:after="180" w:line="240" w:lineRule="auto"/>
    </w:pPr>
    <w:rPr>
      <w:rFonts w:asciiTheme="minorHAnsi" w:eastAsiaTheme="minorHAnsi" w:hAnsiTheme="minorHAnsi" w:cstheme="minorBidi"/>
      <w:color w:val="auto"/>
      <w:sz w:val="24"/>
      <w:szCs w:val="24"/>
    </w:rPr>
  </w:style>
  <w:style w:type="character" w:customStyle="1" w:styleId="BodyTextChar">
    <w:name w:val="Body Text Char"/>
    <w:basedOn w:val="DefaultParagraphFont"/>
    <w:link w:val="BodyText"/>
    <w:rsid w:val="00222299"/>
    <w:rPr>
      <w:rFonts w:asciiTheme="minorHAnsi" w:eastAsiaTheme="minorHAnsi" w:hAnsiTheme="minorHAnsi" w:cstheme="minorBidi"/>
      <w:color w:val="auto"/>
      <w:sz w:val="24"/>
      <w:szCs w:val="24"/>
    </w:rPr>
  </w:style>
  <w:style w:type="paragraph" w:customStyle="1" w:styleId="FirstParagraph">
    <w:name w:val="First Paragraph"/>
    <w:basedOn w:val="BodyText"/>
    <w:next w:val="BodyText"/>
    <w:qFormat/>
    <w:rsid w:val="00222299"/>
  </w:style>
  <w:style w:type="paragraph" w:customStyle="1" w:styleId="Compact">
    <w:name w:val="Compact"/>
    <w:basedOn w:val="BodyText"/>
    <w:qFormat/>
    <w:rsid w:val="00222299"/>
    <w:pPr>
      <w:spacing w:before="36" w:after="36"/>
    </w:pPr>
  </w:style>
  <w:style w:type="paragraph" w:customStyle="1" w:styleId="Author">
    <w:name w:val="Author"/>
    <w:next w:val="BodyText"/>
    <w:qFormat/>
    <w:rsid w:val="00222299"/>
    <w:pPr>
      <w:keepNext/>
      <w:keepLines/>
      <w:spacing w:before="0" w:line="240" w:lineRule="auto"/>
      <w:jc w:val="center"/>
    </w:pPr>
    <w:rPr>
      <w:rFonts w:asciiTheme="minorHAnsi" w:eastAsiaTheme="minorHAnsi" w:hAnsiTheme="minorHAnsi" w:cstheme="minorBidi"/>
      <w:color w:val="auto"/>
      <w:sz w:val="24"/>
      <w:szCs w:val="24"/>
    </w:rPr>
  </w:style>
  <w:style w:type="paragraph" w:styleId="Date">
    <w:name w:val="Date"/>
    <w:next w:val="BodyText"/>
    <w:link w:val="DateChar"/>
    <w:qFormat/>
    <w:rsid w:val="00222299"/>
    <w:pPr>
      <w:keepNext/>
      <w:keepLines/>
      <w:spacing w:before="0" w:line="240" w:lineRule="auto"/>
      <w:jc w:val="center"/>
    </w:pPr>
    <w:rPr>
      <w:rFonts w:asciiTheme="minorHAnsi" w:eastAsiaTheme="minorHAnsi" w:hAnsiTheme="minorHAnsi" w:cstheme="minorBidi"/>
      <w:color w:val="auto"/>
      <w:sz w:val="24"/>
      <w:szCs w:val="24"/>
    </w:rPr>
  </w:style>
  <w:style w:type="character" w:customStyle="1" w:styleId="DateChar">
    <w:name w:val="Date Char"/>
    <w:basedOn w:val="DefaultParagraphFont"/>
    <w:link w:val="Date"/>
    <w:rsid w:val="00222299"/>
    <w:rPr>
      <w:rFonts w:asciiTheme="minorHAnsi" w:eastAsiaTheme="minorHAnsi" w:hAnsiTheme="minorHAnsi" w:cstheme="minorBidi"/>
      <w:color w:val="auto"/>
      <w:sz w:val="24"/>
      <w:szCs w:val="24"/>
    </w:rPr>
  </w:style>
  <w:style w:type="paragraph" w:customStyle="1" w:styleId="AbstractTitle">
    <w:name w:val="Abstract Title"/>
    <w:basedOn w:val="Normal"/>
    <w:next w:val="Abstract"/>
    <w:qFormat/>
    <w:rsid w:val="00222299"/>
    <w:pPr>
      <w:keepNext/>
      <w:keepLines/>
      <w:spacing w:before="300" w:after="0" w:line="240" w:lineRule="auto"/>
      <w:jc w:val="center"/>
    </w:pPr>
    <w:rPr>
      <w:rFonts w:asciiTheme="minorHAnsi" w:eastAsiaTheme="minorHAnsi" w:hAnsiTheme="minorHAnsi" w:cstheme="minorBidi"/>
      <w:b/>
      <w:color w:val="345A8A"/>
      <w:sz w:val="20"/>
      <w:szCs w:val="20"/>
    </w:rPr>
  </w:style>
  <w:style w:type="paragraph" w:customStyle="1" w:styleId="Abstract">
    <w:name w:val="Abstract"/>
    <w:basedOn w:val="Normal"/>
    <w:next w:val="BodyText"/>
    <w:qFormat/>
    <w:rsid w:val="00222299"/>
    <w:pPr>
      <w:keepNext/>
      <w:keepLines/>
      <w:spacing w:before="100" w:after="300" w:line="240" w:lineRule="auto"/>
    </w:pPr>
    <w:rPr>
      <w:rFonts w:asciiTheme="minorHAnsi" w:eastAsiaTheme="minorHAnsi" w:hAnsiTheme="minorHAnsi" w:cstheme="minorBidi"/>
      <w:color w:val="auto"/>
      <w:sz w:val="20"/>
      <w:szCs w:val="20"/>
    </w:rPr>
  </w:style>
  <w:style w:type="paragraph" w:styleId="Bibliography">
    <w:name w:val="Bibliography"/>
    <w:basedOn w:val="Normal"/>
    <w:qFormat/>
    <w:rsid w:val="00222299"/>
    <w:pPr>
      <w:spacing w:before="0" w:line="240" w:lineRule="auto"/>
    </w:pPr>
    <w:rPr>
      <w:rFonts w:asciiTheme="minorHAnsi" w:eastAsiaTheme="minorHAnsi" w:hAnsiTheme="minorHAnsi" w:cstheme="minorBidi"/>
      <w:color w:val="auto"/>
      <w:sz w:val="24"/>
      <w:szCs w:val="24"/>
    </w:rPr>
  </w:style>
  <w:style w:type="paragraph" w:styleId="BlockText">
    <w:name w:val="Block Text"/>
    <w:basedOn w:val="BodyText"/>
    <w:next w:val="BodyText"/>
    <w:uiPriority w:val="9"/>
    <w:unhideWhenUsed/>
    <w:qFormat/>
    <w:rsid w:val="00222299"/>
    <w:pPr>
      <w:spacing w:before="100" w:after="100"/>
      <w:ind w:left="480" w:right="480"/>
    </w:pPr>
  </w:style>
  <w:style w:type="table" w:customStyle="1" w:styleId="Table">
    <w:name w:val="Table"/>
    <w:semiHidden/>
    <w:unhideWhenUsed/>
    <w:qFormat/>
    <w:rsid w:val="00222299"/>
    <w:pPr>
      <w:spacing w:before="0" w:line="240" w:lineRule="auto"/>
    </w:pPr>
    <w:rPr>
      <w:rFonts w:asciiTheme="minorHAnsi" w:eastAsiaTheme="minorHAnsi" w:hAnsiTheme="minorHAnsi" w:cstheme="minorBidi"/>
      <w:color w:val="auto"/>
      <w:sz w:val="24"/>
      <w:szCs w:val="24"/>
      <w:lang w:val="en-GB" w:eastAsia="en-GB"/>
    </w:rPr>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rsid w:val="00222299"/>
    <w:pPr>
      <w:keepNext/>
      <w:keepLines/>
      <w:spacing w:before="0" w:after="0" w:line="240" w:lineRule="auto"/>
    </w:pPr>
    <w:rPr>
      <w:rFonts w:asciiTheme="minorHAnsi" w:eastAsiaTheme="minorHAnsi" w:hAnsiTheme="minorHAnsi" w:cstheme="minorBidi"/>
      <w:b/>
      <w:color w:val="auto"/>
      <w:sz w:val="24"/>
      <w:szCs w:val="24"/>
    </w:rPr>
  </w:style>
  <w:style w:type="paragraph" w:customStyle="1" w:styleId="Definition">
    <w:name w:val="Definition"/>
    <w:basedOn w:val="Normal"/>
    <w:rsid w:val="00222299"/>
    <w:pPr>
      <w:spacing w:before="0" w:line="240" w:lineRule="auto"/>
    </w:pPr>
    <w:rPr>
      <w:rFonts w:asciiTheme="minorHAnsi" w:eastAsiaTheme="minorHAnsi" w:hAnsiTheme="minorHAnsi" w:cstheme="minorBidi"/>
      <w:color w:val="auto"/>
      <w:sz w:val="24"/>
      <w:szCs w:val="24"/>
    </w:rPr>
  </w:style>
  <w:style w:type="paragraph" w:customStyle="1" w:styleId="TableCaption">
    <w:name w:val="Table Caption"/>
    <w:basedOn w:val="Caption"/>
    <w:rsid w:val="00222299"/>
    <w:pPr>
      <w:keepNext/>
      <w:spacing w:after="120"/>
    </w:pPr>
    <w:rPr>
      <w:rFonts w:asciiTheme="minorHAnsi" w:eastAsiaTheme="minorHAnsi" w:hAnsiTheme="minorHAnsi" w:cstheme="minorBidi"/>
      <w:iCs w:val="0"/>
      <w:color w:val="auto"/>
      <w:sz w:val="24"/>
      <w:szCs w:val="24"/>
    </w:rPr>
  </w:style>
  <w:style w:type="paragraph" w:customStyle="1" w:styleId="ImageCaption">
    <w:name w:val="Image Caption"/>
    <w:basedOn w:val="Caption"/>
    <w:rsid w:val="00222299"/>
    <w:pPr>
      <w:spacing w:after="120"/>
    </w:pPr>
    <w:rPr>
      <w:rFonts w:asciiTheme="minorHAnsi" w:eastAsiaTheme="minorHAnsi" w:hAnsiTheme="minorHAnsi" w:cstheme="minorBidi"/>
      <w:iCs w:val="0"/>
      <w:color w:val="auto"/>
      <w:sz w:val="24"/>
      <w:szCs w:val="24"/>
    </w:rPr>
  </w:style>
  <w:style w:type="paragraph" w:customStyle="1" w:styleId="Figure">
    <w:name w:val="Figure"/>
    <w:basedOn w:val="Normal"/>
    <w:rsid w:val="00222299"/>
    <w:pPr>
      <w:spacing w:before="0" w:line="240" w:lineRule="auto"/>
    </w:pPr>
    <w:rPr>
      <w:rFonts w:asciiTheme="minorHAnsi" w:eastAsiaTheme="minorHAnsi" w:hAnsiTheme="minorHAnsi" w:cstheme="minorBidi"/>
      <w:color w:val="auto"/>
      <w:sz w:val="24"/>
      <w:szCs w:val="24"/>
    </w:rPr>
  </w:style>
  <w:style w:type="paragraph" w:customStyle="1" w:styleId="CaptionedFigure">
    <w:name w:val="Captioned Figure"/>
    <w:basedOn w:val="Figure"/>
    <w:rsid w:val="00222299"/>
    <w:pPr>
      <w:keepNext/>
    </w:pPr>
  </w:style>
  <w:style w:type="character" w:customStyle="1" w:styleId="CaptionChar">
    <w:name w:val="Caption Char"/>
    <w:basedOn w:val="DefaultParagraphFont"/>
    <w:link w:val="Caption"/>
    <w:rsid w:val="00A67BAA"/>
    <w:rPr>
      <w:iCs/>
      <w:color w:val="666666"/>
      <w:sz w:val="22"/>
      <w:szCs w:val="18"/>
    </w:rPr>
  </w:style>
  <w:style w:type="character" w:customStyle="1" w:styleId="VerbatimChar">
    <w:name w:val="Verbatim Char"/>
    <w:basedOn w:val="CaptionChar"/>
    <w:link w:val="SourceCode"/>
    <w:rsid w:val="00222299"/>
    <w:rPr>
      <w:rFonts w:ascii="Consolas" w:hAnsi="Consolas"/>
      <w:iCs/>
      <w:color w:val="666666"/>
      <w:sz w:val="22"/>
      <w:szCs w:val="18"/>
    </w:rPr>
  </w:style>
  <w:style w:type="character" w:customStyle="1" w:styleId="SectionNumber">
    <w:name w:val="Section Number"/>
    <w:basedOn w:val="CaptionChar"/>
    <w:rsid w:val="00222299"/>
    <w:rPr>
      <w:iCs/>
      <w:color w:val="666666"/>
      <w:sz w:val="22"/>
      <w:szCs w:val="18"/>
    </w:rPr>
  </w:style>
  <w:style w:type="paragraph" w:styleId="TOCHeading">
    <w:name w:val="TOC Heading"/>
    <w:basedOn w:val="Heading1"/>
    <w:next w:val="BodyText"/>
    <w:uiPriority w:val="39"/>
    <w:unhideWhenUsed/>
    <w:qFormat/>
    <w:rsid w:val="00222299"/>
    <w:pPr>
      <w:spacing w:before="240" w:after="0" w:line="259" w:lineRule="auto"/>
      <w:outlineLvl w:val="9"/>
    </w:pPr>
    <w:rPr>
      <w:rFonts w:asciiTheme="majorHAnsi" w:eastAsiaTheme="majorEastAsia" w:hAnsiTheme="majorHAnsi" w:cstheme="majorBidi"/>
      <w:b w:val="0"/>
      <w:color w:val="365F91" w:themeColor="accent1" w:themeShade="BF"/>
      <w:sz w:val="32"/>
      <w:szCs w:val="32"/>
    </w:rPr>
  </w:style>
  <w:style w:type="paragraph" w:customStyle="1" w:styleId="SourceCode">
    <w:name w:val="Source Code"/>
    <w:basedOn w:val="Normal"/>
    <w:link w:val="VerbatimChar"/>
    <w:rsid w:val="00222299"/>
    <w:pPr>
      <w:wordWrap w:val="0"/>
      <w:spacing w:before="0" w:line="240" w:lineRule="auto"/>
    </w:pPr>
    <w:rPr>
      <w:rFonts w:ascii="Consolas" w:hAnsi="Consolas"/>
      <w:i/>
      <w:iCs/>
      <w:color w:val="1F497D" w:themeColor="text2"/>
      <w:sz w:val="22"/>
      <w:szCs w:val="18"/>
    </w:rPr>
  </w:style>
  <w:style w:type="character" w:customStyle="1" w:styleId="KeywordTok">
    <w:name w:val="KeywordTok"/>
    <w:basedOn w:val="VerbatimChar"/>
    <w:rsid w:val="00222299"/>
    <w:rPr>
      <w:rFonts w:ascii="Consolas" w:hAnsi="Consolas"/>
      <w:b/>
      <w:iCs/>
      <w:color w:val="007020"/>
      <w:sz w:val="22"/>
      <w:szCs w:val="18"/>
    </w:rPr>
  </w:style>
  <w:style w:type="character" w:customStyle="1" w:styleId="DataTypeTok">
    <w:name w:val="DataTypeTok"/>
    <w:basedOn w:val="VerbatimChar"/>
    <w:rsid w:val="00222299"/>
    <w:rPr>
      <w:rFonts w:ascii="Consolas" w:hAnsi="Consolas"/>
      <w:iCs/>
      <w:color w:val="902000"/>
      <w:sz w:val="22"/>
      <w:szCs w:val="18"/>
    </w:rPr>
  </w:style>
  <w:style w:type="character" w:customStyle="1" w:styleId="DecValTok">
    <w:name w:val="DecValTok"/>
    <w:basedOn w:val="VerbatimChar"/>
    <w:rsid w:val="00222299"/>
    <w:rPr>
      <w:rFonts w:ascii="Consolas" w:hAnsi="Consolas"/>
      <w:iCs/>
      <w:color w:val="40A070"/>
      <w:sz w:val="22"/>
      <w:szCs w:val="18"/>
    </w:rPr>
  </w:style>
  <w:style w:type="character" w:customStyle="1" w:styleId="BaseNTok">
    <w:name w:val="BaseNTok"/>
    <w:basedOn w:val="VerbatimChar"/>
    <w:rsid w:val="00222299"/>
    <w:rPr>
      <w:rFonts w:ascii="Consolas" w:hAnsi="Consolas"/>
      <w:iCs/>
      <w:color w:val="40A070"/>
      <w:sz w:val="22"/>
      <w:szCs w:val="18"/>
    </w:rPr>
  </w:style>
  <w:style w:type="character" w:customStyle="1" w:styleId="FloatTok">
    <w:name w:val="FloatTok"/>
    <w:basedOn w:val="VerbatimChar"/>
    <w:rsid w:val="00222299"/>
    <w:rPr>
      <w:rFonts w:ascii="Consolas" w:hAnsi="Consolas"/>
      <w:iCs/>
      <w:color w:val="40A070"/>
      <w:sz w:val="22"/>
      <w:szCs w:val="18"/>
    </w:rPr>
  </w:style>
  <w:style w:type="character" w:customStyle="1" w:styleId="ConstantTok">
    <w:name w:val="ConstantTok"/>
    <w:basedOn w:val="VerbatimChar"/>
    <w:rsid w:val="00222299"/>
    <w:rPr>
      <w:rFonts w:ascii="Consolas" w:hAnsi="Consolas"/>
      <w:iCs/>
      <w:color w:val="880000"/>
      <w:sz w:val="22"/>
      <w:szCs w:val="18"/>
    </w:rPr>
  </w:style>
  <w:style w:type="character" w:customStyle="1" w:styleId="CharTok">
    <w:name w:val="CharTok"/>
    <w:basedOn w:val="VerbatimChar"/>
    <w:rsid w:val="00222299"/>
    <w:rPr>
      <w:rFonts w:ascii="Consolas" w:hAnsi="Consolas"/>
      <w:iCs/>
      <w:color w:val="4070A0"/>
      <w:sz w:val="22"/>
      <w:szCs w:val="18"/>
    </w:rPr>
  </w:style>
  <w:style w:type="character" w:customStyle="1" w:styleId="SpecialCharTok">
    <w:name w:val="SpecialCharTok"/>
    <w:basedOn w:val="VerbatimChar"/>
    <w:rsid w:val="00222299"/>
    <w:rPr>
      <w:rFonts w:ascii="Consolas" w:hAnsi="Consolas"/>
      <w:iCs/>
      <w:color w:val="4070A0"/>
      <w:sz w:val="22"/>
      <w:szCs w:val="18"/>
    </w:rPr>
  </w:style>
  <w:style w:type="character" w:customStyle="1" w:styleId="StringTok">
    <w:name w:val="StringTok"/>
    <w:basedOn w:val="VerbatimChar"/>
    <w:rsid w:val="00222299"/>
    <w:rPr>
      <w:rFonts w:ascii="Consolas" w:hAnsi="Consolas"/>
      <w:iCs/>
      <w:color w:val="4070A0"/>
      <w:sz w:val="22"/>
      <w:szCs w:val="18"/>
    </w:rPr>
  </w:style>
  <w:style w:type="character" w:customStyle="1" w:styleId="VerbatimStringTok">
    <w:name w:val="VerbatimStringTok"/>
    <w:basedOn w:val="VerbatimChar"/>
    <w:rsid w:val="00222299"/>
    <w:rPr>
      <w:rFonts w:ascii="Consolas" w:hAnsi="Consolas"/>
      <w:iCs/>
      <w:color w:val="4070A0"/>
      <w:sz w:val="22"/>
      <w:szCs w:val="18"/>
    </w:rPr>
  </w:style>
  <w:style w:type="character" w:customStyle="1" w:styleId="SpecialStringTok">
    <w:name w:val="SpecialStringTok"/>
    <w:basedOn w:val="VerbatimChar"/>
    <w:rsid w:val="00222299"/>
    <w:rPr>
      <w:rFonts w:ascii="Consolas" w:hAnsi="Consolas"/>
      <w:iCs/>
      <w:color w:val="BB6688"/>
      <w:sz w:val="22"/>
      <w:szCs w:val="18"/>
    </w:rPr>
  </w:style>
  <w:style w:type="character" w:customStyle="1" w:styleId="ImportTok">
    <w:name w:val="ImportTok"/>
    <w:basedOn w:val="VerbatimChar"/>
    <w:rsid w:val="00222299"/>
    <w:rPr>
      <w:rFonts w:ascii="Consolas" w:hAnsi="Consolas"/>
      <w:b/>
      <w:iCs/>
      <w:color w:val="008000"/>
      <w:sz w:val="22"/>
      <w:szCs w:val="18"/>
    </w:rPr>
  </w:style>
  <w:style w:type="character" w:customStyle="1" w:styleId="CommentTok">
    <w:name w:val="CommentTok"/>
    <w:basedOn w:val="VerbatimChar"/>
    <w:rsid w:val="00222299"/>
    <w:rPr>
      <w:rFonts w:ascii="Consolas" w:hAnsi="Consolas"/>
      <w:i/>
      <w:iCs/>
      <w:color w:val="60A0B0"/>
      <w:sz w:val="22"/>
      <w:szCs w:val="18"/>
    </w:rPr>
  </w:style>
  <w:style w:type="character" w:customStyle="1" w:styleId="DocumentationTok">
    <w:name w:val="DocumentationTok"/>
    <w:basedOn w:val="VerbatimChar"/>
    <w:rsid w:val="00222299"/>
    <w:rPr>
      <w:rFonts w:ascii="Consolas" w:hAnsi="Consolas"/>
      <w:i/>
      <w:iCs/>
      <w:color w:val="BA2121"/>
      <w:sz w:val="22"/>
      <w:szCs w:val="18"/>
    </w:rPr>
  </w:style>
  <w:style w:type="character" w:customStyle="1" w:styleId="AnnotationTok">
    <w:name w:val="AnnotationTok"/>
    <w:basedOn w:val="VerbatimChar"/>
    <w:rsid w:val="00222299"/>
    <w:rPr>
      <w:rFonts w:ascii="Consolas" w:hAnsi="Consolas"/>
      <w:b/>
      <w:i/>
      <w:iCs/>
      <w:color w:val="60A0B0"/>
      <w:sz w:val="22"/>
      <w:szCs w:val="18"/>
    </w:rPr>
  </w:style>
  <w:style w:type="character" w:customStyle="1" w:styleId="CommentVarTok">
    <w:name w:val="CommentVarTok"/>
    <w:basedOn w:val="VerbatimChar"/>
    <w:rsid w:val="00222299"/>
    <w:rPr>
      <w:rFonts w:ascii="Consolas" w:hAnsi="Consolas"/>
      <w:b/>
      <w:i/>
      <w:iCs/>
      <w:color w:val="60A0B0"/>
      <w:sz w:val="22"/>
      <w:szCs w:val="18"/>
    </w:rPr>
  </w:style>
  <w:style w:type="character" w:customStyle="1" w:styleId="OtherTok">
    <w:name w:val="OtherTok"/>
    <w:basedOn w:val="VerbatimChar"/>
    <w:rsid w:val="00222299"/>
    <w:rPr>
      <w:rFonts w:ascii="Consolas" w:hAnsi="Consolas"/>
      <w:iCs/>
      <w:color w:val="007020"/>
      <w:sz w:val="22"/>
      <w:szCs w:val="18"/>
    </w:rPr>
  </w:style>
  <w:style w:type="character" w:customStyle="1" w:styleId="FunctionTok">
    <w:name w:val="FunctionTok"/>
    <w:basedOn w:val="VerbatimChar"/>
    <w:rsid w:val="00222299"/>
    <w:rPr>
      <w:rFonts w:ascii="Consolas" w:hAnsi="Consolas"/>
      <w:iCs/>
      <w:color w:val="06287E"/>
      <w:sz w:val="22"/>
      <w:szCs w:val="18"/>
    </w:rPr>
  </w:style>
  <w:style w:type="character" w:customStyle="1" w:styleId="VariableTok">
    <w:name w:val="VariableTok"/>
    <w:basedOn w:val="VerbatimChar"/>
    <w:rsid w:val="00222299"/>
    <w:rPr>
      <w:rFonts w:ascii="Consolas" w:hAnsi="Consolas"/>
      <w:iCs/>
      <w:color w:val="19177C"/>
      <w:sz w:val="22"/>
      <w:szCs w:val="18"/>
    </w:rPr>
  </w:style>
  <w:style w:type="character" w:customStyle="1" w:styleId="ControlFlowTok">
    <w:name w:val="ControlFlowTok"/>
    <w:basedOn w:val="VerbatimChar"/>
    <w:rsid w:val="00222299"/>
    <w:rPr>
      <w:rFonts w:ascii="Consolas" w:hAnsi="Consolas"/>
      <w:b/>
      <w:iCs/>
      <w:color w:val="007020"/>
      <w:sz w:val="22"/>
      <w:szCs w:val="18"/>
    </w:rPr>
  </w:style>
  <w:style w:type="character" w:customStyle="1" w:styleId="OperatorTok">
    <w:name w:val="OperatorTok"/>
    <w:basedOn w:val="VerbatimChar"/>
    <w:rsid w:val="00222299"/>
    <w:rPr>
      <w:rFonts w:ascii="Consolas" w:hAnsi="Consolas"/>
      <w:iCs/>
      <w:color w:val="666666"/>
      <w:sz w:val="22"/>
      <w:szCs w:val="18"/>
    </w:rPr>
  </w:style>
  <w:style w:type="character" w:customStyle="1" w:styleId="BuiltInTok">
    <w:name w:val="BuiltInTok"/>
    <w:basedOn w:val="VerbatimChar"/>
    <w:rsid w:val="00222299"/>
    <w:rPr>
      <w:rFonts w:ascii="Consolas" w:hAnsi="Consolas"/>
      <w:iCs/>
      <w:color w:val="008000"/>
      <w:sz w:val="22"/>
      <w:szCs w:val="18"/>
    </w:rPr>
  </w:style>
  <w:style w:type="character" w:customStyle="1" w:styleId="ExtensionTok">
    <w:name w:val="ExtensionTok"/>
    <w:basedOn w:val="VerbatimChar"/>
    <w:rsid w:val="00222299"/>
    <w:rPr>
      <w:rFonts w:ascii="Consolas" w:hAnsi="Consolas"/>
      <w:iCs/>
      <w:color w:val="666666"/>
      <w:sz w:val="22"/>
      <w:szCs w:val="18"/>
    </w:rPr>
  </w:style>
  <w:style w:type="character" w:customStyle="1" w:styleId="PreprocessorTok">
    <w:name w:val="PreprocessorTok"/>
    <w:basedOn w:val="VerbatimChar"/>
    <w:rsid w:val="00222299"/>
    <w:rPr>
      <w:rFonts w:ascii="Consolas" w:hAnsi="Consolas"/>
      <w:iCs/>
      <w:color w:val="BC7A00"/>
      <w:sz w:val="22"/>
      <w:szCs w:val="18"/>
    </w:rPr>
  </w:style>
  <w:style w:type="character" w:customStyle="1" w:styleId="AttributeTok">
    <w:name w:val="AttributeTok"/>
    <w:basedOn w:val="VerbatimChar"/>
    <w:rsid w:val="00222299"/>
    <w:rPr>
      <w:rFonts w:ascii="Consolas" w:hAnsi="Consolas"/>
      <w:iCs/>
      <w:color w:val="7D9029"/>
      <w:sz w:val="22"/>
      <w:szCs w:val="18"/>
    </w:rPr>
  </w:style>
  <w:style w:type="character" w:customStyle="1" w:styleId="RegionMarkerTok">
    <w:name w:val="RegionMarkerTok"/>
    <w:basedOn w:val="VerbatimChar"/>
    <w:rsid w:val="00222299"/>
    <w:rPr>
      <w:rFonts w:ascii="Consolas" w:hAnsi="Consolas"/>
      <w:iCs/>
      <w:color w:val="666666"/>
      <w:sz w:val="22"/>
      <w:szCs w:val="18"/>
    </w:rPr>
  </w:style>
  <w:style w:type="character" w:customStyle="1" w:styleId="InformationTok">
    <w:name w:val="InformationTok"/>
    <w:basedOn w:val="VerbatimChar"/>
    <w:rsid w:val="00222299"/>
    <w:rPr>
      <w:rFonts w:ascii="Consolas" w:hAnsi="Consolas"/>
      <w:b/>
      <w:i/>
      <w:iCs/>
      <w:color w:val="60A0B0"/>
      <w:sz w:val="22"/>
      <w:szCs w:val="18"/>
    </w:rPr>
  </w:style>
  <w:style w:type="character" w:customStyle="1" w:styleId="WarningTok">
    <w:name w:val="WarningTok"/>
    <w:basedOn w:val="VerbatimChar"/>
    <w:rsid w:val="00222299"/>
    <w:rPr>
      <w:rFonts w:ascii="Consolas" w:hAnsi="Consolas"/>
      <w:b/>
      <w:i/>
      <w:iCs/>
      <w:color w:val="60A0B0"/>
      <w:sz w:val="22"/>
      <w:szCs w:val="18"/>
    </w:rPr>
  </w:style>
  <w:style w:type="character" w:customStyle="1" w:styleId="AlertTok">
    <w:name w:val="AlertTok"/>
    <w:basedOn w:val="VerbatimChar"/>
    <w:rsid w:val="00222299"/>
    <w:rPr>
      <w:rFonts w:ascii="Consolas" w:hAnsi="Consolas"/>
      <w:b/>
      <w:iCs/>
      <w:color w:val="FF0000"/>
      <w:sz w:val="22"/>
      <w:szCs w:val="18"/>
    </w:rPr>
  </w:style>
  <w:style w:type="character" w:customStyle="1" w:styleId="ErrorTok">
    <w:name w:val="ErrorTok"/>
    <w:basedOn w:val="VerbatimChar"/>
    <w:rsid w:val="00222299"/>
    <w:rPr>
      <w:rFonts w:ascii="Consolas" w:hAnsi="Consolas"/>
      <w:b/>
      <w:iCs/>
      <w:color w:val="FF0000"/>
      <w:sz w:val="22"/>
      <w:szCs w:val="18"/>
    </w:rPr>
  </w:style>
  <w:style w:type="character" w:customStyle="1" w:styleId="NormalTok">
    <w:name w:val="NormalTok"/>
    <w:basedOn w:val="VerbatimChar"/>
    <w:rsid w:val="00222299"/>
    <w:rPr>
      <w:rFonts w:ascii="Consolas" w:hAnsi="Consolas"/>
      <w:iCs/>
      <w:color w:val="666666"/>
      <w:sz w:val="22"/>
      <w:szCs w:val="18"/>
    </w:rPr>
  </w:style>
  <w:style w:type="table" w:customStyle="1" w:styleId="Table1">
    <w:name w:val="Table1"/>
    <w:semiHidden/>
    <w:unhideWhenUsed/>
    <w:qFormat/>
    <w:rsid w:val="00523267"/>
    <w:pPr>
      <w:spacing w:before="0" w:line="240" w:lineRule="auto"/>
    </w:pPr>
    <w:rPr>
      <w:rFonts w:ascii="Cambria" w:eastAsia="Cambria" w:hAnsi="Cambria" w:cs="Times New Roman"/>
      <w:color w:val="auto"/>
      <w:sz w:val="24"/>
      <w:szCs w:val="24"/>
      <w:lang w:val="en-GB" w:eastAsia="en-GB"/>
    </w:rPr>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TableParagraph">
    <w:name w:val="Table Paragraph"/>
    <w:basedOn w:val="Normal"/>
    <w:uiPriority w:val="1"/>
    <w:qFormat/>
    <w:rsid w:val="005B0A80"/>
    <w:pPr>
      <w:widowControl w:val="0"/>
      <w:autoSpaceDE w:val="0"/>
      <w:autoSpaceDN w:val="0"/>
      <w:spacing w:before="0" w:after="0" w:line="210" w:lineRule="exact"/>
      <w:jc w:val="right"/>
    </w:pPr>
    <w:rPr>
      <w:rFonts w:ascii="Georgia" w:eastAsia="Georgia" w:hAnsi="Georgia" w:cs="Georgia"/>
      <w:color w:val="auto"/>
      <w:sz w:val="22"/>
      <w:szCs w:val="22"/>
    </w:rPr>
  </w:style>
  <w:style w:type="character" w:styleId="PlaceholderText">
    <w:name w:val="Placeholder Text"/>
    <w:basedOn w:val="DefaultParagraphFont"/>
    <w:uiPriority w:val="99"/>
    <w:semiHidden/>
    <w:rsid w:val="00436201"/>
    <w:rPr>
      <w:color w:val="808080"/>
    </w:rPr>
  </w:style>
  <w:style w:type="paragraph" w:styleId="Revision">
    <w:name w:val="Revision"/>
    <w:hidden/>
    <w:uiPriority w:val="99"/>
    <w:semiHidden/>
    <w:rsid w:val="00EF035F"/>
    <w:pPr>
      <w:spacing w:before="0" w:after="0" w:line="240" w:lineRule="auto"/>
    </w:pPr>
  </w:style>
  <w:style w:type="paragraph" w:styleId="CommentSubject">
    <w:name w:val="annotation subject"/>
    <w:basedOn w:val="CommentText"/>
    <w:next w:val="CommentText"/>
    <w:link w:val="CommentSubjectChar"/>
    <w:uiPriority w:val="99"/>
    <w:semiHidden/>
    <w:unhideWhenUsed/>
    <w:rsid w:val="00C83D89"/>
    <w:rPr>
      <w:b/>
      <w:bCs/>
    </w:rPr>
  </w:style>
  <w:style w:type="character" w:customStyle="1" w:styleId="CommentSubjectChar">
    <w:name w:val="Comment Subject Char"/>
    <w:basedOn w:val="CommentTextChar"/>
    <w:link w:val="CommentSubject"/>
    <w:uiPriority w:val="99"/>
    <w:semiHidden/>
    <w:rsid w:val="00C83D89"/>
    <w:rPr>
      <w:b/>
      <w:bCs/>
      <w:sz w:val="20"/>
      <w:szCs w:val="20"/>
    </w:rPr>
  </w:style>
  <w:style w:type="paragraph" w:styleId="NormalWeb">
    <w:name w:val="Normal (Web)"/>
    <w:basedOn w:val="Normal"/>
    <w:uiPriority w:val="99"/>
    <w:unhideWhenUsed/>
    <w:rsid w:val="00931F5F"/>
    <w:pPr>
      <w:spacing w:before="100" w:beforeAutospacing="1" w:after="100" w:afterAutospacing="1" w:line="240" w:lineRule="auto"/>
    </w:pPr>
    <w:rPr>
      <w:rFonts w:ascii="Times New Roman" w:eastAsia="Times New Roman" w:hAnsi="Times New Roman" w:cs="Times New Roman"/>
      <w:color w:val="auto"/>
      <w:sz w:val="24"/>
      <w:szCs w:val="24"/>
    </w:rPr>
  </w:style>
  <w:style w:type="character" w:styleId="Emphasis">
    <w:name w:val="Emphasis"/>
    <w:basedOn w:val="DefaultParagraphFont"/>
    <w:uiPriority w:val="20"/>
    <w:qFormat/>
    <w:rsid w:val="00DD1E48"/>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080502">
      <w:bodyDiv w:val="1"/>
      <w:marLeft w:val="0"/>
      <w:marRight w:val="0"/>
      <w:marTop w:val="0"/>
      <w:marBottom w:val="0"/>
      <w:divBdr>
        <w:top w:val="none" w:sz="0" w:space="0" w:color="auto"/>
        <w:left w:val="none" w:sz="0" w:space="0" w:color="auto"/>
        <w:bottom w:val="none" w:sz="0" w:space="0" w:color="auto"/>
        <w:right w:val="none" w:sz="0" w:space="0" w:color="auto"/>
      </w:divBdr>
    </w:div>
    <w:div w:id="133331135">
      <w:bodyDiv w:val="1"/>
      <w:marLeft w:val="0"/>
      <w:marRight w:val="0"/>
      <w:marTop w:val="0"/>
      <w:marBottom w:val="0"/>
      <w:divBdr>
        <w:top w:val="none" w:sz="0" w:space="0" w:color="auto"/>
        <w:left w:val="none" w:sz="0" w:space="0" w:color="auto"/>
        <w:bottom w:val="none" w:sz="0" w:space="0" w:color="auto"/>
        <w:right w:val="none" w:sz="0" w:space="0" w:color="auto"/>
      </w:divBdr>
      <w:divsChild>
        <w:div w:id="1941599767">
          <w:marLeft w:val="0"/>
          <w:marRight w:val="0"/>
          <w:marTop w:val="0"/>
          <w:marBottom w:val="0"/>
          <w:divBdr>
            <w:top w:val="none" w:sz="0" w:space="0" w:color="auto"/>
            <w:left w:val="none" w:sz="0" w:space="0" w:color="auto"/>
            <w:bottom w:val="none" w:sz="0" w:space="0" w:color="auto"/>
            <w:right w:val="none" w:sz="0" w:space="0" w:color="auto"/>
          </w:divBdr>
          <w:divsChild>
            <w:div w:id="619144075">
              <w:marLeft w:val="0"/>
              <w:marRight w:val="0"/>
              <w:marTop w:val="0"/>
              <w:marBottom w:val="0"/>
              <w:divBdr>
                <w:top w:val="none" w:sz="0" w:space="0" w:color="auto"/>
                <w:left w:val="none" w:sz="0" w:space="0" w:color="auto"/>
                <w:bottom w:val="none" w:sz="0" w:space="0" w:color="auto"/>
                <w:right w:val="none" w:sz="0" w:space="0" w:color="auto"/>
              </w:divBdr>
              <w:divsChild>
                <w:div w:id="380251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671767">
      <w:bodyDiv w:val="1"/>
      <w:marLeft w:val="0"/>
      <w:marRight w:val="0"/>
      <w:marTop w:val="0"/>
      <w:marBottom w:val="0"/>
      <w:divBdr>
        <w:top w:val="none" w:sz="0" w:space="0" w:color="auto"/>
        <w:left w:val="none" w:sz="0" w:space="0" w:color="auto"/>
        <w:bottom w:val="none" w:sz="0" w:space="0" w:color="auto"/>
        <w:right w:val="none" w:sz="0" w:space="0" w:color="auto"/>
      </w:divBdr>
      <w:divsChild>
        <w:div w:id="1209297214">
          <w:marLeft w:val="0"/>
          <w:marRight w:val="0"/>
          <w:marTop w:val="0"/>
          <w:marBottom w:val="0"/>
          <w:divBdr>
            <w:top w:val="none" w:sz="0" w:space="0" w:color="auto"/>
            <w:left w:val="none" w:sz="0" w:space="0" w:color="auto"/>
            <w:bottom w:val="none" w:sz="0" w:space="0" w:color="auto"/>
            <w:right w:val="none" w:sz="0" w:space="0" w:color="auto"/>
          </w:divBdr>
          <w:divsChild>
            <w:div w:id="884827982">
              <w:marLeft w:val="0"/>
              <w:marRight w:val="0"/>
              <w:marTop w:val="0"/>
              <w:marBottom w:val="0"/>
              <w:divBdr>
                <w:top w:val="none" w:sz="0" w:space="0" w:color="auto"/>
                <w:left w:val="none" w:sz="0" w:space="0" w:color="auto"/>
                <w:bottom w:val="none" w:sz="0" w:space="0" w:color="auto"/>
                <w:right w:val="none" w:sz="0" w:space="0" w:color="auto"/>
              </w:divBdr>
              <w:divsChild>
                <w:div w:id="248543996">
                  <w:marLeft w:val="0"/>
                  <w:marRight w:val="0"/>
                  <w:marTop w:val="0"/>
                  <w:marBottom w:val="0"/>
                  <w:divBdr>
                    <w:top w:val="none" w:sz="0" w:space="0" w:color="auto"/>
                    <w:left w:val="none" w:sz="0" w:space="0" w:color="auto"/>
                    <w:bottom w:val="none" w:sz="0" w:space="0" w:color="auto"/>
                    <w:right w:val="none" w:sz="0" w:space="0" w:color="auto"/>
                  </w:divBdr>
                  <w:divsChild>
                    <w:div w:id="842821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569864">
      <w:bodyDiv w:val="1"/>
      <w:marLeft w:val="0"/>
      <w:marRight w:val="0"/>
      <w:marTop w:val="0"/>
      <w:marBottom w:val="0"/>
      <w:divBdr>
        <w:top w:val="none" w:sz="0" w:space="0" w:color="auto"/>
        <w:left w:val="none" w:sz="0" w:space="0" w:color="auto"/>
        <w:bottom w:val="none" w:sz="0" w:space="0" w:color="auto"/>
        <w:right w:val="none" w:sz="0" w:space="0" w:color="auto"/>
      </w:divBdr>
    </w:div>
    <w:div w:id="235483631">
      <w:bodyDiv w:val="1"/>
      <w:marLeft w:val="0"/>
      <w:marRight w:val="0"/>
      <w:marTop w:val="0"/>
      <w:marBottom w:val="0"/>
      <w:divBdr>
        <w:top w:val="none" w:sz="0" w:space="0" w:color="auto"/>
        <w:left w:val="none" w:sz="0" w:space="0" w:color="auto"/>
        <w:bottom w:val="none" w:sz="0" w:space="0" w:color="auto"/>
        <w:right w:val="none" w:sz="0" w:space="0" w:color="auto"/>
      </w:divBdr>
      <w:divsChild>
        <w:div w:id="855920389">
          <w:marLeft w:val="0"/>
          <w:marRight w:val="0"/>
          <w:marTop w:val="0"/>
          <w:marBottom w:val="0"/>
          <w:divBdr>
            <w:top w:val="none" w:sz="0" w:space="0" w:color="auto"/>
            <w:left w:val="none" w:sz="0" w:space="0" w:color="auto"/>
            <w:bottom w:val="none" w:sz="0" w:space="0" w:color="auto"/>
            <w:right w:val="none" w:sz="0" w:space="0" w:color="auto"/>
          </w:divBdr>
          <w:divsChild>
            <w:div w:id="1327855269">
              <w:marLeft w:val="0"/>
              <w:marRight w:val="0"/>
              <w:marTop w:val="0"/>
              <w:marBottom w:val="0"/>
              <w:divBdr>
                <w:top w:val="none" w:sz="0" w:space="0" w:color="auto"/>
                <w:left w:val="none" w:sz="0" w:space="0" w:color="auto"/>
                <w:bottom w:val="none" w:sz="0" w:space="0" w:color="auto"/>
                <w:right w:val="none" w:sz="0" w:space="0" w:color="auto"/>
              </w:divBdr>
              <w:divsChild>
                <w:div w:id="816608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9504458">
      <w:bodyDiv w:val="1"/>
      <w:marLeft w:val="0"/>
      <w:marRight w:val="0"/>
      <w:marTop w:val="0"/>
      <w:marBottom w:val="0"/>
      <w:divBdr>
        <w:top w:val="none" w:sz="0" w:space="0" w:color="auto"/>
        <w:left w:val="none" w:sz="0" w:space="0" w:color="auto"/>
        <w:bottom w:val="none" w:sz="0" w:space="0" w:color="auto"/>
        <w:right w:val="none" w:sz="0" w:space="0" w:color="auto"/>
      </w:divBdr>
      <w:divsChild>
        <w:div w:id="1035885381">
          <w:marLeft w:val="0"/>
          <w:marRight w:val="0"/>
          <w:marTop w:val="0"/>
          <w:marBottom w:val="0"/>
          <w:divBdr>
            <w:top w:val="none" w:sz="0" w:space="0" w:color="auto"/>
            <w:left w:val="none" w:sz="0" w:space="0" w:color="auto"/>
            <w:bottom w:val="none" w:sz="0" w:space="0" w:color="auto"/>
            <w:right w:val="none" w:sz="0" w:space="0" w:color="auto"/>
          </w:divBdr>
          <w:divsChild>
            <w:div w:id="424151069">
              <w:marLeft w:val="0"/>
              <w:marRight w:val="0"/>
              <w:marTop w:val="0"/>
              <w:marBottom w:val="0"/>
              <w:divBdr>
                <w:top w:val="none" w:sz="0" w:space="0" w:color="auto"/>
                <w:left w:val="none" w:sz="0" w:space="0" w:color="auto"/>
                <w:bottom w:val="none" w:sz="0" w:space="0" w:color="auto"/>
                <w:right w:val="none" w:sz="0" w:space="0" w:color="auto"/>
              </w:divBdr>
              <w:divsChild>
                <w:div w:id="974263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2302211">
      <w:bodyDiv w:val="1"/>
      <w:marLeft w:val="0"/>
      <w:marRight w:val="0"/>
      <w:marTop w:val="0"/>
      <w:marBottom w:val="0"/>
      <w:divBdr>
        <w:top w:val="none" w:sz="0" w:space="0" w:color="auto"/>
        <w:left w:val="none" w:sz="0" w:space="0" w:color="auto"/>
        <w:bottom w:val="none" w:sz="0" w:space="0" w:color="auto"/>
        <w:right w:val="none" w:sz="0" w:space="0" w:color="auto"/>
      </w:divBdr>
      <w:divsChild>
        <w:div w:id="315497324">
          <w:marLeft w:val="0"/>
          <w:marRight w:val="0"/>
          <w:marTop w:val="0"/>
          <w:marBottom w:val="0"/>
          <w:divBdr>
            <w:top w:val="none" w:sz="0" w:space="0" w:color="auto"/>
            <w:left w:val="none" w:sz="0" w:space="0" w:color="auto"/>
            <w:bottom w:val="none" w:sz="0" w:space="0" w:color="auto"/>
            <w:right w:val="none" w:sz="0" w:space="0" w:color="auto"/>
          </w:divBdr>
          <w:divsChild>
            <w:div w:id="1392652358">
              <w:marLeft w:val="0"/>
              <w:marRight w:val="0"/>
              <w:marTop w:val="0"/>
              <w:marBottom w:val="0"/>
              <w:divBdr>
                <w:top w:val="none" w:sz="0" w:space="0" w:color="auto"/>
                <w:left w:val="none" w:sz="0" w:space="0" w:color="auto"/>
                <w:bottom w:val="none" w:sz="0" w:space="0" w:color="auto"/>
                <w:right w:val="none" w:sz="0" w:space="0" w:color="auto"/>
              </w:divBdr>
              <w:divsChild>
                <w:div w:id="2011105119">
                  <w:marLeft w:val="0"/>
                  <w:marRight w:val="0"/>
                  <w:marTop w:val="0"/>
                  <w:marBottom w:val="0"/>
                  <w:divBdr>
                    <w:top w:val="none" w:sz="0" w:space="0" w:color="auto"/>
                    <w:left w:val="none" w:sz="0" w:space="0" w:color="auto"/>
                    <w:bottom w:val="none" w:sz="0" w:space="0" w:color="auto"/>
                    <w:right w:val="none" w:sz="0" w:space="0" w:color="auto"/>
                  </w:divBdr>
                  <w:divsChild>
                    <w:div w:id="441997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2344360">
      <w:bodyDiv w:val="1"/>
      <w:marLeft w:val="0"/>
      <w:marRight w:val="0"/>
      <w:marTop w:val="0"/>
      <w:marBottom w:val="0"/>
      <w:divBdr>
        <w:top w:val="none" w:sz="0" w:space="0" w:color="auto"/>
        <w:left w:val="none" w:sz="0" w:space="0" w:color="auto"/>
        <w:bottom w:val="none" w:sz="0" w:space="0" w:color="auto"/>
        <w:right w:val="none" w:sz="0" w:space="0" w:color="auto"/>
      </w:divBdr>
      <w:divsChild>
        <w:div w:id="27223628">
          <w:marLeft w:val="0"/>
          <w:marRight w:val="0"/>
          <w:marTop w:val="0"/>
          <w:marBottom w:val="0"/>
          <w:divBdr>
            <w:top w:val="none" w:sz="0" w:space="0" w:color="auto"/>
            <w:left w:val="none" w:sz="0" w:space="0" w:color="auto"/>
            <w:bottom w:val="none" w:sz="0" w:space="0" w:color="auto"/>
            <w:right w:val="none" w:sz="0" w:space="0" w:color="auto"/>
          </w:divBdr>
          <w:divsChild>
            <w:div w:id="1347099797">
              <w:marLeft w:val="0"/>
              <w:marRight w:val="0"/>
              <w:marTop w:val="0"/>
              <w:marBottom w:val="0"/>
              <w:divBdr>
                <w:top w:val="none" w:sz="0" w:space="0" w:color="auto"/>
                <w:left w:val="none" w:sz="0" w:space="0" w:color="auto"/>
                <w:bottom w:val="none" w:sz="0" w:space="0" w:color="auto"/>
                <w:right w:val="none" w:sz="0" w:space="0" w:color="auto"/>
              </w:divBdr>
              <w:divsChild>
                <w:div w:id="42410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0427350">
      <w:bodyDiv w:val="1"/>
      <w:marLeft w:val="0"/>
      <w:marRight w:val="0"/>
      <w:marTop w:val="0"/>
      <w:marBottom w:val="0"/>
      <w:divBdr>
        <w:top w:val="none" w:sz="0" w:space="0" w:color="auto"/>
        <w:left w:val="none" w:sz="0" w:space="0" w:color="auto"/>
        <w:bottom w:val="none" w:sz="0" w:space="0" w:color="auto"/>
        <w:right w:val="none" w:sz="0" w:space="0" w:color="auto"/>
      </w:divBdr>
      <w:divsChild>
        <w:div w:id="717558866">
          <w:marLeft w:val="0"/>
          <w:marRight w:val="0"/>
          <w:marTop w:val="0"/>
          <w:marBottom w:val="0"/>
          <w:divBdr>
            <w:top w:val="none" w:sz="0" w:space="0" w:color="auto"/>
            <w:left w:val="none" w:sz="0" w:space="0" w:color="auto"/>
            <w:bottom w:val="none" w:sz="0" w:space="0" w:color="auto"/>
            <w:right w:val="none" w:sz="0" w:space="0" w:color="auto"/>
          </w:divBdr>
          <w:divsChild>
            <w:div w:id="1406414352">
              <w:marLeft w:val="0"/>
              <w:marRight w:val="0"/>
              <w:marTop w:val="0"/>
              <w:marBottom w:val="0"/>
              <w:divBdr>
                <w:top w:val="none" w:sz="0" w:space="0" w:color="auto"/>
                <w:left w:val="none" w:sz="0" w:space="0" w:color="auto"/>
                <w:bottom w:val="none" w:sz="0" w:space="0" w:color="auto"/>
                <w:right w:val="none" w:sz="0" w:space="0" w:color="auto"/>
              </w:divBdr>
              <w:divsChild>
                <w:div w:id="273249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5637236">
      <w:bodyDiv w:val="1"/>
      <w:marLeft w:val="0"/>
      <w:marRight w:val="0"/>
      <w:marTop w:val="0"/>
      <w:marBottom w:val="0"/>
      <w:divBdr>
        <w:top w:val="none" w:sz="0" w:space="0" w:color="auto"/>
        <w:left w:val="none" w:sz="0" w:space="0" w:color="auto"/>
        <w:bottom w:val="none" w:sz="0" w:space="0" w:color="auto"/>
        <w:right w:val="none" w:sz="0" w:space="0" w:color="auto"/>
      </w:divBdr>
      <w:divsChild>
        <w:div w:id="1918979888">
          <w:marLeft w:val="0"/>
          <w:marRight w:val="0"/>
          <w:marTop w:val="0"/>
          <w:marBottom w:val="0"/>
          <w:divBdr>
            <w:top w:val="none" w:sz="0" w:space="0" w:color="auto"/>
            <w:left w:val="none" w:sz="0" w:space="0" w:color="auto"/>
            <w:bottom w:val="none" w:sz="0" w:space="0" w:color="auto"/>
            <w:right w:val="none" w:sz="0" w:space="0" w:color="auto"/>
          </w:divBdr>
          <w:divsChild>
            <w:div w:id="887103636">
              <w:marLeft w:val="0"/>
              <w:marRight w:val="0"/>
              <w:marTop w:val="0"/>
              <w:marBottom w:val="0"/>
              <w:divBdr>
                <w:top w:val="none" w:sz="0" w:space="0" w:color="auto"/>
                <w:left w:val="none" w:sz="0" w:space="0" w:color="auto"/>
                <w:bottom w:val="none" w:sz="0" w:space="0" w:color="auto"/>
                <w:right w:val="none" w:sz="0" w:space="0" w:color="auto"/>
              </w:divBdr>
              <w:divsChild>
                <w:div w:id="550385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5419506">
      <w:bodyDiv w:val="1"/>
      <w:marLeft w:val="0"/>
      <w:marRight w:val="0"/>
      <w:marTop w:val="0"/>
      <w:marBottom w:val="0"/>
      <w:divBdr>
        <w:top w:val="none" w:sz="0" w:space="0" w:color="auto"/>
        <w:left w:val="none" w:sz="0" w:space="0" w:color="auto"/>
        <w:bottom w:val="none" w:sz="0" w:space="0" w:color="auto"/>
        <w:right w:val="none" w:sz="0" w:space="0" w:color="auto"/>
      </w:divBdr>
      <w:divsChild>
        <w:div w:id="130368854">
          <w:marLeft w:val="0"/>
          <w:marRight w:val="0"/>
          <w:marTop w:val="0"/>
          <w:marBottom w:val="0"/>
          <w:divBdr>
            <w:top w:val="none" w:sz="0" w:space="0" w:color="auto"/>
            <w:left w:val="none" w:sz="0" w:space="0" w:color="auto"/>
            <w:bottom w:val="none" w:sz="0" w:space="0" w:color="auto"/>
            <w:right w:val="none" w:sz="0" w:space="0" w:color="auto"/>
          </w:divBdr>
          <w:divsChild>
            <w:div w:id="1319117409">
              <w:marLeft w:val="0"/>
              <w:marRight w:val="0"/>
              <w:marTop w:val="0"/>
              <w:marBottom w:val="0"/>
              <w:divBdr>
                <w:top w:val="none" w:sz="0" w:space="0" w:color="auto"/>
                <w:left w:val="none" w:sz="0" w:space="0" w:color="auto"/>
                <w:bottom w:val="none" w:sz="0" w:space="0" w:color="auto"/>
                <w:right w:val="none" w:sz="0" w:space="0" w:color="auto"/>
              </w:divBdr>
              <w:divsChild>
                <w:div w:id="1449276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0003207">
      <w:bodyDiv w:val="1"/>
      <w:marLeft w:val="0"/>
      <w:marRight w:val="0"/>
      <w:marTop w:val="0"/>
      <w:marBottom w:val="0"/>
      <w:divBdr>
        <w:top w:val="none" w:sz="0" w:space="0" w:color="auto"/>
        <w:left w:val="none" w:sz="0" w:space="0" w:color="auto"/>
        <w:bottom w:val="none" w:sz="0" w:space="0" w:color="auto"/>
        <w:right w:val="none" w:sz="0" w:space="0" w:color="auto"/>
      </w:divBdr>
      <w:divsChild>
        <w:div w:id="10569327">
          <w:marLeft w:val="0"/>
          <w:marRight w:val="0"/>
          <w:marTop w:val="0"/>
          <w:marBottom w:val="0"/>
          <w:divBdr>
            <w:top w:val="none" w:sz="0" w:space="0" w:color="auto"/>
            <w:left w:val="none" w:sz="0" w:space="0" w:color="auto"/>
            <w:bottom w:val="none" w:sz="0" w:space="0" w:color="auto"/>
            <w:right w:val="none" w:sz="0" w:space="0" w:color="auto"/>
          </w:divBdr>
          <w:divsChild>
            <w:div w:id="1529488453">
              <w:marLeft w:val="0"/>
              <w:marRight w:val="0"/>
              <w:marTop w:val="0"/>
              <w:marBottom w:val="0"/>
              <w:divBdr>
                <w:top w:val="none" w:sz="0" w:space="0" w:color="auto"/>
                <w:left w:val="none" w:sz="0" w:space="0" w:color="auto"/>
                <w:bottom w:val="none" w:sz="0" w:space="0" w:color="auto"/>
                <w:right w:val="none" w:sz="0" w:space="0" w:color="auto"/>
              </w:divBdr>
              <w:divsChild>
                <w:div w:id="1382023677">
                  <w:marLeft w:val="0"/>
                  <w:marRight w:val="0"/>
                  <w:marTop w:val="0"/>
                  <w:marBottom w:val="0"/>
                  <w:divBdr>
                    <w:top w:val="none" w:sz="0" w:space="0" w:color="auto"/>
                    <w:left w:val="none" w:sz="0" w:space="0" w:color="auto"/>
                    <w:bottom w:val="none" w:sz="0" w:space="0" w:color="auto"/>
                    <w:right w:val="none" w:sz="0" w:space="0" w:color="auto"/>
                  </w:divBdr>
                  <w:divsChild>
                    <w:div w:id="1269854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3057535">
      <w:bodyDiv w:val="1"/>
      <w:marLeft w:val="0"/>
      <w:marRight w:val="0"/>
      <w:marTop w:val="0"/>
      <w:marBottom w:val="0"/>
      <w:divBdr>
        <w:top w:val="none" w:sz="0" w:space="0" w:color="auto"/>
        <w:left w:val="none" w:sz="0" w:space="0" w:color="auto"/>
        <w:bottom w:val="none" w:sz="0" w:space="0" w:color="auto"/>
        <w:right w:val="none" w:sz="0" w:space="0" w:color="auto"/>
      </w:divBdr>
    </w:div>
    <w:div w:id="535042060">
      <w:bodyDiv w:val="1"/>
      <w:marLeft w:val="0"/>
      <w:marRight w:val="0"/>
      <w:marTop w:val="0"/>
      <w:marBottom w:val="0"/>
      <w:divBdr>
        <w:top w:val="none" w:sz="0" w:space="0" w:color="auto"/>
        <w:left w:val="none" w:sz="0" w:space="0" w:color="auto"/>
        <w:bottom w:val="none" w:sz="0" w:space="0" w:color="auto"/>
        <w:right w:val="none" w:sz="0" w:space="0" w:color="auto"/>
      </w:divBdr>
      <w:divsChild>
        <w:div w:id="1603683947">
          <w:marLeft w:val="0"/>
          <w:marRight w:val="0"/>
          <w:marTop w:val="0"/>
          <w:marBottom w:val="0"/>
          <w:divBdr>
            <w:top w:val="none" w:sz="0" w:space="0" w:color="auto"/>
            <w:left w:val="none" w:sz="0" w:space="0" w:color="auto"/>
            <w:bottom w:val="none" w:sz="0" w:space="0" w:color="auto"/>
            <w:right w:val="none" w:sz="0" w:space="0" w:color="auto"/>
          </w:divBdr>
          <w:divsChild>
            <w:div w:id="434054299">
              <w:marLeft w:val="0"/>
              <w:marRight w:val="0"/>
              <w:marTop w:val="0"/>
              <w:marBottom w:val="0"/>
              <w:divBdr>
                <w:top w:val="none" w:sz="0" w:space="0" w:color="auto"/>
                <w:left w:val="none" w:sz="0" w:space="0" w:color="auto"/>
                <w:bottom w:val="none" w:sz="0" w:space="0" w:color="auto"/>
                <w:right w:val="none" w:sz="0" w:space="0" w:color="auto"/>
              </w:divBdr>
              <w:divsChild>
                <w:div w:id="732240234">
                  <w:marLeft w:val="0"/>
                  <w:marRight w:val="0"/>
                  <w:marTop w:val="0"/>
                  <w:marBottom w:val="0"/>
                  <w:divBdr>
                    <w:top w:val="none" w:sz="0" w:space="0" w:color="auto"/>
                    <w:left w:val="none" w:sz="0" w:space="0" w:color="auto"/>
                    <w:bottom w:val="none" w:sz="0" w:space="0" w:color="auto"/>
                    <w:right w:val="none" w:sz="0" w:space="0" w:color="auto"/>
                  </w:divBdr>
                  <w:divsChild>
                    <w:div w:id="1556966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2063393">
      <w:bodyDiv w:val="1"/>
      <w:marLeft w:val="0"/>
      <w:marRight w:val="0"/>
      <w:marTop w:val="0"/>
      <w:marBottom w:val="0"/>
      <w:divBdr>
        <w:top w:val="none" w:sz="0" w:space="0" w:color="auto"/>
        <w:left w:val="none" w:sz="0" w:space="0" w:color="auto"/>
        <w:bottom w:val="none" w:sz="0" w:space="0" w:color="auto"/>
        <w:right w:val="none" w:sz="0" w:space="0" w:color="auto"/>
      </w:divBdr>
    </w:div>
    <w:div w:id="560020082">
      <w:bodyDiv w:val="1"/>
      <w:marLeft w:val="0"/>
      <w:marRight w:val="0"/>
      <w:marTop w:val="0"/>
      <w:marBottom w:val="0"/>
      <w:divBdr>
        <w:top w:val="none" w:sz="0" w:space="0" w:color="auto"/>
        <w:left w:val="none" w:sz="0" w:space="0" w:color="auto"/>
        <w:bottom w:val="none" w:sz="0" w:space="0" w:color="auto"/>
        <w:right w:val="none" w:sz="0" w:space="0" w:color="auto"/>
      </w:divBdr>
      <w:divsChild>
        <w:div w:id="1985038782">
          <w:marLeft w:val="0"/>
          <w:marRight w:val="0"/>
          <w:marTop w:val="0"/>
          <w:marBottom w:val="0"/>
          <w:divBdr>
            <w:top w:val="none" w:sz="0" w:space="0" w:color="auto"/>
            <w:left w:val="none" w:sz="0" w:space="0" w:color="auto"/>
            <w:bottom w:val="none" w:sz="0" w:space="0" w:color="auto"/>
            <w:right w:val="none" w:sz="0" w:space="0" w:color="auto"/>
          </w:divBdr>
          <w:divsChild>
            <w:div w:id="1150174940">
              <w:marLeft w:val="0"/>
              <w:marRight w:val="0"/>
              <w:marTop w:val="0"/>
              <w:marBottom w:val="0"/>
              <w:divBdr>
                <w:top w:val="none" w:sz="0" w:space="0" w:color="auto"/>
                <w:left w:val="none" w:sz="0" w:space="0" w:color="auto"/>
                <w:bottom w:val="none" w:sz="0" w:space="0" w:color="auto"/>
                <w:right w:val="none" w:sz="0" w:space="0" w:color="auto"/>
              </w:divBdr>
              <w:divsChild>
                <w:div w:id="1307861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9607295">
      <w:bodyDiv w:val="1"/>
      <w:marLeft w:val="0"/>
      <w:marRight w:val="0"/>
      <w:marTop w:val="0"/>
      <w:marBottom w:val="0"/>
      <w:divBdr>
        <w:top w:val="none" w:sz="0" w:space="0" w:color="auto"/>
        <w:left w:val="none" w:sz="0" w:space="0" w:color="auto"/>
        <w:bottom w:val="none" w:sz="0" w:space="0" w:color="auto"/>
        <w:right w:val="none" w:sz="0" w:space="0" w:color="auto"/>
      </w:divBdr>
      <w:divsChild>
        <w:div w:id="348028220">
          <w:marLeft w:val="0"/>
          <w:marRight w:val="0"/>
          <w:marTop w:val="0"/>
          <w:marBottom w:val="0"/>
          <w:divBdr>
            <w:top w:val="none" w:sz="0" w:space="0" w:color="auto"/>
            <w:left w:val="none" w:sz="0" w:space="0" w:color="auto"/>
            <w:bottom w:val="none" w:sz="0" w:space="0" w:color="auto"/>
            <w:right w:val="none" w:sz="0" w:space="0" w:color="auto"/>
          </w:divBdr>
          <w:divsChild>
            <w:div w:id="1519729865">
              <w:marLeft w:val="0"/>
              <w:marRight w:val="0"/>
              <w:marTop w:val="0"/>
              <w:marBottom w:val="0"/>
              <w:divBdr>
                <w:top w:val="none" w:sz="0" w:space="0" w:color="auto"/>
                <w:left w:val="none" w:sz="0" w:space="0" w:color="auto"/>
                <w:bottom w:val="none" w:sz="0" w:space="0" w:color="auto"/>
                <w:right w:val="none" w:sz="0" w:space="0" w:color="auto"/>
              </w:divBdr>
              <w:divsChild>
                <w:div w:id="1900819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7926921">
      <w:bodyDiv w:val="1"/>
      <w:marLeft w:val="0"/>
      <w:marRight w:val="0"/>
      <w:marTop w:val="0"/>
      <w:marBottom w:val="0"/>
      <w:divBdr>
        <w:top w:val="none" w:sz="0" w:space="0" w:color="auto"/>
        <w:left w:val="none" w:sz="0" w:space="0" w:color="auto"/>
        <w:bottom w:val="none" w:sz="0" w:space="0" w:color="auto"/>
        <w:right w:val="none" w:sz="0" w:space="0" w:color="auto"/>
      </w:divBdr>
    </w:div>
    <w:div w:id="600720701">
      <w:bodyDiv w:val="1"/>
      <w:marLeft w:val="0"/>
      <w:marRight w:val="0"/>
      <w:marTop w:val="0"/>
      <w:marBottom w:val="0"/>
      <w:divBdr>
        <w:top w:val="none" w:sz="0" w:space="0" w:color="auto"/>
        <w:left w:val="none" w:sz="0" w:space="0" w:color="auto"/>
        <w:bottom w:val="none" w:sz="0" w:space="0" w:color="auto"/>
        <w:right w:val="none" w:sz="0" w:space="0" w:color="auto"/>
      </w:divBdr>
      <w:divsChild>
        <w:div w:id="38937476">
          <w:marLeft w:val="0"/>
          <w:marRight w:val="0"/>
          <w:marTop w:val="0"/>
          <w:marBottom w:val="0"/>
          <w:divBdr>
            <w:top w:val="none" w:sz="0" w:space="0" w:color="auto"/>
            <w:left w:val="none" w:sz="0" w:space="0" w:color="auto"/>
            <w:bottom w:val="none" w:sz="0" w:space="0" w:color="auto"/>
            <w:right w:val="none" w:sz="0" w:space="0" w:color="auto"/>
          </w:divBdr>
          <w:divsChild>
            <w:div w:id="1082794977">
              <w:marLeft w:val="0"/>
              <w:marRight w:val="0"/>
              <w:marTop w:val="0"/>
              <w:marBottom w:val="0"/>
              <w:divBdr>
                <w:top w:val="none" w:sz="0" w:space="0" w:color="auto"/>
                <w:left w:val="none" w:sz="0" w:space="0" w:color="auto"/>
                <w:bottom w:val="none" w:sz="0" w:space="0" w:color="auto"/>
                <w:right w:val="none" w:sz="0" w:space="0" w:color="auto"/>
              </w:divBdr>
              <w:divsChild>
                <w:div w:id="1087113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3075469">
      <w:bodyDiv w:val="1"/>
      <w:marLeft w:val="0"/>
      <w:marRight w:val="0"/>
      <w:marTop w:val="0"/>
      <w:marBottom w:val="0"/>
      <w:divBdr>
        <w:top w:val="none" w:sz="0" w:space="0" w:color="auto"/>
        <w:left w:val="none" w:sz="0" w:space="0" w:color="auto"/>
        <w:bottom w:val="none" w:sz="0" w:space="0" w:color="auto"/>
        <w:right w:val="none" w:sz="0" w:space="0" w:color="auto"/>
      </w:divBdr>
      <w:divsChild>
        <w:div w:id="2095055049">
          <w:marLeft w:val="0"/>
          <w:marRight w:val="0"/>
          <w:marTop w:val="0"/>
          <w:marBottom w:val="0"/>
          <w:divBdr>
            <w:top w:val="none" w:sz="0" w:space="0" w:color="auto"/>
            <w:left w:val="none" w:sz="0" w:space="0" w:color="auto"/>
            <w:bottom w:val="none" w:sz="0" w:space="0" w:color="auto"/>
            <w:right w:val="none" w:sz="0" w:space="0" w:color="auto"/>
          </w:divBdr>
          <w:divsChild>
            <w:div w:id="47342335">
              <w:marLeft w:val="0"/>
              <w:marRight w:val="0"/>
              <w:marTop w:val="0"/>
              <w:marBottom w:val="0"/>
              <w:divBdr>
                <w:top w:val="none" w:sz="0" w:space="0" w:color="auto"/>
                <w:left w:val="none" w:sz="0" w:space="0" w:color="auto"/>
                <w:bottom w:val="none" w:sz="0" w:space="0" w:color="auto"/>
                <w:right w:val="none" w:sz="0" w:space="0" w:color="auto"/>
              </w:divBdr>
              <w:divsChild>
                <w:div w:id="60490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3820756">
      <w:bodyDiv w:val="1"/>
      <w:marLeft w:val="0"/>
      <w:marRight w:val="0"/>
      <w:marTop w:val="0"/>
      <w:marBottom w:val="0"/>
      <w:divBdr>
        <w:top w:val="none" w:sz="0" w:space="0" w:color="auto"/>
        <w:left w:val="none" w:sz="0" w:space="0" w:color="auto"/>
        <w:bottom w:val="none" w:sz="0" w:space="0" w:color="auto"/>
        <w:right w:val="none" w:sz="0" w:space="0" w:color="auto"/>
      </w:divBdr>
      <w:divsChild>
        <w:div w:id="1274286793">
          <w:marLeft w:val="0"/>
          <w:marRight w:val="0"/>
          <w:marTop w:val="0"/>
          <w:marBottom w:val="0"/>
          <w:divBdr>
            <w:top w:val="none" w:sz="0" w:space="0" w:color="auto"/>
            <w:left w:val="none" w:sz="0" w:space="0" w:color="auto"/>
            <w:bottom w:val="none" w:sz="0" w:space="0" w:color="auto"/>
            <w:right w:val="none" w:sz="0" w:space="0" w:color="auto"/>
          </w:divBdr>
          <w:divsChild>
            <w:div w:id="582691094">
              <w:marLeft w:val="0"/>
              <w:marRight w:val="0"/>
              <w:marTop w:val="0"/>
              <w:marBottom w:val="0"/>
              <w:divBdr>
                <w:top w:val="none" w:sz="0" w:space="0" w:color="auto"/>
                <w:left w:val="none" w:sz="0" w:space="0" w:color="auto"/>
                <w:bottom w:val="none" w:sz="0" w:space="0" w:color="auto"/>
                <w:right w:val="none" w:sz="0" w:space="0" w:color="auto"/>
              </w:divBdr>
              <w:divsChild>
                <w:div w:id="2022852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1230360">
      <w:bodyDiv w:val="1"/>
      <w:marLeft w:val="0"/>
      <w:marRight w:val="0"/>
      <w:marTop w:val="0"/>
      <w:marBottom w:val="0"/>
      <w:divBdr>
        <w:top w:val="none" w:sz="0" w:space="0" w:color="auto"/>
        <w:left w:val="none" w:sz="0" w:space="0" w:color="auto"/>
        <w:bottom w:val="none" w:sz="0" w:space="0" w:color="auto"/>
        <w:right w:val="none" w:sz="0" w:space="0" w:color="auto"/>
      </w:divBdr>
      <w:divsChild>
        <w:div w:id="1370449581">
          <w:marLeft w:val="0"/>
          <w:marRight w:val="0"/>
          <w:marTop w:val="0"/>
          <w:marBottom w:val="0"/>
          <w:divBdr>
            <w:top w:val="none" w:sz="0" w:space="0" w:color="auto"/>
            <w:left w:val="none" w:sz="0" w:space="0" w:color="auto"/>
            <w:bottom w:val="none" w:sz="0" w:space="0" w:color="auto"/>
            <w:right w:val="none" w:sz="0" w:space="0" w:color="auto"/>
          </w:divBdr>
          <w:divsChild>
            <w:div w:id="54208163">
              <w:marLeft w:val="0"/>
              <w:marRight w:val="0"/>
              <w:marTop w:val="0"/>
              <w:marBottom w:val="0"/>
              <w:divBdr>
                <w:top w:val="none" w:sz="0" w:space="0" w:color="auto"/>
                <w:left w:val="none" w:sz="0" w:space="0" w:color="auto"/>
                <w:bottom w:val="none" w:sz="0" w:space="0" w:color="auto"/>
                <w:right w:val="none" w:sz="0" w:space="0" w:color="auto"/>
              </w:divBdr>
              <w:divsChild>
                <w:div w:id="128088753">
                  <w:marLeft w:val="0"/>
                  <w:marRight w:val="0"/>
                  <w:marTop w:val="0"/>
                  <w:marBottom w:val="0"/>
                  <w:divBdr>
                    <w:top w:val="none" w:sz="0" w:space="0" w:color="auto"/>
                    <w:left w:val="none" w:sz="0" w:space="0" w:color="auto"/>
                    <w:bottom w:val="none" w:sz="0" w:space="0" w:color="auto"/>
                    <w:right w:val="none" w:sz="0" w:space="0" w:color="auto"/>
                  </w:divBdr>
                  <w:divsChild>
                    <w:div w:id="1727608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6132154">
      <w:bodyDiv w:val="1"/>
      <w:marLeft w:val="0"/>
      <w:marRight w:val="0"/>
      <w:marTop w:val="0"/>
      <w:marBottom w:val="0"/>
      <w:divBdr>
        <w:top w:val="none" w:sz="0" w:space="0" w:color="auto"/>
        <w:left w:val="none" w:sz="0" w:space="0" w:color="auto"/>
        <w:bottom w:val="none" w:sz="0" w:space="0" w:color="auto"/>
        <w:right w:val="none" w:sz="0" w:space="0" w:color="auto"/>
      </w:divBdr>
      <w:divsChild>
        <w:div w:id="377902080">
          <w:marLeft w:val="0"/>
          <w:marRight w:val="0"/>
          <w:marTop w:val="0"/>
          <w:marBottom w:val="0"/>
          <w:divBdr>
            <w:top w:val="none" w:sz="0" w:space="0" w:color="auto"/>
            <w:left w:val="none" w:sz="0" w:space="0" w:color="auto"/>
            <w:bottom w:val="none" w:sz="0" w:space="0" w:color="auto"/>
            <w:right w:val="none" w:sz="0" w:space="0" w:color="auto"/>
          </w:divBdr>
          <w:divsChild>
            <w:div w:id="225190364">
              <w:marLeft w:val="0"/>
              <w:marRight w:val="0"/>
              <w:marTop w:val="0"/>
              <w:marBottom w:val="0"/>
              <w:divBdr>
                <w:top w:val="none" w:sz="0" w:space="0" w:color="auto"/>
                <w:left w:val="none" w:sz="0" w:space="0" w:color="auto"/>
                <w:bottom w:val="none" w:sz="0" w:space="0" w:color="auto"/>
                <w:right w:val="none" w:sz="0" w:space="0" w:color="auto"/>
              </w:divBdr>
              <w:divsChild>
                <w:div w:id="923992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9590493">
      <w:bodyDiv w:val="1"/>
      <w:marLeft w:val="0"/>
      <w:marRight w:val="0"/>
      <w:marTop w:val="0"/>
      <w:marBottom w:val="0"/>
      <w:divBdr>
        <w:top w:val="none" w:sz="0" w:space="0" w:color="auto"/>
        <w:left w:val="none" w:sz="0" w:space="0" w:color="auto"/>
        <w:bottom w:val="none" w:sz="0" w:space="0" w:color="auto"/>
        <w:right w:val="none" w:sz="0" w:space="0" w:color="auto"/>
      </w:divBdr>
      <w:divsChild>
        <w:div w:id="137846331">
          <w:marLeft w:val="0"/>
          <w:marRight w:val="0"/>
          <w:marTop w:val="0"/>
          <w:marBottom w:val="0"/>
          <w:divBdr>
            <w:top w:val="none" w:sz="0" w:space="0" w:color="auto"/>
            <w:left w:val="none" w:sz="0" w:space="0" w:color="auto"/>
            <w:bottom w:val="none" w:sz="0" w:space="0" w:color="auto"/>
            <w:right w:val="none" w:sz="0" w:space="0" w:color="auto"/>
          </w:divBdr>
          <w:divsChild>
            <w:div w:id="795297360">
              <w:marLeft w:val="0"/>
              <w:marRight w:val="0"/>
              <w:marTop w:val="0"/>
              <w:marBottom w:val="0"/>
              <w:divBdr>
                <w:top w:val="none" w:sz="0" w:space="0" w:color="auto"/>
                <w:left w:val="none" w:sz="0" w:space="0" w:color="auto"/>
                <w:bottom w:val="none" w:sz="0" w:space="0" w:color="auto"/>
                <w:right w:val="none" w:sz="0" w:space="0" w:color="auto"/>
              </w:divBdr>
              <w:divsChild>
                <w:div w:id="513611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0979041">
      <w:bodyDiv w:val="1"/>
      <w:marLeft w:val="0"/>
      <w:marRight w:val="0"/>
      <w:marTop w:val="0"/>
      <w:marBottom w:val="0"/>
      <w:divBdr>
        <w:top w:val="none" w:sz="0" w:space="0" w:color="auto"/>
        <w:left w:val="none" w:sz="0" w:space="0" w:color="auto"/>
        <w:bottom w:val="none" w:sz="0" w:space="0" w:color="auto"/>
        <w:right w:val="none" w:sz="0" w:space="0" w:color="auto"/>
      </w:divBdr>
      <w:divsChild>
        <w:div w:id="1229461440">
          <w:marLeft w:val="0"/>
          <w:marRight w:val="0"/>
          <w:marTop w:val="0"/>
          <w:marBottom w:val="0"/>
          <w:divBdr>
            <w:top w:val="none" w:sz="0" w:space="0" w:color="auto"/>
            <w:left w:val="none" w:sz="0" w:space="0" w:color="auto"/>
            <w:bottom w:val="none" w:sz="0" w:space="0" w:color="auto"/>
            <w:right w:val="none" w:sz="0" w:space="0" w:color="auto"/>
          </w:divBdr>
          <w:divsChild>
            <w:div w:id="381439160">
              <w:marLeft w:val="0"/>
              <w:marRight w:val="0"/>
              <w:marTop w:val="0"/>
              <w:marBottom w:val="0"/>
              <w:divBdr>
                <w:top w:val="none" w:sz="0" w:space="0" w:color="auto"/>
                <w:left w:val="none" w:sz="0" w:space="0" w:color="auto"/>
                <w:bottom w:val="none" w:sz="0" w:space="0" w:color="auto"/>
                <w:right w:val="none" w:sz="0" w:space="0" w:color="auto"/>
              </w:divBdr>
              <w:divsChild>
                <w:div w:id="95449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2427215">
      <w:bodyDiv w:val="1"/>
      <w:marLeft w:val="0"/>
      <w:marRight w:val="0"/>
      <w:marTop w:val="0"/>
      <w:marBottom w:val="0"/>
      <w:divBdr>
        <w:top w:val="none" w:sz="0" w:space="0" w:color="auto"/>
        <w:left w:val="none" w:sz="0" w:space="0" w:color="auto"/>
        <w:bottom w:val="none" w:sz="0" w:space="0" w:color="auto"/>
        <w:right w:val="none" w:sz="0" w:space="0" w:color="auto"/>
      </w:divBdr>
      <w:divsChild>
        <w:div w:id="1954894178">
          <w:marLeft w:val="0"/>
          <w:marRight w:val="0"/>
          <w:marTop w:val="0"/>
          <w:marBottom w:val="0"/>
          <w:divBdr>
            <w:top w:val="none" w:sz="0" w:space="0" w:color="auto"/>
            <w:left w:val="none" w:sz="0" w:space="0" w:color="auto"/>
            <w:bottom w:val="none" w:sz="0" w:space="0" w:color="auto"/>
            <w:right w:val="none" w:sz="0" w:space="0" w:color="auto"/>
          </w:divBdr>
          <w:divsChild>
            <w:div w:id="1986622689">
              <w:marLeft w:val="0"/>
              <w:marRight w:val="0"/>
              <w:marTop w:val="0"/>
              <w:marBottom w:val="0"/>
              <w:divBdr>
                <w:top w:val="none" w:sz="0" w:space="0" w:color="auto"/>
                <w:left w:val="none" w:sz="0" w:space="0" w:color="auto"/>
                <w:bottom w:val="none" w:sz="0" w:space="0" w:color="auto"/>
                <w:right w:val="none" w:sz="0" w:space="0" w:color="auto"/>
              </w:divBdr>
              <w:divsChild>
                <w:div w:id="724373071">
                  <w:marLeft w:val="0"/>
                  <w:marRight w:val="0"/>
                  <w:marTop w:val="0"/>
                  <w:marBottom w:val="0"/>
                  <w:divBdr>
                    <w:top w:val="none" w:sz="0" w:space="0" w:color="auto"/>
                    <w:left w:val="none" w:sz="0" w:space="0" w:color="auto"/>
                    <w:bottom w:val="none" w:sz="0" w:space="0" w:color="auto"/>
                    <w:right w:val="none" w:sz="0" w:space="0" w:color="auto"/>
                  </w:divBdr>
                  <w:divsChild>
                    <w:div w:id="1212959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8474483">
      <w:bodyDiv w:val="1"/>
      <w:marLeft w:val="0"/>
      <w:marRight w:val="0"/>
      <w:marTop w:val="0"/>
      <w:marBottom w:val="0"/>
      <w:divBdr>
        <w:top w:val="none" w:sz="0" w:space="0" w:color="auto"/>
        <w:left w:val="none" w:sz="0" w:space="0" w:color="auto"/>
        <w:bottom w:val="none" w:sz="0" w:space="0" w:color="auto"/>
        <w:right w:val="none" w:sz="0" w:space="0" w:color="auto"/>
      </w:divBdr>
      <w:divsChild>
        <w:div w:id="631638258">
          <w:marLeft w:val="0"/>
          <w:marRight w:val="0"/>
          <w:marTop w:val="0"/>
          <w:marBottom w:val="0"/>
          <w:divBdr>
            <w:top w:val="none" w:sz="0" w:space="0" w:color="auto"/>
            <w:left w:val="none" w:sz="0" w:space="0" w:color="auto"/>
            <w:bottom w:val="none" w:sz="0" w:space="0" w:color="auto"/>
            <w:right w:val="none" w:sz="0" w:space="0" w:color="auto"/>
          </w:divBdr>
          <w:divsChild>
            <w:div w:id="779953839">
              <w:marLeft w:val="0"/>
              <w:marRight w:val="0"/>
              <w:marTop w:val="0"/>
              <w:marBottom w:val="0"/>
              <w:divBdr>
                <w:top w:val="none" w:sz="0" w:space="0" w:color="auto"/>
                <w:left w:val="none" w:sz="0" w:space="0" w:color="auto"/>
                <w:bottom w:val="none" w:sz="0" w:space="0" w:color="auto"/>
                <w:right w:val="none" w:sz="0" w:space="0" w:color="auto"/>
              </w:divBdr>
              <w:divsChild>
                <w:div w:id="987898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9877220">
      <w:bodyDiv w:val="1"/>
      <w:marLeft w:val="0"/>
      <w:marRight w:val="0"/>
      <w:marTop w:val="0"/>
      <w:marBottom w:val="0"/>
      <w:divBdr>
        <w:top w:val="none" w:sz="0" w:space="0" w:color="auto"/>
        <w:left w:val="none" w:sz="0" w:space="0" w:color="auto"/>
        <w:bottom w:val="none" w:sz="0" w:space="0" w:color="auto"/>
        <w:right w:val="none" w:sz="0" w:space="0" w:color="auto"/>
      </w:divBdr>
      <w:divsChild>
        <w:div w:id="1478183108">
          <w:marLeft w:val="0"/>
          <w:marRight w:val="0"/>
          <w:marTop w:val="0"/>
          <w:marBottom w:val="0"/>
          <w:divBdr>
            <w:top w:val="none" w:sz="0" w:space="0" w:color="auto"/>
            <w:left w:val="none" w:sz="0" w:space="0" w:color="auto"/>
            <w:bottom w:val="none" w:sz="0" w:space="0" w:color="auto"/>
            <w:right w:val="none" w:sz="0" w:space="0" w:color="auto"/>
          </w:divBdr>
          <w:divsChild>
            <w:div w:id="970326595">
              <w:marLeft w:val="0"/>
              <w:marRight w:val="0"/>
              <w:marTop w:val="0"/>
              <w:marBottom w:val="0"/>
              <w:divBdr>
                <w:top w:val="none" w:sz="0" w:space="0" w:color="auto"/>
                <w:left w:val="none" w:sz="0" w:space="0" w:color="auto"/>
                <w:bottom w:val="none" w:sz="0" w:space="0" w:color="auto"/>
                <w:right w:val="none" w:sz="0" w:space="0" w:color="auto"/>
              </w:divBdr>
              <w:divsChild>
                <w:div w:id="1967076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9980023">
      <w:bodyDiv w:val="1"/>
      <w:marLeft w:val="0"/>
      <w:marRight w:val="0"/>
      <w:marTop w:val="0"/>
      <w:marBottom w:val="0"/>
      <w:divBdr>
        <w:top w:val="none" w:sz="0" w:space="0" w:color="auto"/>
        <w:left w:val="none" w:sz="0" w:space="0" w:color="auto"/>
        <w:bottom w:val="none" w:sz="0" w:space="0" w:color="auto"/>
        <w:right w:val="none" w:sz="0" w:space="0" w:color="auto"/>
      </w:divBdr>
      <w:divsChild>
        <w:div w:id="319695716">
          <w:marLeft w:val="0"/>
          <w:marRight w:val="0"/>
          <w:marTop w:val="0"/>
          <w:marBottom w:val="0"/>
          <w:divBdr>
            <w:top w:val="none" w:sz="0" w:space="0" w:color="auto"/>
            <w:left w:val="none" w:sz="0" w:space="0" w:color="auto"/>
            <w:bottom w:val="none" w:sz="0" w:space="0" w:color="auto"/>
            <w:right w:val="none" w:sz="0" w:space="0" w:color="auto"/>
          </w:divBdr>
          <w:divsChild>
            <w:div w:id="1045330926">
              <w:marLeft w:val="0"/>
              <w:marRight w:val="0"/>
              <w:marTop w:val="0"/>
              <w:marBottom w:val="0"/>
              <w:divBdr>
                <w:top w:val="none" w:sz="0" w:space="0" w:color="auto"/>
                <w:left w:val="none" w:sz="0" w:space="0" w:color="auto"/>
                <w:bottom w:val="none" w:sz="0" w:space="0" w:color="auto"/>
                <w:right w:val="none" w:sz="0" w:space="0" w:color="auto"/>
              </w:divBdr>
              <w:divsChild>
                <w:div w:id="1281957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0121032">
      <w:bodyDiv w:val="1"/>
      <w:marLeft w:val="0"/>
      <w:marRight w:val="0"/>
      <w:marTop w:val="0"/>
      <w:marBottom w:val="0"/>
      <w:divBdr>
        <w:top w:val="none" w:sz="0" w:space="0" w:color="auto"/>
        <w:left w:val="none" w:sz="0" w:space="0" w:color="auto"/>
        <w:bottom w:val="none" w:sz="0" w:space="0" w:color="auto"/>
        <w:right w:val="none" w:sz="0" w:space="0" w:color="auto"/>
      </w:divBdr>
      <w:divsChild>
        <w:div w:id="1118257715">
          <w:marLeft w:val="0"/>
          <w:marRight w:val="0"/>
          <w:marTop w:val="0"/>
          <w:marBottom w:val="0"/>
          <w:divBdr>
            <w:top w:val="none" w:sz="0" w:space="0" w:color="auto"/>
            <w:left w:val="none" w:sz="0" w:space="0" w:color="auto"/>
            <w:bottom w:val="none" w:sz="0" w:space="0" w:color="auto"/>
            <w:right w:val="none" w:sz="0" w:space="0" w:color="auto"/>
          </w:divBdr>
          <w:divsChild>
            <w:div w:id="1213879901">
              <w:marLeft w:val="0"/>
              <w:marRight w:val="0"/>
              <w:marTop w:val="0"/>
              <w:marBottom w:val="0"/>
              <w:divBdr>
                <w:top w:val="none" w:sz="0" w:space="0" w:color="auto"/>
                <w:left w:val="none" w:sz="0" w:space="0" w:color="auto"/>
                <w:bottom w:val="none" w:sz="0" w:space="0" w:color="auto"/>
                <w:right w:val="none" w:sz="0" w:space="0" w:color="auto"/>
              </w:divBdr>
              <w:divsChild>
                <w:div w:id="73549958">
                  <w:marLeft w:val="0"/>
                  <w:marRight w:val="0"/>
                  <w:marTop w:val="0"/>
                  <w:marBottom w:val="0"/>
                  <w:divBdr>
                    <w:top w:val="none" w:sz="0" w:space="0" w:color="auto"/>
                    <w:left w:val="none" w:sz="0" w:space="0" w:color="auto"/>
                    <w:bottom w:val="none" w:sz="0" w:space="0" w:color="auto"/>
                    <w:right w:val="none" w:sz="0" w:space="0" w:color="auto"/>
                  </w:divBdr>
                  <w:divsChild>
                    <w:div w:id="1660302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0581839">
      <w:bodyDiv w:val="1"/>
      <w:marLeft w:val="0"/>
      <w:marRight w:val="0"/>
      <w:marTop w:val="0"/>
      <w:marBottom w:val="0"/>
      <w:divBdr>
        <w:top w:val="none" w:sz="0" w:space="0" w:color="auto"/>
        <w:left w:val="none" w:sz="0" w:space="0" w:color="auto"/>
        <w:bottom w:val="none" w:sz="0" w:space="0" w:color="auto"/>
        <w:right w:val="none" w:sz="0" w:space="0" w:color="auto"/>
      </w:divBdr>
      <w:divsChild>
        <w:div w:id="264773412">
          <w:marLeft w:val="0"/>
          <w:marRight w:val="0"/>
          <w:marTop w:val="0"/>
          <w:marBottom w:val="0"/>
          <w:divBdr>
            <w:top w:val="none" w:sz="0" w:space="0" w:color="auto"/>
            <w:left w:val="none" w:sz="0" w:space="0" w:color="auto"/>
            <w:bottom w:val="none" w:sz="0" w:space="0" w:color="auto"/>
            <w:right w:val="none" w:sz="0" w:space="0" w:color="auto"/>
          </w:divBdr>
          <w:divsChild>
            <w:div w:id="1495100531">
              <w:marLeft w:val="0"/>
              <w:marRight w:val="0"/>
              <w:marTop w:val="0"/>
              <w:marBottom w:val="0"/>
              <w:divBdr>
                <w:top w:val="none" w:sz="0" w:space="0" w:color="auto"/>
                <w:left w:val="none" w:sz="0" w:space="0" w:color="auto"/>
                <w:bottom w:val="none" w:sz="0" w:space="0" w:color="auto"/>
                <w:right w:val="none" w:sz="0" w:space="0" w:color="auto"/>
              </w:divBdr>
              <w:divsChild>
                <w:div w:id="763646704">
                  <w:marLeft w:val="0"/>
                  <w:marRight w:val="0"/>
                  <w:marTop w:val="0"/>
                  <w:marBottom w:val="0"/>
                  <w:divBdr>
                    <w:top w:val="none" w:sz="0" w:space="0" w:color="auto"/>
                    <w:left w:val="none" w:sz="0" w:space="0" w:color="auto"/>
                    <w:bottom w:val="none" w:sz="0" w:space="0" w:color="auto"/>
                    <w:right w:val="none" w:sz="0" w:space="0" w:color="auto"/>
                  </w:divBdr>
                  <w:divsChild>
                    <w:div w:id="853151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0963370">
      <w:bodyDiv w:val="1"/>
      <w:marLeft w:val="0"/>
      <w:marRight w:val="0"/>
      <w:marTop w:val="0"/>
      <w:marBottom w:val="0"/>
      <w:divBdr>
        <w:top w:val="none" w:sz="0" w:space="0" w:color="auto"/>
        <w:left w:val="none" w:sz="0" w:space="0" w:color="auto"/>
        <w:bottom w:val="none" w:sz="0" w:space="0" w:color="auto"/>
        <w:right w:val="none" w:sz="0" w:space="0" w:color="auto"/>
      </w:divBdr>
      <w:divsChild>
        <w:div w:id="496918639">
          <w:marLeft w:val="0"/>
          <w:marRight w:val="0"/>
          <w:marTop w:val="0"/>
          <w:marBottom w:val="0"/>
          <w:divBdr>
            <w:top w:val="none" w:sz="0" w:space="0" w:color="auto"/>
            <w:left w:val="none" w:sz="0" w:space="0" w:color="auto"/>
            <w:bottom w:val="none" w:sz="0" w:space="0" w:color="auto"/>
            <w:right w:val="none" w:sz="0" w:space="0" w:color="auto"/>
          </w:divBdr>
          <w:divsChild>
            <w:div w:id="797911781">
              <w:marLeft w:val="0"/>
              <w:marRight w:val="0"/>
              <w:marTop w:val="0"/>
              <w:marBottom w:val="0"/>
              <w:divBdr>
                <w:top w:val="none" w:sz="0" w:space="0" w:color="auto"/>
                <w:left w:val="none" w:sz="0" w:space="0" w:color="auto"/>
                <w:bottom w:val="none" w:sz="0" w:space="0" w:color="auto"/>
                <w:right w:val="none" w:sz="0" w:space="0" w:color="auto"/>
              </w:divBdr>
              <w:divsChild>
                <w:div w:id="1759329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9561993">
      <w:bodyDiv w:val="1"/>
      <w:marLeft w:val="0"/>
      <w:marRight w:val="0"/>
      <w:marTop w:val="0"/>
      <w:marBottom w:val="0"/>
      <w:divBdr>
        <w:top w:val="none" w:sz="0" w:space="0" w:color="auto"/>
        <w:left w:val="none" w:sz="0" w:space="0" w:color="auto"/>
        <w:bottom w:val="none" w:sz="0" w:space="0" w:color="auto"/>
        <w:right w:val="none" w:sz="0" w:space="0" w:color="auto"/>
      </w:divBdr>
      <w:divsChild>
        <w:div w:id="152259294">
          <w:marLeft w:val="0"/>
          <w:marRight w:val="0"/>
          <w:marTop w:val="0"/>
          <w:marBottom w:val="0"/>
          <w:divBdr>
            <w:top w:val="none" w:sz="0" w:space="0" w:color="auto"/>
            <w:left w:val="none" w:sz="0" w:space="0" w:color="auto"/>
            <w:bottom w:val="none" w:sz="0" w:space="0" w:color="auto"/>
            <w:right w:val="none" w:sz="0" w:space="0" w:color="auto"/>
          </w:divBdr>
          <w:divsChild>
            <w:div w:id="878007362">
              <w:marLeft w:val="0"/>
              <w:marRight w:val="0"/>
              <w:marTop w:val="0"/>
              <w:marBottom w:val="0"/>
              <w:divBdr>
                <w:top w:val="none" w:sz="0" w:space="0" w:color="auto"/>
                <w:left w:val="none" w:sz="0" w:space="0" w:color="auto"/>
                <w:bottom w:val="none" w:sz="0" w:space="0" w:color="auto"/>
                <w:right w:val="none" w:sz="0" w:space="0" w:color="auto"/>
              </w:divBdr>
              <w:divsChild>
                <w:div w:id="286669796">
                  <w:marLeft w:val="0"/>
                  <w:marRight w:val="0"/>
                  <w:marTop w:val="0"/>
                  <w:marBottom w:val="0"/>
                  <w:divBdr>
                    <w:top w:val="none" w:sz="0" w:space="0" w:color="auto"/>
                    <w:left w:val="none" w:sz="0" w:space="0" w:color="auto"/>
                    <w:bottom w:val="none" w:sz="0" w:space="0" w:color="auto"/>
                    <w:right w:val="none" w:sz="0" w:space="0" w:color="auto"/>
                  </w:divBdr>
                  <w:divsChild>
                    <w:div w:id="1957251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0689942">
      <w:bodyDiv w:val="1"/>
      <w:marLeft w:val="0"/>
      <w:marRight w:val="0"/>
      <w:marTop w:val="0"/>
      <w:marBottom w:val="0"/>
      <w:divBdr>
        <w:top w:val="none" w:sz="0" w:space="0" w:color="auto"/>
        <w:left w:val="none" w:sz="0" w:space="0" w:color="auto"/>
        <w:bottom w:val="none" w:sz="0" w:space="0" w:color="auto"/>
        <w:right w:val="none" w:sz="0" w:space="0" w:color="auto"/>
      </w:divBdr>
      <w:divsChild>
        <w:div w:id="151991958">
          <w:marLeft w:val="0"/>
          <w:marRight w:val="0"/>
          <w:marTop w:val="0"/>
          <w:marBottom w:val="0"/>
          <w:divBdr>
            <w:top w:val="none" w:sz="0" w:space="0" w:color="auto"/>
            <w:left w:val="none" w:sz="0" w:space="0" w:color="auto"/>
            <w:bottom w:val="none" w:sz="0" w:space="0" w:color="auto"/>
            <w:right w:val="none" w:sz="0" w:space="0" w:color="auto"/>
          </w:divBdr>
          <w:divsChild>
            <w:div w:id="1959139797">
              <w:marLeft w:val="0"/>
              <w:marRight w:val="0"/>
              <w:marTop w:val="0"/>
              <w:marBottom w:val="0"/>
              <w:divBdr>
                <w:top w:val="none" w:sz="0" w:space="0" w:color="auto"/>
                <w:left w:val="none" w:sz="0" w:space="0" w:color="auto"/>
                <w:bottom w:val="none" w:sz="0" w:space="0" w:color="auto"/>
                <w:right w:val="none" w:sz="0" w:space="0" w:color="auto"/>
              </w:divBdr>
              <w:divsChild>
                <w:div w:id="220215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0258676">
      <w:bodyDiv w:val="1"/>
      <w:marLeft w:val="0"/>
      <w:marRight w:val="0"/>
      <w:marTop w:val="0"/>
      <w:marBottom w:val="0"/>
      <w:divBdr>
        <w:top w:val="none" w:sz="0" w:space="0" w:color="auto"/>
        <w:left w:val="none" w:sz="0" w:space="0" w:color="auto"/>
        <w:bottom w:val="none" w:sz="0" w:space="0" w:color="auto"/>
        <w:right w:val="none" w:sz="0" w:space="0" w:color="auto"/>
      </w:divBdr>
      <w:divsChild>
        <w:div w:id="1155417354">
          <w:marLeft w:val="0"/>
          <w:marRight w:val="0"/>
          <w:marTop w:val="0"/>
          <w:marBottom w:val="0"/>
          <w:divBdr>
            <w:top w:val="none" w:sz="0" w:space="0" w:color="auto"/>
            <w:left w:val="none" w:sz="0" w:space="0" w:color="auto"/>
            <w:bottom w:val="none" w:sz="0" w:space="0" w:color="auto"/>
            <w:right w:val="none" w:sz="0" w:space="0" w:color="auto"/>
          </w:divBdr>
          <w:divsChild>
            <w:div w:id="1340544427">
              <w:marLeft w:val="0"/>
              <w:marRight w:val="0"/>
              <w:marTop w:val="0"/>
              <w:marBottom w:val="0"/>
              <w:divBdr>
                <w:top w:val="none" w:sz="0" w:space="0" w:color="auto"/>
                <w:left w:val="none" w:sz="0" w:space="0" w:color="auto"/>
                <w:bottom w:val="none" w:sz="0" w:space="0" w:color="auto"/>
                <w:right w:val="none" w:sz="0" w:space="0" w:color="auto"/>
              </w:divBdr>
              <w:divsChild>
                <w:div w:id="2078742275">
                  <w:marLeft w:val="0"/>
                  <w:marRight w:val="0"/>
                  <w:marTop w:val="0"/>
                  <w:marBottom w:val="0"/>
                  <w:divBdr>
                    <w:top w:val="none" w:sz="0" w:space="0" w:color="auto"/>
                    <w:left w:val="none" w:sz="0" w:space="0" w:color="auto"/>
                    <w:bottom w:val="none" w:sz="0" w:space="0" w:color="auto"/>
                    <w:right w:val="none" w:sz="0" w:space="0" w:color="auto"/>
                  </w:divBdr>
                  <w:divsChild>
                    <w:div w:id="947156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9743773">
      <w:bodyDiv w:val="1"/>
      <w:marLeft w:val="0"/>
      <w:marRight w:val="0"/>
      <w:marTop w:val="0"/>
      <w:marBottom w:val="0"/>
      <w:divBdr>
        <w:top w:val="none" w:sz="0" w:space="0" w:color="auto"/>
        <w:left w:val="none" w:sz="0" w:space="0" w:color="auto"/>
        <w:bottom w:val="none" w:sz="0" w:space="0" w:color="auto"/>
        <w:right w:val="none" w:sz="0" w:space="0" w:color="auto"/>
      </w:divBdr>
      <w:divsChild>
        <w:div w:id="1240796503">
          <w:marLeft w:val="0"/>
          <w:marRight w:val="0"/>
          <w:marTop w:val="0"/>
          <w:marBottom w:val="0"/>
          <w:divBdr>
            <w:top w:val="none" w:sz="0" w:space="0" w:color="auto"/>
            <w:left w:val="none" w:sz="0" w:space="0" w:color="auto"/>
            <w:bottom w:val="none" w:sz="0" w:space="0" w:color="auto"/>
            <w:right w:val="none" w:sz="0" w:space="0" w:color="auto"/>
          </w:divBdr>
          <w:divsChild>
            <w:div w:id="2060393049">
              <w:marLeft w:val="0"/>
              <w:marRight w:val="0"/>
              <w:marTop w:val="0"/>
              <w:marBottom w:val="0"/>
              <w:divBdr>
                <w:top w:val="none" w:sz="0" w:space="0" w:color="auto"/>
                <w:left w:val="none" w:sz="0" w:space="0" w:color="auto"/>
                <w:bottom w:val="none" w:sz="0" w:space="0" w:color="auto"/>
                <w:right w:val="none" w:sz="0" w:space="0" w:color="auto"/>
              </w:divBdr>
              <w:divsChild>
                <w:div w:id="1335299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9793251">
      <w:bodyDiv w:val="1"/>
      <w:marLeft w:val="0"/>
      <w:marRight w:val="0"/>
      <w:marTop w:val="0"/>
      <w:marBottom w:val="0"/>
      <w:divBdr>
        <w:top w:val="none" w:sz="0" w:space="0" w:color="auto"/>
        <w:left w:val="none" w:sz="0" w:space="0" w:color="auto"/>
        <w:bottom w:val="none" w:sz="0" w:space="0" w:color="auto"/>
        <w:right w:val="none" w:sz="0" w:space="0" w:color="auto"/>
      </w:divBdr>
      <w:divsChild>
        <w:div w:id="1261716369">
          <w:marLeft w:val="0"/>
          <w:marRight w:val="0"/>
          <w:marTop w:val="0"/>
          <w:marBottom w:val="0"/>
          <w:divBdr>
            <w:top w:val="none" w:sz="0" w:space="0" w:color="auto"/>
            <w:left w:val="none" w:sz="0" w:space="0" w:color="auto"/>
            <w:bottom w:val="none" w:sz="0" w:space="0" w:color="auto"/>
            <w:right w:val="none" w:sz="0" w:space="0" w:color="auto"/>
          </w:divBdr>
          <w:divsChild>
            <w:div w:id="1074084977">
              <w:marLeft w:val="0"/>
              <w:marRight w:val="0"/>
              <w:marTop w:val="0"/>
              <w:marBottom w:val="0"/>
              <w:divBdr>
                <w:top w:val="none" w:sz="0" w:space="0" w:color="auto"/>
                <w:left w:val="none" w:sz="0" w:space="0" w:color="auto"/>
                <w:bottom w:val="none" w:sz="0" w:space="0" w:color="auto"/>
                <w:right w:val="none" w:sz="0" w:space="0" w:color="auto"/>
              </w:divBdr>
              <w:divsChild>
                <w:div w:id="1128158619">
                  <w:marLeft w:val="0"/>
                  <w:marRight w:val="0"/>
                  <w:marTop w:val="0"/>
                  <w:marBottom w:val="0"/>
                  <w:divBdr>
                    <w:top w:val="none" w:sz="0" w:space="0" w:color="auto"/>
                    <w:left w:val="none" w:sz="0" w:space="0" w:color="auto"/>
                    <w:bottom w:val="none" w:sz="0" w:space="0" w:color="auto"/>
                    <w:right w:val="none" w:sz="0" w:space="0" w:color="auto"/>
                  </w:divBdr>
                  <w:divsChild>
                    <w:div w:id="1766610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8954337">
      <w:bodyDiv w:val="1"/>
      <w:marLeft w:val="0"/>
      <w:marRight w:val="0"/>
      <w:marTop w:val="0"/>
      <w:marBottom w:val="0"/>
      <w:divBdr>
        <w:top w:val="none" w:sz="0" w:space="0" w:color="auto"/>
        <w:left w:val="none" w:sz="0" w:space="0" w:color="auto"/>
        <w:bottom w:val="none" w:sz="0" w:space="0" w:color="auto"/>
        <w:right w:val="none" w:sz="0" w:space="0" w:color="auto"/>
      </w:divBdr>
    </w:div>
    <w:div w:id="1354305179">
      <w:bodyDiv w:val="1"/>
      <w:marLeft w:val="0"/>
      <w:marRight w:val="0"/>
      <w:marTop w:val="0"/>
      <w:marBottom w:val="0"/>
      <w:divBdr>
        <w:top w:val="none" w:sz="0" w:space="0" w:color="auto"/>
        <w:left w:val="none" w:sz="0" w:space="0" w:color="auto"/>
        <w:bottom w:val="none" w:sz="0" w:space="0" w:color="auto"/>
        <w:right w:val="none" w:sz="0" w:space="0" w:color="auto"/>
      </w:divBdr>
      <w:divsChild>
        <w:div w:id="393892275">
          <w:marLeft w:val="0"/>
          <w:marRight w:val="0"/>
          <w:marTop w:val="0"/>
          <w:marBottom w:val="0"/>
          <w:divBdr>
            <w:top w:val="none" w:sz="0" w:space="0" w:color="auto"/>
            <w:left w:val="none" w:sz="0" w:space="0" w:color="auto"/>
            <w:bottom w:val="none" w:sz="0" w:space="0" w:color="auto"/>
            <w:right w:val="none" w:sz="0" w:space="0" w:color="auto"/>
          </w:divBdr>
          <w:divsChild>
            <w:div w:id="681320534">
              <w:marLeft w:val="0"/>
              <w:marRight w:val="0"/>
              <w:marTop w:val="0"/>
              <w:marBottom w:val="0"/>
              <w:divBdr>
                <w:top w:val="none" w:sz="0" w:space="0" w:color="auto"/>
                <w:left w:val="none" w:sz="0" w:space="0" w:color="auto"/>
                <w:bottom w:val="none" w:sz="0" w:space="0" w:color="auto"/>
                <w:right w:val="none" w:sz="0" w:space="0" w:color="auto"/>
              </w:divBdr>
              <w:divsChild>
                <w:div w:id="1096246397">
                  <w:marLeft w:val="0"/>
                  <w:marRight w:val="0"/>
                  <w:marTop w:val="0"/>
                  <w:marBottom w:val="0"/>
                  <w:divBdr>
                    <w:top w:val="none" w:sz="0" w:space="0" w:color="auto"/>
                    <w:left w:val="none" w:sz="0" w:space="0" w:color="auto"/>
                    <w:bottom w:val="none" w:sz="0" w:space="0" w:color="auto"/>
                    <w:right w:val="none" w:sz="0" w:space="0" w:color="auto"/>
                  </w:divBdr>
                  <w:divsChild>
                    <w:div w:id="165092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6637158">
      <w:bodyDiv w:val="1"/>
      <w:marLeft w:val="0"/>
      <w:marRight w:val="0"/>
      <w:marTop w:val="0"/>
      <w:marBottom w:val="0"/>
      <w:divBdr>
        <w:top w:val="none" w:sz="0" w:space="0" w:color="auto"/>
        <w:left w:val="none" w:sz="0" w:space="0" w:color="auto"/>
        <w:bottom w:val="none" w:sz="0" w:space="0" w:color="auto"/>
        <w:right w:val="none" w:sz="0" w:space="0" w:color="auto"/>
      </w:divBdr>
      <w:divsChild>
        <w:div w:id="1484931699">
          <w:marLeft w:val="0"/>
          <w:marRight w:val="0"/>
          <w:marTop w:val="0"/>
          <w:marBottom w:val="0"/>
          <w:divBdr>
            <w:top w:val="none" w:sz="0" w:space="0" w:color="auto"/>
            <w:left w:val="none" w:sz="0" w:space="0" w:color="auto"/>
            <w:bottom w:val="none" w:sz="0" w:space="0" w:color="auto"/>
            <w:right w:val="none" w:sz="0" w:space="0" w:color="auto"/>
          </w:divBdr>
          <w:divsChild>
            <w:div w:id="1101291799">
              <w:marLeft w:val="0"/>
              <w:marRight w:val="0"/>
              <w:marTop w:val="0"/>
              <w:marBottom w:val="0"/>
              <w:divBdr>
                <w:top w:val="none" w:sz="0" w:space="0" w:color="auto"/>
                <w:left w:val="none" w:sz="0" w:space="0" w:color="auto"/>
                <w:bottom w:val="none" w:sz="0" w:space="0" w:color="auto"/>
                <w:right w:val="none" w:sz="0" w:space="0" w:color="auto"/>
              </w:divBdr>
              <w:divsChild>
                <w:div w:id="1241720623">
                  <w:marLeft w:val="0"/>
                  <w:marRight w:val="0"/>
                  <w:marTop w:val="0"/>
                  <w:marBottom w:val="0"/>
                  <w:divBdr>
                    <w:top w:val="none" w:sz="0" w:space="0" w:color="auto"/>
                    <w:left w:val="none" w:sz="0" w:space="0" w:color="auto"/>
                    <w:bottom w:val="none" w:sz="0" w:space="0" w:color="auto"/>
                    <w:right w:val="none" w:sz="0" w:space="0" w:color="auto"/>
                  </w:divBdr>
                  <w:divsChild>
                    <w:div w:id="33579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7137041">
      <w:bodyDiv w:val="1"/>
      <w:marLeft w:val="0"/>
      <w:marRight w:val="0"/>
      <w:marTop w:val="0"/>
      <w:marBottom w:val="0"/>
      <w:divBdr>
        <w:top w:val="none" w:sz="0" w:space="0" w:color="auto"/>
        <w:left w:val="none" w:sz="0" w:space="0" w:color="auto"/>
        <w:bottom w:val="none" w:sz="0" w:space="0" w:color="auto"/>
        <w:right w:val="none" w:sz="0" w:space="0" w:color="auto"/>
      </w:divBdr>
      <w:divsChild>
        <w:div w:id="1446851233">
          <w:marLeft w:val="0"/>
          <w:marRight w:val="0"/>
          <w:marTop w:val="0"/>
          <w:marBottom w:val="0"/>
          <w:divBdr>
            <w:top w:val="none" w:sz="0" w:space="0" w:color="auto"/>
            <w:left w:val="none" w:sz="0" w:space="0" w:color="auto"/>
            <w:bottom w:val="none" w:sz="0" w:space="0" w:color="auto"/>
            <w:right w:val="none" w:sz="0" w:space="0" w:color="auto"/>
          </w:divBdr>
          <w:divsChild>
            <w:div w:id="574314531">
              <w:marLeft w:val="0"/>
              <w:marRight w:val="0"/>
              <w:marTop w:val="0"/>
              <w:marBottom w:val="0"/>
              <w:divBdr>
                <w:top w:val="none" w:sz="0" w:space="0" w:color="auto"/>
                <w:left w:val="none" w:sz="0" w:space="0" w:color="auto"/>
                <w:bottom w:val="none" w:sz="0" w:space="0" w:color="auto"/>
                <w:right w:val="none" w:sz="0" w:space="0" w:color="auto"/>
              </w:divBdr>
              <w:divsChild>
                <w:div w:id="1295333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7574114">
      <w:bodyDiv w:val="1"/>
      <w:marLeft w:val="0"/>
      <w:marRight w:val="0"/>
      <w:marTop w:val="0"/>
      <w:marBottom w:val="0"/>
      <w:divBdr>
        <w:top w:val="none" w:sz="0" w:space="0" w:color="auto"/>
        <w:left w:val="none" w:sz="0" w:space="0" w:color="auto"/>
        <w:bottom w:val="none" w:sz="0" w:space="0" w:color="auto"/>
        <w:right w:val="none" w:sz="0" w:space="0" w:color="auto"/>
      </w:divBdr>
      <w:divsChild>
        <w:div w:id="481115336">
          <w:marLeft w:val="0"/>
          <w:marRight w:val="0"/>
          <w:marTop w:val="0"/>
          <w:marBottom w:val="0"/>
          <w:divBdr>
            <w:top w:val="none" w:sz="0" w:space="0" w:color="auto"/>
            <w:left w:val="none" w:sz="0" w:space="0" w:color="auto"/>
            <w:bottom w:val="none" w:sz="0" w:space="0" w:color="auto"/>
            <w:right w:val="none" w:sz="0" w:space="0" w:color="auto"/>
          </w:divBdr>
          <w:divsChild>
            <w:div w:id="1604729257">
              <w:marLeft w:val="0"/>
              <w:marRight w:val="0"/>
              <w:marTop w:val="0"/>
              <w:marBottom w:val="0"/>
              <w:divBdr>
                <w:top w:val="none" w:sz="0" w:space="0" w:color="auto"/>
                <w:left w:val="none" w:sz="0" w:space="0" w:color="auto"/>
                <w:bottom w:val="none" w:sz="0" w:space="0" w:color="auto"/>
                <w:right w:val="none" w:sz="0" w:space="0" w:color="auto"/>
              </w:divBdr>
              <w:divsChild>
                <w:div w:id="2053453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5776659">
      <w:bodyDiv w:val="1"/>
      <w:marLeft w:val="0"/>
      <w:marRight w:val="0"/>
      <w:marTop w:val="0"/>
      <w:marBottom w:val="0"/>
      <w:divBdr>
        <w:top w:val="none" w:sz="0" w:space="0" w:color="auto"/>
        <w:left w:val="none" w:sz="0" w:space="0" w:color="auto"/>
        <w:bottom w:val="none" w:sz="0" w:space="0" w:color="auto"/>
        <w:right w:val="none" w:sz="0" w:space="0" w:color="auto"/>
      </w:divBdr>
      <w:divsChild>
        <w:div w:id="1608610516">
          <w:marLeft w:val="0"/>
          <w:marRight w:val="0"/>
          <w:marTop w:val="0"/>
          <w:marBottom w:val="0"/>
          <w:divBdr>
            <w:top w:val="none" w:sz="0" w:space="0" w:color="auto"/>
            <w:left w:val="none" w:sz="0" w:space="0" w:color="auto"/>
            <w:bottom w:val="none" w:sz="0" w:space="0" w:color="auto"/>
            <w:right w:val="none" w:sz="0" w:space="0" w:color="auto"/>
          </w:divBdr>
          <w:divsChild>
            <w:div w:id="870529227">
              <w:marLeft w:val="0"/>
              <w:marRight w:val="0"/>
              <w:marTop w:val="0"/>
              <w:marBottom w:val="0"/>
              <w:divBdr>
                <w:top w:val="none" w:sz="0" w:space="0" w:color="auto"/>
                <w:left w:val="none" w:sz="0" w:space="0" w:color="auto"/>
                <w:bottom w:val="none" w:sz="0" w:space="0" w:color="auto"/>
                <w:right w:val="none" w:sz="0" w:space="0" w:color="auto"/>
              </w:divBdr>
              <w:divsChild>
                <w:div w:id="1788621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2687084">
      <w:bodyDiv w:val="1"/>
      <w:marLeft w:val="0"/>
      <w:marRight w:val="0"/>
      <w:marTop w:val="0"/>
      <w:marBottom w:val="0"/>
      <w:divBdr>
        <w:top w:val="none" w:sz="0" w:space="0" w:color="auto"/>
        <w:left w:val="none" w:sz="0" w:space="0" w:color="auto"/>
        <w:bottom w:val="none" w:sz="0" w:space="0" w:color="auto"/>
        <w:right w:val="none" w:sz="0" w:space="0" w:color="auto"/>
      </w:divBdr>
      <w:divsChild>
        <w:div w:id="1467776261">
          <w:marLeft w:val="0"/>
          <w:marRight w:val="0"/>
          <w:marTop w:val="0"/>
          <w:marBottom w:val="0"/>
          <w:divBdr>
            <w:top w:val="none" w:sz="0" w:space="0" w:color="auto"/>
            <w:left w:val="none" w:sz="0" w:space="0" w:color="auto"/>
            <w:bottom w:val="none" w:sz="0" w:space="0" w:color="auto"/>
            <w:right w:val="none" w:sz="0" w:space="0" w:color="auto"/>
          </w:divBdr>
          <w:divsChild>
            <w:div w:id="1440031635">
              <w:marLeft w:val="0"/>
              <w:marRight w:val="0"/>
              <w:marTop w:val="0"/>
              <w:marBottom w:val="0"/>
              <w:divBdr>
                <w:top w:val="none" w:sz="0" w:space="0" w:color="auto"/>
                <w:left w:val="none" w:sz="0" w:space="0" w:color="auto"/>
                <w:bottom w:val="none" w:sz="0" w:space="0" w:color="auto"/>
                <w:right w:val="none" w:sz="0" w:space="0" w:color="auto"/>
              </w:divBdr>
              <w:divsChild>
                <w:div w:id="1164583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4220805">
      <w:bodyDiv w:val="1"/>
      <w:marLeft w:val="0"/>
      <w:marRight w:val="0"/>
      <w:marTop w:val="0"/>
      <w:marBottom w:val="0"/>
      <w:divBdr>
        <w:top w:val="none" w:sz="0" w:space="0" w:color="auto"/>
        <w:left w:val="none" w:sz="0" w:space="0" w:color="auto"/>
        <w:bottom w:val="none" w:sz="0" w:space="0" w:color="auto"/>
        <w:right w:val="none" w:sz="0" w:space="0" w:color="auto"/>
      </w:divBdr>
      <w:divsChild>
        <w:div w:id="2016688682">
          <w:marLeft w:val="360"/>
          <w:marRight w:val="0"/>
          <w:marTop w:val="120"/>
          <w:marBottom w:val="0"/>
          <w:divBdr>
            <w:top w:val="none" w:sz="0" w:space="0" w:color="auto"/>
            <w:left w:val="none" w:sz="0" w:space="0" w:color="auto"/>
            <w:bottom w:val="none" w:sz="0" w:space="0" w:color="auto"/>
            <w:right w:val="none" w:sz="0" w:space="0" w:color="auto"/>
          </w:divBdr>
        </w:div>
        <w:div w:id="1023172042">
          <w:marLeft w:val="1080"/>
          <w:marRight w:val="0"/>
          <w:marTop w:val="120"/>
          <w:marBottom w:val="0"/>
          <w:divBdr>
            <w:top w:val="none" w:sz="0" w:space="0" w:color="auto"/>
            <w:left w:val="none" w:sz="0" w:space="0" w:color="auto"/>
            <w:bottom w:val="none" w:sz="0" w:space="0" w:color="auto"/>
            <w:right w:val="none" w:sz="0" w:space="0" w:color="auto"/>
          </w:divBdr>
        </w:div>
        <w:div w:id="864052697">
          <w:marLeft w:val="1080"/>
          <w:marRight w:val="0"/>
          <w:marTop w:val="120"/>
          <w:marBottom w:val="0"/>
          <w:divBdr>
            <w:top w:val="none" w:sz="0" w:space="0" w:color="auto"/>
            <w:left w:val="none" w:sz="0" w:space="0" w:color="auto"/>
            <w:bottom w:val="none" w:sz="0" w:space="0" w:color="auto"/>
            <w:right w:val="none" w:sz="0" w:space="0" w:color="auto"/>
          </w:divBdr>
        </w:div>
      </w:divsChild>
    </w:div>
    <w:div w:id="1700349504">
      <w:bodyDiv w:val="1"/>
      <w:marLeft w:val="0"/>
      <w:marRight w:val="0"/>
      <w:marTop w:val="0"/>
      <w:marBottom w:val="0"/>
      <w:divBdr>
        <w:top w:val="none" w:sz="0" w:space="0" w:color="auto"/>
        <w:left w:val="none" w:sz="0" w:space="0" w:color="auto"/>
        <w:bottom w:val="none" w:sz="0" w:space="0" w:color="auto"/>
        <w:right w:val="none" w:sz="0" w:space="0" w:color="auto"/>
      </w:divBdr>
      <w:divsChild>
        <w:div w:id="1923828577">
          <w:marLeft w:val="0"/>
          <w:marRight w:val="0"/>
          <w:marTop w:val="0"/>
          <w:marBottom w:val="0"/>
          <w:divBdr>
            <w:top w:val="none" w:sz="0" w:space="0" w:color="auto"/>
            <w:left w:val="none" w:sz="0" w:space="0" w:color="auto"/>
            <w:bottom w:val="none" w:sz="0" w:space="0" w:color="auto"/>
            <w:right w:val="none" w:sz="0" w:space="0" w:color="auto"/>
          </w:divBdr>
          <w:divsChild>
            <w:div w:id="34739294">
              <w:marLeft w:val="0"/>
              <w:marRight w:val="0"/>
              <w:marTop w:val="0"/>
              <w:marBottom w:val="0"/>
              <w:divBdr>
                <w:top w:val="none" w:sz="0" w:space="0" w:color="auto"/>
                <w:left w:val="none" w:sz="0" w:space="0" w:color="auto"/>
                <w:bottom w:val="none" w:sz="0" w:space="0" w:color="auto"/>
                <w:right w:val="none" w:sz="0" w:space="0" w:color="auto"/>
              </w:divBdr>
              <w:divsChild>
                <w:div w:id="6182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1075593">
      <w:bodyDiv w:val="1"/>
      <w:marLeft w:val="0"/>
      <w:marRight w:val="0"/>
      <w:marTop w:val="0"/>
      <w:marBottom w:val="0"/>
      <w:divBdr>
        <w:top w:val="none" w:sz="0" w:space="0" w:color="auto"/>
        <w:left w:val="none" w:sz="0" w:space="0" w:color="auto"/>
        <w:bottom w:val="none" w:sz="0" w:space="0" w:color="auto"/>
        <w:right w:val="none" w:sz="0" w:space="0" w:color="auto"/>
      </w:divBdr>
      <w:divsChild>
        <w:div w:id="1391884933">
          <w:marLeft w:val="0"/>
          <w:marRight w:val="0"/>
          <w:marTop w:val="0"/>
          <w:marBottom w:val="0"/>
          <w:divBdr>
            <w:top w:val="none" w:sz="0" w:space="0" w:color="auto"/>
            <w:left w:val="none" w:sz="0" w:space="0" w:color="auto"/>
            <w:bottom w:val="none" w:sz="0" w:space="0" w:color="auto"/>
            <w:right w:val="none" w:sz="0" w:space="0" w:color="auto"/>
          </w:divBdr>
          <w:divsChild>
            <w:div w:id="514924278">
              <w:marLeft w:val="0"/>
              <w:marRight w:val="0"/>
              <w:marTop w:val="0"/>
              <w:marBottom w:val="0"/>
              <w:divBdr>
                <w:top w:val="none" w:sz="0" w:space="0" w:color="auto"/>
                <w:left w:val="none" w:sz="0" w:space="0" w:color="auto"/>
                <w:bottom w:val="none" w:sz="0" w:space="0" w:color="auto"/>
                <w:right w:val="none" w:sz="0" w:space="0" w:color="auto"/>
              </w:divBdr>
              <w:divsChild>
                <w:div w:id="1527525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7309877">
      <w:bodyDiv w:val="1"/>
      <w:marLeft w:val="0"/>
      <w:marRight w:val="0"/>
      <w:marTop w:val="0"/>
      <w:marBottom w:val="0"/>
      <w:divBdr>
        <w:top w:val="none" w:sz="0" w:space="0" w:color="auto"/>
        <w:left w:val="none" w:sz="0" w:space="0" w:color="auto"/>
        <w:bottom w:val="none" w:sz="0" w:space="0" w:color="auto"/>
        <w:right w:val="none" w:sz="0" w:space="0" w:color="auto"/>
      </w:divBdr>
      <w:divsChild>
        <w:div w:id="1754013864">
          <w:marLeft w:val="0"/>
          <w:marRight w:val="0"/>
          <w:marTop w:val="0"/>
          <w:marBottom w:val="0"/>
          <w:divBdr>
            <w:top w:val="none" w:sz="0" w:space="0" w:color="auto"/>
            <w:left w:val="none" w:sz="0" w:space="0" w:color="auto"/>
            <w:bottom w:val="none" w:sz="0" w:space="0" w:color="auto"/>
            <w:right w:val="none" w:sz="0" w:space="0" w:color="auto"/>
          </w:divBdr>
          <w:divsChild>
            <w:div w:id="1750811575">
              <w:marLeft w:val="0"/>
              <w:marRight w:val="0"/>
              <w:marTop w:val="0"/>
              <w:marBottom w:val="0"/>
              <w:divBdr>
                <w:top w:val="none" w:sz="0" w:space="0" w:color="auto"/>
                <w:left w:val="none" w:sz="0" w:space="0" w:color="auto"/>
                <w:bottom w:val="none" w:sz="0" w:space="0" w:color="auto"/>
                <w:right w:val="none" w:sz="0" w:space="0" w:color="auto"/>
              </w:divBdr>
              <w:divsChild>
                <w:div w:id="1553224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0729878">
      <w:bodyDiv w:val="1"/>
      <w:marLeft w:val="0"/>
      <w:marRight w:val="0"/>
      <w:marTop w:val="0"/>
      <w:marBottom w:val="0"/>
      <w:divBdr>
        <w:top w:val="none" w:sz="0" w:space="0" w:color="auto"/>
        <w:left w:val="none" w:sz="0" w:space="0" w:color="auto"/>
        <w:bottom w:val="none" w:sz="0" w:space="0" w:color="auto"/>
        <w:right w:val="none" w:sz="0" w:space="0" w:color="auto"/>
      </w:divBdr>
      <w:divsChild>
        <w:div w:id="960956349">
          <w:marLeft w:val="0"/>
          <w:marRight w:val="0"/>
          <w:marTop w:val="0"/>
          <w:marBottom w:val="0"/>
          <w:divBdr>
            <w:top w:val="none" w:sz="0" w:space="0" w:color="auto"/>
            <w:left w:val="none" w:sz="0" w:space="0" w:color="auto"/>
            <w:bottom w:val="none" w:sz="0" w:space="0" w:color="auto"/>
            <w:right w:val="none" w:sz="0" w:space="0" w:color="auto"/>
          </w:divBdr>
          <w:divsChild>
            <w:div w:id="195430308">
              <w:marLeft w:val="0"/>
              <w:marRight w:val="0"/>
              <w:marTop w:val="0"/>
              <w:marBottom w:val="0"/>
              <w:divBdr>
                <w:top w:val="none" w:sz="0" w:space="0" w:color="auto"/>
                <w:left w:val="none" w:sz="0" w:space="0" w:color="auto"/>
                <w:bottom w:val="none" w:sz="0" w:space="0" w:color="auto"/>
                <w:right w:val="none" w:sz="0" w:space="0" w:color="auto"/>
              </w:divBdr>
              <w:divsChild>
                <w:div w:id="1080181838">
                  <w:marLeft w:val="0"/>
                  <w:marRight w:val="0"/>
                  <w:marTop w:val="0"/>
                  <w:marBottom w:val="0"/>
                  <w:divBdr>
                    <w:top w:val="none" w:sz="0" w:space="0" w:color="auto"/>
                    <w:left w:val="none" w:sz="0" w:space="0" w:color="auto"/>
                    <w:bottom w:val="none" w:sz="0" w:space="0" w:color="auto"/>
                    <w:right w:val="none" w:sz="0" w:space="0" w:color="auto"/>
                  </w:divBdr>
                  <w:divsChild>
                    <w:div w:id="864948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6260143">
      <w:bodyDiv w:val="1"/>
      <w:marLeft w:val="0"/>
      <w:marRight w:val="0"/>
      <w:marTop w:val="0"/>
      <w:marBottom w:val="0"/>
      <w:divBdr>
        <w:top w:val="none" w:sz="0" w:space="0" w:color="auto"/>
        <w:left w:val="none" w:sz="0" w:space="0" w:color="auto"/>
        <w:bottom w:val="none" w:sz="0" w:space="0" w:color="auto"/>
        <w:right w:val="none" w:sz="0" w:space="0" w:color="auto"/>
      </w:divBdr>
      <w:divsChild>
        <w:div w:id="462697342">
          <w:marLeft w:val="0"/>
          <w:marRight w:val="0"/>
          <w:marTop w:val="0"/>
          <w:marBottom w:val="0"/>
          <w:divBdr>
            <w:top w:val="none" w:sz="0" w:space="0" w:color="auto"/>
            <w:left w:val="none" w:sz="0" w:space="0" w:color="auto"/>
            <w:bottom w:val="none" w:sz="0" w:space="0" w:color="auto"/>
            <w:right w:val="none" w:sz="0" w:space="0" w:color="auto"/>
          </w:divBdr>
          <w:divsChild>
            <w:div w:id="15542933">
              <w:marLeft w:val="0"/>
              <w:marRight w:val="0"/>
              <w:marTop w:val="0"/>
              <w:marBottom w:val="0"/>
              <w:divBdr>
                <w:top w:val="none" w:sz="0" w:space="0" w:color="auto"/>
                <w:left w:val="none" w:sz="0" w:space="0" w:color="auto"/>
                <w:bottom w:val="none" w:sz="0" w:space="0" w:color="auto"/>
                <w:right w:val="none" w:sz="0" w:space="0" w:color="auto"/>
              </w:divBdr>
              <w:divsChild>
                <w:div w:id="477772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1658499">
      <w:bodyDiv w:val="1"/>
      <w:marLeft w:val="0"/>
      <w:marRight w:val="0"/>
      <w:marTop w:val="0"/>
      <w:marBottom w:val="0"/>
      <w:divBdr>
        <w:top w:val="none" w:sz="0" w:space="0" w:color="auto"/>
        <w:left w:val="none" w:sz="0" w:space="0" w:color="auto"/>
        <w:bottom w:val="none" w:sz="0" w:space="0" w:color="auto"/>
        <w:right w:val="none" w:sz="0" w:space="0" w:color="auto"/>
      </w:divBdr>
      <w:divsChild>
        <w:div w:id="510686242">
          <w:marLeft w:val="0"/>
          <w:marRight w:val="0"/>
          <w:marTop w:val="0"/>
          <w:marBottom w:val="0"/>
          <w:divBdr>
            <w:top w:val="none" w:sz="0" w:space="0" w:color="auto"/>
            <w:left w:val="none" w:sz="0" w:space="0" w:color="auto"/>
            <w:bottom w:val="none" w:sz="0" w:space="0" w:color="auto"/>
            <w:right w:val="none" w:sz="0" w:space="0" w:color="auto"/>
          </w:divBdr>
          <w:divsChild>
            <w:div w:id="624893601">
              <w:marLeft w:val="0"/>
              <w:marRight w:val="0"/>
              <w:marTop w:val="0"/>
              <w:marBottom w:val="0"/>
              <w:divBdr>
                <w:top w:val="none" w:sz="0" w:space="0" w:color="auto"/>
                <w:left w:val="none" w:sz="0" w:space="0" w:color="auto"/>
                <w:bottom w:val="none" w:sz="0" w:space="0" w:color="auto"/>
                <w:right w:val="none" w:sz="0" w:space="0" w:color="auto"/>
              </w:divBdr>
              <w:divsChild>
                <w:div w:id="19863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7112535">
      <w:bodyDiv w:val="1"/>
      <w:marLeft w:val="0"/>
      <w:marRight w:val="0"/>
      <w:marTop w:val="0"/>
      <w:marBottom w:val="0"/>
      <w:divBdr>
        <w:top w:val="none" w:sz="0" w:space="0" w:color="auto"/>
        <w:left w:val="none" w:sz="0" w:space="0" w:color="auto"/>
        <w:bottom w:val="none" w:sz="0" w:space="0" w:color="auto"/>
        <w:right w:val="none" w:sz="0" w:space="0" w:color="auto"/>
      </w:divBdr>
      <w:divsChild>
        <w:div w:id="341055122">
          <w:marLeft w:val="0"/>
          <w:marRight w:val="0"/>
          <w:marTop w:val="0"/>
          <w:marBottom w:val="0"/>
          <w:divBdr>
            <w:top w:val="none" w:sz="0" w:space="0" w:color="auto"/>
            <w:left w:val="none" w:sz="0" w:space="0" w:color="auto"/>
            <w:bottom w:val="none" w:sz="0" w:space="0" w:color="auto"/>
            <w:right w:val="none" w:sz="0" w:space="0" w:color="auto"/>
          </w:divBdr>
          <w:divsChild>
            <w:div w:id="2077317470">
              <w:marLeft w:val="0"/>
              <w:marRight w:val="0"/>
              <w:marTop w:val="0"/>
              <w:marBottom w:val="0"/>
              <w:divBdr>
                <w:top w:val="none" w:sz="0" w:space="0" w:color="auto"/>
                <w:left w:val="none" w:sz="0" w:space="0" w:color="auto"/>
                <w:bottom w:val="none" w:sz="0" w:space="0" w:color="auto"/>
                <w:right w:val="none" w:sz="0" w:space="0" w:color="auto"/>
              </w:divBdr>
              <w:divsChild>
                <w:div w:id="1788156042">
                  <w:marLeft w:val="0"/>
                  <w:marRight w:val="0"/>
                  <w:marTop w:val="0"/>
                  <w:marBottom w:val="0"/>
                  <w:divBdr>
                    <w:top w:val="none" w:sz="0" w:space="0" w:color="auto"/>
                    <w:left w:val="none" w:sz="0" w:space="0" w:color="auto"/>
                    <w:bottom w:val="none" w:sz="0" w:space="0" w:color="auto"/>
                    <w:right w:val="none" w:sz="0" w:space="0" w:color="auto"/>
                  </w:divBdr>
                  <w:divsChild>
                    <w:div w:id="1863854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9119655">
      <w:bodyDiv w:val="1"/>
      <w:marLeft w:val="0"/>
      <w:marRight w:val="0"/>
      <w:marTop w:val="0"/>
      <w:marBottom w:val="0"/>
      <w:divBdr>
        <w:top w:val="none" w:sz="0" w:space="0" w:color="auto"/>
        <w:left w:val="none" w:sz="0" w:space="0" w:color="auto"/>
        <w:bottom w:val="none" w:sz="0" w:space="0" w:color="auto"/>
        <w:right w:val="none" w:sz="0" w:space="0" w:color="auto"/>
      </w:divBdr>
      <w:divsChild>
        <w:div w:id="1099522551">
          <w:marLeft w:val="0"/>
          <w:marRight w:val="0"/>
          <w:marTop w:val="0"/>
          <w:marBottom w:val="0"/>
          <w:divBdr>
            <w:top w:val="none" w:sz="0" w:space="0" w:color="auto"/>
            <w:left w:val="none" w:sz="0" w:space="0" w:color="auto"/>
            <w:bottom w:val="none" w:sz="0" w:space="0" w:color="auto"/>
            <w:right w:val="none" w:sz="0" w:space="0" w:color="auto"/>
          </w:divBdr>
          <w:divsChild>
            <w:div w:id="1278440141">
              <w:marLeft w:val="0"/>
              <w:marRight w:val="0"/>
              <w:marTop w:val="0"/>
              <w:marBottom w:val="0"/>
              <w:divBdr>
                <w:top w:val="none" w:sz="0" w:space="0" w:color="auto"/>
                <w:left w:val="none" w:sz="0" w:space="0" w:color="auto"/>
                <w:bottom w:val="none" w:sz="0" w:space="0" w:color="auto"/>
                <w:right w:val="none" w:sz="0" w:space="0" w:color="auto"/>
              </w:divBdr>
              <w:divsChild>
                <w:div w:id="1307934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4751198">
      <w:bodyDiv w:val="1"/>
      <w:marLeft w:val="0"/>
      <w:marRight w:val="0"/>
      <w:marTop w:val="0"/>
      <w:marBottom w:val="0"/>
      <w:divBdr>
        <w:top w:val="none" w:sz="0" w:space="0" w:color="auto"/>
        <w:left w:val="none" w:sz="0" w:space="0" w:color="auto"/>
        <w:bottom w:val="none" w:sz="0" w:space="0" w:color="auto"/>
        <w:right w:val="none" w:sz="0" w:space="0" w:color="auto"/>
      </w:divBdr>
      <w:divsChild>
        <w:div w:id="1723216649">
          <w:marLeft w:val="0"/>
          <w:marRight w:val="0"/>
          <w:marTop w:val="0"/>
          <w:marBottom w:val="0"/>
          <w:divBdr>
            <w:top w:val="none" w:sz="0" w:space="0" w:color="auto"/>
            <w:left w:val="none" w:sz="0" w:space="0" w:color="auto"/>
            <w:bottom w:val="none" w:sz="0" w:space="0" w:color="auto"/>
            <w:right w:val="none" w:sz="0" w:space="0" w:color="auto"/>
          </w:divBdr>
          <w:divsChild>
            <w:div w:id="44989782">
              <w:marLeft w:val="0"/>
              <w:marRight w:val="0"/>
              <w:marTop w:val="0"/>
              <w:marBottom w:val="0"/>
              <w:divBdr>
                <w:top w:val="none" w:sz="0" w:space="0" w:color="auto"/>
                <w:left w:val="none" w:sz="0" w:space="0" w:color="auto"/>
                <w:bottom w:val="none" w:sz="0" w:space="0" w:color="auto"/>
                <w:right w:val="none" w:sz="0" w:space="0" w:color="auto"/>
              </w:divBdr>
              <w:divsChild>
                <w:div w:id="202521914">
                  <w:marLeft w:val="0"/>
                  <w:marRight w:val="0"/>
                  <w:marTop w:val="0"/>
                  <w:marBottom w:val="0"/>
                  <w:divBdr>
                    <w:top w:val="none" w:sz="0" w:space="0" w:color="auto"/>
                    <w:left w:val="none" w:sz="0" w:space="0" w:color="auto"/>
                    <w:bottom w:val="none" w:sz="0" w:space="0" w:color="auto"/>
                    <w:right w:val="none" w:sz="0" w:space="0" w:color="auto"/>
                  </w:divBdr>
                  <w:divsChild>
                    <w:div w:id="2063868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3240682">
      <w:bodyDiv w:val="1"/>
      <w:marLeft w:val="0"/>
      <w:marRight w:val="0"/>
      <w:marTop w:val="0"/>
      <w:marBottom w:val="0"/>
      <w:divBdr>
        <w:top w:val="none" w:sz="0" w:space="0" w:color="auto"/>
        <w:left w:val="none" w:sz="0" w:space="0" w:color="auto"/>
        <w:bottom w:val="none" w:sz="0" w:space="0" w:color="auto"/>
        <w:right w:val="none" w:sz="0" w:space="0" w:color="auto"/>
      </w:divBdr>
      <w:divsChild>
        <w:div w:id="2026781353">
          <w:marLeft w:val="0"/>
          <w:marRight w:val="0"/>
          <w:marTop w:val="0"/>
          <w:marBottom w:val="0"/>
          <w:divBdr>
            <w:top w:val="none" w:sz="0" w:space="0" w:color="auto"/>
            <w:left w:val="none" w:sz="0" w:space="0" w:color="auto"/>
            <w:bottom w:val="none" w:sz="0" w:space="0" w:color="auto"/>
            <w:right w:val="none" w:sz="0" w:space="0" w:color="auto"/>
          </w:divBdr>
          <w:divsChild>
            <w:div w:id="1324814931">
              <w:marLeft w:val="0"/>
              <w:marRight w:val="0"/>
              <w:marTop w:val="0"/>
              <w:marBottom w:val="0"/>
              <w:divBdr>
                <w:top w:val="none" w:sz="0" w:space="0" w:color="auto"/>
                <w:left w:val="none" w:sz="0" w:space="0" w:color="auto"/>
                <w:bottom w:val="none" w:sz="0" w:space="0" w:color="auto"/>
                <w:right w:val="none" w:sz="0" w:space="0" w:color="auto"/>
              </w:divBdr>
              <w:divsChild>
                <w:div w:id="1256327511">
                  <w:marLeft w:val="0"/>
                  <w:marRight w:val="0"/>
                  <w:marTop w:val="0"/>
                  <w:marBottom w:val="0"/>
                  <w:divBdr>
                    <w:top w:val="none" w:sz="0" w:space="0" w:color="auto"/>
                    <w:left w:val="none" w:sz="0" w:space="0" w:color="auto"/>
                    <w:bottom w:val="none" w:sz="0" w:space="0" w:color="auto"/>
                    <w:right w:val="none" w:sz="0" w:space="0" w:color="auto"/>
                  </w:divBdr>
                  <w:divsChild>
                    <w:div w:id="2022509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2369118">
      <w:bodyDiv w:val="1"/>
      <w:marLeft w:val="0"/>
      <w:marRight w:val="0"/>
      <w:marTop w:val="0"/>
      <w:marBottom w:val="0"/>
      <w:divBdr>
        <w:top w:val="none" w:sz="0" w:space="0" w:color="auto"/>
        <w:left w:val="none" w:sz="0" w:space="0" w:color="auto"/>
        <w:bottom w:val="none" w:sz="0" w:space="0" w:color="auto"/>
        <w:right w:val="none" w:sz="0" w:space="0" w:color="auto"/>
      </w:divBdr>
      <w:divsChild>
        <w:div w:id="1259557516">
          <w:marLeft w:val="0"/>
          <w:marRight w:val="0"/>
          <w:marTop w:val="0"/>
          <w:marBottom w:val="0"/>
          <w:divBdr>
            <w:top w:val="none" w:sz="0" w:space="0" w:color="auto"/>
            <w:left w:val="none" w:sz="0" w:space="0" w:color="auto"/>
            <w:bottom w:val="none" w:sz="0" w:space="0" w:color="auto"/>
            <w:right w:val="none" w:sz="0" w:space="0" w:color="auto"/>
          </w:divBdr>
          <w:divsChild>
            <w:div w:id="859003195">
              <w:marLeft w:val="0"/>
              <w:marRight w:val="0"/>
              <w:marTop w:val="0"/>
              <w:marBottom w:val="0"/>
              <w:divBdr>
                <w:top w:val="none" w:sz="0" w:space="0" w:color="auto"/>
                <w:left w:val="none" w:sz="0" w:space="0" w:color="auto"/>
                <w:bottom w:val="none" w:sz="0" w:space="0" w:color="auto"/>
                <w:right w:val="none" w:sz="0" w:space="0" w:color="auto"/>
              </w:divBdr>
              <w:divsChild>
                <w:div w:id="724332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9135740">
      <w:bodyDiv w:val="1"/>
      <w:marLeft w:val="0"/>
      <w:marRight w:val="0"/>
      <w:marTop w:val="0"/>
      <w:marBottom w:val="0"/>
      <w:divBdr>
        <w:top w:val="none" w:sz="0" w:space="0" w:color="auto"/>
        <w:left w:val="none" w:sz="0" w:space="0" w:color="auto"/>
        <w:bottom w:val="none" w:sz="0" w:space="0" w:color="auto"/>
        <w:right w:val="none" w:sz="0" w:space="0" w:color="auto"/>
      </w:divBdr>
      <w:divsChild>
        <w:div w:id="1333872064">
          <w:marLeft w:val="0"/>
          <w:marRight w:val="0"/>
          <w:marTop w:val="0"/>
          <w:marBottom w:val="0"/>
          <w:divBdr>
            <w:top w:val="none" w:sz="0" w:space="0" w:color="auto"/>
            <w:left w:val="none" w:sz="0" w:space="0" w:color="auto"/>
            <w:bottom w:val="none" w:sz="0" w:space="0" w:color="auto"/>
            <w:right w:val="none" w:sz="0" w:space="0" w:color="auto"/>
          </w:divBdr>
          <w:divsChild>
            <w:div w:id="1697733724">
              <w:marLeft w:val="0"/>
              <w:marRight w:val="0"/>
              <w:marTop w:val="0"/>
              <w:marBottom w:val="0"/>
              <w:divBdr>
                <w:top w:val="none" w:sz="0" w:space="0" w:color="auto"/>
                <w:left w:val="none" w:sz="0" w:space="0" w:color="auto"/>
                <w:bottom w:val="none" w:sz="0" w:space="0" w:color="auto"/>
                <w:right w:val="none" w:sz="0" w:space="0" w:color="auto"/>
              </w:divBdr>
              <w:divsChild>
                <w:div w:id="1212108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5323010">
      <w:bodyDiv w:val="1"/>
      <w:marLeft w:val="0"/>
      <w:marRight w:val="0"/>
      <w:marTop w:val="0"/>
      <w:marBottom w:val="0"/>
      <w:divBdr>
        <w:top w:val="none" w:sz="0" w:space="0" w:color="auto"/>
        <w:left w:val="none" w:sz="0" w:space="0" w:color="auto"/>
        <w:bottom w:val="none" w:sz="0" w:space="0" w:color="auto"/>
        <w:right w:val="none" w:sz="0" w:space="0" w:color="auto"/>
      </w:divBdr>
      <w:divsChild>
        <w:div w:id="1801799785">
          <w:marLeft w:val="0"/>
          <w:marRight w:val="0"/>
          <w:marTop w:val="0"/>
          <w:marBottom w:val="0"/>
          <w:divBdr>
            <w:top w:val="none" w:sz="0" w:space="0" w:color="auto"/>
            <w:left w:val="none" w:sz="0" w:space="0" w:color="auto"/>
            <w:bottom w:val="none" w:sz="0" w:space="0" w:color="auto"/>
            <w:right w:val="none" w:sz="0" w:space="0" w:color="auto"/>
          </w:divBdr>
          <w:divsChild>
            <w:div w:id="1709601272">
              <w:marLeft w:val="0"/>
              <w:marRight w:val="0"/>
              <w:marTop w:val="0"/>
              <w:marBottom w:val="0"/>
              <w:divBdr>
                <w:top w:val="none" w:sz="0" w:space="0" w:color="auto"/>
                <w:left w:val="none" w:sz="0" w:space="0" w:color="auto"/>
                <w:bottom w:val="none" w:sz="0" w:space="0" w:color="auto"/>
                <w:right w:val="none" w:sz="0" w:space="0" w:color="auto"/>
              </w:divBdr>
              <w:divsChild>
                <w:div w:id="474301601">
                  <w:marLeft w:val="0"/>
                  <w:marRight w:val="0"/>
                  <w:marTop w:val="0"/>
                  <w:marBottom w:val="0"/>
                  <w:divBdr>
                    <w:top w:val="none" w:sz="0" w:space="0" w:color="auto"/>
                    <w:left w:val="none" w:sz="0" w:space="0" w:color="auto"/>
                    <w:bottom w:val="none" w:sz="0" w:space="0" w:color="auto"/>
                    <w:right w:val="none" w:sz="0" w:space="0" w:color="auto"/>
                  </w:divBdr>
                  <w:divsChild>
                    <w:div w:id="1474448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comments" Target="comments.xml"/><Relationship Id="rId18" Type="http://schemas.openxmlformats.org/officeDocument/2006/relationships/image" Target="media/image4.png"/><Relationship Id="rId26" Type="http://schemas.openxmlformats.org/officeDocument/2006/relationships/image" Target="media/image12.png"/><Relationship Id="rId39" Type="http://schemas.microsoft.com/office/2011/relationships/people" Target="people.xml"/><Relationship Id="rId21" Type="http://schemas.openxmlformats.org/officeDocument/2006/relationships/image" Target="media/image7.emf"/><Relationship Id="rId34" Type="http://schemas.openxmlformats.org/officeDocument/2006/relationships/header" Target="header1.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jpg"/><Relationship Id="rId38" Type="http://schemas.openxmlformats.org/officeDocument/2006/relationships/fontTable" Target="fontTable.xml"/><Relationship Id="rId2" Type="http://schemas.openxmlformats.org/officeDocument/2006/relationships/customXml" Target="../customXml/item2.xml"/><Relationship Id="rId16" Type="http://schemas.microsoft.com/office/2018/08/relationships/commentsExtensible" Target="commentsExtensible.xml"/><Relationship Id="rId20" Type="http://schemas.openxmlformats.org/officeDocument/2006/relationships/image" Target="media/image6.emf"/><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footer" Target="footer2.xml"/><Relationship Id="rId40" Type="http://schemas.openxmlformats.org/officeDocument/2006/relationships/theme" Target="theme/theme1.xml"/><Relationship Id="rId5" Type="http://schemas.openxmlformats.org/officeDocument/2006/relationships/numbering" Target="numbering.xml"/><Relationship Id="rId15" Type="http://schemas.microsoft.com/office/2016/09/relationships/commentsIds" Target="commentsIds.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header" Target="header2.xml"/><Relationship Id="rId10" Type="http://schemas.openxmlformats.org/officeDocument/2006/relationships/endnotes" Target="endnotes.xml"/><Relationship Id="rId19" Type="http://schemas.openxmlformats.org/officeDocument/2006/relationships/image" Target="media/image5.emf"/><Relationship Id="rId31" Type="http://schemas.openxmlformats.org/officeDocument/2006/relationships/image" Target="media/image17.png"/><Relationship Id="rId4" Type="http://schemas.openxmlformats.org/officeDocument/2006/relationships/customXml" Target="../customXml/item4.xml"/><Relationship Id="rId9" Type="http://schemas.openxmlformats.org/officeDocument/2006/relationships/footnotes" Target="footnotes.xml"/><Relationship Id="rId14" Type="http://schemas.microsoft.com/office/2011/relationships/commentsExtended" Target="commentsExtended.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footer" Target="footer1.xml"/><Relationship Id="rId8" Type="http://schemas.openxmlformats.org/officeDocument/2006/relationships/webSettings" Target="webSettings.xml"/><Relationship Id="rId3" Type="http://schemas.openxmlformats.org/officeDocument/2006/relationships/customXml" Target="../customXml/item3.xml"/></Relationships>
</file>

<file path=word/_rels/footer2.xml.rels><?xml version="1.0" encoding="UTF-8" standalone="yes"?>
<Relationships xmlns="http://schemas.openxmlformats.org/package/2006/relationships"><Relationship Id="rId1" Type="http://schemas.openxmlformats.org/officeDocument/2006/relationships/image" Target="media/image1.png"/></Relationships>
</file>

<file path=word/_rels/header1.xml.rels><?xml version="1.0" encoding="UTF-8" standalone="yes"?>
<Relationships xmlns="http://schemas.openxmlformats.org/package/2006/relationships"><Relationship Id="rId1" Type="http://schemas.openxmlformats.org/officeDocument/2006/relationships/image" Target="media/image18.png"/></Relationships>
</file>

<file path=word/_rels/header2.xml.rels><?xml version="1.0" encoding="UTF-8" standalone="yes"?>
<Relationships xmlns="http://schemas.openxmlformats.org/package/2006/relationships"><Relationship Id="rId3" Type="http://schemas.openxmlformats.org/officeDocument/2006/relationships/image" Target="media/image2.png"/><Relationship Id="rId2" Type="http://schemas.openxmlformats.org/officeDocument/2006/relationships/image" Target="media/image20.png"/><Relationship Id="rId1" Type="http://schemas.openxmlformats.org/officeDocument/2006/relationships/image" Target="media/image19.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1297BC06E32D5F4DA78D6F3C4A32B3B9" ma:contentTypeVersion="15" ma:contentTypeDescription="Crear nuevo documento." ma:contentTypeScope="" ma:versionID="c7738d06a519572b43b6adcf78e949ef">
  <xsd:schema xmlns:xsd="http://www.w3.org/2001/XMLSchema" xmlns:xs="http://www.w3.org/2001/XMLSchema" xmlns:p="http://schemas.microsoft.com/office/2006/metadata/properties" xmlns:ns2="4b919e88-346d-4f89-a2d3-eadbe9ef1161" xmlns:ns3="056b9085-1352-4cf6-9051-9ce839f88a3b" targetNamespace="http://schemas.microsoft.com/office/2006/metadata/properties" ma:root="true" ma:fieldsID="cf8d2a3fcd17ffc409018fe1f5200189" ns2:_="" ns3:_="">
    <xsd:import namespace="4b919e88-346d-4f89-a2d3-eadbe9ef1161"/>
    <xsd:import namespace="056b9085-1352-4cf6-9051-9ce839f88a3b"/>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AutoTags" minOccurs="0"/>
                <xsd:element ref="ns3:MediaServiceGenerationTime" minOccurs="0"/>
                <xsd:element ref="ns3:MediaServiceEventHashCode" minOccurs="0"/>
                <xsd:element ref="ns3:MediaServiceOCR" minOccurs="0"/>
                <xsd:element ref="ns3:MediaServiceAutoKeyPoints" minOccurs="0"/>
                <xsd:element ref="ns3:MediaServiceKeyPoints" minOccurs="0"/>
                <xsd:element ref="ns3:MediaServiceDateTaken" minOccurs="0"/>
                <xsd:element ref="ns3:MediaLengthInSeconds" minOccurs="0"/>
                <xsd:element ref="ns3:lcf76f155ced4ddcb4097134ff3c332f" minOccurs="0"/>
                <xsd:element ref="ns2:TaxCatchAl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b919e88-346d-4f89-a2d3-eadbe9ef1161"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2" nillable="true" ma:displayName="Taxonomy Catch All Column" ma:hidden="true" ma:list="{b2695ced-4b87-45f1-adba-e747e524634e}" ma:internalName="TaxCatchAll" ma:showField="CatchAllData" ma:web="4b919e88-346d-4f89-a2d3-eadbe9ef1161">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056b9085-1352-4cf6-9051-9ce839f88a3b"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AutoTags" ma:index="12" nillable="true" ma:displayName="Tags" ma:internalName="MediaServiceAutoTags"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element name="MediaLengthInSeconds" ma:index="19" nillable="true" ma:displayName="MediaLengthInSeconds" ma:hidden="true" ma:internalName="MediaLengthInSeconds" ma:readOnly="true">
      <xsd:simpleType>
        <xsd:restriction base="dms:Unknown"/>
      </xsd:simpleType>
    </xsd:element>
    <xsd:element name="lcf76f155ced4ddcb4097134ff3c332f" ma:index="21" nillable="true" ma:taxonomy="true" ma:internalName="lcf76f155ced4ddcb4097134ff3c332f" ma:taxonomyFieldName="MediaServiceImageTags" ma:displayName="Etiquetas de imagen" ma:readOnly="false" ma:fieldId="{5cf76f15-5ced-4ddc-b409-7134ff3c332f}" ma:taxonomyMulti="true" ma:sspId="34c01127-bdf0-454e-9077-a20ba63b60ec" ma:termSetId="09814cd3-568e-fe90-9814-8d621ff8fb84" ma:anchorId="fba54fb3-c3e1-fe81-a776-ca4b69148c4d" ma:open="true" ma:isKeyword="false">
      <xsd:complexType>
        <xsd:sequence>
          <xsd:element ref="pc:Terms" minOccurs="0" maxOccurs="1"/>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SharedWithUsers xmlns="4b919e88-346d-4f89-a2d3-eadbe9ef1161">
      <UserInfo>
        <DisplayName/>
        <AccountId xsi:nil="true"/>
        <AccountType/>
      </UserInfo>
    </SharedWithUsers>
    <TaxCatchAll xmlns="4b919e88-346d-4f89-a2d3-eadbe9ef1161" xsi:nil="true"/>
    <lcf76f155ced4ddcb4097134ff3c332f xmlns="056b9085-1352-4cf6-9051-9ce839f88a3b">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07D6F1F5-D7F5-42C8-A53F-98CA9389136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b919e88-346d-4f89-a2d3-eadbe9ef1161"/>
    <ds:schemaRef ds:uri="056b9085-1352-4cf6-9051-9ce839f88a3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F720D843-E359-4535-BDAB-187798B8E49F}">
  <ds:schemaRefs>
    <ds:schemaRef ds:uri="http://schemas.openxmlformats.org/officeDocument/2006/bibliography"/>
  </ds:schemaRefs>
</ds:datastoreItem>
</file>

<file path=customXml/itemProps3.xml><?xml version="1.0" encoding="utf-8"?>
<ds:datastoreItem xmlns:ds="http://schemas.openxmlformats.org/officeDocument/2006/customXml" ds:itemID="{68159F7C-30A6-457E-B94D-3887D6D559C1}">
  <ds:schemaRefs>
    <ds:schemaRef ds:uri="http://schemas.microsoft.com/sharepoint/v3/contenttype/forms"/>
  </ds:schemaRefs>
</ds:datastoreItem>
</file>

<file path=customXml/itemProps4.xml><?xml version="1.0" encoding="utf-8"?>
<ds:datastoreItem xmlns:ds="http://schemas.openxmlformats.org/officeDocument/2006/customXml" ds:itemID="{2CFBA0D9-D84B-49AC-B5B5-E7140D38CDBF}">
  <ds:schemaRefs>
    <ds:schemaRef ds:uri="http://schemas.microsoft.com/office/2006/metadata/properties"/>
    <ds:schemaRef ds:uri="http://schemas.microsoft.com/office/infopath/2007/PartnerControls"/>
    <ds:schemaRef ds:uri="4b919e88-346d-4f89-a2d3-eadbe9ef1161"/>
    <ds:schemaRef ds:uri="056b9085-1352-4cf6-9051-9ce839f88a3b"/>
  </ds:schemaRefs>
</ds:datastoreItem>
</file>

<file path=docProps/app.xml><?xml version="1.0" encoding="utf-8"?>
<Properties xmlns="http://schemas.openxmlformats.org/officeDocument/2006/extended-properties" xmlns:vt="http://schemas.openxmlformats.org/officeDocument/2006/docPropsVTypes">
  <Template>Normal.dotm</Template>
  <TotalTime>66</TotalTime>
  <Pages>59</Pages>
  <Words>18772</Words>
  <Characters>107003</Characters>
  <Application>Microsoft Office Word</Application>
  <DocSecurity>0</DocSecurity>
  <Lines>891</Lines>
  <Paragraphs>251</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Generalitat de Catalunya</Company>
  <LinksUpToDate>false</LinksUpToDate>
  <CharactersWithSpaces>125524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Guiheneuf, Lucille</dc:creator>
  <cp:lastModifiedBy>Oriol Valles Codina</cp:lastModifiedBy>
  <cp:revision>4</cp:revision>
  <cp:lastPrinted>2023-08-10T18:40:00Z</cp:lastPrinted>
  <dcterms:created xsi:type="dcterms:W3CDTF">2023-08-31T23:56:00Z</dcterms:created>
  <dcterms:modified xsi:type="dcterms:W3CDTF">2023-09-01T04:54:00Z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0x0101001297BC06E32D5F4DA78D6F3C4A32B3B9</vt:lpwstr>
  </property>
  <property fmtid="{D5CDD505-2E9C-101B-9397-08002B2CF9AE}" pid="3" name="Order">
    <vt:r8>59600</vt:r8>
  </property>
  <property fmtid="{D5CDD505-2E9C-101B-9397-08002B2CF9AE}" pid="4" name="xd_ProgID">
    <vt:lpwstr/>
  </property>
  <property fmtid="{D5CDD505-2E9C-101B-9397-08002B2CF9AE}" pid="5" name="ComplianceAssetId">
    <vt:lpwstr/>
  </property>
  <property fmtid="{D5CDD505-2E9C-101B-9397-08002B2CF9AE}" pid="6" name="TemplateUrl">
    <vt:lpwstr/>
  </property>
  <property fmtid="{D5CDD505-2E9C-101B-9397-08002B2CF9AE}" pid="7" name="_ExtendedDescription">
    <vt:lpwstr/>
  </property>
  <property fmtid="{D5CDD505-2E9C-101B-9397-08002B2CF9AE}" pid="8" name="TriggerFlowInfo">
    <vt:lpwstr/>
  </property>
  <property fmtid="{D5CDD505-2E9C-101B-9397-08002B2CF9AE}" pid="9" name="xd_Signature">
    <vt:bool>false</vt:bool>
  </property>
  <property fmtid="{D5CDD505-2E9C-101B-9397-08002B2CF9AE}" pid="10" name="MediaServiceImageTags">
    <vt:lpwstr/>
  </property>
</Properties>
</file>