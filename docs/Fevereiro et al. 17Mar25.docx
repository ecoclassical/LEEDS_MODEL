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20AB66" w14:textId="6E0D8A1A" w:rsidR="004417A2" w:rsidRDefault="006F158C" w:rsidP="00DB0F26">
      <w:pPr>
        <w:spacing w:after="0" w:line="276" w:lineRule="auto"/>
        <w:jc w:val="center"/>
        <w:rPr>
          <w:rFonts w:ascii="Garamond" w:eastAsia="Garamond" w:hAnsi="Garamond" w:cs="Garamond"/>
          <w:b/>
          <w:sz w:val="24"/>
          <w:szCs w:val="24"/>
        </w:rPr>
      </w:pPr>
      <w:r>
        <w:rPr>
          <w:rFonts w:ascii="Garamond" w:eastAsia="Garamond" w:hAnsi="Garamond" w:cs="Garamond"/>
          <w:b/>
          <w:sz w:val="24"/>
          <w:szCs w:val="24"/>
        </w:rPr>
        <w:t xml:space="preserve">Macroeconomic Models for Assessing the Transition </w:t>
      </w:r>
      <w:r>
        <w:rPr>
          <w:rFonts w:ascii="Garamond" w:eastAsia="Garamond" w:hAnsi="Garamond" w:cs="Garamond"/>
          <w:b/>
          <w:sz w:val="24"/>
          <w:szCs w:val="24"/>
        </w:rPr>
        <w:br/>
        <w:t>towards a Circular Economy: A Systematic Review</w:t>
      </w:r>
    </w:p>
    <w:p w14:paraId="2F20AB67" w14:textId="77777777" w:rsidR="004417A2" w:rsidRDefault="004417A2">
      <w:pPr>
        <w:spacing w:after="0" w:line="276" w:lineRule="auto"/>
        <w:jc w:val="both"/>
        <w:rPr>
          <w:rFonts w:ascii="Garamond" w:eastAsia="Garamond" w:hAnsi="Garamond" w:cs="Garamond"/>
          <w:b/>
          <w:sz w:val="24"/>
          <w:szCs w:val="24"/>
        </w:rPr>
      </w:pPr>
    </w:p>
    <w:p w14:paraId="2F20AB68" w14:textId="77777777" w:rsidR="004417A2" w:rsidRDefault="006F158C">
      <w:pPr>
        <w:spacing w:after="0" w:line="276" w:lineRule="auto"/>
        <w:jc w:val="both"/>
        <w:rPr>
          <w:rFonts w:ascii="Garamond" w:eastAsia="Garamond" w:hAnsi="Garamond" w:cs="Garamond"/>
          <w:b/>
          <w:sz w:val="24"/>
          <w:szCs w:val="24"/>
        </w:rPr>
      </w:pPr>
      <w:r>
        <w:rPr>
          <w:rFonts w:ascii="Garamond" w:eastAsia="Garamond" w:hAnsi="Garamond" w:cs="Garamond"/>
          <w:b/>
          <w:sz w:val="24"/>
          <w:szCs w:val="24"/>
        </w:rPr>
        <w:t>Abstract</w:t>
      </w:r>
    </w:p>
    <w:p w14:paraId="2F20AB69" w14:textId="77777777" w:rsidR="004417A2" w:rsidRDefault="004417A2">
      <w:pPr>
        <w:spacing w:after="0" w:line="276" w:lineRule="auto"/>
        <w:ind w:firstLine="369"/>
        <w:jc w:val="both"/>
        <w:rPr>
          <w:rFonts w:ascii="Garamond" w:eastAsia="Garamond" w:hAnsi="Garamond" w:cs="Garamond"/>
          <w:b/>
          <w:sz w:val="24"/>
          <w:szCs w:val="24"/>
        </w:rPr>
      </w:pPr>
    </w:p>
    <w:p w14:paraId="2F20AB6A" w14:textId="3E8CF971" w:rsidR="004417A2" w:rsidRPr="00E718BA" w:rsidRDefault="006F158C">
      <w:pPr>
        <w:spacing w:after="0" w:line="276" w:lineRule="auto"/>
        <w:jc w:val="both"/>
        <w:rPr>
          <w:rFonts w:ascii="Garamond" w:eastAsia="Garamond" w:hAnsi="Garamond" w:cs="Garamond"/>
          <w:b/>
          <w:sz w:val="24"/>
          <w:szCs w:val="24"/>
        </w:rPr>
      </w:pPr>
      <w:r w:rsidRPr="00E718BA">
        <w:rPr>
          <w:rFonts w:ascii="Garamond" w:eastAsia="Garamond" w:hAnsi="Garamond" w:cs="Garamond"/>
          <w:sz w:val="24"/>
          <w:szCs w:val="24"/>
        </w:rPr>
        <w:t xml:space="preserve">The Circular Economy (CE) paradigm has gained traction in both academic discourse and industrial practice. While a transition towards a </w:t>
      </w:r>
      <w:r w:rsidR="000C1AE4">
        <w:rPr>
          <w:rFonts w:ascii="Garamond" w:eastAsia="Garamond" w:hAnsi="Garamond" w:cs="Garamond"/>
          <w:sz w:val="24"/>
          <w:szCs w:val="24"/>
        </w:rPr>
        <w:t xml:space="preserve">CE </w:t>
      </w:r>
      <w:r w:rsidRPr="00E718BA">
        <w:rPr>
          <w:rFonts w:ascii="Garamond" w:eastAsia="Garamond" w:hAnsi="Garamond" w:cs="Garamond"/>
          <w:sz w:val="24"/>
          <w:szCs w:val="24"/>
        </w:rPr>
        <w:t xml:space="preserve">is generally associated with more sustainable futures, less is known about its socio-economic feasibility. This article provides a systematic literature review of contributions to macroeconomic modelling </w:t>
      </w:r>
      <w:r w:rsidR="000C1AE4">
        <w:rPr>
          <w:rFonts w:ascii="Garamond" w:eastAsia="Garamond" w:hAnsi="Garamond" w:cs="Garamond"/>
          <w:sz w:val="24"/>
          <w:szCs w:val="24"/>
        </w:rPr>
        <w:t xml:space="preserve">which </w:t>
      </w:r>
      <w:r w:rsidR="000C1AE4" w:rsidRPr="00E718BA">
        <w:rPr>
          <w:rFonts w:ascii="Garamond" w:eastAsia="Garamond" w:hAnsi="Garamond" w:cs="Garamond"/>
          <w:sz w:val="24"/>
          <w:szCs w:val="24"/>
        </w:rPr>
        <w:t>evaluat</w:t>
      </w:r>
      <w:r w:rsidR="000C1AE4">
        <w:rPr>
          <w:rFonts w:ascii="Garamond" w:eastAsia="Garamond" w:hAnsi="Garamond" w:cs="Garamond"/>
          <w:sz w:val="24"/>
          <w:szCs w:val="24"/>
        </w:rPr>
        <w:t>e</w:t>
      </w:r>
      <w:r w:rsidR="000C1AE4" w:rsidRPr="00E718BA">
        <w:rPr>
          <w:rFonts w:ascii="Garamond" w:eastAsia="Garamond" w:hAnsi="Garamond" w:cs="Garamond"/>
          <w:sz w:val="24"/>
          <w:szCs w:val="24"/>
        </w:rPr>
        <w:t xml:space="preserve"> </w:t>
      </w:r>
      <w:r w:rsidRPr="00E718BA">
        <w:rPr>
          <w:rFonts w:ascii="Garamond" w:eastAsia="Garamond" w:hAnsi="Garamond" w:cs="Garamond"/>
          <w:sz w:val="24"/>
          <w:szCs w:val="24"/>
        </w:rPr>
        <w:t>environmental and socio-economic impacts of CE interventions (c</w:t>
      </w:r>
      <w:r w:rsidR="000C1AE4">
        <w:rPr>
          <w:rFonts w:ascii="Garamond" w:eastAsia="Garamond" w:hAnsi="Garamond" w:cs="Garamond"/>
          <w:sz w:val="24"/>
          <w:szCs w:val="24"/>
        </w:rPr>
        <w:t>lassified in terms of c</w:t>
      </w:r>
      <w:r w:rsidRPr="00E718BA">
        <w:rPr>
          <w:rFonts w:ascii="Garamond" w:eastAsia="Garamond" w:hAnsi="Garamond" w:cs="Garamond"/>
          <w:sz w:val="24"/>
          <w:szCs w:val="24"/>
        </w:rPr>
        <w:t xml:space="preserve">losing supply chains, resource efficiency, residual waste management, and product lifetime extension). Differences in modelling approaches (Leontief input-output, </w:t>
      </w:r>
      <w:r w:rsidR="000C1AE4">
        <w:rPr>
          <w:rFonts w:ascii="Garamond" w:eastAsia="Garamond" w:hAnsi="Garamond" w:cs="Garamond"/>
          <w:sz w:val="24"/>
          <w:szCs w:val="24"/>
        </w:rPr>
        <w:t xml:space="preserve">macroeconometric </w:t>
      </w:r>
      <w:r w:rsidR="001035F4">
        <w:rPr>
          <w:rFonts w:ascii="Garamond" w:eastAsia="Garamond" w:hAnsi="Garamond" w:cs="Garamond"/>
          <w:sz w:val="24"/>
          <w:szCs w:val="24"/>
        </w:rPr>
        <w:t>input-output</w:t>
      </w:r>
      <w:r w:rsidR="000C1AE4">
        <w:rPr>
          <w:rFonts w:ascii="Garamond" w:eastAsia="Garamond" w:hAnsi="Garamond" w:cs="Garamond"/>
          <w:sz w:val="24"/>
          <w:szCs w:val="24"/>
        </w:rPr>
        <w:t>, and c</w:t>
      </w:r>
      <w:r w:rsidRPr="00E718BA">
        <w:rPr>
          <w:rFonts w:ascii="Garamond" w:eastAsia="Garamond" w:hAnsi="Garamond" w:cs="Garamond"/>
          <w:sz w:val="24"/>
          <w:szCs w:val="24"/>
        </w:rPr>
        <w:t>omput</w:t>
      </w:r>
      <w:r w:rsidR="000C1AE4">
        <w:rPr>
          <w:rFonts w:ascii="Garamond" w:eastAsia="Garamond" w:hAnsi="Garamond" w:cs="Garamond"/>
          <w:sz w:val="24"/>
          <w:szCs w:val="24"/>
        </w:rPr>
        <w:t>able</w:t>
      </w:r>
      <w:r w:rsidRPr="00E718BA">
        <w:rPr>
          <w:rFonts w:ascii="Garamond" w:eastAsia="Garamond" w:hAnsi="Garamond" w:cs="Garamond"/>
          <w:sz w:val="24"/>
          <w:szCs w:val="24"/>
        </w:rPr>
        <w:t xml:space="preserve"> </w:t>
      </w:r>
      <w:r w:rsidR="000C1AE4">
        <w:rPr>
          <w:rFonts w:ascii="Garamond" w:eastAsia="Garamond" w:hAnsi="Garamond" w:cs="Garamond"/>
          <w:sz w:val="24"/>
          <w:szCs w:val="24"/>
        </w:rPr>
        <w:t>g</w:t>
      </w:r>
      <w:r w:rsidRPr="00E718BA">
        <w:rPr>
          <w:rFonts w:ascii="Garamond" w:eastAsia="Garamond" w:hAnsi="Garamond" w:cs="Garamond"/>
          <w:sz w:val="24"/>
          <w:szCs w:val="24"/>
        </w:rPr>
        <w:t xml:space="preserve">eneral </w:t>
      </w:r>
      <w:r w:rsidR="000C1AE4">
        <w:rPr>
          <w:rFonts w:ascii="Garamond" w:eastAsia="Garamond" w:hAnsi="Garamond" w:cs="Garamond"/>
          <w:sz w:val="24"/>
          <w:szCs w:val="24"/>
        </w:rPr>
        <w:t>e</w:t>
      </w:r>
      <w:r w:rsidRPr="00E718BA">
        <w:rPr>
          <w:rFonts w:ascii="Garamond" w:eastAsia="Garamond" w:hAnsi="Garamond" w:cs="Garamond"/>
          <w:sz w:val="24"/>
          <w:szCs w:val="24"/>
        </w:rPr>
        <w:t>quilibrium)</w:t>
      </w:r>
      <w:r w:rsidR="002927E2">
        <w:rPr>
          <w:rFonts w:ascii="Garamond" w:eastAsia="Garamond" w:hAnsi="Garamond" w:cs="Garamond"/>
          <w:sz w:val="24"/>
          <w:szCs w:val="24"/>
        </w:rPr>
        <w:t>,</w:t>
      </w:r>
      <w:r w:rsidRPr="00E718BA">
        <w:rPr>
          <w:rFonts w:ascii="Garamond" w:eastAsia="Garamond" w:hAnsi="Garamond" w:cs="Garamond"/>
          <w:sz w:val="24"/>
          <w:szCs w:val="24"/>
        </w:rPr>
        <w:t xml:space="preserve"> and underlying assumptions </w:t>
      </w:r>
      <w:r w:rsidR="002927E2">
        <w:rPr>
          <w:rFonts w:ascii="Garamond" w:eastAsia="Garamond" w:hAnsi="Garamond" w:cs="Garamond"/>
          <w:sz w:val="24"/>
          <w:szCs w:val="24"/>
        </w:rPr>
        <w:t>relating to</w:t>
      </w:r>
      <w:r w:rsidR="002927E2" w:rsidRPr="00E718BA">
        <w:rPr>
          <w:rFonts w:ascii="Garamond" w:eastAsia="Garamond" w:hAnsi="Garamond" w:cs="Garamond"/>
          <w:sz w:val="24"/>
          <w:szCs w:val="24"/>
        </w:rPr>
        <w:t xml:space="preserve"> </w:t>
      </w:r>
      <w:r w:rsidRPr="00E718BA">
        <w:rPr>
          <w:rFonts w:ascii="Garamond" w:eastAsia="Garamond" w:hAnsi="Garamond" w:cs="Garamond"/>
          <w:sz w:val="24"/>
          <w:szCs w:val="24"/>
        </w:rPr>
        <w:t>changes in</w:t>
      </w:r>
      <w:r w:rsidR="00AB6C29">
        <w:rPr>
          <w:rFonts w:ascii="Garamond" w:eastAsia="Garamond" w:hAnsi="Garamond" w:cs="Garamond"/>
          <w:sz w:val="24"/>
          <w:szCs w:val="24"/>
        </w:rPr>
        <w:t xml:space="preserve"> final</w:t>
      </w:r>
      <w:r w:rsidRPr="00E718BA">
        <w:rPr>
          <w:rFonts w:ascii="Garamond" w:eastAsia="Garamond" w:hAnsi="Garamond" w:cs="Garamond"/>
          <w:sz w:val="24"/>
          <w:szCs w:val="24"/>
        </w:rPr>
        <w:t xml:space="preserve"> demand and technology</w:t>
      </w:r>
      <w:r w:rsidR="002927E2">
        <w:rPr>
          <w:rFonts w:ascii="Garamond" w:eastAsia="Garamond" w:hAnsi="Garamond" w:cs="Garamond"/>
          <w:sz w:val="24"/>
          <w:szCs w:val="24"/>
        </w:rPr>
        <w:t>,</w:t>
      </w:r>
      <w:r w:rsidRPr="00E718BA">
        <w:rPr>
          <w:rFonts w:ascii="Garamond" w:eastAsia="Garamond" w:hAnsi="Garamond" w:cs="Garamond"/>
          <w:sz w:val="24"/>
          <w:szCs w:val="24"/>
        </w:rPr>
        <w:t xml:space="preserve"> are found to be significant drivers of differences in the </w:t>
      </w:r>
      <w:r w:rsidR="002927E2">
        <w:rPr>
          <w:rFonts w:ascii="Garamond" w:eastAsia="Garamond" w:hAnsi="Garamond" w:cs="Garamond"/>
          <w:sz w:val="24"/>
          <w:szCs w:val="24"/>
        </w:rPr>
        <w:t xml:space="preserve">modelled </w:t>
      </w:r>
      <w:r w:rsidRPr="00E718BA">
        <w:rPr>
          <w:rFonts w:ascii="Garamond" w:eastAsia="Garamond" w:hAnsi="Garamond" w:cs="Garamond"/>
          <w:sz w:val="24"/>
          <w:szCs w:val="24"/>
        </w:rPr>
        <w:t xml:space="preserve">outcomes of CE interventions. </w:t>
      </w:r>
      <w:r w:rsidR="002927E2">
        <w:rPr>
          <w:rFonts w:ascii="Garamond" w:eastAsia="Garamond" w:hAnsi="Garamond" w:cs="Garamond"/>
          <w:sz w:val="24"/>
          <w:szCs w:val="24"/>
        </w:rPr>
        <w:t>Through this review, various r</w:t>
      </w:r>
      <w:r w:rsidRPr="00E718BA">
        <w:rPr>
          <w:rFonts w:ascii="Garamond" w:eastAsia="Garamond" w:hAnsi="Garamond" w:cs="Garamond"/>
          <w:sz w:val="24"/>
          <w:szCs w:val="24"/>
        </w:rPr>
        <w:t xml:space="preserve">esearch gaps are identified, </w:t>
      </w:r>
      <w:r w:rsidR="002927E2">
        <w:rPr>
          <w:rFonts w:ascii="Garamond" w:eastAsia="Garamond" w:hAnsi="Garamond" w:cs="Garamond"/>
          <w:sz w:val="24"/>
          <w:szCs w:val="24"/>
        </w:rPr>
        <w:t>including addressing the</w:t>
      </w:r>
      <w:r w:rsidRPr="00E718BA">
        <w:rPr>
          <w:rFonts w:ascii="Garamond" w:eastAsia="Garamond" w:hAnsi="Garamond" w:cs="Garamond"/>
          <w:sz w:val="24"/>
          <w:szCs w:val="24"/>
        </w:rPr>
        <w:t xml:space="preserve"> challenges </w:t>
      </w:r>
      <w:r w:rsidR="002927E2">
        <w:rPr>
          <w:rFonts w:ascii="Garamond" w:eastAsia="Garamond" w:hAnsi="Garamond" w:cs="Garamond"/>
          <w:sz w:val="24"/>
          <w:szCs w:val="24"/>
        </w:rPr>
        <w:t>to</w:t>
      </w:r>
      <w:r w:rsidR="002927E2" w:rsidRPr="00E718BA">
        <w:rPr>
          <w:rFonts w:ascii="Garamond" w:eastAsia="Garamond" w:hAnsi="Garamond" w:cs="Garamond"/>
          <w:sz w:val="24"/>
          <w:szCs w:val="24"/>
        </w:rPr>
        <w:t xml:space="preserve"> </w:t>
      </w:r>
      <w:r w:rsidRPr="00E718BA">
        <w:rPr>
          <w:rFonts w:ascii="Garamond" w:eastAsia="Garamond" w:hAnsi="Garamond" w:cs="Garamond"/>
          <w:sz w:val="24"/>
          <w:szCs w:val="24"/>
        </w:rPr>
        <w:t>sectoral and regional disaggregation (</w:t>
      </w:r>
      <w:r w:rsidR="00561452">
        <w:rPr>
          <w:rFonts w:ascii="Garamond" w:eastAsia="Garamond" w:hAnsi="Garamond" w:cs="Garamond"/>
          <w:sz w:val="24"/>
          <w:szCs w:val="24"/>
        </w:rPr>
        <w:t xml:space="preserve">allowing for the modelling of </w:t>
      </w:r>
      <w:r w:rsidRPr="00E718BA">
        <w:rPr>
          <w:rFonts w:ascii="Garamond" w:eastAsia="Garamond" w:hAnsi="Garamond" w:cs="Garamond"/>
          <w:sz w:val="24"/>
          <w:szCs w:val="24"/>
        </w:rPr>
        <w:t>international trade-offs), broader consideration of societal issues beyond GDP and employment (such as environmental, gender or transnational justice)</w:t>
      </w:r>
      <w:r w:rsidR="00561452">
        <w:rPr>
          <w:rFonts w:ascii="Garamond" w:eastAsia="Garamond" w:hAnsi="Garamond" w:cs="Garamond"/>
          <w:sz w:val="24"/>
          <w:szCs w:val="24"/>
        </w:rPr>
        <w:t xml:space="preserve">, and consideration of broader </w:t>
      </w:r>
      <w:r w:rsidR="00561452" w:rsidRPr="00E718BA">
        <w:rPr>
          <w:rFonts w:ascii="Garamond" w:eastAsia="Garamond" w:hAnsi="Garamond" w:cs="Garamond"/>
          <w:sz w:val="24"/>
          <w:szCs w:val="24"/>
        </w:rPr>
        <w:t>modelling dynamics (</w:t>
      </w:r>
      <w:r w:rsidR="00561452">
        <w:rPr>
          <w:rFonts w:ascii="Garamond" w:eastAsia="Garamond" w:hAnsi="Garamond" w:cs="Garamond"/>
          <w:sz w:val="24"/>
          <w:szCs w:val="24"/>
        </w:rPr>
        <w:t xml:space="preserve">such as </w:t>
      </w:r>
      <w:r w:rsidR="00561452" w:rsidRPr="00E718BA">
        <w:rPr>
          <w:rFonts w:ascii="Garamond" w:eastAsia="Garamond" w:hAnsi="Garamond" w:cs="Garamond"/>
          <w:sz w:val="24"/>
          <w:szCs w:val="24"/>
        </w:rPr>
        <w:t xml:space="preserve">rebound effects, </w:t>
      </w:r>
      <w:r w:rsidR="00561452">
        <w:rPr>
          <w:rFonts w:ascii="Garamond" w:eastAsia="Garamond" w:hAnsi="Garamond" w:cs="Garamond"/>
          <w:sz w:val="24"/>
          <w:szCs w:val="24"/>
        </w:rPr>
        <w:t xml:space="preserve">the </w:t>
      </w:r>
      <w:r w:rsidR="00561452" w:rsidRPr="00E718BA">
        <w:rPr>
          <w:rFonts w:ascii="Garamond" w:eastAsia="Garamond" w:hAnsi="Garamond" w:cs="Garamond"/>
          <w:sz w:val="24"/>
          <w:szCs w:val="24"/>
        </w:rPr>
        <w:t>interplay between demand and distribution, and real-financial interactions)</w:t>
      </w:r>
      <w:r w:rsidR="00561452">
        <w:rPr>
          <w:rFonts w:ascii="Garamond" w:eastAsia="Garamond" w:hAnsi="Garamond" w:cs="Garamond"/>
          <w:sz w:val="24"/>
          <w:szCs w:val="24"/>
        </w:rPr>
        <w:t>.</w:t>
      </w:r>
    </w:p>
    <w:p w14:paraId="2F20AB6B" w14:textId="50BC58CA" w:rsidR="004417A2" w:rsidRPr="00E718BA" w:rsidRDefault="006F158C">
      <w:pPr>
        <w:spacing w:after="0" w:line="276" w:lineRule="auto"/>
        <w:ind w:firstLine="369"/>
        <w:jc w:val="both"/>
        <w:rPr>
          <w:rFonts w:ascii="Garamond" w:eastAsia="Garamond" w:hAnsi="Garamond" w:cs="Garamond"/>
          <w:b/>
          <w:sz w:val="24"/>
          <w:szCs w:val="24"/>
        </w:rPr>
      </w:pPr>
      <w:r w:rsidRPr="00E718BA">
        <w:rPr>
          <w:rFonts w:ascii="Garamond" w:eastAsia="Garamond" w:hAnsi="Garamond" w:cs="Garamond"/>
          <w:b/>
          <w:sz w:val="24"/>
          <w:szCs w:val="24"/>
        </w:rPr>
        <w:t xml:space="preserve">Keywords: </w:t>
      </w:r>
      <w:r w:rsidRPr="00E718BA">
        <w:rPr>
          <w:rFonts w:ascii="Garamond" w:eastAsia="Garamond" w:hAnsi="Garamond" w:cs="Garamond"/>
          <w:sz w:val="24"/>
          <w:szCs w:val="24"/>
        </w:rPr>
        <w:t xml:space="preserve">Macroeconomic Models, Ecological Economics, Circular Economy, CGE, Computable General Equilibrium, </w:t>
      </w:r>
      <w:r w:rsidR="00A7308F">
        <w:rPr>
          <w:rFonts w:ascii="Garamond" w:eastAsia="Garamond" w:hAnsi="Garamond" w:cs="Garamond"/>
          <w:sz w:val="24"/>
          <w:szCs w:val="24"/>
        </w:rPr>
        <w:t>i</w:t>
      </w:r>
      <w:r w:rsidRPr="00E718BA">
        <w:rPr>
          <w:rFonts w:ascii="Garamond" w:eastAsia="Garamond" w:hAnsi="Garamond" w:cs="Garamond"/>
          <w:sz w:val="24"/>
          <w:szCs w:val="24"/>
        </w:rPr>
        <w:t>nput-</w:t>
      </w:r>
      <w:r w:rsidR="00A7308F">
        <w:rPr>
          <w:rFonts w:ascii="Garamond" w:eastAsia="Garamond" w:hAnsi="Garamond" w:cs="Garamond"/>
          <w:sz w:val="24"/>
          <w:szCs w:val="24"/>
        </w:rPr>
        <w:t>o</w:t>
      </w:r>
      <w:r w:rsidRPr="00E718BA">
        <w:rPr>
          <w:rFonts w:ascii="Garamond" w:eastAsia="Garamond" w:hAnsi="Garamond" w:cs="Garamond"/>
          <w:sz w:val="24"/>
          <w:szCs w:val="24"/>
        </w:rPr>
        <w:t>utput analysis, Macroeconometric.</w:t>
      </w:r>
    </w:p>
    <w:p w14:paraId="2F20AB6C" w14:textId="77777777" w:rsidR="004417A2" w:rsidRPr="00E718BA" w:rsidRDefault="004417A2">
      <w:pPr>
        <w:spacing w:after="0" w:line="276" w:lineRule="auto"/>
        <w:ind w:firstLine="369"/>
        <w:jc w:val="both"/>
        <w:rPr>
          <w:rFonts w:ascii="Garamond" w:eastAsia="Garamond" w:hAnsi="Garamond" w:cs="Garamond"/>
          <w:b/>
          <w:sz w:val="24"/>
          <w:szCs w:val="24"/>
        </w:rPr>
      </w:pPr>
    </w:p>
    <w:p w14:paraId="2F20AB6D" w14:textId="77777777" w:rsidR="004417A2" w:rsidRPr="00E718BA" w:rsidRDefault="006F158C">
      <w:pPr>
        <w:spacing w:after="0" w:line="276" w:lineRule="auto"/>
        <w:ind w:firstLine="369"/>
        <w:jc w:val="both"/>
        <w:rPr>
          <w:rFonts w:ascii="Garamond" w:eastAsia="Garamond" w:hAnsi="Garamond" w:cs="Garamond"/>
          <w:b/>
          <w:sz w:val="24"/>
          <w:szCs w:val="24"/>
          <w:lang w:val="it-IT"/>
        </w:rPr>
      </w:pPr>
      <w:r w:rsidRPr="00E718BA">
        <w:rPr>
          <w:rFonts w:ascii="Garamond" w:eastAsia="Garamond" w:hAnsi="Garamond" w:cs="Garamond"/>
          <w:b/>
          <w:sz w:val="24"/>
          <w:szCs w:val="24"/>
          <w:lang w:val="it-IT"/>
        </w:rPr>
        <w:t xml:space="preserve">JEL Classification: </w:t>
      </w:r>
      <w:r w:rsidRPr="00E718BA">
        <w:rPr>
          <w:rFonts w:ascii="Garamond" w:eastAsia="Garamond" w:hAnsi="Garamond" w:cs="Garamond"/>
          <w:sz w:val="24"/>
          <w:szCs w:val="24"/>
          <w:lang w:val="it-IT"/>
        </w:rPr>
        <w:t>E16, E17, C67, D57</w:t>
      </w:r>
    </w:p>
    <w:p w14:paraId="2F20AB6E" w14:textId="77777777" w:rsidR="004417A2" w:rsidRPr="00E718BA" w:rsidRDefault="004417A2">
      <w:pPr>
        <w:spacing w:after="0" w:line="276" w:lineRule="auto"/>
        <w:ind w:firstLine="369"/>
        <w:jc w:val="both"/>
        <w:rPr>
          <w:rFonts w:ascii="Garamond" w:eastAsia="Garamond" w:hAnsi="Garamond" w:cs="Garamond"/>
          <w:b/>
          <w:sz w:val="24"/>
          <w:szCs w:val="24"/>
          <w:lang w:val="it-IT"/>
        </w:rPr>
      </w:pPr>
    </w:p>
    <w:tbl>
      <w:tblPr>
        <w:tblW w:w="4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6"/>
        <w:gridCol w:w="2416"/>
      </w:tblGrid>
      <w:tr w:rsidR="00645BB0" w:rsidRPr="00645BB0" w14:paraId="4FF50AEA" w14:textId="77777777" w:rsidTr="00FA34B3">
        <w:trPr>
          <w:trHeight w:val="633"/>
        </w:trPr>
        <w:tc>
          <w:tcPr>
            <w:tcW w:w="4572" w:type="dxa"/>
            <w:gridSpan w:val="2"/>
            <w:shd w:val="clear" w:color="auto" w:fill="auto"/>
            <w:noWrap/>
            <w:vAlign w:val="center"/>
            <w:hideMark/>
          </w:tcPr>
          <w:p w14:paraId="7DD42DFC" w14:textId="01657C6F" w:rsidR="00645BB0" w:rsidRPr="00645BB0" w:rsidRDefault="00645BB0" w:rsidP="00645BB0">
            <w:pPr>
              <w:spacing w:after="0" w:line="240" w:lineRule="auto"/>
              <w:jc w:val="both"/>
              <w:rPr>
                <w:rFonts w:ascii="Garamond" w:eastAsia="Times New Roman" w:hAnsi="Garamond" w:cs="Times New Roman"/>
                <w:b/>
                <w:bCs/>
                <w:sz w:val="24"/>
                <w:szCs w:val="24"/>
                <w:lang w:val="en-US"/>
              </w:rPr>
            </w:pPr>
            <w:r w:rsidRPr="00645BB0">
              <w:rPr>
                <w:rFonts w:ascii="Garamond" w:eastAsia="Times New Roman" w:hAnsi="Garamond" w:cs="Times New Roman"/>
                <w:b/>
                <w:bCs/>
                <w:sz w:val="24"/>
                <w:szCs w:val="24"/>
              </w:rPr>
              <w:t>Table of Acronyms</w:t>
            </w:r>
          </w:p>
        </w:tc>
      </w:tr>
      <w:tr w:rsidR="00645BB0" w:rsidRPr="00645BB0" w14:paraId="7400A4FB" w14:textId="77777777" w:rsidTr="00645BB0">
        <w:trPr>
          <w:trHeight w:val="428"/>
        </w:trPr>
        <w:tc>
          <w:tcPr>
            <w:tcW w:w="2156" w:type="dxa"/>
            <w:shd w:val="clear" w:color="auto" w:fill="auto"/>
            <w:vAlign w:val="center"/>
            <w:hideMark/>
          </w:tcPr>
          <w:p w14:paraId="06B0A248" w14:textId="77777777" w:rsidR="00645BB0" w:rsidRPr="00645BB0" w:rsidRDefault="00645BB0" w:rsidP="00645BB0">
            <w:pPr>
              <w:spacing w:after="0" w:line="240" w:lineRule="auto"/>
              <w:rPr>
                <w:rFonts w:ascii="Book Antiqua" w:eastAsia="Times New Roman" w:hAnsi="Book Antiqua" w:cs="Times New Roman"/>
                <w:sz w:val="16"/>
                <w:szCs w:val="16"/>
                <w:lang w:val="en-US"/>
              </w:rPr>
            </w:pPr>
            <w:r w:rsidRPr="00645BB0">
              <w:rPr>
                <w:rFonts w:ascii="Book Antiqua" w:eastAsia="Times New Roman" w:hAnsi="Book Antiqua" w:cs="Times New Roman"/>
                <w:sz w:val="16"/>
                <w:szCs w:val="16"/>
              </w:rPr>
              <w:t>ABM</w:t>
            </w:r>
          </w:p>
        </w:tc>
        <w:tc>
          <w:tcPr>
            <w:tcW w:w="2416" w:type="dxa"/>
            <w:shd w:val="clear" w:color="auto" w:fill="auto"/>
            <w:vAlign w:val="center"/>
            <w:hideMark/>
          </w:tcPr>
          <w:p w14:paraId="414E4D84" w14:textId="546BFD24" w:rsidR="00645BB0" w:rsidRPr="00645BB0" w:rsidRDefault="00561452" w:rsidP="00645BB0">
            <w:pPr>
              <w:spacing w:after="0" w:line="240" w:lineRule="auto"/>
              <w:rPr>
                <w:rFonts w:ascii="Book Antiqua" w:eastAsia="Times New Roman" w:hAnsi="Book Antiqua" w:cs="Times New Roman"/>
                <w:sz w:val="16"/>
                <w:szCs w:val="16"/>
                <w:lang w:val="en-US"/>
              </w:rPr>
            </w:pPr>
            <w:r>
              <w:rPr>
                <w:rFonts w:ascii="Book Antiqua" w:eastAsia="Times New Roman" w:hAnsi="Book Antiqua" w:cs="Times New Roman"/>
                <w:sz w:val="16"/>
                <w:szCs w:val="16"/>
              </w:rPr>
              <w:t>a</w:t>
            </w:r>
            <w:r w:rsidR="00645BB0" w:rsidRPr="00645BB0">
              <w:rPr>
                <w:rFonts w:ascii="Book Antiqua" w:eastAsia="Times New Roman" w:hAnsi="Book Antiqua" w:cs="Times New Roman"/>
                <w:sz w:val="16"/>
                <w:szCs w:val="16"/>
              </w:rPr>
              <w:t>gent-</w:t>
            </w:r>
            <w:r>
              <w:rPr>
                <w:rFonts w:ascii="Book Antiqua" w:eastAsia="Times New Roman" w:hAnsi="Book Antiqua" w:cs="Times New Roman"/>
                <w:sz w:val="16"/>
                <w:szCs w:val="16"/>
              </w:rPr>
              <w:t>b</w:t>
            </w:r>
            <w:r w:rsidR="00645BB0" w:rsidRPr="00645BB0">
              <w:rPr>
                <w:rFonts w:ascii="Book Antiqua" w:eastAsia="Times New Roman" w:hAnsi="Book Antiqua" w:cs="Times New Roman"/>
                <w:sz w:val="16"/>
                <w:szCs w:val="16"/>
              </w:rPr>
              <w:t>ased</w:t>
            </w:r>
            <w:r>
              <w:rPr>
                <w:rFonts w:ascii="Book Antiqua" w:eastAsia="Times New Roman" w:hAnsi="Book Antiqua" w:cs="Times New Roman"/>
                <w:sz w:val="16"/>
                <w:szCs w:val="16"/>
              </w:rPr>
              <w:t xml:space="preserve"> m</w:t>
            </w:r>
            <w:r w:rsidR="00645BB0" w:rsidRPr="00645BB0">
              <w:rPr>
                <w:rFonts w:ascii="Book Antiqua" w:eastAsia="Times New Roman" w:hAnsi="Book Antiqua" w:cs="Times New Roman"/>
                <w:sz w:val="16"/>
                <w:szCs w:val="16"/>
              </w:rPr>
              <w:t>odelling</w:t>
            </w:r>
          </w:p>
        </w:tc>
      </w:tr>
      <w:tr w:rsidR="00645BB0" w:rsidRPr="00645BB0" w14:paraId="6D0034E1" w14:textId="77777777" w:rsidTr="00645BB0">
        <w:trPr>
          <w:trHeight w:val="285"/>
        </w:trPr>
        <w:tc>
          <w:tcPr>
            <w:tcW w:w="2156" w:type="dxa"/>
            <w:shd w:val="clear" w:color="auto" w:fill="auto"/>
            <w:vAlign w:val="center"/>
            <w:hideMark/>
          </w:tcPr>
          <w:p w14:paraId="57C61DD4" w14:textId="77777777" w:rsidR="00645BB0" w:rsidRPr="00645BB0" w:rsidRDefault="00645BB0" w:rsidP="00645BB0">
            <w:pPr>
              <w:spacing w:after="0" w:line="240" w:lineRule="auto"/>
              <w:rPr>
                <w:rFonts w:ascii="Book Antiqua" w:eastAsia="Times New Roman" w:hAnsi="Book Antiqua" w:cs="Times New Roman"/>
                <w:sz w:val="16"/>
                <w:szCs w:val="16"/>
                <w:lang w:val="en-US"/>
              </w:rPr>
            </w:pPr>
            <w:r w:rsidRPr="00645BB0">
              <w:rPr>
                <w:rFonts w:ascii="Book Antiqua" w:eastAsia="Times New Roman" w:hAnsi="Book Antiqua" w:cs="Times New Roman"/>
                <w:sz w:val="16"/>
                <w:szCs w:val="16"/>
              </w:rPr>
              <w:t>CE</w:t>
            </w:r>
          </w:p>
        </w:tc>
        <w:tc>
          <w:tcPr>
            <w:tcW w:w="2416" w:type="dxa"/>
            <w:shd w:val="clear" w:color="auto" w:fill="auto"/>
            <w:vAlign w:val="center"/>
            <w:hideMark/>
          </w:tcPr>
          <w:p w14:paraId="6673368A" w14:textId="77777777" w:rsidR="00645BB0" w:rsidRPr="00645BB0" w:rsidRDefault="00645BB0" w:rsidP="00645BB0">
            <w:pPr>
              <w:spacing w:after="0" w:line="240" w:lineRule="auto"/>
              <w:rPr>
                <w:rFonts w:ascii="Book Antiqua" w:eastAsia="Times New Roman" w:hAnsi="Book Antiqua" w:cs="Times New Roman"/>
                <w:sz w:val="16"/>
                <w:szCs w:val="16"/>
                <w:lang w:val="en-US"/>
              </w:rPr>
            </w:pPr>
            <w:r w:rsidRPr="00645BB0">
              <w:rPr>
                <w:rFonts w:ascii="Book Antiqua" w:eastAsia="Times New Roman" w:hAnsi="Book Antiqua" w:cs="Times New Roman"/>
                <w:sz w:val="16"/>
                <w:szCs w:val="16"/>
              </w:rPr>
              <w:t>circular economy</w:t>
            </w:r>
          </w:p>
        </w:tc>
      </w:tr>
      <w:tr w:rsidR="00645BB0" w:rsidRPr="00645BB0" w14:paraId="1D68B9B0" w14:textId="77777777" w:rsidTr="00645BB0">
        <w:trPr>
          <w:trHeight w:val="428"/>
        </w:trPr>
        <w:tc>
          <w:tcPr>
            <w:tcW w:w="2156" w:type="dxa"/>
            <w:shd w:val="clear" w:color="auto" w:fill="auto"/>
            <w:vAlign w:val="center"/>
            <w:hideMark/>
          </w:tcPr>
          <w:p w14:paraId="3BF99965" w14:textId="77777777" w:rsidR="00645BB0" w:rsidRPr="00645BB0" w:rsidRDefault="00645BB0" w:rsidP="00645BB0">
            <w:pPr>
              <w:spacing w:after="0" w:line="240" w:lineRule="auto"/>
              <w:rPr>
                <w:rFonts w:ascii="Book Antiqua" w:eastAsia="Times New Roman" w:hAnsi="Book Antiqua" w:cs="Times New Roman"/>
                <w:sz w:val="16"/>
                <w:szCs w:val="16"/>
                <w:lang w:val="en-US"/>
              </w:rPr>
            </w:pPr>
            <w:r w:rsidRPr="00645BB0">
              <w:rPr>
                <w:rFonts w:ascii="Book Antiqua" w:eastAsia="Times New Roman" w:hAnsi="Book Antiqua" w:cs="Times New Roman"/>
                <w:sz w:val="16"/>
                <w:szCs w:val="16"/>
              </w:rPr>
              <w:t>CGE</w:t>
            </w:r>
          </w:p>
        </w:tc>
        <w:tc>
          <w:tcPr>
            <w:tcW w:w="2416" w:type="dxa"/>
            <w:shd w:val="clear" w:color="auto" w:fill="auto"/>
            <w:vAlign w:val="center"/>
            <w:hideMark/>
          </w:tcPr>
          <w:p w14:paraId="717E82B1" w14:textId="77777777" w:rsidR="00645BB0" w:rsidRPr="00645BB0" w:rsidRDefault="00645BB0" w:rsidP="00645BB0">
            <w:pPr>
              <w:spacing w:after="0" w:line="240" w:lineRule="auto"/>
              <w:rPr>
                <w:rFonts w:ascii="Book Antiqua" w:eastAsia="Times New Roman" w:hAnsi="Book Antiqua" w:cs="Times New Roman"/>
                <w:sz w:val="16"/>
                <w:szCs w:val="16"/>
                <w:lang w:val="en-US"/>
              </w:rPr>
            </w:pPr>
            <w:r w:rsidRPr="00645BB0">
              <w:rPr>
                <w:rFonts w:ascii="Book Antiqua" w:eastAsia="Times New Roman" w:hAnsi="Book Antiqua" w:cs="Times New Roman"/>
                <w:sz w:val="16"/>
                <w:szCs w:val="16"/>
              </w:rPr>
              <w:t>computable general equilibrium</w:t>
            </w:r>
          </w:p>
        </w:tc>
      </w:tr>
      <w:tr w:rsidR="00645BB0" w:rsidRPr="00645BB0" w14:paraId="49D043AB" w14:textId="77777777" w:rsidTr="00645BB0">
        <w:trPr>
          <w:trHeight w:val="571"/>
        </w:trPr>
        <w:tc>
          <w:tcPr>
            <w:tcW w:w="2156" w:type="dxa"/>
            <w:shd w:val="clear" w:color="auto" w:fill="auto"/>
            <w:vAlign w:val="center"/>
            <w:hideMark/>
          </w:tcPr>
          <w:p w14:paraId="55A8524E" w14:textId="77777777" w:rsidR="00645BB0" w:rsidRPr="00645BB0" w:rsidRDefault="00645BB0" w:rsidP="00645BB0">
            <w:pPr>
              <w:spacing w:after="0" w:line="240" w:lineRule="auto"/>
              <w:rPr>
                <w:rFonts w:ascii="Book Antiqua" w:eastAsia="Times New Roman" w:hAnsi="Book Antiqua" w:cs="Times New Roman"/>
                <w:sz w:val="16"/>
                <w:szCs w:val="16"/>
                <w:lang w:val="en-US"/>
              </w:rPr>
            </w:pPr>
            <w:r w:rsidRPr="00645BB0">
              <w:rPr>
                <w:rFonts w:ascii="Book Antiqua" w:eastAsia="Times New Roman" w:hAnsi="Book Antiqua" w:cs="Times New Roman"/>
                <w:sz w:val="16"/>
                <w:szCs w:val="16"/>
              </w:rPr>
              <w:t>DSGE</w:t>
            </w:r>
          </w:p>
        </w:tc>
        <w:tc>
          <w:tcPr>
            <w:tcW w:w="2416" w:type="dxa"/>
            <w:shd w:val="clear" w:color="auto" w:fill="auto"/>
            <w:vAlign w:val="center"/>
            <w:hideMark/>
          </w:tcPr>
          <w:p w14:paraId="356A4B1C" w14:textId="77777777" w:rsidR="00645BB0" w:rsidRPr="00645BB0" w:rsidRDefault="00645BB0" w:rsidP="00645BB0">
            <w:pPr>
              <w:spacing w:after="0" w:line="240" w:lineRule="auto"/>
              <w:rPr>
                <w:rFonts w:ascii="Book Antiqua" w:eastAsia="Times New Roman" w:hAnsi="Book Antiqua" w:cs="Times New Roman"/>
                <w:sz w:val="16"/>
                <w:szCs w:val="16"/>
                <w:lang w:val="en-US"/>
              </w:rPr>
            </w:pPr>
            <w:r w:rsidRPr="00645BB0">
              <w:rPr>
                <w:rFonts w:ascii="Book Antiqua" w:eastAsia="Times New Roman" w:hAnsi="Book Antiqua" w:cs="Times New Roman"/>
                <w:sz w:val="16"/>
                <w:szCs w:val="16"/>
              </w:rPr>
              <w:t>dynamic stochastic general equilibrium</w:t>
            </w:r>
          </w:p>
        </w:tc>
      </w:tr>
      <w:tr w:rsidR="00645BB0" w:rsidRPr="00645BB0" w14:paraId="361B56CA" w14:textId="77777777" w:rsidTr="00645BB0">
        <w:trPr>
          <w:trHeight w:val="715"/>
        </w:trPr>
        <w:tc>
          <w:tcPr>
            <w:tcW w:w="2156" w:type="dxa"/>
            <w:shd w:val="clear" w:color="auto" w:fill="auto"/>
            <w:vAlign w:val="center"/>
            <w:hideMark/>
          </w:tcPr>
          <w:p w14:paraId="55C0D06F" w14:textId="77777777" w:rsidR="00645BB0" w:rsidRPr="00645BB0" w:rsidRDefault="00645BB0" w:rsidP="00645BB0">
            <w:pPr>
              <w:spacing w:after="0" w:line="240" w:lineRule="auto"/>
              <w:rPr>
                <w:rFonts w:ascii="Book Antiqua" w:eastAsia="Times New Roman" w:hAnsi="Book Antiqua" w:cs="Times New Roman"/>
                <w:sz w:val="16"/>
                <w:szCs w:val="16"/>
                <w:lang w:val="en-US"/>
              </w:rPr>
            </w:pPr>
            <w:r w:rsidRPr="00645BB0">
              <w:rPr>
                <w:rFonts w:ascii="Book Antiqua" w:eastAsia="Times New Roman" w:hAnsi="Book Antiqua" w:cs="Times New Roman"/>
                <w:sz w:val="16"/>
                <w:szCs w:val="16"/>
              </w:rPr>
              <w:t>EEIO</w:t>
            </w:r>
          </w:p>
        </w:tc>
        <w:tc>
          <w:tcPr>
            <w:tcW w:w="2416" w:type="dxa"/>
            <w:shd w:val="clear" w:color="auto" w:fill="auto"/>
            <w:vAlign w:val="center"/>
            <w:hideMark/>
          </w:tcPr>
          <w:p w14:paraId="61091FF1" w14:textId="77777777" w:rsidR="00645BB0" w:rsidRPr="00645BB0" w:rsidRDefault="00645BB0" w:rsidP="00645BB0">
            <w:pPr>
              <w:spacing w:after="0" w:line="240" w:lineRule="auto"/>
              <w:rPr>
                <w:rFonts w:ascii="Book Antiqua" w:eastAsia="Times New Roman" w:hAnsi="Book Antiqua" w:cs="Times New Roman"/>
                <w:sz w:val="16"/>
                <w:szCs w:val="16"/>
                <w:lang w:val="en-US"/>
              </w:rPr>
            </w:pPr>
            <w:r w:rsidRPr="00645BB0">
              <w:rPr>
                <w:rFonts w:ascii="Book Antiqua" w:eastAsia="Times New Roman" w:hAnsi="Book Antiqua" w:cs="Times New Roman"/>
                <w:sz w:val="16"/>
                <w:szCs w:val="16"/>
              </w:rPr>
              <w:t>environmentally extended input-output</w:t>
            </w:r>
          </w:p>
        </w:tc>
      </w:tr>
      <w:tr w:rsidR="004E62C9" w:rsidRPr="00645BB0" w14:paraId="28F0E30D" w14:textId="77777777" w:rsidTr="00645BB0">
        <w:trPr>
          <w:trHeight w:val="715"/>
        </w:trPr>
        <w:tc>
          <w:tcPr>
            <w:tcW w:w="2156" w:type="dxa"/>
            <w:shd w:val="clear" w:color="auto" w:fill="auto"/>
            <w:vAlign w:val="center"/>
          </w:tcPr>
          <w:p w14:paraId="24BD0CDD" w14:textId="2C914D6B" w:rsidR="004E62C9" w:rsidRPr="00645BB0" w:rsidRDefault="004E62C9" w:rsidP="00645BB0">
            <w:pPr>
              <w:spacing w:after="0" w:line="240" w:lineRule="auto"/>
              <w:rPr>
                <w:rFonts w:ascii="Book Antiqua" w:eastAsia="Times New Roman" w:hAnsi="Book Antiqua" w:cs="Times New Roman"/>
                <w:sz w:val="16"/>
                <w:szCs w:val="16"/>
              </w:rPr>
            </w:pPr>
            <w:r>
              <w:rPr>
                <w:rFonts w:ascii="Book Antiqua" w:eastAsia="Times New Roman" w:hAnsi="Book Antiqua" w:cs="Times New Roman"/>
                <w:sz w:val="16"/>
                <w:szCs w:val="16"/>
              </w:rPr>
              <w:t>FTT</w:t>
            </w:r>
          </w:p>
        </w:tc>
        <w:tc>
          <w:tcPr>
            <w:tcW w:w="2416" w:type="dxa"/>
            <w:shd w:val="clear" w:color="auto" w:fill="auto"/>
            <w:vAlign w:val="center"/>
          </w:tcPr>
          <w:p w14:paraId="03A34092" w14:textId="367E60C9" w:rsidR="004E62C9" w:rsidRPr="00645BB0" w:rsidRDefault="004E62C9" w:rsidP="004E62C9">
            <w:pPr>
              <w:spacing w:after="0" w:line="240" w:lineRule="auto"/>
              <w:rPr>
                <w:rFonts w:ascii="Book Antiqua" w:eastAsia="Times New Roman" w:hAnsi="Book Antiqua" w:cs="Times New Roman"/>
                <w:sz w:val="16"/>
                <w:szCs w:val="16"/>
              </w:rPr>
            </w:pPr>
            <w:r>
              <w:rPr>
                <w:rFonts w:ascii="Book Antiqua" w:eastAsia="Times New Roman" w:hAnsi="Book Antiqua" w:cs="Times New Roman"/>
                <w:sz w:val="16"/>
                <w:szCs w:val="16"/>
              </w:rPr>
              <w:t>f</w:t>
            </w:r>
            <w:r w:rsidRPr="004E62C9">
              <w:rPr>
                <w:rFonts w:ascii="Book Antiqua" w:eastAsia="Times New Roman" w:hAnsi="Book Antiqua" w:cs="Times New Roman"/>
                <w:sz w:val="16"/>
                <w:szCs w:val="16"/>
              </w:rPr>
              <w:t xml:space="preserve">uture </w:t>
            </w:r>
            <w:r>
              <w:rPr>
                <w:rFonts w:ascii="Book Antiqua" w:eastAsia="Times New Roman" w:hAnsi="Book Antiqua" w:cs="Times New Roman"/>
                <w:sz w:val="16"/>
                <w:szCs w:val="16"/>
              </w:rPr>
              <w:t>t</w:t>
            </w:r>
            <w:r w:rsidRPr="004E62C9">
              <w:rPr>
                <w:rFonts w:ascii="Book Antiqua" w:eastAsia="Times New Roman" w:hAnsi="Book Antiqua" w:cs="Times New Roman"/>
                <w:sz w:val="16"/>
                <w:szCs w:val="16"/>
              </w:rPr>
              <w:t xml:space="preserve">echnology </w:t>
            </w:r>
            <w:r>
              <w:rPr>
                <w:rFonts w:ascii="Book Antiqua" w:eastAsia="Times New Roman" w:hAnsi="Book Antiqua" w:cs="Times New Roman"/>
                <w:sz w:val="16"/>
                <w:szCs w:val="16"/>
              </w:rPr>
              <w:t>t</w:t>
            </w:r>
            <w:r w:rsidRPr="004E62C9">
              <w:rPr>
                <w:rFonts w:ascii="Book Antiqua" w:eastAsia="Times New Roman" w:hAnsi="Book Antiqua" w:cs="Times New Roman"/>
                <w:sz w:val="16"/>
                <w:szCs w:val="16"/>
              </w:rPr>
              <w:t>ransformations</w:t>
            </w:r>
          </w:p>
        </w:tc>
      </w:tr>
      <w:tr w:rsidR="00645BB0" w:rsidRPr="00645BB0" w14:paraId="5CBA3C66" w14:textId="77777777" w:rsidTr="00645BB0">
        <w:trPr>
          <w:trHeight w:val="285"/>
        </w:trPr>
        <w:tc>
          <w:tcPr>
            <w:tcW w:w="2156" w:type="dxa"/>
            <w:shd w:val="clear" w:color="auto" w:fill="auto"/>
            <w:vAlign w:val="center"/>
            <w:hideMark/>
          </w:tcPr>
          <w:p w14:paraId="51DD4EFC" w14:textId="77777777" w:rsidR="00645BB0" w:rsidRPr="00645BB0" w:rsidRDefault="00645BB0" w:rsidP="00645BB0">
            <w:pPr>
              <w:spacing w:after="0" w:line="240" w:lineRule="auto"/>
              <w:rPr>
                <w:rFonts w:ascii="Book Antiqua" w:eastAsia="Times New Roman" w:hAnsi="Book Antiqua" w:cs="Times New Roman"/>
                <w:sz w:val="16"/>
                <w:szCs w:val="16"/>
                <w:lang w:val="en-US"/>
              </w:rPr>
            </w:pPr>
            <w:r w:rsidRPr="00645BB0">
              <w:rPr>
                <w:rFonts w:ascii="Book Antiqua" w:eastAsia="Times New Roman" w:hAnsi="Book Antiqua" w:cs="Times New Roman"/>
                <w:sz w:val="16"/>
                <w:szCs w:val="16"/>
              </w:rPr>
              <w:t>IO</w:t>
            </w:r>
          </w:p>
        </w:tc>
        <w:tc>
          <w:tcPr>
            <w:tcW w:w="2416" w:type="dxa"/>
            <w:shd w:val="clear" w:color="auto" w:fill="auto"/>
            <w:vAlign w:val="center"/>
            <w:hideMark/>
          </w:tcPr>
          <w:p w14:paraId="322BFDF4" w14:textId="77777777" w:rsidR="00645BB0" w:rsidRPr="00645BB0" w:rsidRDefault="00645BB0" w:rsidP="00645BB0">
            <w:pPr>
              <w:spacing w:after="0" w:line="240" w:lineRule="auto"/>
              <w:rPr>
                <w:rFonts w:ascii="Book Antiqua" w:eastAsia="Times New Roman" w:hAnsi="Book Antiqua" w:cs="Times New Roman"/>
                <w:sz w:val="16"/>
                <w:szCs w:val="16"/>
                <w:lang w:val="en-US"/>
              </w:rPr>
            </w:pPr>
            <w:r w:rsidRPr="00645BB0">
              <w:rPr>
                <w:rFonts w:ascii="Book Antiqua" w:eastAsia="Times New Roman" w:hAnsi="Book Antiqua" w:cs="Times New Roman"/>
                <w:sz w:val="16"/>
                <w:szCs w:val="16"/>
              </w:rPr>
              <w:t>input-output</w:t>
            </w:r>
          </w:p>
        </w:tc>
      </w:tr>
      <w:tr w:rsidR="00645BB0" w:rsidRPr="00645BB0" w14:paraId="519976A0" w14:textId="77777777" w:rsidTr="00645BB0">
        <w:trPr>
          <w:trHeight w:val="285"/>
        </w:trPr>
        <w:tc>
          <w:tcPr>
            <w:tcW w:w="2156" w:type="dxa"/>
            <w:shd w:val="clear" w:color="auto" w:fill="auto"/>
            <w:vAlign w:val="center"/>
            <w:hideMark/>
          </w:tcPr>
          <w:p w14:paraId="6FAC0F2F" w14:textId="77777777" w:rsidR="00645BB0" w:rsidRPr="00645BB0" w:rsidRDefault="00645BB0" w:rsidP="00645BB0">
            <w:pPr>
              <w:spacing w:after="0" w:line="240" w:lineRule="auto"/>
              <w:rPr>
                <w:rFonts w:ascii="Book Antiqua" w:eastAsia="Times New Roman" w:hAnsi="Book Antiqua" w:cs="Times New Roman"/>
                <w:sz w:val="16"/>
                <w:szCs w:val="16"/>
                <w:lang w:val="en-US"/>
              </w:rPr>
            </w:pPr>
            <w:r w:rsidRPr="00645BB0">
              <w:rPr>
                <w:rFonts w:ascii="Book Antiqua" w:eastAsia="Times New Roman" w:hAnsi="Book Antiqua" w:cs="Times New Roman"/>
                <w:sz w:val="16"/>
                <w:szCs w:val="16"/>
              </w:rPr>
              <w:t>SFC</w:t>
            </w:r>
          </w:p>
        </w:tc>
        <w:tc>
          <w:tcPr>
            <w:tcW w:w="2416" w:type="dxa"/>
            <w:shd w:val="clear" w:color="auto" w:fill="auto"/>
            <w:vAlign w:val="center"/>
            <w:hideMark/>
          </w:tcPr>
          <w:p w14:paraId="36CF8120" w14:textId="77777777" w:rsidR="00645BB0" w:rsidRPr="00645BB0" w:rsidRDefault="00645BB0" w:rsidP="00645BB0">
            <w:pPr>
              <w:spacing w:after="0" w:line="240" w:lineRule="auto"/>
              <w:rPr>
                <w:rFonts w:ascii="Book Antiqua" w:eastAsia="Times New Roman" w:hAnsi="Book Antiqua" w:cs="Times New Roman"/>
                <w:sz w:val="16"/>
                <w:szCs w:val="16"/>
                <w:lang w:val="en-US"/>
              </w:rPr>
            </w:pPr>
            <w:r w:rsidRPr="00645BB0">
              <w:rPr>
                <w:rFonts w:ascii="Book Antiqua" w:eastAsia="Times New Roman" w:hAnsi="Book Antiqua" w:cs="Times New Roman"/>
                <w:sz w:val="16"/>
                <w:szCs w:val="16"/>
              </w:rPr>
              <w:t>stock-flow consistent</w:t>
            </w:r>
          </w:p>
        </w:tc>
      </w:tr>
      <w:tr w:rsidR="00645BB0" w:rsidRPr="00645BB0" w14:paraId="6F153FE2" w14:textId="77777777" w:rsidTr="00645BB0">
        <w:trPr>
          <w:trHeight w:val="285"/>
        </w:trPr>
        <w:tc>
          <w:tcPr>
            <w:tcW w:w="2156" w:type="dxa"/>
            <w:shd w:val="clear" w:color="auto" w:fill="auto"/>
            <w:vAlign w:val="center"/>
            <w:hideMark/>
          </w:tcPr>
          <w:p w14:paraId="0768B557" w14:textId="77777777" w:rsidR="00645BB0" w:rsidRPr="00645BB0" w:rsidRDefault="00645BB0" w:rsidP="00645BB0">
            <w:pPr>
              <w:spacing w:after="0" w:line="240" w:lineRule="auto"/>
              <w:rPr>
                <w:rFonts w:ascii="Book Antiqua" w:eastAsia="Times New Roman" w:hAnsi="Book Antiqua" w:cs="Times New Roman"/>
                <w:sz w:val="16"/>
                <w:szCs w:val="16"/>
                <w:lang w:val="en-US"/>
              </w:rPr>
            </w:pPr>
            <w:r w:rsidRPr="00645BB0">
              <w:rPr>
                <w:rFonts w:ascii="Book Antiqua" w:eastAsia="Times New Roman" w:hAnsi="Book Antiqua" w:cs="Times New Roman"/>
                <w:sz w:val="16"/>
                <w:szCs w:val="16"/>
              </w:rPr>
              <w:t>WIO</w:t>
            </w:r>
          </w:p>
        </w:tc>
        <w:tc>
          <w:tcPr>
            <w:tcW w:w="2416" w:type="dxa"/>
            <w:shd w:val="clear" w:color="auto" w:fill="auto"/>
            <w:vAlign w:val="center"/>
            <w:hideMark/>
          </w:tcPr>
          <w:p w14:paraId="57017C95" w14:textId="77777777" w:rsidR="00645BB0" w:rsidRPr="00645BB0" w:rsidRDefault="00645BB0" w:rsidP="00645BB0">
            <w:pPr>
              <w:spacing w:after="0" w:line="240" w:lineRule="auto"/>
              <w:rPr>
                <w:rFonts w:ascii="Book Antiqua" w:eastAsia="Times New Roman" w:hAnsi="Book Antiqua" w:cs="Times New Roman"/>
                <w:sz w:val="16"/>
                <w:szCs w:val="16"/>
                <w:lang w:val="en-US"/>
              </w:rPr>
            </w:pPr>
            <w:r w:rsidRPr="00645BB0">
              <w:rPr>
                <w:rFonts w:ascii="Book Antiqua" w:eastAsia="Times New Roman" w:hAnsi="Book Antiqua" w:cs="Times New Roman"/>
                <w:sz w:val="16"/>
                <w:szCs w:val="16"/>
              </w:rPr>
              <w:t>waste input-output</w:t>
            </w:r>
          </w:p>
        </w:tc>
      </w:tr>
    </w:tbl>
    <w:p w14:paraId="2F20AB88" w14:textId="77777777" w:rsidR="004417A2" w:rsidRDefault="004417A2">
      <w:pPr>
        <w:spacing w:after="0" w:line="276" w:lineRule="auto"/>
        <w:jc w:val="both"/>
        <w:rPr>
          <w:rFonts w:ascii="Garamond" w:eastAsia="Garamond" w:hAnsi="Garamond" w:cs="Garamond"/>
          <w:b/>
          <w:sz w:val="24"/>
          <w:szCs w:val="24"/>
        </w:rPr>
      </w:pPr>
    </w:p>
    <w:p w14:paraId="2F20AB89" w14:textId="77777777" w:rsidR="004417A2" w:rsidRDefault="006F158C">
      <w:pPr>
        <w:spacing w:after="0" w:line="276" w:lineRule="auto"/>
        <w:jc w:val="both"/>
        <w:rPr>
          <w:rFonts w:ascii="Garamond" w:eastAsia="Garamond" w:hAnsi="Garamond" w:cs="Garamond"/>
          <w:b/>
          <w:sz w:val="24"/>
          <w:szCs w:val="24"/>
        </w:rPr>
      </w:pPr>
      <w:r>
        <w:br w:type="page"/>
      </w:r>
    </w:p>
    <w:p w14:paraId="2F20AB8A" w14:textId="77777777" w:rsidR="004417A2" w:rsidRDefault="006F158C">
      <w:pPr>
        <w:spacing w:after="0" w:line="276" w:lineRule="auto"/>
        <w:jc w:val="both"/>
        <w:rPr>
          <w:rFonts w:ascii="Garamond" w:eastAsia="Garamond" w:hAnsi="Garamond" w:cs="Garamond"/>
          <w:b/>
          <w:sz w:val="24"/>
          <w:szCs w:val="24"/>
        </w:rPr>
      </w:pPr>
      <w:r>
        <w:rPr>
          <w:rFonts w:ascii="Garamond" w:eastAsia="Garamond" w:hAnsi="Garamond" w:cs="Garamond"/>
          <w:b/>
          <w:sz w:val="24"/>
          <w:szCs w:val="24"/>
        </w:rPr>
        <w:lastRenderedPageBreak/>
        <w:t>1. Introduction</w:t>
      </w:r>
    </w:p>
    <w:p w14:paraId="2F20AB8B" w14:textId="61FA9EA7" w:rsidR="004417A2" w:rsidRPr="00E718BA" w:rsidRDefault="006F158C">
      <w:pPr>
        <w:spacing w:after="0" w:line="276" w:lineRule="auto"/>
        <w:jc w:val="both"/>
        <w:rPr>
          <w:rFonts w:ascii="Garamond" w:eastAsia="Garamond" w:hAnsi="Garamond" w:cs="Garamond"/>
          <w:sz w:val="24"/>
          <w:szCs w:val="24"/>
        </w:rPr>
      </w:pPr>
      <w:bookmarkStart w:id="0" w:name="_heading=h.30j0zll" w:colFirst="0" w:colLast="0"/>
      <w:bookmarkEnd w:id="0"/>
      <w:r w:rsidRPr="00E718BA">
        <w:rPr>
          <w:rFonts w:ascii="Garamond" w:eastAsia="Garamond" w:hAnsi="Garamond" w:cs="Garamond"/>
          <w:sz w:val="24"/>
          <w:szCs w:val="24"/>
        </w:rPr>
        <w:t xml:space="preserve">The Circular Economy (CE) refers to a set of strategies aimed at replacing linear modes of extraction and disposal with </w:t>
      </w:r>
      <w:r w:rsidR="004F3677">
        <w:rPr>
          <w:rFonts w:ascii="Garamond" w:eastAsia="Garamond" w:hAnsi="Garamond" w:cs="Garamond"/>
          <w:sz w:val="24"/>
          <w:szCs w:val="24"/>
        </w:rPr>
        <w:t xml:space="preserve">more sustainable modes </w:t>
      </w:r>
      <w:r w:rsidRPr="00E718BA">
        <w:rPr>
          <w:rFonts w:ascii="Garamond" w:eastAsia="Garamond" w:hAnsi="Garamond" w:cs="Garamond"/>
          <w:sz w:val="24"/>
          <w:szCs w:val="24"/>
        </w:rPr>
        <w:t xml:space="preserve">of production and consumption (Calisto Friant et al., 2020). Proponents view the CE as a new paradigm capable of reconciling the interactions between the economy, society, and nature with restorative and regenerative systems, presenting a win-win from an economic perspective (Homrich et al., 2018). CE has recently gained traction among academics, practitioners, and policymakers, prompting a wealth of literature in the last decade (Genovese &amp; Pansera, 2021). Moving beyond the sole pursuit of waste prevention and reduction, CE inspires holistic technological, organisational, and social innovation across and within </w:t>
      </w:r>
      <w:r w:rsidR="004F3677">
        <w:rPr>
          <w:rFonts w:ascii="Garamond" w:eastAsia="Garamond" w:hAnsi="Garamond" w:cs="Garamond"/>
          <w:sz w:val="24"/>
          <w:szCs w:val="24"/>
        </w:rPr>
        <w:t>supply</w:t>
      </w:r>
      <w:r w:rsidR="004F3677" w:rsidRPr="00E718BA">
        <w:rPr>
          <w:rFonts w:ascii="Garamond" w:eastAsia="Garamond" w:hAnsi="Garamond" w:cs="Garamond"/>
          <w:sz w:val="24"/>
          <w:szCs w:val="24"/>
        </w:rPr>
        <w:t xml:space="preserve"> </w:t>
      </w:r>
      <w:r w:rsidRPr="00E718BA">
        <w:rPr>
          <w:rFonts w:ascii="Garamond" w:eastAsia="Garamond" w:hAnsi="Garamond" w:cs="Garamond"/>
          <w:sz w:val="24"/>
          <w:szCs w:val="24"/>
        </w:rPr>
        <w:t xml:space="preserve">chains. However, the macroeconomic literature still shows limited engagement with the structural change required for the CE transition (Boonman et al., 2023). </w:t>
      </w:r>
    </w:p>
    <w:p w14:paraId="2F20AB8C" w14:textId="08466F10" w:rsidR="004417A2" w:rsidRPr="00E718BA" w:rsidRDefault="006F158C">
      <w:pPr>
        <w:spacing w:after="0" w:line="276" w:lineRule="auto"/>
        <w:jc w:val="both"/>
        <w:rPr>
          <w:rFonts w:ascii="Garamond" w:eastAsia="Garamond" w:hAnsi="Garamond" w:cs="Garamond"/>
          <w:sz w:val="24"/>
          <w:szCs w:val="24"/>
        </w:rPr>
      </w:pPr>
      <w:bookmarkStart w:id="1" w:name="_heading=h.3zqewbm6ph2i" w:colFirst="0" w:colLast="0"/>
      <w:bookmarkEnd w:id="1"/>
      <w:r w:rsidRPr="00E718BA">
        <w:rPr>
          <w:rFonts w:ascii="Garamond" w:eastAsia="Garamond" w:hAnsi="Garamond" w:cs="Garamond"/>
          <w:sz w:val="24"/>
          <w:szCs w:val="24"/>
        </w:rPr>
        <w:t xml:space="preserve">Consequently, the economic feasibility of a CE and the impact of CE-driven policies on socio-economic indicators, beyond GDP and employment, are underexplored, highlighting an urgent and major gap that to </w:t>
      </w:r>
      <w:r w:rsidR="004F3677">
        <w:rPr>
          <w:rFonts w:ascii="Garamond" w:eastAsia="Garamond" w:hAnsi="Garamond" w:cs="Garamond"/>
          <w:sz w:val="24"/>
          <w:szCs w:val="24"/>
        </w:rPr>
        <w:t xml:space="preserve">be </w:t>
      </w:r>
      <w:r w:rsidRPr="00E718BA">
        <w:rPr>
          <w:rFonts w:ascii="Garamond" w:eastAsia="Garamond" w:hAnsi="Garamond" w:cs="Garamond"/>
          <w:sz w:val="24"/>
          <w:szCs w:val="24"/>
        </w:rPr>
        <w:t>address</w:t>
      </w:r>
      <w:r w:rsidR="004F3677">
        <w:rPr>
          <w:rFonts w:ascii="Garamond" w:eastAsia="Garamond" w:hAnsi="Garamond" w:cs="Garamond"/>
          <w:sz w:val="24"/>
          <w:szCs w:val="24"/>
        </w:rPr>
        <w:t>ed</w:t>
      </w:r>
      <w:r w:rsidRPr="00E718BA">
        <w:rPr>
          <w:rFonts w:ascii="Garamond" w:eastAsia="Garamond" w:hAnsi="Garamond" w:cs="Garamond"/>
          <w:sz w:val="24"/>
          <w:szCs w:val="24"/>
        </w:rPr>
        <w:t>. Existing reviews in the literature include the important contribution of Aguilar-Hernandez et al. (2018), who survey how 93 environmentally extended input-output (EEIO) models describe CE strategies, while adopting a seminal typology for their classification (product lifetime extension, closing supply chains, resource efficiency, and residual waste management). McCarthy et al. (2018) present a (non-systematic) review of computable general equilibrium (CGE)</w:t>
      </w:r>
      <w:r w:rsidR="00A7308F">
        <w:rPr>
          <w:rFonts w:ascii="Garamond" w:eastAsia="Garamond" w:hAnsi="Garamond" w:cs="Garamond"/>
          <w:sz w:val="24"/>
          <w:szCs w:val="24"/>
        </w:rPr>
        <w:t>,</w:t>
      </w:r>
      <w:r w:rsidRPr="00E718BA">
        <w:rPr>
          <w:rFonts w:ascii="Garamond" w:eastAsia="Garamond" w:hAnsi="Garamond" w:cs="Garamond"/>
          <w:sz w:val="24"/>
          <w:szCs w:val="24"/>
        </w:rPr>
        <w:t xml:space="preserve"> and macroeconometric </w:t>
      </w:r>
      <w:r w:rsidR="00A7308F">
        <w:rPr>
          <w:rFonts w:ascii="Garamond" w:eastAsia="Garamond" w:hAnsi="Garamond" w:cs="Garamond"/>
          <w:sz w:val="24"/>
          <w:szCs w:val="24"/>
        </w:rPr>
        <w:t>i</w:t>
      </w:r>
      <w:r w:rsidRPr="00E718BA">
        <w:rPr>
          <w:rFonts w:ascii="Garamond" w:eastAsia="Garamond" w:hAnsi="Garamond" w:cs="Garamond"/>
          <w:sz w:val="24"/>
          <w:szCs w:val="24"/>
        </w:rPr>
        <w:t>nput-</w:t>
      </w:r>
      <w:r w:rsidR="00A7308F">
        <w:rPr>
          <w:rFonts w:ascii="Garamond" w:eastAsia="Garamond" w:hAnsi="Garamond" w:cs="Garamond"/>
          <w:sz w:val="24"/>
          <w:szCs w:val="24"/>
        </w:rPr>
        <w:t>o</w:t>
      </w:r>
      <w:r w:rsidRPr="00E718BA">
        <w:rPr>
          <w:rFonts w:ascii="Garamond" w:eastAsia="Garamond" w:hAnsi="Garamond" w:cs="Garamond"/>
          <w:sz w:val="24"/>
          <w:szCs w:val="24"/>
        </w:rPr>
        <w:t>utput (</w:t>
      </w:r>
      <w:r w:rsidR="00A7308F">
        <w:rPr>
          <w:rFonts w:ascii="Garamond" w:eastAsia="Garamond" w:hAnsi="Garamond" w:cs="Garamond"/>
          <w:sz w:val="24"/>
          <w:szCs w:val="24"/>
        </w:rPr>
        <w:t xml:space="preserve">macroeconometric </w:t>
      </w:r>
      <w:r w:rsidRPr="00E718BA">
        <w:rPr>
          <w:rFonts w:ascii="Garamond" w:eastAsia="Garamond" w:hAnsi="Garamond" w:cs="Garamond"/>
          <w:sz w:val="24"/>
          <w:szCs w:val="24"/>
        </w:rPr>
        <w:t>IO) models of CE interventions, with special emphasis on reported changes in GDP and aggregate resource extraction. McCarthy et al. (2018) also reflect on the difficulty of implementing several categories of CE policies in CGE models, coupled with the high variability of model outcomes depending on initial assumptions (especially regarding productivity growth, substitutability between different material types, and future consumption patterns). Noting the lack of attention in previous studies to the interaction between macroeconomic, social, and environmental impacts, Aguilar-Hernandez et al. (2021) present a sophisticated meta-analysis of modelled scenarios specifically focusing on GDP, employment, and CO</w:t>
      </w:r>
      <w:r w:rsidRPr="00E718BA">
        <w:rPr>
          <w:rFonts w:ascii="Garamond" w:eastAsia="Garamond" w:hAnsi="Garamond" w:cs="Garamond"/>
          <w:sz w:val="24"/>
          <w:szCs w:val="24"/>
          <w:vertAlign w:val="subscript"/>
        </w:rPr>
        <w:t>2</w:t>
      </w:r>
      <w:r w:rsidRPr="00E718BA">
        <w:rPr>
          <w:rFonts w:ascii="Garamond" w:eastAsia="Garamond" w:hAnsi="Garamond" w:cs="Garamond"/>
          <w:sz w:val="24"/>
          <w:szCs w:val="24"/>
        </w:rPr>
        <w:t xml:space="preserve"> emissions. Analysing 27 publications encompassing structural models (Leontief IO), macroeconomic models (macroeconometric IO</w:t>
      </w:r>
      <w:r w:rsidR="00550130">
        <w:rPr>
          <w:rFonts w:ascii="Garamond" w:eastAsia="Garamond" w:hAnsi="Garamond" w:cs="Garamond"/>
          <w:sz w:val="24"/>
          <w:szCs w:val="24"/>
        </w:rPr>
        <w:t>,</w:t>
      </w:r>
      <w:r w:rsidRPr="00E718BA">
        <w:rPr>
          <w:rFonts w:ascii="Garamond" w:eastAsia="Garamond" w:hAnsi="Garamond" w:cs="Garamond"/>
          <w:sz w:val="24"/>
          <w:szCs w:val="24"/>
        </w:rPr>
        <w:t xml:space="preserve"> and CGE), and integrated assessment models, Aguilar-Hernandez et al. (2021) find that, despite heterogeneity, most of the literature reports </w:t>
      </w:r>
      <w:r w:rsidRPr="00E718BA">
        <w:rPr>
          <w:rFonts w:ascii="Garamond" w:eastAsia="Garamond" w:hAnsi="Garamond" w:cs="Garamond"/>
          <w:i/>
          <w:sz w:val="24"/>
          <w:szCs w:val="24"/>
        </w:rPr>
        <w:t>‘win-win’</w:t>
      </w:r>
      <w:r w:rsidRPr="00E718BA">
        <w:rPr>
          <w:rFonts w:ascii="Garamond" w:eastAsia="Garamond" w:hAnsi="Garamond" w:cs="Garamond"/>
          <w:sz w:val="24"/>
          <w:szCs w:val="24"/>
        </w:rPr>
        <w:t xml:space="preserve"> results</w:t>
      </w:r>
      <w:r w:rsidR="004F3677">
        <w:rPr>
          <w:rFonts w:ascii="Garamond" w:eastAsia="Garamond" w:hAnsi="Garamond" w:cs="Garamond"/>
          <w:sz w:val="24"/>
          <w:szCs w:val="24"/>
        </w:rPr>
        <w:t>.</w:t>
      </w:r>
      <w:r w:rsidRPr="00E718BA">
        <w:rPr>
          <w:rFonts w:ascii="Garamond" w:eastAsia="Garamond" w:hAnsi="Garamond" w:cs="Garamond"/>
          <w:sz w:val="24"/>
          <w:szCs w:val="24"/>
        </w:rPr>
        <w:t xml:space="preserve"> </w:t>
      </w:r>
      <w:r w:rsidR="004F3677">
        <w:rPr>
          <w:rFonts w:ascii="Garamond" w:eastAsia="Garamond" w:hAnsi="Garamond" w:cs="Garamond"/>
          <w:sz w:val="24"/>
          <w:szCs w:val="24"/>
        </w:rPr>
        <w:t>In essence</w:t>
      </w:r>
      <w:r w:rsidRPr="00E718BA">
        <w:rPr>
          <w:rFonts w:ascii="Garamond" w:eastAsia="Garamond" w:hAnsi="Garamond" w:cs="Garamond"/>
          <w:sz w:val="24"/>
          <w:szCs w:val="24"/>
        </w:rPr>
        <w:t xml:space="preserve">, the adoption of CE strategies </w:t>
      </w:r>
      <w:r w:rsidR="004F3677">
        <w:rPr>
          <w:rFonts w:ascii="Garamond" w:eastAsia="Garamond" w:hAnsi="Garamond" w:cs="Garamond"/>
          <w:sz w:val="24"/>
          <w:szCs w:val="24"/>
        </w:rPr>
        <w:t>is thought to be leading</w:t>
      </w:r>
      <w:r w:rsidR="004F3677" w:rsidRPr="00E718BA">
        <w:rPr>
          <w:rFonts w:ascii="Garamond" w:eastAsia="Garamond" w:hAnsi="Garamond" w:cs="Garamond"/>
          <w:sz w:val="24"/>
          <w:szCs w:val="24"/>
        </w:rPr>
        <w:t xml:space="preserve"> </w:t>
      </w:r>
      <w:r w:rsidRPr="00E718BA">
        <w:rPr>
          <w:rFonts w:ascii="Garamond" w:eastAsia="Garamond" w:hAnsi="Garamond" w:cs="Garamond"/>
          <w:sz w:val="24"/>
          <w:szCs w:val="24"/>
        </w:rPr>
        <w:t>to a reduction in environmental pressures (e.g. GHG emissions or material extraction)</w:t>
      </w:r>
      <w:r w:rsidR="00550130">
        <w:rPr>
          <w:rFonts w:ascii="Garamond" w:eastAsia="Garamond" w:hAnsi="Garamond" w:cs="Garamond"/>
          <w:sz w:val="24"/>
          <w:szCs w:val="24"/>
        </w:rPr>
        <w:t>,</w:t>
      </w:r>
      <w:r w:rsidRPr="00E718BA">
        <w:rPr>
          <w:rFonts w:ascii="Garamond" w:eastAsia="Garamond" w:hAnsi="Garamond" w:cs="Garamond"/>
          <w:sz w:val="24"/>
          <w:szCs w:val="24"/>
        </w:rPr>
        <w:t xml:space="preserve"> combined with positive socio-economic outcomes (e.g. higher GDP and/or employment).</w:t>
      </w:r>
    </w:p>
    <w:p w14:paraId="3B296271" w14:textId="77777777" w:rsidR="007A0D9D" w:rsidRDefault="00550130">
      <w:pPr>
        <w:spacing w:after="0" w:line="276" w:lineRule="auto"/>
        <w:jc w:val="both"/>
        <w:rPr>
          <w:ins w:id="2" w:author="Jose.Ramos-Torres-Feverei" w:date="2025-03-17T12:04:00Z" w16du:dateUtc="2025-03-17T11:04:00Z"/>
          <w:rFonts w:ascii="Garamond" w:eastAsia="Garamond" w:hAnsi="Garamond" w:cs="Garamond"/>
          <w:sz w:val="24"/>
          <w:szCs w:val="24"/>
        </w:rPr>
      </w:pPr>
      <w:bookmarkStart w:id="3" w:name="_heading=h.9q15y8o2bci6" w:colFirst="0" w:colLast="0"/>
      <w:bookmarkEnd w:id="3"/>
      <w:r>
        <w:rPr>
          <w:rFonts w:ascii="Garamond" w:eastAsia="Garamond" w:hAnsi="Garamond" w:cs="Garamond"/>
          <w:sz w:val="24"/>
          <w:szCs w:val="24"/>
        </w:rPr>
        <w:t>Absent in</w:t>
      </w:r>
      <w:r w:rsidR="006F158C" w:rsidRPr="00E718BA">
        <w:rPr>
          <w:rFonts w:ascii="Garamond" w:eastAsia="Garamond" w:hAnsi="Garamond" w:cs="Garamond"/>
          <w:sz w:val="24"/>
          <w:szCs w:val="24"/>
        </w:rPr>
        <w:t xml:space="preserve"> these </w:t>
      </w:r>
      <w:r>
        <w:rPr>
          <w:rFonts w:ascii="Garamond" w:eastAsia="Garamond" w:hAnsi="Garamond" w:cs="Garamond"/>
          <w:sz w:val="24"/>
          <w:szCs w:val="24"/>
        </w:rPr>
        <w:t>previous</w:t>
      </w:r>
      <w:r w:rsidR="006F158C" w:rsidRPr="00E718BA">
        <w:rPr>
          <w:rFonts w:ascii="Garamond" w:eastAsia="Garamond" w:hAnsi="Garamond" w:cs="Garamond"/>
          <w:sz w:val="24"/>
          <w:szCs w:val="24"/>
        </w:rPr>
        <w:t xml:space="preserve"> </w:t>
      </w:r>
      <w:r w:rsidR="004F3677">
        <w:rPr>
          <w:rFonts w:ascii="Garamond" w:eastAsia="Garamond" w:hAnsi="Garamond" w:cs="Garamond"/>
          <w:sz w:val="24"/>
          <w:szCs w:val="24"/>
        </w:rPr>
        <w:t xml:space="preserve">literature </w:t>
      </w:r>
      <w:r w:rsidR="006F158C" w:rsidRPr="00E718BA">
        <w:rPr>
          <w:rFonts w:ascii="Garamond" w:eastAsia="Garamond" w:hAnsi="Garamond" w:cs="Garamond"/>
          <w:sz w:val="24"/>
          <w:szCs w:val="24"/>
        </w:rPr>
        <w:t xml:space="preserve">surveys </w:t>
      </w:r>
      <w:r>
        <w:rPr>
          <w:rFonts w:ascii="Garamond" w:eastAsia="Garamond" w:hAnsi="Garamond" w:cs="Garamond"/>
          <w:sz w:val="24"/>
          <w:szCs w:val="24"/>
        </w:rPr>
        <w:t>is an assessment of</w:t>
      </w:r>
      <w:r w:rsidR="006F158C" w:rsidRPr="00E718BA">
        <w:rPr>
          <w:rFonts w:ascii="Garamond" w:eastAsia="Garamond" w:hAnsi="Garamond" w:cs="Garamond"/>
          <w:sz w:val="24"/>
          <w:szCs w:val="24"/>
        </w:rPr>
        <w:t xml:space="preserve"> the critical role of the theoretical premises embedded in the different modelling approaches (for instance</w:t>
      </w:r>
      <w:r w:rsidR="004F3677">
        <w:rPr>
          <w:rFonts w:ascii="Garamond" w:eastAsia="Garamond" w:hAnsi="Garamond" w:cs="Garamond"/>
          <w:sz w:val="24"/>
          <w:szCs w:val="24"/>
        </w:rPr>
        <w:t>:</w:t>
      </w:r>
      <w:r w:rsidR="006F158C" w:rsidRPr="00E718BA">
        <w:rPr>
          <w:rFonts w:ascii="Garamond" w:eastAsia="Garamond" w:hAnsi="Garamond" w:cs="Garamond"/>
          <w:sz w:val="24"/>
          <w:szCs w:val="24"/>
        </w:rPr>
        <w:t xml:space="preserve"> whether output is demand-led or supply-led</w:t>
      </w:r>
      <w:r w:rsidR="004F3677">
        <w:rPr>
          <w:rFonts w:ascii="Garamond" w:eastAsia="Garamond" w:hAnsi="Garamond" w:cs="Garamond"/>
          <w:sz w:val="24"/>
          <w:szCs w:val="24"/>
        </w:rPr>
        <w:t>;</w:t>
      </w:r>
      <w:r w:rsidR="006F158C" w:rsidRPr="00E718BA">
        <w:rPr>
          <w:rFonts w:ascii="Garamond" w:eastAsia="Garamond" w:hAnsi="Garamond" w:cs="Garamond"/>
          <w:sz w:val="24"/>
          <w:szCs w:val="24"/>
        </w:rPr>
        <w:t xml:space="preserve"> the interaction between income distribution and economic growth)</w:t>
      </w:r>
      <w:r>
        <w:rPr>
          <w:rFonts w:ascii="Garamond" w:eastAsia="Garamond" w:hAnsi="Garamond" w:cs="Garamond"/>
          <w:sz w:val="24"/>
          <w:szCs w:val="24"/>
        </w:rPr>
        <w:t xml:space="preserve">. Further, they do not </w:t>
      </w:r>
      <w:r w:rsidR="00164BE9">
        <w:rPr>
          <w:rFonts w:ascii="Garamond" w:eastAsia="Garamond" w:hAnsi="Garamond" w:cs="Garamond"/>
          <w:sz w:val="24"/>
          <w:szCs w:val="24"/>
        </w:rPr>
        <w:t xml:space="preserve">examine </w:t>
      </w:r>
      <w:r w:rsidR="006F158C" w:rsidRPr="00E718BA">
        <w:rPr>
          <w:rFonts w:ascii="Garamond" w:eastAsia="Garamond" w:hAnsi="Garamond" w:cs="Garamond"/>
          <w:sz w:val="24"/>
          <w:szCs w:val="24"/>
        </w:rPr>
        <w:t xml:space="preserve">the underlying assumptions  regarding the adoption </w:t>
      </w:r>
      <w:r w:rsidR="00164BE9">
        <w:rPr>
          <w:rFonts w:ascii="Garamond" w:eastAsia="Garamond" w:hAnsi="Garamond" w:cs="Garamond"/>
          <w:sz w:val="24"/>
          <w:szCs w:val="24"/>
        </w:rPr>
        <w:t xml:space="preserve">of </w:t>
      </w:r>
      <w:r w:rsidR="006F158C" w:rsidRPr="00E718BA">
        <w:rPr>
          <w:rFonts w:ascii="Garamond" w:eastAsia="Garamond" w:hAnsi="Garamond" w:cs="Garamond"/>
          <w:sz w:val="24"/>
          <w:szCs w:val="24"/>
        </w:rPr>
        <w:t xml:space="preserve">CE practices </w:t>
      </w:r>
      <w:r w:rsidR="00164BE9">
        <w:rPr>
          <w:rFonts w:ascii="Garamond" w:eastAsia="Garamond" w:hAnsi="Garamond" w:cs="Garamond"/>
          <w:sz w:val="24"/>
          <w:szCs w:val="24"/>
        </w:rPr>
        <w:t xml:space="preserve">in the analysed scenarios </w:t>
      </w:r>
      <w:r w:rsidR="006F158C" w:rsidRPr="00E718BA">
        <w:rPr>
          <w:rFonts w:ascii="Garamond" w:eastAsia="Garamond" w:hAnsi="Garamond" w:cs="Garamond"/>
          <w:sz w:val="24"/>
          <w:szCs w:val="24"/>
        </w:rPr>
        <w:t xml:space="preserve">(such as the complex trade-offs </w:t>
      </w:r>
      <w:r w:rsidR="00164BE9">
        <w:rPr>
          <w:rFonts w:ascii="Garamond" w:eastAsia="Garamond" w:hAnsi="Garamond" w:cs="Garamond"/>
          <w:sz w:val="24"/>
          <w:szCs w:val="24"/>
        </w:rPr>
        <w:t>induced by</w:t>
      </w:r>
      <w:r w:rsidR="006F158C" w:rsidRPr="00E718BA">
        <w:rPr>
          <w:rFonts w:ascii="Garamond" w:eastAsia="Garamond" w:hAnsi="Garamond" w:cs="Garamond"/>
          <w:sz w:val="24"/>
          <w:szCs w:val="24"/>
        </w:rPr>
        <w:t xml:space="preserve"> changes in technology and </w:t>
      </w:r>
      <w:ins w:id="4" w:author="Jose.Ramos-Torres-Feverei" w:date="2025-03-17T12:03:00Z" w16du:dateUtc="2025-03-17T11:03:00Z">
        <w:r w:rsidR="004A1842">
          <w:rPr>
            <w:rFonts w:ascii="Garamond" w:eastAsia="Garamond" w:hAnsi="Garamond" w:cs="Garamond"/>
            <w:sz w:val="24"/>
            <w:szCs w:val="24"/>
          </w:rPr>
          <w:t xml:space="preserve">final </w:t>
        </w:r>
      </w:ins>
      <w:r w:rsidR="006F158C" w:rsidRPr="00E718BA">
        <w:rPr>
          <w:rFonts w:ascii="Garamond" w:eastAsia="Garamond" w:hAnsi="Garamond" w:cs="Garamond"/>
          <w:sz w:val="24"/>
          <w:szCs w:val="24"/>
        </w:rPr>
        <w:t>demand components). This paper complements these existing reviews, focusing on how estimated environmental and socio-economic impacts are affected by</w:t>
      </w:r>
      <w:r w:rsidR="00164BE9">
        <w:rPr>
          <w:rFonts w:ascii="Garamond" w:eastAsia="Garamond" w:hAnsi="Garamond" w:cs="Garamond"/>
          <w:sz w:val="24"/>
          <w:szCs w:val="24"/>
        </w:rPr>
        <w:t xml:space="preserve"> both</w:t>
      </w:r>
      <w:r w:rsidR="006F158C" w:rsidRPr="00E718BA">
        <w:rPr>
          <w:rFonts w:ascii="Garamond" w:eastAsia="Garamond" w:hAnsi="Garamond" w:cs="Garamond"/>
          <w:sz w:val="24"/>
          <w:szCs w:val="24"/>
        </w:rPr>
        <w:t xml:space="preserve"> </w:t>
      </w:r>
      <w:r w:rsidR="00164BE9">
        <w:rPr>
          <w:rFonts w:ascii="Garamond" w:eastAsia="Garamond" w:hAnsi="Garamond" w:cs="Garamond"/>
          <w:sz w:val="24"/>
          <w:szCs w:val="24"/>
        </w:rPr>
        <w:t>the assumptions embedded in different modelling approaches</w:t>
      </w:r>
      <w:r w:rsidR="006F158C" w:rsidRPr="00E718BA">
        <w:rPr>
          <w:rFonts w:ascii="Garamond" w:eastAsia="Garamond" w:hAnsi="Garamond" w:cs="Garamond"/>
          <w:sz w:val="24"/>
          <w:szCs w:val="24"/>
        </w:rPr>
        <w:t xml:space="preserve">, </w:t>
      </w:r>
      <w:r w:rsidR="00164BE9">
        <w:rPr>
          <w:rFonts w:ascii="Garamond" w:eastAsia="Garamond" w:hAnsi="Garamond" w:cs="Garamond"/>
          <w:sz w:val="24"/>
          <w:szCs w:val="24"/>
        </w:rPr>
        <w:t>and</w:t>
      </w:r>
      <w:r w:rsidR="006F158C" w:rsidRPr="00E718BA">
        <w:rPr>
          <w:rFonts w:ascii="Garamond" w:eastAsia="Garamond" w:hAnsi="Garamond" w:cs="Garamond"/>
          <w:sz w:val="24"/>
          <w:szCs w:val="24"/>
        </w:rPr>
        <w:t xml:space="preserve"> the assumed changes in technology and consumption pattern</w:t>
      </w:r>
      <w:r w:rsidR="00164BE9">
        <w:rPr>
          <w:rFonts w:ascii="Garamond" w:eastAsia="Garamond" w:hAnsi="Garamond" w:cs="Garamond"/>
          <w:sz w:val="24"/>
          <w:szCs w:val="24"/>
        </w:rPr>
        <w:t>s</w:t>
      </w:r>
      <w:r w:rsidR="006F158C" w:rsidRPr="00E718BA">
        <w:rPr>
          <w:rFonts w:ascii="Garamond" w:eastAsia="Garamond" w:hAnsi="Garamond" w:cs="Garamond"/>
          <w:sz w:val="24"/>
          <w:szCs w:val="24"/>
        </w:rPr>
        <w:t xml:space="preserve"> associated with specific CE interventions. </w:t>
      </w:r>
      <w:r w:rsidR="00164BE9">
        <w:rPr>
          <w:rFonts w:ascii="Garamond" w:eastAsia="Garamond" w:hAnsi="Garamond" w:cs="Garamond"/>
          <w:sz w:val="24"/>
          <w:szCs w:val="24"/>
        </w:rPr>
        <w:t>The</w:t>
      </w:r>
      <w:r w:rsidR="006F158C" w:rsidRPr="00E718BA">
        <w:rPr>
          <w:rFonts w:ascii="Garamond" w:eastAsia="Garamond" w:hAnsi="Garamond" w:cs="Garamond"/>
          <w:sz w:val="24"/>
          <w:szCs w:val="24"/>
        </w:rPr>
        <w:t xml:space="preserve"> limitations of </w:t>
      </w:r>
      <w:r w:rsidR="00164BE9">
        <w:rPr>
          <w:rFonts w:ascii="Garamond" w:eastAsia="Garamond" w:hAnsi="Garamond" w:cs="Garamond"/>
          <w:sz w:val="24"/>
          <w:szCs w:val="24"/>
        </w:rPr>
        <w:t>reviewed</w:t>
      </w:r>
      <w:r w:rsidR="00164BE9" w:rsidRPr="00E718BA">
        <w:rPr>
          <w:rFonts w:ascii="Garamond" w:eastAsia="Garamond" w:hAnsi="Garamond" w:cs="Garamond"/>
          <w:sz w:val="24"/>
          <w:szCs w:val="24"/>
        </w:rPr>
        <w:t xml:space="preserve"> </w:t>
      </w:r>
      <w:r w:rsidR="006F158C" w:rsidRPr="00E718BA">
        <w:rPr>
          <w:rFonts w:ascii="Garamond" w:eastAsia="Garamond" w:hAnsi="Garamond" w:cs="Garamond"/>
          <w:sz w:val="24"/>
          <w:szCs w:val="24"/>
        </w:rPr>
        <w:t xml:space="preserve">modelling </w:t>
      </w:r>
      <w:r w:rsidR="00164BE9">
        <w:rPr>
          <w:rFonts w:ascii="Garamond" w:eastAsia="Garamond" w:hAnsi="Garamond" w:cs="Garamond"/>
          <w:sz w:val="24"/>
          <w:szCs w:val="24"/>
        </w:rPr>
        <w:t xml:space="preserve">approaches </w:t>
      </w:r>
      <w:r w:rsidR="006F158C" w:rsidRPr="00E718BA">
        <w:rPr>
          <w:rFonts w:ascii="Garamond" w:eastAsia="Garamond" w:hAnsi="Garamond" w:cs="Garamond"/>
          <w:sz w:val="24"/>
          <w:szCs w:val="24"/>
        </w:rPr>
        <w:t xml:space="preserve">are assessed, in order to indicate future avenues of research: namely, endogenous emergence and adoption of CE practices (Di Domenico et al., 2023), unsustainable accumulation of financial liabilities due to real-financial interactions (Godley and Lavoie, 2006), </w:t>
      </w:r>
      <w:r w:rsidR="00164BE9">
        <w:rPr>
          <w:rFonts w:ascii="Garamond" w:eastAsia="Garamond" w:hAnsi="Garamond" w:cs="Garamond"/>
          <w:sz w:val="24"/>
          <w:szCs w:val="24"/>
        </w:rPr>
        <w:t>and</w:t>
      </w:r>
      <w:r w:rsidR="00164BE9" w:rsidRPr="00E718BA">
        <w:rPr>
          <w:rFonts w:ascii="Garamond" w:eastAsia="Garamond" w:hAnsi="Garamond" w:cs="Garamond"/>
          <w:sz w:val="24"/>
          <w:szCs w:val="24"/>
        </w:rPr>
        <w:t xml:space="preserve"> </w:t>
      </w:r>
      <w:r w:rsidR="006F158C" w:rsidRPr="00E718BA">
        <w:rPr>
          <w:rFonts w:ascii="Garamond" w:eastAsia="Garamond" w:hAnsi="Garamond" w:cs="Garamond"/>
          <w:sz w:val="24"/>
          <w:szCs w:val="24"/>
        </w:rPr>
        <w:t xml:space="preserve">transnational trade-offs </w:t>
      </w:r>
      <w:r w:rsidR="001916F7">
        <w:rPr>
          <w:rFonts w:ascii="Garamond" w:eastAsia="Garamond" w:hAnsi="Garamond" w:cs="Garamond"/>
          <w:sz w:val="24"/>
          <w:szCs w:val="24"/>
        </w:rPr>
        <w:t xml:space="preserve"> linked to</w:t>
      </w:r>
      <w:r w:rsidR="006F158C" w:rsidRPr="00E718BA">
        <w:rPr>
          <w:rFonts w:ascii="Garamond" w:eastAsia="Garamond" w:hAnsi="Garamond" w:cs="Garamond"/>
          <w:sz w:val="24"/>
          <w:szCs w:val="24"/>
        </w:rPr>
        <w:t xml:space="preserve"> ecologically unequal exchange (Dorninger et al, 2021).</w:t>
      </w:r>
    </w:p>
    <w:p w14:paraId="2F20AB8E" w14:textId="54A69CD1" w:rsidR="004417A2" w:rsidRPr="00E718BA" w:rsidRDefault="001916F7" w:rsidP="00E15CE5">
      <w:pPr>
        <w:spacing w:after="0" w:line="276" w:lineRule="auto"/>
        <w:jc w:val="both"/>
        <w:rPr>
          <w:rFonts w:ascii="Garamond" w:eastAsia="Garamond" w:hAnsi="Garamond" w:cs="Garamond"/>
          <w:sz w:val="24"/>
          <w:szCs w:val="24"/>
        </w:rPr>
      </w:pPr>
      <w:r>
        <w:rPr>
          <w:rFonts w:ascii="Garamond" w:eastAsia="Garamond" w:hAnsi="Garamond" w:cs="Garamond"/>
          <w:sz w:val="24"/>
          <w:szCs w:val="24"/>
        </w:rPr>
        <w:lastRenderedPageBreak/>
        <w:t>Our</w:t>
      </w:r>
      <w:r w:rsidR="006F158C" w:rsidRPr="00E718BA">
        <w:rPr>
          <w:rFonts w:ascii="Garamond" w:eastAsia="Garamond" w:hAnsi="Garamond" w:cs="Garamond"/>
          <w:sz w:val="24"/>
          <w:szCs w:val="24"/>
        </w:rPr>
        <w:t xml:space="preserve"> paper </w:t>
      </w:r>
      <w:r>
        <w:rPr>
          <w:rFonts w:ascii="Garamond" w:eastAsia="Garamond" w:hAnsi="Garamond" w:cs="Garamond"/>
          <w:sz w:val="24"/>
          <w:szCs w:val="24"/>
        </w:rPr>
        <w:t xml:space="preserve">thus </w:t>
      </w:r>
      <w:r w:rsidR="006F158C" w:rsidRPr="00E718BA">
        <w:rPr>
          <w:rFonts w:ascii="Garamond" w:eastAsia="Garamond" w:hAnsi="Garamond" w:cs="Garamond"/>
          <w:sz w:val="24"/>
          <w:szCs w:val="24"/>
        </w:rPr>
        <w:t>provid</w:t>
      </w:r>
      <w:r w:rsidR="004F3677">
        <w:rPr>
          <w:rFonts w:ascii="Garamond" w:eastAsia="Garamond" w:hAnsi="Garamond" w:cs="Garamond"/>
          <w:sz w:val="24"/>
          <w:szCs w:val="24"/>
        </w:rPr>
        <w:t>es</w:t>
      </w:r>
      <w:r w:rsidR="006F158C" w:rsidRPr="00E718BA">
        <w:rPr>
          <w:rFonts w:ascii="Garamond" w:eastAsia="Garamond" w:hAnsi="Garamond" w:cs="Garamond"/>
          <w:sz w:val="24"/>
          <w:szCs w:val="24"/>
        </w:rPr>
        <w:t xml:space="preserve"> a comprehensive account of the current literature on macroeconomic models aimed at assessing the socio-economic impact of CE interventions</w:t>
      </w:r>
      <w:r>
        <w:rPr>
          <w:rFonts w:ascii="Garamond" w:eastAsia="Garamond" w:hAnsi="Garamond" w:cs="Garamond"/>
          <w:sz w:val="24"/>
          <w:szCs w:val="24"/>
        </w:rPr>
        <w:t>. It</w:t>
      </w:r>
      <w:r w:rsidR="006F158C" w:rsidRPr="00E718BA">
        <w:rPr>
          <w:rFonts w:ascii="Garamond" w:eastAsia="Garamond" w:hAnsi="Garamond" w:cs="Garamond"/>
          <w:sz w:val="24"/>
          <w:szCs w:val="24"/>
        </w:rPr>
        <w:t xml:space="preserve"> focus</w:t>
      </w:r>
      <w:r>
        <w:rPr>
          <w:rFonts w:ascii="Garamond" w:eastAsia="Garamond" w:hAnsi="Garamond" w:cs="Garamond"/>
          <w:sz w:val="24"/>
          <w:szCs w:val="24"/>
        </w:rPr>
        <w:t xml:space="preserve">es </w:t>
      </w:r>
      <w:r w:rsidR="006F158C" w:rsidRPr="00E718BA">
        <w:rPr>
          <w:rFonts w:ascii="Garamond" w:eastAsia="Garamond" w:hAnsi="Garamond" w:cs="Garamond"/>
          <w:sz w:val="24"/>
          <w:szCs w:val="24"/>
        </w:rPr>
        <w:t>on model characteristics</w:t>
      </w:r>
      <w:r w:rsidR="00DD70C7">
        <w:rPr>
          <w:rFonts w:ascii="Garamond" w:eastAsia="Garamond" w:hAnsi="Garamond" w:cs="Garamond"/>
          <w:sz w:val="24"/>
          <w:szCs w:val="24"/>
        </w:rPr>
        <w:t xml:space="preserve"> </w:t>
      </w:r>
      <w:del w:id="5" w:author="Jose.Ramos-Torres-Feverei" w:date="2025-03-17T12:05:00Z" w16du:dateUtc="2025-03-17T11:05:00Z">
        <w:r w:rsidR="006F158C" w:rsidRPr="00E718BA" w:rsidDel="00DD70C7">
          <w:rPr>
            <w:rFonts w:ascii="Garamond" w:eastAsia="Garamond" w:hAnsi="Garamond" w:cs="Garamond"/>
            <w:sz w:val="24"/>
            <w:szCs w:val="24"/>
          </w:rPr>
          <w:delText xml:space="preserve">, underlying assumptions, </w:delText>
        </w:r>
      </w:del>
      <w:r w:rsidR="006F158C" w:rsidRPr="00E718BA">
        <w:rPr>
          <w:rFonts w:ascii="Garamond" w:eastAsia="Garamond" w:hAnsi="Garamond" w:cs="Garamond"/>
          <w:sz w:val="24"/>
          <w:szCs w:val="24"/>
        </w:rPr>
        <w:t>and CE strategies considered</w:t>
      </w:r>
      <w:ins w:id="6" w:author="Jose.Ramos-Torres-Feverei" w:date="2025-03-17T12:18:00Z" w16du:dateUtc="2025-03-17T11:18:00Z">
        <w:r w:rsidR="003B4590">
          <w:rPr>
            <w:rFonts w:ascii="Garamond" w:eastAsia="Garamond" w:hAnsi="Garamond" w:cs="Garamond"/>
            <w:sz w:val="24"/>
            <w:szCs w:val="24"/>
          </w:rPr>
          <w:t>,</w:t>
        </w:r>
      </w:ins>
      <w:ins w:id="7" w:author="Jose.Ramos-Torres-Feverei" w:date="2025-03-17T12:06:00Z" w16du:dateUtc="2025-03-17T11:06:00Z">
        <w:r w:rsidR="00B32334">
          <w:rPr>
            <w:rFonts w:ascii="Garamond" w:eastAsia="Garamond" w:hAnsi="Garamond" w:cs="Garamond"/>
            <w:sz w:val="24"/>
            <w:szCs w:val="24"/>
          </w:rPr>
          <w:t xml:space="preserve"> </w:t>
        </w:r>
      </w:ins>
      <w:ins w:id="8" w:author="Jose.Ramos-Torres-Feverei" w:date="2025-03-17T12:05:00Z" w16du:dateUtc="2025-03-17T11:05:00Z">
        <w:r w:rsidR="00FD36CC">
          <w:rPr>
            <w:rFonts w:ascii="Garamond" w:eastAsia="Garamond" w:hAnsi="Garamond" w:cs="Garamond"/>
            <w:sz w:val="24"/>
            <w:szCs w:val="24"/>
          </w:rPr>
          <w:t xml:space="preserve">highlighting the role of the </w:t>
        </w:r>
        <w:r w:rsidR="00DD70C7" w:rsidRPr="00E718BA">
          <w:rPr>
            <w:rFonts w:ascii="Garamond" w:eastAsia="Garamond" w:hAnsi="Garamond" w:cs="Garamond"/>
            <w:sz w:val="24"/>
            <w:szCs w:val="24"/>
          </w:rPr>
          <w:t>underlying assumptions</w:t>
        </w:r>
      </w:ins>
      <w:ins w:id="9" w:author="Jose.Ramos-Torres-Feverei" w:date="2025-03-17T12:06:00Z" w16du:dateUtc="2025-03-17T11:06:00Z">
        <w:r w:rsidR="00B32334">
          <w:rPr>
            <w:rFonts w:ascii="Garamond" w:eastAsia="Garamond" w:hAnsi="Garamond" w:cs="Garamond"/>
            <w:sz w:val="24"/>
            <w:szCs w:val="24"/>
          </w:rPr>
          <w:t xml:space="preserve"> in driving </w:t>
        </w:r>
      </w:ins>
      <w:ins w:id="10" w:author="Jose.Ramos-Torres-Feverei" w:date="2025-03-17T12:18:00Z" w16du:dateUtc="2025-03-17T11:18:00Z">
        <w:r w:rsidR="000962DC">
          <w:rPr>
            <w:rFonts w:ascii="Garamond" w:eastAsia="Garamond" w:hAnsi="Garamond" w:cs="Garamond"/>
            <w:sz w:val="24"/>
            <w:szCs w:val="24"/>
          </w:rPr>
          <w:t xml:space="preserve">scenarios </w:t>
        </w:r>
      </w:ins>
      <w:ins w:id="11" w:author="Jose.Ramos-Torres-Feverei" w:date="2025-03-17T12:06:00Z" w16du:dateUtc="2025-03-17T11:06:00Z">
        <w:r w:rsidR="00B32334">
          <w:rPr>
            <w:rFonts w:ascii="Garamond" w:eastAsia="Garamond" w:hAnsi="Garamond" w:cs="Garamond"/>
            <w:sz w:val="24"/>
            <w:szCs w:val="24"/>
          </w:rPr>
          <w:t>results</w:t>
        </w:r>
      </w:ins>
      <w:r w:rsidR="006F158C" w:rsidRPr="00E718BA">
        <w:rPr>
          <w:rFonts w:ascii="Garamond" w:eastAsia="Garamond" w:hAnsi="Garamond" w:cs="Garamond"/>
          <w:sz w:val="24"/>
          <w:szCs w:val="24"/>
        </w:rPr>
        <w:t xml:space="preserve">. As such, </w:t>
      </w:r>
      <w:r>
        <w:rPr>
          <w:rFonts w:ascii="Garamond" w:eastAsia="Garamond" w:hAnsi="Garamond" w:cs="Garamond"/>
          <w:sz w:val="24"/>
          <w:szCs w:val="24"/>
        </w:rPr>
        <w:t>we</w:t>
      </w:r>
      <w:r w:rsidR="006F158C" w:rsidRPr="00E718BA">
        <w:rPr>
          <w:rFonts w:ascii="Garamond" w:eastAsia="Garamond" w:hAnsi="Garamond" w:cs="Garamond"/>
          <w:sz w:val="24"/>
          <w:szCs w:val="24"/>
        </w:rPr>
        <w:t xml:space="preserve"> seek to provide a critical guide for readers to navigate the literature, enabling them to better evaluate results reported in past and future papers. The paper is organised as follows. The methodology section reports how relevant </w:t>
      </w:r>
      <w:r w:rsidR="004F3677">
        <w:rPr>
          <w:rFonts w:ascii="Garamond" w:eastAsia="Garamond" w:hAnsi="Garamond" w:cs="Garamond"/>
          <w:sz w:val="24"/>
          <w:szCs w:val="24"/>
        </w:rPr>
        <w:t>papers</w:t>
      </w:r>
      <w:r w:rsidR="004F3677" w:rsidRPr="00E718BA">
        <w:rPr>
          <w:rFonts w:ascii="Garamond" w:eastAsia="Garamond" w:hAnsi="Garamond" w:cs="Garamond"/>
          <w:sz w:val="24"/>
          <w:szCs w:val="24"/>
        </w:rPr>
        <w:t xml:space="preserve"> w</w:t>
      </w:r>
      <w:r w:rsidR="004F3677">
        <w:rPr>
          <w:rFonts w:ascii="Garamond" w:eastAsia="Garamond" w:hAnsi="Garamond" w:cs="Garamond"/>
          <w:sz w:val="24"/>
          <w:szCs w:val="24"/>
        </w:rPr>
        <w:t>ere</w:t>
      </w:r>
      <w:r w:rsidR="004F3677" w:rsidRPr="00E718BA">
        <w:rPr>
          <w:rFonts w:ascii="Garamond" w:eastAsia="Garamond" w:hAnsi="Garamond" w:cs="Garamond"/>
          <w:sz w:val="24"/>
          <w:szCs w:val="24"/>
        </w:rPr>
        <w:t xml:space="preserve"> </w:t>
      </w:r>
      <w:r w:rsidR="006F158C" w:rsidRPr="00E718BA">
        <w:rPr>
          <w:rFonts w:ascii="Garamond" w:eastAsia="Garamond" w:hAnsi="Garamond" w:cs="Garamond"/>
          <w:sz w:val="24"/>
          <w:szCs w:val="24"/>
        </w:rPr>
        <w:t>identified</w:t>
      </w:r>
      <w:r w:rsidR="004F3677">
        <w:rPr>
          <w:rFonts w:ascii="Garamond" w:eastAsia="Garamond" w:hAnsi="Garamond" w:cs="Garamond"/>
          <w:sz w:val="24"/>
          <w:szCs w:val="24"/>
        </w:rPr>
        <w:t xml:space="preserve"> and selected</w:t>
      </w:r>
      <w:r w:rsidR="006F158C" w:rsidRPr="00E718BA">
        <w:rPr>
          <w:rFonts w:ascii="Garamond" w:eastAsia="Garamond" w:hAnsi="Garamond" w:cs="Garamond"/>
          <w:sz w:val="24"/>
          <w:szCs w:val="24"/>
        </w:rPr>
        <w:t xml:space="preserve">. Section 3 provides a systematic literature review, covering: (i) a bibliometric analysis; (ii) an overview of the macroeconomic models found in the literature; and (iii) a review of the results obtained in the literature </w:t>
      </w:r>
      <w:r w:rsidRPr="00E718BA">
        <w:rPr>
          <w:rFonts w:ascii="Garamond" w:eastAsia="Garamond" w:hAnsi="Garamond" w:cs="Garamond"/>
          <w:sz w:val="24"/>
          <w:szCs w:val="24"/>
        </w:rPr>
        <w:t>re</w:t>
      </w:r>
      <w:r>
        <w:rPr>
          <w:rFonts w:ascii="Garamond" w:eastAsia="Garamond" w:hAnsi="Garamond" w:cs="Garamond"/>
          <w:sz w:val="24"/>
          <w:szCs w:val="24"/>
        </w:rPr>
        <w:t>lat</w:t>
      </w:r>
      <w:r w:rsidRPr="00E718BA">
        <w:rPr>
          <w:rFonts w:ascii="Garamond" w:eastAsia="Garamond" w:hAnsi="Garamond" w:cs="Garamond"/>
          <w:sz w:val="24"/>
          <w:szCs w:val="24"/>
        </w:rPr>
        <w:t>ing t</w:t>
      </w:r>
      <w:r>
        <w:rPr>
          <w:rFonts w:ascii="Garamond" w:eastAsia="Garamond" w:hAnsi="Garamond" w:cs="Garamond"/>
          <w:sz w:val="24"/>
          <w:szCs w:val="24"/>
        </w:rPr>
        <w:t>o</w:t>
      </w:r>
      <w:r w:rsidRPr="00E718BA">
        <w:rPr>
          <w:rFonts w:ascii="Garamond" w:eastAsia="Garamond" w:hAnsi="Garamond" w:cs="Garamond"/>
          <w:sz w:val="24"/>
          <w:szCs w:val="24"/>
        </w:rPr>
        <w:t xml:space="preserve"> </w:t>
      </w:r>
      <w:r w:rsidR="006F158C" w:rsidRPr="00E718BA">
        <w:rPr>
          <w:rFonts w:ascii="Garamond" w:eastAsia="Garamond" w:hAnsi="Garamond" w:cs="Garamond"/>
          <w:sz w:val="24"/>
          <w:szCs w:val="24"/>
        </w:rPr>
        <w:t xml:space="preserve">different CE </w:t>
      </w:r>
      <w:r>
        <w:rPr>
          <w:rFonts w:ascii="Garamond" w:eastAsia="Garamond" w:hAnsi="Garamond" w:cs="Garamond"/>
          <w:sz w:val="24"/>
          <w:szCs w:val="24"/>
        </w:rPr>
        <w:t>intervention</w:t>
      </w:r>
      <w:r w:rsidRPr="00E718BA">
        <w:rPr>
          <w:rFonts w:ascii="Garamond" w:eastAsia="Garamond" w:hAnsi="Garamond" w:cs="Garamond"/>
          <w:sz w:val="24"/>
          <w:szCs w:val="24"/>
        </w:rPr>
        <w:t>s</w:t>
      </w:r>
      <w:r w:rsidR="006F158C" w:rsidRPr="00E718BA">
        <w:rPr>
          <w:rFonts w:ascii="Garamond" w:eastAsia="Garamond" w:hAnsi="Garamond" w:cs="Garamond"/>
          <w:sz w:val="24"/>
          <w:szCs w:val="24"/>
        </w:rPr>
        <w:t xml:space="preserve">. The main gaps in </w:t>
      </w:r>
      <w:r>
        <w:rPr>
          <w:rFonts w:ascii="Garamond" w:eastAsia="Garamond" w:hAnsi="Garamond" w:cs="Garamond"/>
          <w:sz w:val="24"/>
          <w:szCs w:val="24"/>
        </w:rPr>
        <w:t xml:space="preserve">the </w:t>
      </w:r>
      <w:r w:rsidR="006F158C" w:rsidRPr="00E718BA">
        <w:rPr>
          <w:rFonts w:ascii="Garamond" w:eastAsia="Garamond" w:hAnsi="Garamond" w:cs="Garamond"/>
          <w:sz w:val="24"/>
          <w:szCs w:val="24"/>
        </w:rPr>
        <w:t>current literature are identified in section 4</w:t>
      </w:r>
      <w:r w:rsidR="004F3677">
        <w:rPr>
          <w:rFonts w:ascii="Garamond" w:eastAsia="Garamond" w:hAnsi="Garamond" w:cs="Garamond"/>
          <w:sz w:val="24"/>
          <w:szCs w:val="24"/>
        </w:rPr>
        <w:t>, in order</w:t>
      </w:r>
      <w:r w:rsidR="006F158C" w:rsidRPr="00E718BA">
        <w:rPr>
          <w:rFonts w:ascii="Garamond" w:eastAsia="Garamond" w:hAnsi="Garamond" w:cs="Garamond"/>
          <w:sz w:val="24"/>
          <w:szCs w:val="24"/>
        </w:rPr>
        <w:t xml:space="preserve"> to suggest a research agenda. Section 5 contains some concluding remarks.</w:t>
      </w:r>
    </w:p>
    <w:p w14:paraId="2F20AB8F" w14:textId="77777777" w:rsidR="004417A2" w:rsidRPr="00E718BA" w:rsidRDefault="004417A2">
      <w:pPr>
        <w:spacing w:after="0" w:line="276" w:lineRule="auto"/>
        <w:ind w:firstLine="369"/>
        <w:jc w:val="both"/>
        <w:rPr>
          <w:rFonts w:ascii="Garamond" w:eastAsia="Garamond" w:hAnsi="Garamond" w:cs="Garamond"/>
          <w:sz w:val="24"/>
          <w:szCs w:val="24"/>
        </w:rPr>
      </w:pPr>
    </w:p>
    <w:p w14:paraId="2F20AB90" w14:textId="77777777" w:rsidR="004417A2" w:rsidRPr="00E718BA" w:rsidRDefault="006F158C">
      <w:pPr>
        <w:spacing w:after="0" w:line="276" w:lineRule="auto"/>
        <w:jc w:val="both"/>
        <w:rPr>
          <w:rFonts w:ascii="Garamond" w:eastAsia="Garamond" w:hAnsi="Garamond" w:cs="Garamond"/>
          <w:b/>
          <w:sz w:val="24"/>
          <w:szCs w:val="24"/>
        </w:rPr>
      </w:pPr>
      <w:r w:rsidRPr="00E718BA">
        <w:rPr>
          <w:rFonts w:ascii="Garamond" w:eastAsia="Garamond" w:hAnsi="Garamond" w:cs="Garamond"/>
          <w:b/>
          <w:sz w:val="24"/>
          <w:szCs w:val="24"/>
        </w:rPr>
        <w:t>2. Methodology</w:t>
      </w:r>
    </w:p>
    <w:p w14:paraId="2F20AB91" w14:textId="728C2BD8" w:rsidR="004417A2" w:rsidRPr="00E718BA" w:rsidRDefault="006F158C">
      <w:pPr>
        <w:spacing w:after="0" w:line="276" w:lineRule="auto"/>
        <w:jc w:val="both"/>
        <w:rPr>
          <w:rFonts w:ascii="Garamond" w:eastAsia="Garamond" w:hAnsi="Garamond" w:cs="Garamond"/>
          <w:sz w:val="24"/>
          <w:szCs w:val="24"/>
        </w:rPr>
      </w:pPr>
      <w:r w:rsidRPr="00E718BA">
        <w:rPr>
          <w:rFonts w:ascii="Garamond" w:eastAsia="Garamond" w:hAnsi="Garamond" w:cs="Garamond"/>
          <w:sz w:val="24"/>
          <w:szCs w:val="24"/>
        </w:rPr>
        <w:t>A systematic literature review was conducted to identify key scholarly contributions to the macroeconomic assessment of CE interventions</w:t>
      </w:r>
      <w:r w:rsidR="008C08D0">
        <w:rPr>
          <w:rFonts w:ascii="Garamond" w:eastAsia="Garamond" w:hAnsi="Garamond" w:cs="Garamond"/>
          <w:sz w:val="24"/>
          <w:szCs w:val="24"/>
        </w:rPr>
        <w:t>. The</w:t>
      </w:r>
      <w:r w:rsidRPr="00E718BA">
        <w:rPr>
          <w:rFonts w:ascii="Garamond" w:eastAsia="Garamond" w:hAnsi="Garamond" w:cs="Garamond"/>
          <w:sz w:val="24"/>
          <w:szCs w:val="24"/>
        </w:rPr>
        <w:t xml:space="preserve"> procedure</w:t>
      </w:r>
      <w:r w:rsidR="008C08D0">
        <w:rPr>
          <w:rFonts w:ascii="Garamond" w:eastAsia="Garamond" w:hAnsi="Garamond" w:cs="Garamond"/>
          <w:sz w:val="24"/>
          <w:szCs w:val="24"/>
        </w:rPr>
        <w:t xml:space="preserve"> is</w:t>
      </w:r>
      <w:r w:rsidRPr="00E718BA">
        <w:rPr>
          <w:rFonts w:ascii="Garamond" w:eastAsia="Garamond" w:hAnsi="Garamond" w:cs="Garamond"/>
          <w:sz w:val="24"/>
          <w:szCs w:val="24"/>
        </w:rPr>
        <w:t xml:space="preserve"> outlined in </w:t>
      </w:r>
      <w:r w:rsidR="005D1193">
        <w:rPr>
          <w:rFonts w:ascii="Garamond" w:eastAsia="Garamond" w:hAnsi="Garamond" w:cs="Garamond"/>
          <w:sz w:val="24"/>
          <w:szCs w:val="24"/>
        </w:rPr>
        <w:t>f</w:t>
      </w:r>
      <w:r w:rsidRPr="00E718BA">
        <w:rPr>
          <w:rFonts w:ascii="Garamond" w:eastAsia="Garamond" w:hAnsi="Garamond" w:cs="Garamond"/>
          <w:sz w:val="24"/>
          <w:szCs w:val="24"/>
        </w:rPr>
        <w:t xml:space="preserve">igure 1. PRISMA 2020 guidelines were </w:t>
      </w:r>
      <w:r w:rsidR="008C08D0">
        <w:rPr>
          <w:rFonts w:ascii="Garamond" w:eastAsia="Garamond" w:hAnsi="Garamond" w:cs="Garamond"/>
          <w:sz w:val="24"/>
          <w:szCs w:val="24"/>
        </w:rPr>
        <w:t>used for</w:t>
      </w:r>
      <w:r w:rsidRPr="00E718BA">
        <w:rPr>
          <w:rFonts w:ascii="Garamond" w:eastAsia="Garamond" w:hAnsi="Garamond" w:cs="Garamond"/>
          <w:sz w:val="24"/>
          <w:szCs w:val="24"/>
        </w:rPr>
        <w:t xml:space="preserve"> reporting </w:t>
      </w:r>
      <w:r w:rsidR="008C08D0">
        <w:rPr>
          <w:rFonts w:ascii="Garamond" w:eastAsia="Garamond" w:hAnsi="Garamond" w:cs="Garamond"/>
          <w:sz w:val="24"/>
          <w:szCs w:val="24"/>
        </w:rPr>
        <w:t>(</w:t>
      </w:r>
      <w:r w:rsidRPr="00E718BA">
        <w:rPr>
          <w:rFonts w:ascii="Garamond" w:eastAsia="Garamond" w:hAnsi="Garamond" w:cs="Garamond"/>
          <w:sz w:val="24"/>
          <w:szCs w:val="24"/>
        </w:rPr>
        <w:t xml:space="preserve">Page et al., 2021). Initial source identification was performed through an abstract-title-keyword search within the SCOPUS and Web of Science databases, including all journal articles (excluding book chapters and conference proceedings) indexed up until September 2024. Search keywords are reported in </w:t>
      </w:r>
      <w:r w:rsidR="005D1193">
        <w:rPr>
          <w:rFonts w:ascii="Garamond" w:eastAsia="Garamond" w:hAnsi="Garamond" w:cs="Garamond"/>
          <w:sz w:val="24"/>
          <w:szCs w:val="24"/>
        </w:rPr>
        <w:t>t</w:t>
      </w:r>
      <w:r w:rsidRPr="00E718BA">
        <w:rPr>
          <w:rFonts w:ascii="Garamond" w:eastAsia="Garamond" w:hAnsi="Garamond" w:cs="Garamond"/>
          <w:sz w:val="24"/>
          <w:szCs w:val="24"/>
        </w:rPr>
        <w:t xml:space="preserve">able 1, categorised into ‘model’ and ‘CE concept’: the search logic was performed such that each result contained at least one ‘model’ and one ‘CE concept’ combined. This initial set of keywords </w:t>
      </w:r>
      <w:r w:rsidR="008C08D0">
        <w:rPr>
          <w:rFonts w:ascii="Garamond" w:eastAsia="Garamond" w:hAnsi="Garamond" w:cs="Garamond"/>
          <w:sz w:val="24"/>
          <w:szCs w:val="24"/>
        </w:rPr>
        <w:t>was judged sufficient</w:t>
      </w:r>
      <w:r w:rsidRPr="00E718BA">
        <w:rPr>
          <w:rFonts w:ascii="Garamond" w:eastAsia="Garamond" w:hAnsi="Garamond" w:cs="Garamond"/>
          <w:sz w:val="24"/>
          <w:szCs w:val="24"/>
        </w:rPr>
        <w:t xml:space="preserve"> to cover a broad range of CE interventions and modelling frameworks, which were subsequently filtered systematically. </w:t>
      </w:r>
    </w:p>
    <w:p w14:paraId="2F20AB92" w14:textId="77777777" w:rsidR="004417A2" w:rsidRPr="00E718BA" w:rsidRDefault="004417A2">
      <w:pPr>
        <w:spacing w:after="0" w:line="276" w:lineRule="auto"/>
        <w:jc w:val="both"/>
        <w:rPr>
          <w:rFonts w:ascii="Garamond" w:eastAsia="Garamond" w:hAnsi="Garamond" w:cs="Garamond"/>
          <w:sz w:val="24"/>
          <w:szCs w:val="24"/>
        </w:rPr>
      </w:pPr>
    </w:p>
    <w:p w14:paraId="2F20AB93" w14:textId="4F904DE4" w:rsidR="004417A2" w:rsidRDefault="004417A2">
      <w:pPr>
        <w:spacing w:after="0" w:line="276" w:lineRule="auto"/>
        <w:jc w:val="both"/>
        <w:rPr>
          <w:rFonts w:ascii="Garamond" w:eastAsia="Garamond" w:hAnsi="Garamond" w:cs="Garamond"/>
          <w:sz w:val="24"/>
          <w:szCs w:val="24"/>
        </w:rPr>
      </w:pPr>
    </w:p>
    <w:p w14:paraId="35EA8F77" w14:textId="6B756010" w:rsidR="0025292B" w:rsidRPr="00E718BA" w:rsidRDefault="0025292B">
      <w:pPr>
        <w:spacing w:after="0" w:line="276" w:lineRule="auto"/>
        <w:jc w:val="both"/>
        <w:rPr>
          <w:rFonts w:ascii="Garamond" w:eastAsia="Garamond" w:hAnsi="Garamond" w:cs="Garamond"/>
          <w:sz w:val="24"/>
          <w:szCs w:val="24"/>
        </w:rPr>
      </w:pPr>
      <w:r>
        <w:rPr>
          <w:noProof/>
        </w:rPr>
        <w:lastRenderedPageBreak/>
        <w:drawing>
          <wp:inline distT="0" distB="0" distL="0" distR="0" wp14:anchorId="10F328F2" wp14:editId="63DBD781">
            <wp:extent cx="4438395" cy="4400550"/>
            <wp:effectExtent l="0" t="0" r="635" b="0"/>
            <wp:docPr id="18346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142" name=""/>
                    <pic:cNvPicPr/>
                  </pic:nvPicPr>
                  <pic:blipFill rotWithShape="1">
                    <a:blip r:embed="rId9"/>
                    <a:srcRect l="34677" t="18753" r="26213" b="9907"/>
                    <a:stretch/>
                  </pic:blipFill>
                  <pic:spPr bwMode="auto">
                    <a:xfrm>
                      <a:off x="0" y="0"/>
                      <a:ext cx="4439477" cy="4401623"/>
                    </a:xfrm>
                    <a:prstGeom prst="rect">
                      <a:avLst/>
                    </a:prstGeom>
                    <a:ln>
                      <a:noFill/>
                    </a:ln>
                    <a:extLst>
                      <a:ext uri="{53640926-AAD7-44D8-BBD7-CCE9431645EC}">
                        <a14:shadowObscured xmlns:a14="http://schemas.microsoft.com/office/drawing/2010/main"/>
                      </a:ext>
                    </a:extLst>
                  </pic:spPr>
                </pic:pic>
              </a:graphicData>
            </a:graphic>
          </wp:inline>
        </w:drawing>
      </w:r>
    </w:p>
    <w:p w14:paraId="2F20AB94" w14:textId="49AF8806" w:rsidR="004417A2" w:rsidRPr="00E718BA" w:rsidRDefault="006F158C">
      <w:pPr>
        <w:ind w:left="115"/>
        <w:jc w:val="both"/>
        <w:rPr>
          <w:rFonts w:ascii="Garamond" w:eastAsia="Garamond" w:hAnsi="Garamond" w:cs="Garamond"/>
          <w:sz w:val="18"/>
          <w:szCs w:val="18"/>
        </w:rPr>
      </w:pPr>
      <w:bookmarkStart w:id="12" w:name="_heading=h.1fob9te" w:colFirst="0" w:colLast="0"/>
      <w:bookmarkEnd w:id="12"/>
      <w:r w:rsidRPr="00E718BA">
        <w:rPr>
          <w:rFonts w:ascii="Garamond" w:eastAsia="Garamond" w:hAnsi="Garamond" w:cs="Garamond"/>
          <w:b/>
          <w:sz w:val="18"/>
          <w:szCs w:val="18"/>
        </w:rPr>
        <w:t>Figure 1</w:t>
      </w:r>
      <w:r w:rsidRPr="00E718BA">
        <w:rPr>
          <w:rFonts w:ascii="Garamond" w:eastAsia="Garamond" w:hAnsi="Garamond" w:cs="Garamond"/>
          <w:sz w:val="18"/>
          <w:szCs w:val="18"/>
        </w:rPr>
        <w:t xml:space="preserve">: Flow </w:t>
      </w:r>
      <w:r w:rsidR="008C08D0">
        <w:rPr>
          <w:rFonts w:ascii="Garamond" w:eastAsia="Garamond" w:hAnsi="Garamond" w:cs="Garamond"/>
          <w:sz w:val="18"/>
          <w:szCs w:val="18"/>
        </w:rPr>
        <w:t>c</w:t>
      </w:r>
      <w:r w:rsidRPr="00E718BA">
        <w:rPr>
          <w:rFonts w:ascii="Garamond" w:eastAsia="Garamond" w:hAnsi="Garamond" w:cs="Garamond"/>
          <w:sz w:val="18"/>
          <w:szCs w:val="18"/>
        </w:rPr>
        <w:t xml:space="preserve">hart of </w:t>
      </w:r>
      <w:r w:rsidR="008C08D0">
        <w:rPr>
          <w:rFonts w:ascii="Garamond" w:eastAsia="Garamond" w:hAnsi="Garamond" w:cs="Garamond"/>
          <w:sz w:val="18"/>
          <w:szCs w:val="18"/>
        </w:rPr>
        <w:t>m</w:t>
      </w:r>
      <w:r w:rsidRPr="00E718BA">
        <w:rPr>
          <w:rFonts w:ascii="Garamond" w:eastAsia="Garamond" w:hAnsi="Garamond" w:cs="Garamond"/>
          <w:sz w:val="18"/>
          <w:szCs w:val="18"/>
        </w:rPr>
        <w:t>ethodology.</w:t>
      </w:r>
    </w:p>
    <w:p w14:paraId="2F20AB95" w14:textId="77777777" w:rsidR="004417A2" w:rsidRPr="00E718BA" w:rsidRDefault="004417A2">
      <w:pPr>
        <w:ind w:left="115"/>
        <w:jc w:val="both"/>
        <w:rPr>
          <w:rFonts w:ascii="Garamond" w:eastAsia="Garamond" w:hAnsi="Garamond" w:cs="Garamond"/>
          <w:sz w:val="18"/>
          <w:szCs w:val="18"/>
        </w:rPr>
      </w:pPr>
      <w:bookmarkStart w:id="13" w:name="_heading=h.rx02akvo2z55" w:colFirst="0" w:colLast="0"/>
      <w:bookmarkEnd w:id="13"/>
    </w:p>
    <w:tbl>
      <w:tblPr>
        <w:tblStyle w:val="a0"/>
        <w:tblW w:w="7939" w:type="dxa"/>
        <w:tblInd w:w="594" w:type="dxa"/>
        <w:tblLayout w:type="fixed"/>
        <w:tblLook w:val="0000" w:firstRow="0" w:lastRow="0" w:firstColumn="0" w:lastColumn="0" w:noHBand="0" w:noVBand="0"/>
      </w:tblPr>
      <w:tblGrid>
        <w:gridCol w:w="2153"/>
        <w:gridCol w:w="2782"/>
        <w:gridCol w:w="3004"/>
      </w:tblGrid>
      <w:tr w:rsidR="00E718BA" w:rsidRPr="00E718BA" w14:paraId="2F20AB99" w14:textId="77777777">
        <w:trPr>
          <w:trHeight w:val="293"/>
        </w:trPr>
        <w:tc>
          <w:tcPr>
            <w:tcW w:w="2153" w:type="dxa"/>
            <w:tcBorders>
              <w:top w:val="single" w:sz="4" w:space="0" w:color="000000"/>
              <w:bottom w:val="single" w:sz="4" w:space="0" w:color="000000"/>
            </w:tcBorders>
          </w:tcPr>
          <w:p w14:paraId="2F20AB96" w14:textId="77777777" w:rsidR="004417A2" w:rsidRPr="00E718BA" w:rsidRDefault="004417A2">
            <w:pPr>
              <w:widowControl w:val="0"/>
              <w:pBdr>
                <w:top w:val="nil"/>
                <w:left w:val="nil"/>
                <w:bottom w:val="nil"/>
                <w:right w:val="nil"/>
                <w:between w:val="nil"/>
              </w:pBdr>
              <w:spacing w:after="0" w:line="240" w:lineRule="auto"/>
              <w:jc w:val="both"/>
              <w:rPr>
                <w:rFonts w:ascii="Book Antiqua" w:eastAsia="Book Antiqua" w:hAnsi="Book Antiqua" w:cs="Book Antiqua"/>
                <w:sz w:val="18"/>
                <w:szCs w:val="18"/>
              </w:rPr>
            </w:pPr>
          </w:p>
        </w:tc>
        <w:tc>
          <w:tcPr>
            <w:tcW w:w="2782" w:type="dxa"/>
            <w:tcBorders>
              <w:top w:val="single" w:sz="4" w:space="0" w:color="000000"/>
              <w:bottom w:val="single" w:sz="4" w:space="0" w:color="000000"/>
            </w:tcBorders>
          </w:tcPr>
          <w:p w14:paraId="2F20AB97" w14:textId="77777777" w:rsidR="004417A2" w:rsidRPr="00E718BA" w:rsidRDefault="006F158C">
            <w:pPr>
              <w:widowControl w:val="0"/>
              <w:pBdr>
                <w:top w:val="nil"/>
                <w:left w:val="nil"/>
                <w:bottom w:val="nil"/>
                <w:right w:val="nil"/>
                <w:between w:val="nil"/>
              </w:pBdr>
              <w:spacing w:before="9" w:after="0" w:line="240" w:lineRule="auto"/>
              <w:ind w:left="1356"/>
              <w:jc w:val="both"/>
              <w:rPr>
                <w:rFonts w:ascii="Book Antiqua" w:eastAsia="Book Antiqua" w:hAnsi="Book Antiqua" w:cs="Book Antiqua"/>
                <w:b/>
                <w:sz w:val="20"/>
                <w:szCs w:val="20"/>
              </w:rPr>
            </w:pPr>
            <w:r w:rsidRPr="00E718BA">
              <w:rPr>
                <w:rFonts w:ascii="Book Antiqua" w:eastAsia="Book Antiqua" w:hAnsi="Book Antiqua" w:cs="Book Antiqua"/>
                <w:b/>
                <w:sz w:val="20"/>
                <w:szCs w:val="20"/>
              </w:rPr>
              <w:t>Concepts</w:t>
            </w:r>
          </w:p>
        </w:tc>
        <w:tc>
          <w:tcPr>
            <w:tcW w:w="3004" w:type="dxa"/>
            <w:tcBorders>
              <w:top w:val="single" w:sz="4" w:space="0" w:color="000000"/>
              <w:bottom w:val="single" w:sz="4" w:space="0" w:color="000000"/>
            </w:tcBorders>
          </w:tcPr>
          <w:p w14:paraId="2F20AB98" w14:textId="77777777" w:rsidR="004417A2" w:rsidRPr="00E718BA" w:rsidRDefault="004417A2">
            <w:pPr>
              <w:widowControl w:val="0"/>
              <w:pBdr>
                <w:top w:val="nil"/>
                <w:left w:val="nil"/>
                <w:bottom w:val="nil"/>
                <w:right w:val="nil"/>
                <w:between w:val="nil"/>
              </w:pBdr>
              <w:spacing w:after="0" w:line="240" w:lineRule="auto"/>
              <w:jc w:val="both"/>
              <w:rPr>
                <w:rFonts w:ascii="Book Antiqua" w:eastAsia="Book Antiqua" w:hAnsi="Book Antiqua" w:cs="Book Antiqua"/>
                <w:sz w:val="18"/>
                <w:szCs w:val="18"/>
              </w:rPr>
            </w:pPr>
          </w:p>
        </w:tc>
      </w:tr>
      <w:tr w:rsidR="00E718BA" w:rsidRPr="00E718BA" w14:paraId="2F20AB9D" w14:textId="77777777">
        <w:trPr>
          <w:trHeight w:val="293"/>
        </w:trPr>
        <w:tc>
          <w:tcPr>
            <w:tcW w:w="2153" w:type="dxa"/>
            <w:tcBorders>
              <w:top w:val="single" w:sz="4" w:space="0" w:color="000000"/>
            </w:tcBorders>
          </w:tcPr>
          <w:p w14:paraId="2F20AB9A" w14:textId="77777777" w:rsidR="004417A2" w:rsidRPr="00E718BA" w:rsidRDefault="006F158C">
            <w:pPr>
              <w:widowControl w:val="0"/>
              <w:pBdr>
                <w:top w:val="nil"/>
                <w:left w:val="nil"/>
                <w:bottom w:val="nil"/>
                <w:right w:val="nil"/>
                <w:between w:val="nil"/>
              </w:pBdr>
              <w:spacing w:before="81" w:after="0" w:line="240" w:lineRule="auto"/>
              <w:jc w:val="both"/>
              <w:rPr>
                <w:rFonts w:ascii="Book Antiqua" w:eastAsia="Book Antiqua" w:hAnsi="Book Antiqua" w:cs="Book Antiqua"/>
                <w:sz w:val="16"/>
                <w:szCs w:val="16"/>
              </w:rPr>
            </w:pPr>
            <w:r w:rsidRPr="00E718BA">
              <w:rPr>
                <w:rFonts w:ascii="Book Antiqua" w:eastAsia="Book Antiqua" w:hAnsi="Book Antiqua" w:cs="Book Antiqua"/>
                <w:sz w:val="16"/>
                <w:szCs w:val="16"/>
              </w:rPr>
              <w:t>circular economy</w:t>
            </w:r>
          </w:p>
        </w:tc>
        <w:tc>
          <w:tcPr>
            <w:tcW w:w="2782" w:type="dxa"/>
            <w:tcBorders>
              <w:top w:val="single" w:sz="4" w:space="0" w:color="000000"/>
            </w:tcBorders>
          </w:tcPr>
          <w:p w14:paraId="2F20AB9B" w14:textId="77777777" w:rsidR="004417A2" w:rsidRPr="00E718BA" w:rsidRDefault="006F158C">
            <w:pPr>
              <w:widowControl w:val="0"/>
              <w:pBdr>
                <w:top w:val="nil"/>
                <w:left w:val="nil"/>
                <w:bottom w:val="nil"/>
                <w:right w:val="nil"/>
                <w:between w:val="nil"/>
              </w:pBdr>
              <w:spacing w:before="81" w:after="0" w:line="240" w:lineRule="auto"/>
              <w:ind w:left="120"/>
              <w:jc w:val="both"/>
              <w:rPr>
                <w:rFonts w:ascii="Book Antiqua" w:eastAsia="Book Antiqua" w:hAnsi="Book Antiqua" w:cs="Book Antiqua"/>
                <w:sz w:val="16"/>
                <w:szCs w:val="16"/>
              </w:rPr>
            </w:pPr>
            <w:r w:rsidRPr="00E718BA">
              <w:rPr>
                <w:rFonts w:ascii="Book Antiqua" w:eastAsia="Book Antiqua" w:hAnsi="Book Antiqua" w:cs="Book Antiqua"/>
                <w:sz w:val="16"/>
                <w:szCs w:val="16"/>
              </w:rPr>
              <w:t>residual waste management</w:t>
            </w:r>
          </w:p>
        </w:tc>
        <w:tc>
          <w:tcPr>
            <w:tcW w:w="3004" w:type="dxa"/>
            <w:tcBorders>
              <w:top w:val="single" w:sz="4" w:space="0" w:color="000000"/>
            </w:tcBorders>
          </w:tcPr>
          <w:p w14:paraId="2F20AB9C" w14:textId="77777777" w:rsidR="004417A2" w:rsidRPr="00E718BA" w:rsidRDefault="006F158C">
            <w:pPr>
              <w:widowControl w:val="0"/>
              <w:spacing w:before="27" w:after="0" w:line="240" w:lineRule="auto"/>
              <w:ind w:left="121"/>
              <w:jc w:val="both"/>
              <w:rPr>
                <w:rFonts w:ascii="Book Antiqua" w:eastAsia="Book Antiqua" w:hAnsi="Book Antiqua" w:cs="Book Antiqua"/>
                <w:sz w:val="16"/>
                <w:szCs w:val="16"/>
              </w:rPr>
            </w:pPr>
            <w:r w:rsidRPr="00E718BA">
              <w:rPr>
                <w:rFonts w:ascii="Book Antiqua" w:eastAsia="Book Antiqua" w:hAnsi="Book Antiqua" w:cs="Book Antiqua"/>
                <w:sz w:val="16"/>
                <w:szCs w:val="16"/>
              </w:rPr>
              <w:t>recycling</w:t>
            </w:r>
          </w:p>
        </w:tc>
      </w:tr>
      <w:tr w:rsidR="00E718BA" w:rsidRPr="00E718BA" w14:paraId="2F20ABA1" w14:textId="77777777">
        <w:trPr>
          <w:trHeight w:val="239"/>
        </w:trPr>
        <w:tc>
          <w:tcPr>
            <w:tcW w:w="2153" w:type="dxa"/>
          </w:tcPr>
          <w:p w14:paraId="2F20AB9E" w14:textId="77777777" w:rsidR="004417A2" w:rsidRPr="00E718BA" w:rsidRDefault="006F158C">
            <w:pPr>
              <w:widowControl w:val="0"/>
              <w:pBdr>
                <w:top w:val="nil"/>
                <w:left w:val="nil"/>
                <w:bottom w:val="nil"/>
                <w:right w:val="nil"/>
                <w:between w:val="nil"/>
              </w:pBdr>
              <w:spacing w:before="27" w:after="0" w:line="240" w:lineRule="auto"/>
              <w:jc w:val="both"/>
              <w:rPr>
                <w:rFonts w:ascii="Book Antiqua" w:eastAsia="Book Antiqua" w:hAnsi="Book Antiqua" w:cs="Book Antiqua"/>
                <w:sz w:val="16"/>
                <w:szCs w:val="16"/>
              </w:rPr>
            </w:pPr>
            <w:r w:rsidRPr="00E718BA">
              <w:rPr>
                <w:rFonts w:ascii="Book Antiqua" w:eastAsia="Book Antiqua" w:hAnsi="Book Antiqua" w:cs="Book Antiqua"/>
                <w:sz w:val="16"/>
                <w:szCs w:val="16"/>
              </w:rPr>
              <w:t>closed loop supply chain</w:t>
            </w:r>
          </w:p>
        </w:tc>
        <w:tc>
          <w:tcPr>
            <w:tcW w:w="2782" w:type="dxa"/>
          </w:tcPr>
          <w:p w14:paraId="2F20AB9F" w14:textId="77777777" w:rsidR="004417A2" w:rsidRPr="00E718BA" w:rsidRDefault="006F158C">
            <w:pPr>
              <w:widowControl w:val="0"/>
              <w:pBdr>
                <w:top w:val="nil"/>
                <w:left w:val="nil"/>
                <w:bottom w:val="nil"/>
                <w:right w:val="nil"/>
                <w:between w:val="nil"/>
              </w:pBdr>
              <w:spacing w:before="27" w:after="0" w:line="240" w:lineRule="auto"/>
              <w:ind w:left="120"/>
              <w:jc w:val="both"/>
              <w:rPr>
                <w:rFonts w:ascii="Book Antiqua" w:eastAsia="Book Antiqua" w:hAnsi="Book Antiqua" w:cs="Book Antiqua"/>
                <w:sz w:val="16"/>
                <w:szCs w:val="16"/>
              </w:rPr>
            </w:pPr>
            <w:r w:rsidRPr="00E718BA">
              <w:rPr>
                <w:rFonts w:ascii="Book Antiqua" w:eastAsia="Book Antiqua" w:hAnsi="Book Antiqua" w:cs="Book Antiqua"/>
                <w:sz w:val="16"/>
                <w:szCs w:val="16"/>
              </w:rPr>
              <w:t>closing supply chains</w:t>
            </w:r>
          </w:p>
        </w:tc>
        <w:tc>
          <w:tcPr>
            <w:tcW w:w="3004" w:type="dxa"/>
          </w:tcPr>
          <w:p w14:paraId="2F20ABA0" w14:textId="77777777" w:rsidR="004417A2" w:rsidRPr="00E718BA" w:rsidRDefault="006F158C">
            <w:pPr>
              <w:widowControl w:val="0"/>
              <w:spacing w:before="27" w:after="0" w:line="240" w:lineRule="auto"/>
              <w:ind w:left="120"/>
              <w:jc w:val="both"/>
              <w:rPr>
                <w:rFonts w:ascii="Book Antiqua" w:eastAsia="Book Antiqua" w:hAnsi="Book Antiqua" w:cs="Book Antiqua"/>
                <w:sz w:val="16"/>
                <w:szCs w:val="16"/>
              </w:rPr>
            </w:pPr>
            <w:r w:rsidRPr="00E718BA">
              <w:rPr>
                <w:rFonts w:ascii="Book Antiqua" w:eastAsia="Book Antiqua" w:hAnsi="Book Antiqua" w:cs="Book Antiqua"/>
                <w:sz w:val="16"/>
                <w:szCs w:val="16"/>
              </w:rPr>
              <w:t>remanufacturing</w:t>
            </w:r>
          </w:p>
        </w:tc>
      </w:tr>
      <w:tr w:rsidR="00E718BA" w:rsidRPr="00E718BA" w14:paraId="2F20ABA5" w14:textId="77777777">
        <w:trPr>
          <w:trHeight w:val="239"/>
        </w:trPr>
        <w:tc>
          <w:tcPr>
            <w:tcW w:w="2153" w:type="dxa"/>
          </w:tcPr>
          <w:p w14:paraId="2F20ABA2" w14:textId="77777777" w:rsidR="004417A2" w:rsidRPr="00E718BA" w:rsidRDefault="006F158C">
            <w:pPr>
              <w:widowControl w:val="0"/>
              <w:pBdr>
                <w:top w:val="nil"/>
                <w:left w:val="nil"/>
                <w:bottom w:val="nil"/>
                <w:right w:val="nil"/>
                <w:between w:val="nil"/>
              </w:pBdr>
              <w:spacing w:before="27" w:after="0" w:line="240" w:lineRule="auto"/>
              <w:jc w:val="both"/>
              <w:rPr>
                <w:rFonts w:ascii="Book Antiqua" w:eastAsia="Book Antiqua" w:hAnsi="Book Antiqua" w:cs="Book Antiqua"/>
                <w:sz w:val="16"/>
                <w:szCs w:val="16"/>
              </w:rPr>
            </w:pPr>
            <w:r w:rsidRPr="00E718BA">
              <w:rPr>
                <w:rFonts w:ascii="Book Antiqua" w:eastAsia="Book Antiqua" w:hAnsi="Book Antiqua" w:cs="Book Antiqua"/>
                <w:sz w:val="16"/>
                <w:szCs w:val="16"/>
              </w:rPr>
              <w:t>cradle-to-cradle design</w:t>
            </w:r>
          </w:p>
        </w:tc>
        <w:tc>
          <w:tcPr>
            <w:tcW w:w="2782" w:type="dxa"/>
          </w:tcPr>
          <w:p w14:paraId="2F20ABA3" w14:textId="77777777" w:rsidR="004417A2" w:rsidRPr="00E718BA" w:rsidRDefault="006F158C">
            <w:pPr>
              <w:widowControl w:val="0"/>
              <w:pBdr>
                <w:top w:val="nil"/>
                <w:left w:val="nil"/>
                <w:bottom w:val="nil"/>
                <w:right w:val="nil"/>
                <w:between w:val="nil"/>
              </w:pBdr>
              <w:spacing w:before="27" w:after="0" w:line="240" w:lineRule="auto"/>
              <w:ind w:left="119"/>
              <w:jc w:val="both"/>
              <w:rPr>
                <w:rFonts w:ascii="Book Antiqua" w:eastAsia="Book Antiqua" w:hAnsi="Book Antiqua" w:cs="Book Antiqua"/>
                <w:sz w:val="16"/>
                <w:szCs w:val="16"/>
              </w:rPr>
            </w:pPr>
            <w:r w:rsidRPr="00E718BA">
              <w:rPr>
                <w:rFonts w:ascii="Book Antiqua" w:eastAsia="Book Antiqua" w:hAnsi="Book Antiqua" w:cs="Book Antiqua"/>
                <w:sz w:val="16"/>
                <w:szCs w:val="16"/>
              </w:rPr>
              <w:t>product lifetime extension</w:t>
            </w:r>
          </w:p>
        </w:tc>
        <w:tc>
          <w:tcPr>
            <w:tcW w:w="3004" w:type="dxa"/>
          </w:tcPr>
          <w:p w14:paraId="2F20ABA4" w14:textId="77777777" w:rsidR="004417A2" w:rsidRPr="00E718BA" w:rsidRDefault="006F158C">
            <w:pPr>
              <w:widowControl w:val="0"/>
              <w:pBdr>
                <w:top w:val="nil"/>
                <w:left w:val="nil"/>
                <w:bottom w:val="nil"/>
                <w:right w:val="nil"/>
                <w:between w:val="nil"/>
              </w:pBdr>
              <w:spacing w:before="27" w:after="0" w:line="240" w:lineRule="auto"/>
              <w:ind w:left="120"/>
              <w:jc w:val="both"/>
              <w:rPr>
                <w:rFonts w:ascii="Book Antiqua" w:eastAsia="Book Antiqua" w:hAnsi="Book Antiqua" w:cs="Book Antiqua"/>
                <w:sz w:val="16"/>
                <w:szCs w:val="16"/>
              </w:rPr>
            </w:pPr>
            <w:r w:rsidRPr="00E718BA">
              <w:rPr>
                <w:rFonts w:ascii="Book Antiqua" w:eastAsia="Book Antiqua" w:hAnsi="Book Antiqua" w:cs="Book Antiqua"/>
                <w:sz w:val="16"/>
                <w:szCs w:val="16"/>
              </w:rPr>
              <w:t>industrial symbiosis</w:t>
            </w:r>
          </w:p>
        </w:tc>
      </w:tr>
      <w:tr w:rsidR="00E718BA" w:rsidRPr="00E718BA" w14:paraId="2F20ABA9" w14:textId="77777777">
        <w:trPr>
          <w:trHeight w:val="239"/>
        </w:trPr>
        <w:tc>
          <w:tcPr>
            <w:tcW w:w="2153" w:type="dxa"/>
            <w:tcBorders>
              <w:bottom w:val="single" w:sz="4" w:space="0" w:color="000000"/>
            </w:tcBorders>
          </w:tcPr>
          <w:p w14:paraId="2F20ABA6" w14:textId="77777777" w:rsidR="004417A2" w:rsidRPr="00E718BA" w:rsidRDefault="006F158C">
            <w:pPr>
              <w:widowControl w:val="0"/>
              <w:pBdr>
                <w:top w:val="nil"/>
                <w:left w:val="nil"/>
                <w:bottom w:val="nil"/>
                <w:right w:val="nil"/>
                <w:between w:val="nil"/>
              </w:pBdr>
              <w:spacing w:before="27" w:after="0" w:line="240" w:lineRule="auto"/>
              <w:jc w:val="both"/>
              <w:rPr>
                <w:rFonts w:ascii="Book Antiqua" w:eastAsia="Book Antiqua" w:hAnsi="Book Antiqua" w:cs="Book Antiqua"/>
                <w:sz w:val="16"/>
                <w:szCs w:val="16"/>
              </w:rPr>
            </w:pPr>
            <w:r w:rsidRPr="00E718BA">
              <w:rPr>
                <w:rFonts w:ascii="Book Antiqua" w:eastAsia="Book Antiqua" w:hAnsi="Book Antiqua" w:cs="Book Antiqua"/>
                <w:sz w:val="16"/>
                <w:szCs w:val="16"/>
              </w:rPr>
              <w:t>industrial ecology</w:t>
            </w:r>
          </w:p>
        </w:tc>
        <w:tc>
          <w:tcPr>
            <w:tcW w:w="2782" w:type="dxa"/>
            <w:tcBorders>
              <w:bottom w:val="single" w:sz="4" w:space="0" w:color="000000"/>
            </w:tcBorders>
          </w:tcPr>
          <w:p w14:paraId="2F20ABA7" w14:textId="77777777" w:rsidR="004417A2" w:rsidRPr="00E718BA" w:rsidRDefault="006F158C">
            <w:pPr>
              <w:widowControl w:val="0"/>
              <w:pBdr>
                <w:top w:val="nil"/>
                <w:left w:val="nil"/>
                <w:bottom w:val="nil"/>
                <w:right w:val="nil"/>
                <w:between w:val="nil"/>
              </w:pBdr>
              <w:spacing w:before="27" w:after="0" w:line="240" w:lineRule="auto"/>
              <w:ind w:left="120"/>
              <w:jc w:val="both"/>
              <w:rPr>
                <w:rFonts w:ascii="Book Antiqua" w:eastAsia="Book Antiqua" w:hAnsi="Book Antiqua" w:cs="Book Antiqua"/>
                <w:sz w:val="16"/>
                <w:szCs w:val="16"/>
              </w:rPr>
            </w:pPr>
            <w:r w:rsidRPr="00E718BA">
              <w:rPr>
                <w:rFonts w:ascii="Book Antiqua" w:eastAsia="Book Antiqua" w:hAnsi="Book Antiqua" w:cs="Book Antiqua"/>
                <w:sz w:val="16"/>
                <w:szCs w:val="16"/>
              </w:rPr>
              <w:t>resource efficiency</w:t>
            </w:r>
          </w:p>
        </w:tc>
        <w:tc>
          <w:tcPr>
            <w:tcW w:w="3004" w:type="dxa"/>
            <w:tcBorders>
              <w:bottom w:val="single" w:sz="4" w:space="0" w:color="000000"/>
            </w:tcBorders>
          </w:tcPr>
          <w:p w14:paraId="2F20ABA8" w14:textId="77777777" w:rsidR="004417A2" w:rsidRPr="00E718BA" w:rsidRDefault="006F158C">
            <w:pPr>
              <w:widowControl w:val="0"/>
              <w:pBdr>
                <w:top w:val="nil"/>
                <w:left w:val="nil"/>
                <w:bottom w:val="nil"/>
                <w:right w:val="nil"/>
                <w:between w:val="nil"/>
              </w:pBdr>
              <w:spacing w:before="27" w:after="0" w:line="240" w:lineRule="auto"/>
              <w:ind w:left="121"/>
              <w:jc w:val="both"/>
              <w:rPr>
                <w:rFonts w:ascii="Book Antiqua" w:eastAsia="Book Antiqua" w:hAnsi="Book Antiqua" w:cs="Book Antiqua"/>
                <w:sz w:val="16"/>
                <w:szCs w:val="16"/>
              </w:rPr>
            </w:pPr>
            <w:r w:rsidRPr="00E718BA">
              <w:rPr>
                <w:rFonts w:ascii="Book Antiqua" w:eastAsia="Book Antiqua" w:hAnsi="Book Antiqua" w:cs="Book Antiqua"/>
                <w:sz w:val="16"/>
                <w:szCs w:val="16"/>
              </w:rPr>
              <w:t>eco-industrial park</w:t>
            </w:r>
          </w:p>
        </w:tc>
      </w:tr>
      <w:tr w:rsidR="00E718BA" w:rsidRPr="00E718BA" w14:paraId="2F20ABAD" w14:textId="77777777">
        <w:trPr>
          <w:trHeight w:val="329"/>
        </w:trPr>
        <w:tc>
          <w:tcPr>
            <w:tcW w:w="2153" w:type="dxa"/>
            <w:tcBorders>
              <w:top w:val="single" w:sz="4" w:space="0" w:color="000000"/>
            </w:tcBorders>
          </w:tcPr>
          <w:p w14:paraId="2F20ABAA" w14:textId="77777777" w:rsidR="004417A2" w:rsidRPr="00E718BA" w:rsidRDefault="004417A2">
            <w:pPr>
              <w:widowControl w:val="0"/>
              <w:pBdr>
                <w:top w:val="nil"/>
                <w:left w:val="nil"/>
                <w:bottom w:val="nil"/>
                <w:right w:val="nil"/>
                <w:between w:val="nil"/>
              </w:pBdr>
              <w:spacing w:after="0" w:line="240" w:lineRule="auto"/>
              <w:jc w:val="both"/>
              <w:rPr>
                <w:rFonts w:ascii="Book Antiqua" w:eastAsia="Book Antiqua" w:hAnsi="Book Antiqua" w:cs="Book Antiqua"/>
                <w:sz w:val="18"/>
                <w:szCs w:val="18"/>
              </w:rPr>
            </w:pPr>
          </w:p>
        </w:tc>
        <w:tc>
          <w:tcPr>
            <w:tcW w:w="2782" w:type="dxa"/>
            <w:tcBorders>
              <w:top w:val="single" w:sz="4" w:space="0" w:color="000000"/>
            </w:tcBorders>
          </w:tcPr>
          <w:p w14:paraId="2F20ABAB" w14:textId="77777777" w:rsidR="004417A2" w:rsidRPr="00E718BA" w:rsidRDefault="006F158C">
            <w:pPr>
              <w:widowControl w:val="0"/>
              <w:pBdr>
                <w:top w:val="nil"/>
                <w:left w:val="nil"/>
                <w:bottom w:val="nil"/>
                <w:right w:val="nil"/>
                <w:between w:val="nil"/>
              </w:pBdr>
              <w:spacing w:before="45" w:after="0" w:line="240" w:lineRule="auto"/>
              <w:ind w:left="1455"/>
              <w:jc w:val="both"/>
              <w:rPr>
                <w:rFonts w:ascii="Book Antiqua" w:eastAsia="Book Antiqua" w:hAnsi="Book Antiqua" w:cs="Book Antiqua"/>
                <w:b/>
                <w:sz w:val="20"/>
                <w:szCs w:val="20"/>
              </w:rPr>
            </w:pPr>
            <w:r w:rsidRPr="00E718BA">
              <w:rPr>
                <w:rFonts w:ascii="Book Antiqua" w:eastAsia="Book Antiqua" w:hAnsi="Book Antiqua" w:cs="Book Antiqua"/>
                <w:b/>
                <w:sz w:val="20"/>
                <w:szCs w:val="20"/>
              </w:rPr>
              <w:t>Models</w:t>
            </w:r>
          </w:p>
        </w:tc>
        <w:tc>
          <w:tcPr>
            <w:tcW w:w="3004" w:type="dxa"/>
            <w:tcBorders>
              <w:top w:val="single" w:sz="4" w:space="0" w:color="000000"/>
            </w:tcBorders>
          </w:tcPr>
          <w:p w14:paraId="2F20ABAC" w14:textId="77777777" w:rsidR="004417A2" w:rsidRPr="00E718BA" w:rsidRDefault="004417A2">
            <w:pPr>
              <w:widowControl w:val="0"/>
              <w:pBdr>
                <w:top w:val="nil"/>
                <w:left w:val="nil"/>
                <w:bottom w:val="nil"/>
                <w:right w:val="nil"/>
                <w:between w:val="nil"/>
              </w:pBdr>
              <w:spacing w:after="0" w:line="240" w:lineRule="auto"/>
              <w:jc w:val="both"/>
              <w:rPr>
                <w:rFonts w:ascii="Book Antiqua" w:eastAsia="Book Antiqua" w:hAnsi="Book Antiqua" w:cs="Book Antiqua"/>
                <w:sz w:val="18"/>
                <w:szCs w:val="18"/>
              </w:rPr>
            </w:pPr>
          </w:p>
        </w:tc>
      </w:tr>
      <w:tr w:rsidR="00E718BA" w:rsidRPr="00E718BA" w14:paraId="2F20ABB1" w14:textId="77777777">
        <w:trPr>
          <w:trHeight w:val="293"/>
        </w:trPr>
        <w:tc>
          <w:tcPr>
            <w:tcW w:w="2153" w:type="dxa"/>
            <w:tcBorders>
              <w:top w:val="single" w:sz="4" w:space="0" w:color="000000"/>
            </w:tcBorders>
          </w:tcPr>
          <w:p w14:paraId="2F20ABAE" w14:textId="77777777" w:rsidR="004417A2" w:rsidRPr="00E718BA" w:rsidRDefault="006F158C">
            <w:pPr>
              <w:widowControl w:val="0"/>
              <w:pBdr>
                <w:top w:val="nil"/>
                <w:left w:val="nil"/>
                <w:bottom w:val="nil"/>
                <w:right w:val="nil"/>
                <w:between w:val="nil"/>
              </w:pBdr>
              <w:spacing w:before="81" w:after="0" w:line="240" w:lineRule="auto"/>
              <w:jc w:val="both"/>
              <w:rPr>
                <w:rFonts w:ascii="Book Antiqua" w:eastAsia="Book Antiqua" w:hAnsi="Book Antiqua" w:cs="Book Antiqua"/>
                <w:sz w:val="16"/>
                <w:szCs w:val="16"/>
              </w:rPr>
            </w:pPr>
            <w:r w:rsidRPr="00E718BA">
              <w:rPr>
                <w:rFonts w:ascii="Book Antiqua" w:eastAsia="Book Antiqua" w:hAnsi="Book Antiqua" w:cs="Book Antiqua"/>
                <w:sz w:val="16"/>
                <w:szCs w:val="16"/>
              </w:rPr>
              <w:t>input-output</w:t>
            </w:r>
          </w:p>
        </w:tc>
        <w:tc>
          <w:tcPr>
            <w:tcW w:w="2782" w:type="dxa"/>
            <w:tcBorders>
              <w:top w:val="single" w:sz="4" w:space="0" w:color="000000"/>
            </w:tcBorders>
          </w:tcPr>
          <w:p w14:paraId="2F20ABAF" w14:textId="77777777" w:rsidR="004417A2" w:rsidRPr="00E718BA" w:rsidRDefault="006F158C">
            <w:pPr>
              <w:widowControl w:val="0"/>
              <w:pBdr>
                <w:top w:val="nil"/>
                <w:left w:val="nil"/>
                <w:bottom w:val="nil"/>
                <w:right w:val="nil"/>
                <w:between w:val="nil"/>
              </w:pBdr>
              <w:spacing w:before="81" w:after="0" w:line="240" w:lineRule="auto"/>
              <w:ind w:left="119"/>
              <w:jc w:val="both"/>
              <w:rPr>
                <w:rFonts w:ascii="Book Antiqua" w:eastAsia="Book Antiqua" w:hAnsi="Book Antiqua" w:cs="Book Antiqua"/>
                <w:sz w:val="16"/>
                <w:szCs w:val="16"/>
              </w:rPr>
            </w:pPr>
            <w:r w:rsidRPr="00E718BA">
              <w:rPr>
                <w:rFonts w:ascii="Book Antiqua" w:eastAsia="Book Antiqua" w:hAnsi="Book Antiqua" w:cs="Book Antiqua"/>
                <w:sz w:val="16"/>
                <w:szCs w:val="16"/>
              </w:rPr>
              <w:t>computable general equilibrium</w:t>
            </w:r>
          </w:p>
        </w:tc>
        <w:tc>
          <w:tcPr>
            <w:tcW w:w="3004" w:type="dxa"/>
            <w:tcBorders>
              <w:top w:val="single" w:sz="4" w:space="0" w:color="000000"/>
            </w:tcBorders>
          </w:tcPr>
          <w:p w14:paraId="2F20ABB0" w14:textId="77777777" w:rsidR="004417A2" w:rsidRPr="00E718BA" w:rsidRDefault="006F158C">
            <w:pPr>
              <w:widowControl w:val="0"/>
              <w:pBdr>
                <w:top w:val="nil"/>
                <w:left w:val="nil"/>
                <w:bottom w:val="nil"/>
                <w:right w:val="nil"/>
                <w:between w:val="nil"/>
              </w:pBdr>
              <w:spacing w:before="81" w:after="0" w:line="240" w:lineRule="auto"/>
              <w:ind w:left="120"/>
              <w:jc w:val="both"/>
              <w:rPr>
                <w:rFonts w:ascii="Book Antiqua" w:eastAsia="Book Antiqua" w:hAnsi="Book Antiqua" w:cs="Book Antiqua"/>
                <w:sz w:val="16"/>
                <w:szCs w:val="16"/>
              </w:rPr>
            </w:pPr>
            <w:r w:rsidRPr="00E718BA">
              <w:rPr>
                <w:rFonts w:ascii="Book Antiqua" w:eastAsia="Book Antiqua" w:hAnsi="Book Antiqua" w:cs="Book Antiqua"/>
                <w:sz w:val="16"/>
                <w:szCs w:val="16"/>
              </w:rPr>
              <w:t>dynamic stochastic general equilibrium</w:t>
            </w:r>
          </w:p>
        </w:tc>
      </w:tr>
      <w:tr w:rsidR="00E718BA" w:rsidRPr="00E718BA" w14:paraId="2F20ABB5" w14:textId="77777777">
        <w:trPr>
          <w:trHeight w:val="239"/>
        </w:trPr>
        <w:tc>
          <w:tcPr>
            <w:tcW w:w="2153" w:type="dxa"/>
          </w:tcPr>
          <w:p w14:paraId="2F20ABB2" w14:textId="77777777" w:rsidR="004417A2" w:rsidRPr="00E718BA" w:rsidRDefault="006F158C">
            <w:pPr>
              <w:widowControl w:val="0"/>
              <w:pBdr>
                <w:top w:val="nil"/>
                <w:left w:val="nil"/>
                <w:bottom w:val="nil"/>
                <w:right w:val="nil"/>
                <w:between w:val="nil"/>
              </w:pBdr>
              <w:spacing w:before="27" w:after="0" w:line="240" w:lineRule="auto"/>
              <w:jc w:val="both"/>
              <w:rPr>
                <w:rFonts w:ascii="Book Antiqua" w:eastAsia="Book Antiqua" w:hAnsi="Book Antiqua" w:cs="Book Antiqua"/>
                <w:sz w:val="16"/>
                <w:szCs w:val="16"/>
              </w:rPr>
            </w:pPr>
            <w:r w:rsidRPr="00E718BA">
              <w:rPr>
                <w:rFonts w:ascii="Book Antiqua" w:eastAsia="Book Antiqua" w:hAnsi="Book Antiqua" w:cs="Book Antiqua"/>
                <w:sz w:val="16"/>
                <w:szCs w:val="16"/>
              </w:rPr>
              <w:t>stock-flow consistent</w:t>
            </w:r>
          </w:p>
        </w:tc>
        <w:tc>
          <w:tcPr>
            <w:tcW w:w="2782" w:type="dxa"/>
          </w:tcPr>
          <w:p w14:paraId="2F20ABB3" w14:textId="77777777" w:rsidR="004417A2" w:rsidRPr="00E718BA" w:rsidRDefault="006F158C">
            <w:pPr>
              <w:widowControl w:val="0"/>
              <w:pBdr>
                <w:top w:val="nil"/>
                <w:left w:val="nil"/>
                <w:bottom w:val="nil"/>
                <w:right w:val="nil"/>
                <w:between w:val="nil"/>
              </w:pBdr>
              <w:spacing w:before="27" w:after="0" w:line="240" w:lineRule="auto"/>
              <w:ind w:left="119"/>
              <w:jc w:val="both"/>
              <w:rPr>
                <w:rFonts w:ascii="Book Antiqua" w:eastAsia="Book Antiqua" w:hAnsi="Book Antiqua" w:cs="Book Antiqua"/>
                <w:sz w:val="16"/>
                <w:szCs w:val="16"/>
              </w:rPr>
            </w:pPr>
            <w:r w:rsidRPr="00E718BA">
              <w:rPr>
                <w:rFonts w:ascii="Book Antiqua" w:eastAsia="Book Antiqua" w:hAnsi="Book Antiqua" w:cs="Book Antiqua"/>
                <w:sz w:val="16"/>
                <w:szCs w:val="16"/>
              </w:rPr>
              <w:t>CGE</w:t>
            </w:r>
          </w:p>
        </w:tc>
        <w:tc>
          <w:tcPr>
            <w:tcW w:w="3004" w:type="dxa"/>
          </w:tcPr>
          <w:p w14:paraId="2F20ABB4" w14:textId="77777777" w:rsidR="004417A2" w:rsidRPr="00E718BA" w:rsidRDefault="006F158C">
            <w:pPr>
              <w:widowControl w:val="0"/>
              <w:pBdr>
                <w:top w:val="nil"/>
                <w:left w:val="nil"/>
                <w:bottom w:val="nil"/>
                <w:right w:val="nil"/>
                <w:between w:val="nil"/>
              </w:pBdr>
              <w:spacing w:before="27" w:after="0" w:line="240" w:lineRule="auto"/>
              <w:ind w:left="120" w:right="-15"/>
              <w:jc w:val="both"/>
              <w:rPr>
                <w:rFonts w:ascii="Book Antiqua" w:eastAsia="Book Antiqua" w:hAnsi="Book Antiqua" w:cs="Book Antiqua"/>
                <w:sz w:val="16"/>
                <w:szCs w:val="16"/>
              </w:rPr>
            </w:pPr>
            <w:r w:rsidRPr="00E718BA">
              <w:rPr>
                <w:rFonts w:ascii="Book Antiqua" w:eastAsia="Book Antiqua" w:hAnsi="Book Antiqua" w:cs="Book Antiqua"/>
                <w:sz w:val="16"/>
                <w:szCs w:val="16"/>
              </w:rPr>
              <w:t>DSGE</w:t>
            </w:r>
          </w:p>
        </w:tc>
      </w:tr>
      <w:tr w:rsidR="00E718BA" w:rsidRPr="00E718BA" w14:paraId="2F20ABB9" w14:textId="77777777">
        <w:trPr>
          <w:trHeight w:val="272"/>
        </w:trPr>
        <w:tc>
          <w:tcPr>
            <w:tcW w:w="2153" w:type="dxa"/>
            <w:tcBorders>
              <w:bottom w:val="single" w:sz="8" w:space="0" w:color="000000"/>
            </w:tcBorders>
          </w:tcPr>
          <w:p w14:paraId="2F20ABB6" w14:textId="77777777" w:rsidR="004417A2" w:rsidRPr="00E718BA" w:rsidRDefault="006F158C">
            <w:pPr>
              <w:widowControl w:val="0"/>
              <w:pBdr>
                <w:top w:val="nil"/>
                <w:left w:val="nil"/>
                <w:bottom w:val="nil"/>
                <w:right w:val="nil"/>
                <w:between w:val="nil"/>
              </w:pBdr>
              <w:spacing w:before="27" w:after="0" w:line="240" w:lineRule="auto"/>
              <w:jc w:val="both"/>
              <w:rPr>
                <w:rFonts w:ascii="Book Antiqua" w:eastAsia="Book Antiqua" w:hAnsi="Book Antiqua" w:cs="Book Antiqua"/>
                <w:sz w:val="16"/>
                <w:szCs w:val="16"/>
              </w:rPr>
            </w:pPr>
            <w:r w:rsidRPr="00E718BA">
              <w:rPr>
                <w:rFonts w:ascii="Book Antiqua" w:eastAsia="Book Antiqua" w:hAnsi="Book Antiqua" w:cs="Book Antiqua"/>
                <w:sz w:val="16"/>
                <w:szCs w:val="16"/>
              </w:rPr>
              <w:t>macroeconomic model</w:t>
            </w:r>
          </w:p>
        </w:tc>
        <w:tc>
          <w:tcPr>
            <w:tcW w:w="2782" w:type="dxa"/>
            <w:tcBorders>
              <w:bottom w:val="single" w:sz="8" w:space="0" w:color="000000"/>
            </w:tcBorders>
          </w:tcPr>
          <w:p w14:paraId="2F20ABB7" w14:textId="77777777" w:rsidR="004417A2" w:rsidRPr="00E718BA" w:rsidRDefault="004417A2">
            <w:pPr>
              <w:widowControl w:val="0"/>
              <w:pBdr>
                <w:top w:val="nil"/>
                <w:left w:val="nil"/>
                <w:bottom w:val="nil"/>
                <w:right w:val="nil"/>
                <w:between w:val="nil"/>
              </w:pBdr>
              <w:spacing w:before="27" w:after="0" w:line="240" w:lineRule="auto"/>
              <w:ind w:left="120"/>
              <w:jc w:val="both"/>
              <w:rPr>
                <w:rFonts w:ascii="Book Antiqua" w:eastAsia="Book Antiqua" w:hAnsi="Book Antiqua" w:cs="Book Antiqua"/>
                <w:sz w:val="16"/>
                <w:szCs w:val="16"/>
              </w:rPr>
            </w:pPr>
          </w:p>
        </w:tc>
        <w:tc>
          <w:tcPr>
            <w:tcW w:w="3004" w:type="dxa"/>
            <w:tcBorders>
              <w:bottom w:val="single" w:sz="8" w:space="0" w:color="000000"/>
            </w:tcBorders>
          </w:tcPr>
          <w:p w14:paraId="2F20ABB8" w14:textId="77777777" w:rsidR="004417A2" w:rsidRPr="00E718BA" w:rsidRDefault="004417A2">
            <w:pPr>
              <w:widowControl w:val="0"/>
              <w:pBdr>
                <w:top w:val="nil"/>
                <w:left w:val="nil"/>
                <w:bottom w:val="nil"/>
                <w:right w:val="nil"/>
                <w:between w:val="nil"/>
              </w:pBdr>
              <w:spacing w:before="27" w:after="0" w:line="240" w:lineRule="auto"/>
              <w:ind w:left="120"/>
              <w:jc w:val="both"/>
              <w:rPr>
                <w:rFonts w:ascii="Book Antiqua" w:eastAsia="Book Antiqua" w:hAnsi="Book Antiqua" w:cs="Book Antiqua"/>
                <w:sz w:val="16"/>
                <w:szCs w:val="16"/>
              </w:rPr>
            </w:pPr>
          </w:p>
        </w:tc>
      </w:tr>
    </w:tbl>
    <w:p w14:paraId="2F20ABBA" w14:textId="0C36E7C9" w:rsidR="004417A2" w:rsidRPr="00E718BA" w:rsidRDefault="006F158C">
      <w:pPr>
        <w:spacing w:before="146"/>
        <w:ind w:left="115"/>
        <w:jc w:val="both"/>
        <w:rPr>
          <w:rFonts w:ascii="Garamond" w:eastAsia="Garamond" w:hAnsi="Garamond" w:cs="Garamond"/>
          <w:sz w:val="18"/>
          <w:szCs w:val="18"/>
        </w:rPr>
      </w:pPr>
      <w:r w:rsidRPr="00E718BA">
        <w:rPr>
          <w:rFonts w:ascii="Garamond" w:eastAsia="Garamond" w:hAnsi="Garamond" w:cs="Garamond"/>
          <w:b/>
          <w:sz w:val="18"/>
          <w:szCs w:val="18"/>
        </w:rPr>
        <w:t>Table 1:</w:t>
      </w:r>
      <w:r w:rsidRPr="00E718BA">
        <w:rPr>
          <w:rFonts w:ascii="Garamond" w:eastAsia="Garamond" w:hAnsi="Garamond" w:cs="Garamond"/>
          <w:sz w:val="18"/>
          <w:szCs w:val="18"/>
        </w:rPr>
        <w:t xml:space="preserve"> Search </w:t>
      </w:r>
      <w:r w:rsidR="008C08D0">
        <w:rPr>
          <w:rFonts w:ascii="Garamond" w:eastAsia="Garamond" w:hAnsi="Garamond" w:cs="Garamond"/>
          <w:sz w:val="18"/>
          <w:szCs w:val="18"/>
        </w:rPr>
        <w:t>k</w:t>
      </w:r>
      <w:r w:rsidRPr="00E718BA">
        <w:rPr>
          <w:rFonts w:ascii="Garamond" w:eastAsia="Garamond" w:hAnsi="Garamond" w:cs="Garamond"/>
          <w:sz w:val="18"/>
          <w:szCs w:val="18"/>
        </w:rPr>
        <w:t>eywords.</w:t>
      </w:r>
    </w:p>
    <w:p w14:paraId="2F20ABBB" w14:textId="7373130A" w:rsidR="004417A2" w:rsidRPr="00E718BA" w:rsidRDefault="006F158C" w:rsidP="00D40AA3">
      <w:pPr>
        <w:spacing w:after="0" w:line="276" w:lineRule="auto"/>
        <w:jc w:val="both"/>
        <w:rPr>
          <w:rFonts w:ascii="Garamond" w:eastAsia="Garamond" w:hAnsi="Garamond" w:cs="Garamond"/>
          <w:sz w:val="24"/>
          <w:szCs w:val="24"/>
        </w:rPr>
      </w:pPr>
      <w:r w:rsidRPr="00E718BA">
        <w:rPr>
          <w:rFonts w:ascii="Garamond" w:eastAsia="Garamond" w:hAnsi="Garamond" w:cs="Garamond"/>
          <w:sz w:val="24"/>
          <w:szCs w:val="24"/>
        </w:rPr>
        <w:t>Once the subset of potentially relevant articles was identified (n = 1120), further refinement was performed on the abstracts: sources were excluded from the dataset unless they simultaneously verified the following criteria: (i) provision of an ex-post evaluation or ex-ante scenario analysis of a CE intervention; (ii) assessment of the impact of CE intervention on socio-economic and environmental variables (e.g. GDP, employment, prices, costs, profits, wages, greenhouse gas emissions, or material consumption). During this process, further criteria were developed to exclude documents that solely analysed the impact of carbon taxes or water usage. Based on these criteria, various papers were excluded from the dataset, such as those:</w:t>
      </w:r>
    </w:p>
    <w:p w14:paraId="2F20ABBC" w14:textId="77777777" w:rsidR="004417A2" w:rsidRPr="00E718BA" w:rsidRDefault="006F158C">
      <w:pPr>
        <w:widowControl w:val="0"/>
        <w:numPr>
          <w:ilvl w:val="0"/>
          <w:numId w:val="2"/>
        </w:numPr>
        <w:pBdr>
          <w:top w:val="nil"/>
          <w:left w:val="nil"/>
          <w:bottom w:val="nil"/>
          <w:right w:val="nil"/>
          <w:between w:val="nil"/>
        </w:pBdr>
        <w:spacing w:after="0" w:line="276" w:lineRule="auto"/>
        <w:jc w:val="both"/>
        <w:rPr>
          <w:rFonts w:ascii="Garamond" w:eastAsia="Garamond" w:hAnsi="Garamond" w:cs="Garamond"/>
          <w:sz w:val="24"/>
          <w:szCs w:val="24"/>
        </w:rPr>
      </w:pPr>
      <w:r w:rsidRPr="00E718BA">
        <w:rPr>
          <w:rFonts w:ascii="Garamond" w:eastAsia="Garamond" w:hAnsi="Garamond" w:cs="Garamond"/>
          <w:sz w:val="24"/>
          <w:szCs w:val="24"/>
        </w:rPr>
        <w:t>providing an assessment of the impact of CE interventions solely based on environmental variables.</w:t>
      </w:r>
    </w:p>
    <w:p w14:paraId="2F20ABBD" w14:textId="77777777" w:rsidR="004417A2" w:rsidRPr="00E718BA" w:rsidRDefault="006F158C">
      <w:pPr>
        <w:widowControl w:val="0"/>
        <w:numPr>
          <w:ilvl w:val="0"/>
          <w:numId w:val="2"/>
        </w:numPr>
        <w:pBdr>
          <w:top w:val="nil"/>
          <w:left w:val="nil"/>
          <w:bottom w:val="nil"/>
          <w:right w:val="nil"/>
          <w:between w:val="nil"/>
        </w:pBdr>
        <w:spacing w:after="0" w:line="276" w:lineRule="auto"/>
        <w:jc w:val="both"/>
        <w:rPr>
          <w:rFonts w:ascii="Garamond" w:eastAsia="Garamond" w:hAnsi="Garamond" w:cs="Garamond"/>
          <w:sz w:val="24"/>
          <w:szCs w:val="24"/>
        </w:rPr>
      </w:pPr>
      <w:r w:rsidRPr="00E718BA">
        <w:rPr>
          <w:rFonts w:ascii="Garamond" w:eastAsia="Garamond" w:hAnsi="Garamond" w:cs="Garamond"/>
          <w:sz w:val="24"/>
          <w:szCs w:val="24"/>
        </w:rPr>
        <w:lastRenderedPageBreak/>
        <w:t>analysing solely the co-evolution of environmental and economic variables to assess decoupling of emissions or material consumption, without identifying the effect of some CE interventions.</w:t>
      </w:r>
    </w:p>
    <w:p w14:paraId="2F20ABBE" w14:textId="636B2707" w:rsidR="004417A2" w:rsidRPr="00E718BA" w:rsidRDefault="006F158C">
      <w:pPr>
        <w:widowControl w:val="0"/>
        <w:numPr>
          <w:ilvl w:val="0"/>
          <w:numId w:val="2"/>
        </w:numPr>
        <w:pBdr>
          <w:top w:val="nil"/>
          <w:left w:val="nil"/>
          <w:bottom w:val="nil"/>
          <w:right w:val="nil"/>
          <w:between w:val="nil"/>
        </w:pBdr>
        <w:spacing w:after="0" w:line="276" w:lineRule="auto"/>
        <w:jc w:val="both"/>
        <w:rPr>
          <w:rFonts w:ascii="Garamond" w:eastAsia="Garamond" w:hAnsi="Garamond" w:cs="Garamond"/>
          <w:sz w:val="24"/>
          <w:szCs w:val="24"/>
        </w:rPr>
      </w:pPr>
      <w:r w:rsidRPr="00E718BA">
        <w:rPr>
          <w:rFonts w:ascii="Garamond" w:eastAsia="Garamond" w:hAnsi="Garamond" w:cs="Garamond"/>
          <w:sz w:val="24"/>
          <w:szCs w:val="24"/>
        </w:rPr>
        <w:t>focusing on micro- (e.g. single firm), or meso-</w:t>
      </w:r>
      <w:r w:rsidR="005D1193">
        <w:rPr>
          <w:rFonts w:ascii="Garamond" w:eastAsia="Garamond" w:hAnsi="Garamond" w:cs="Garamond"/>
          <w:sz w:val="24"/>
          <w:szCs w:val="24"/>
        </w:rPr>
        <w:t>level</w:t>
      </w:r>
      <w:r w:rsidRPr="00E718BA">
        <w:rPr>
          <w:rFonts w:ascii="Garamond" w:eastAsia="Garamond" w:hAnsi="Garamond" w:cs="Garamond"/>
          <w:sz w:val="24"/>
          <w:szCs w:val="24"/>
        </w:rPr>
        <w:t xml:space="preserve"> (e.g. supply chain, eco-industrial park) </w:t>
      </w:r>
      <w:r w:rsidR="005D1193">
        <w:rPr>
          <w:rFonts w:ascii="Garamond" w:eastAsia="Garamond" w:hAnsi="Garamond" w:cs="Garamond"/>
          <w:sz w:val="24"/>
          <w:szCs w:val="24"/>
        </w:rPr>
        <w:t>analyses</w:t>
      </w:r>
      <w:r w:rsidRPr="00E718BA">
        <w:rPr>
          <w:rFonts w:ascii="Garamond" w:eastAsia="Garamond" w:hAnsi="Garamond" w:cs="Garamond"/>
          <w:sz w:val="24"/>
          <w:szCs w:val="24"/>
        </w:rPr>
        <w:t>, or at a sub-national scale, without developing macro-level considerations.</w:t>
      </w:r>
    </w:p>
    <w:p w14:paraId="2F20ABBF" w14:textId="02BDC5FE" w:rsidR="004417A2" w:rsidRPr="00E718BA" w:rsidRDefault="006F158C">
      <w:pPr>
        <w:widowControl w:val="0"/>
        <w:numPr>
          <w:ilvl w:val="0"/>
          <w:numId w:val="2"/>
        </w:numPr>
        <w:pBdr>
          <w:top w:val="nil"/>
          <w:left w:val="nil"/>
          <w:bottom w:val="nil"/>
          <w:right w:val="nil"/>
          <w:between w:val="nil"/>
        </w:pBdr>
        <w:spacing w:after="0" w:line="276" w:lineRule="auto"/>
        <w:jc w:val="both"/>
        <w:rPr>
          <w:rFonts w:ascii="Garamond" w:eastAsia="Garamond" w:hAnsi="Garamond" w:cs="Garamond"/>
          <w:sz w:val="24"/>
          <w:szCs w:val="24"/>
        </w:rPr>
      </w:pPr>
      <w:r w:rsidRPr="00E718BA">
        <w:rPr>
          <w:rFonts w:ascii="Garamond" w:eastAsia="Garamond" w:hAnsi="Garamond" w:cs="Garamond"/>
          <w:sz w:val="24"/>
          <w:szCs w:val="24"/>
        </w:rPr>
        <w:t xml:space="preserve">not developing prospective scenario analysis of impacts of CE interventions based on </w:t>
      </w:r>
      <w:ins w:id="14" w:author="Jose.Ramos-Torres-Feverei" w:date="2025-03-17T12:13:00Z" w16du:dateUtc="2025-03-17T11:13:00Z">
        <w:r w:rsidR="00BD10D9">
          <w:rPr>
            <w:rFonts w:ascii="Garamond" w:eastAsia="Garamond" w:hAnsi="Garamond" w:cs="Garamond"/>
            <w:sz w:val="24"/>
            <w:szCs w:val="24"/>
          </w:rPr>
          <w:t>multi</w:t>
        </w:r>
      </w:ins>
      <w:ins w:id="15" w:author="Jose.Ramos-Torres-Feverei" w:date="2025-03-17T13:53:00Z" w16du:dateUtc="2025-03-17T12:53:00Z">
        <w:r w:rsidR="006E3D1D">
          <w:rPr>
            <w:rFonts w:ascii="Garamond" w:eastAsia="Garamond" w:hAnsi="Garamond" w:cs="Garamond"/>
            <w:sz w:val="24"/>
            <w:szCs w:val="24"/>
          </w:rPr>
          <w:t>-</w:t>
        </w:r>
      </w:ins>
      <w:ins w:id="16" w:author="Jose.Ramos-Torres-Feverei" w:date="2025-03-17T12:14:00Z" w16du:dateUtc="2025-03-17T11:14:00Z">
        <w:r w:rsidR="00BD10D9">
          <w:rPr>
            <w:rFonts w:ascii="Garamond" w:eastAsia="Garamond" w:hAnsi="Garamond" w:cs="Garamond"/>
            <w:sz w:val="24"/>
            <w:szCs w:val="24"/>
          </w:rPr>
          <w:t xml:space="preserve">sectoral </w:t>
        </w:r>
      </w:ins>
      <w:r w:rsidRPr="00E718BA">
        <w:rPr>
          <w:rFonts w:ascii="Garamond" w:eastAsia="Garamond" w:hAnsi="Garamond" w:cs="Garamond"/>
          <w:sz w:val="24"/>
          <w:szCs w:val="24"/>
        </w:rPr>
        <w:t xml:space="preserve">macroeconomic models. </w:t>
      </w:r>
    </w:p>
    <w:p w14:paraId="08039612" w14:textId="2F92161C" w:rsidR="008C08D0" w:rsidRPr="00E718BA" w:rsidRDefault="006F158C" w:rsidP="008C08D0">
      <w:pPr>
        <w:spacing w:after="0" w:line="276" w:lineRule="auto"/>
        <w:jc w:val="both"/>
        <w:rPr>
          <w:rFonts w:ascii="Garamond" w:eastAsia="Garamond" w:hAnsi="Garamond" w:cs="Garamond"/>
          <w:sz w:val="24"/>
          <w:szCs w:val="24"/>
        </w:rPr>
      </w:pPr>
      <w:r w:rsidRPr="00E718BA">
        <w:rPr>
          <w:rFonts w:ascii="Garamond" w:eastAsia="Garamond" w:hAnsi="Garamond" w:cs="Garamond"/>
          <w:sz w:val="24"/>
          <w:szCs w:val="24"/>
        </w:rPr>
        <w:t xml:space="preserve">A two-stage process was adopted to increase the reliability of the final selection. The 1120 papers were divided among the </w:t>
      </w:r>
      <w:r w:rsidR="008C08D0">
        <w:rPr>
          <w:rFonts w:ascii="Garamond" w:eastAsia="Garamond" w:hAnsi="Garamond" w:cs="Garamond"/>
          <w:sz w:val="24"/>
          <w:szCs w:val="24"/>
        </w:rPr>
        <w:t xml:space="preserve">research </w:t>
      </w:r>
      <w:r w:rsidRPr="00E718BA">
        <w:rPr>
          <w:rFonts w:ascii="Garamond" w:eastAsia="Garamond" w:hAnsi="Garamond" w:cs="Garamond"/>
          <w:sz w:val="24"/>
          <w:szCs w:val="24"/>
        </w:rPr>
        <w:t xml:space="preserve">team </w:t>
      </w:r>
      <w:r w:rsidR="008C08D0">
        <w:rPr>
          <w:rFonts w:ascii="Garamond" w:eastAsia="Garamond" w:hAnsi="Garamond" w:cs="Garamond"/>
          <w:sz w:val="24"/>
          <w:szCs w:val="24"/>
        </w:rPr>
        <w:t>who</w:t>
      </w:r>
      <w:r w:rsidRPr="00E718BA">
        <w:rPr>
          <w:rFonts w:ascii="Garamond" w:eastAsia="Garamond" w:hAnsi="Garamond" w:cs="Garamond"/>
          <w:sz w:val="24"/>
          <w:szCs w:val="24"/>
        </w:rPr>
        <w:t xml:space="preserve"> review</w:t>
      </w:r>
      <w:r w:rsidR="008C08D0">
        <w:rPr>
          <w:rFonts w:ascii="Garamond" w:eastAsia="Garamond" w:hAnsi="Garamond" w:cs="Garamond"/>
          <w:sz w:val="24"/>
          <w:szCs w:val="24"/>
        </w:rPr>
        <w:t xml:space="preserve">ed article </w:t>
      </w:r>
      <w:r w:rsidRPr="00E718BA">
        <w:rPr>
          <w:rFonts w:ascii="Garamond" w:eastAsia="Garamond" w:hAnsi="Garamond" w:cs="Garamond"/>
          <w:sz w:val="24"/>
          <w:szCs w:val="24"/>
        </w:rPr>
        <w:t xml:space="preserve">abstracts, </w:t>
      </w:r>
      <w:r w:rsidR="008C08D0">
        <w:rPr>
          <w:rFonts w:ascii="Garamond" w:eastAsia="Garamond" w:hAnsi="Garamond" w:cs="Garamond"/>
          <w:sz w:val="24"/>
          <w:szCs w:val="24"/>
        </w:rPr>
        <w:t>with</w:t>
      </w:r>
      <w:r w:rsidRPr="00E718BA">
        <w:rPr>
          <w:rFonts w:ascii="Garamond" w:eastAsia="Garamond" w:hAnsi="Garamond" w:cs="Garamond"/>
          <w:sz w:val="24"/>
          <w:szCs w:val="24"/>
        </w:rPr>
        <w:t xml:space="preserve"> each paper reviewed independently by two </w:t>
      </w:r>
      <w:r w:rsidR="008C08D0">
        <w:rPr>
          <w:rFonts w:ascii="Garamond" w:eastAsia="Garamond" w:hAnsi="Garamond" w:cs="Garamond"/>
          <w:sz w:val="24"/>
          <w:szCs w:val="24"/>
        </w:rPr>
        <w:t>members</w:t>
      </w:r>
      <w:r w:rsidR="008C08D0" w:rsidRPr="00E718BA">
        <w:rPr>
          <w:rFonts w:ascii="Garamond" w:eastAsia="Garamond" w:hAnsi="Garamond" w:cs="Garamond"/>
          <w:sz w:val="24"/>
          <w:szCs w:val="24"/>
        </w:rPr>
        <w:t xml:space="preserve"> </w:t>
      </w:r>
      <w:r w:rsidRPr="00E718BA">
        <w:rPr>
          <w:rFonts w:ascii="Garamond" w:eastAsia="Garamond" w:hAnsi="Garamond" w:cs="Garamond"/>
          <w:sz w:val="24"/>
          <w:szCs w:val="24"/>
        </w:rPr>
        <w:t xml:space="preserve">of the team. Papers were classified as </w:t>
      </w:r>
      <w:r w:rsidR="005D1193" w:rsidRPr="005D1193">
        <w:rPr>
          <w:rFonts w:ascii="Garamond" w:eastAsia="Garamond" w:hAnsi="Garamond" w:cs="Garamond"/>
          <w:i/>
          <w:iCs/>
          <w:sz w:val="24"/>
          <w:szCs w:val="24"/>
        </w:rPr>
        <w:t>definitely</w:t>
      </w:r>
      <w:r w:rsidR="005D1193" w:rsidRPr="005D1193">
        <w:rPr>
          <w:rFonts w:ascii="Garamond" w:eastAsia="Garamond" w:hAnsi="Garamond" w:cs="Garamond"/>
          <w:sz w:val="24"/>
          <w:szCs w:val="24"/>
        </w:rPr>
        <w:t xml:space="preserve"> </w:t>
      </w:r>
      <w:r w:rsidR="005D1193" w:rsidRPr="005D1193">
        <w:rPr>
          <w:rFonts w:ascii="Garamond" w:eastAsia="Garamond" w:hAnsi="Garamond" w:cs="Garamond"/>
          <w:i/>
          <w:iCs/>
          <w:sz w:val="24"/>
          <w:szCs w:val="24"/>
        </w:rPr>
        <w:t>meeting</w:t>
      </w:r>
      <w:r w:rsidR="005D1193" w:rsidRPr="005D1193">
        <w:rPr>
          <w:rFonts w:ascii="Garamond" w:eastAsia="Garamond" w:hAnsi="Garamond" w:cs="Garamond"/>
          <w:sz w:val="24"/>
          <w:szCs w:val="24"/>
        </w:rPr>
        <w:t xml:space="preserve">, </w:t>
      </w:r>
      <w:r w:rsidR="005D1193" w:rsidRPr="005D1193">
        <w:rPr>
          <w:rFonts w:ascii="Garamond" w:eastAsia="Garamond" w:hAnsi="Garamond" w:cs="Garamond"/>
          <w:i/>
          <w:iCs/>
          <w:sz w:val="24"/>
          <w:szCs w:val="24"/>
        </w:rPr>
        <w:t>maybe meeting</w:t>
      </w:r>
      <w:r w:rsidR="005D1193">
        <w:rPr>
          <w:rFonts w:ascii="Garamond" w:eastAsia="Garamond" w:hAnsi="Garamond" w:cs="Garamond"/>
          <w:i/>
          <w:iCs/>
          <w:sz w:val="24"/>
          <w:szCs w:val="24"/>
        </w:rPr>
        <w:t>,</w:t>
      </w:r>
      <w:r w:rsidR="005D1193" w:rsidRPr="005D1193">
        <w:rPr>
          <w:rFonts w:ascii="Garamond" w:eastAsia="Garamond" w:hAnsi="Garamond" w:cs="Garamond"/>
          <w:sz w:val="24"/>
          <w:szCs w:val="24"/>
        </w:rPr>
        <w:t xml:space="preserve"> or </w:t>
      </w:r>
      <w:r w:rsidR="005D1193" w:rsidRPr="005D1193">
        <w:rPr>
          <w:rFonts w:ascii="Garamond" w:eastAsia="Garamond" w:hAnsi="Garamond" w:cs="Garamond"/>
          <w:i/>
          <w:iCs/>
          <w:sz w:val="24"/>
          <w:szCs w:val="24"/>
        </w:rPr>
        <w:t>not meeting</w:t>
      </w:r>
      <w:r w:rsidR="005D1193" w:rsidRPr="005D1193">
        <w:rPr>
          <w:rFonts w:ascii="Garamond" w:eastAsia="Garamond" w:hAnsi="Garamond" w:cs="Garamond"/>
          <w:sz w:val="24"/>
          <w:szCs w:val="24"/>
        </w:rPr>
        <w:t xml:space="preserve"> </w:t>
      </w:r>
      <w:r w:rsidRPr="00E718BA">
        <w:rPr>
          <w:rFonts w:ascii="Garamond" w:eastAsia="Garamond" w:hAnsi="Garamond" w:cs="Garamond"/>
          <w:sz w:val="24"/>
          <w:szCs w:val="24"/>
        </w:rPr>
        <w:t xml:space="preserve"> the eligibility criteria. </w:t>
      </w:r>
    </w:p>
    <w:p w14:paraId="2F20ABC2" w14:textId="4C997098" w:rsidR="004417A2" w:rsidRPr="00E718BA" w:rsidRDefault="006F158C" w:rsidP="005D1193">
      <w:pPr>
        <w:spacing w:after="0" w:line="276" w:lineRule="auto"/>
        <w:jc w:val="both"/>
        <w:rPr>
          <w:rFonts w:ascii="Garamond" w:eastAsia="Garamond" w:hAnsi="Garamond" w:cs="Garamond"/>
          <w:sz w:val="24"/>
          <w:szCs w:val="24"/>
        </w:rPr>
      </w:pPr>
      <w:r w:rsidRPr="00E718BA">
        <w:rPr>
          <w:rFonts w:ascii="Garamond" w:eastAsia="Garamond" w:hAnsi="Garamond" w:cs="Garamond"/>
          <w:sz w:val="24"/>
          <w:szCs w:val="24"/>
        </w:rPr>
        <w:t xml:space="preserve">Papers classified as </w:t>
      </w:r>
      <w:r w:rsidRPr="00211F2F">
        <w:rPr>
          <w:rFonts w:ascii="Garamond" w:eastAsia="Garamond" w:hAnsi="Garamond" w:cs="Garamond"/>
          <w:i/>
          <w:iCs/>
          <w:sz w:val="24"/>
          <w:szCs w:val="24"/>
        </w:rPr>
        <w:t>not meeting</w:t>
      </w:r>
      <w:r w:rsidRPr="00E718BA">
        <w:rPr>
          <w:rFonts w:ascii="Garamond" w:eastAsia="Garamond" w:hAnsi="Garamond" w:cs="Garamond"/>
          <w:sz w:val="24"/>
          <w:szCs w:val="24"/>
        </w:rPr>
        <w:t xml:space="preserve"> the criteria by both researchers were excluded in the first stage (n=940). </w:t>
      </w:r>
      <w:commentRangeStart w:id="17"/>
      <w:r w:rsidRPr="00E718BA">
        <w:rPr>
          <w:rFonts w:ascii="Garamond" w:eastAsia="Garamond" w:hAnsi="Garamond" w:cs="Garamond"/>
          <w:sz w:val="24"/>
          <w:szCs w:val="24"/>
        </w:rPr>
        <w:t xml:space="preserve">If one of the two members classified the paper as </w:t>
      </w:r>
      <w:r w:rsidR="005D1193" w:rsidRPr="005D1193">
        <w:rPr>
          <w:rFonts w:ascii="Garamond" w:eastAsia="Garamond" w:hAnsi="Garamond" w:cs="Garamond"/>
          <w:i/>
          <w:iCs/>
          <w:sz w:val="24"/>
          <w:szCs w:val="24"/>
        </w:rPr>
        <w:t>maybe</w:t>
      </w:r>
      <w:r w:rsidR="005D1193" w:rsidRPr="005D1193">
        <w:rPr>
          <w:rFonts w:ascii="Garamond" w:eastAsia="Garamond" w:hAnsi="Garamond" w:cs="Garamond"/>
          <w:sz w:val="24"/>
          <w:szCs w:val="24"/>
        </w:rPr>
        <w:t xml:space="preserve"> or </w:t>
      </w:r>
      <w:r w:rsidR="005D1193" w:rsidRPr="005D1193">
        <w:rPr>
          <w:rFonts w:ascii="Garamond" w:eastAsia="Garamond" w:hAnsi="Garamond" w:cs="Garamond"/>
          <w:i/>
          <w:iCs/>
          <w:sz w:val="24"/>
          <w:szCs w:val="24"/>
        </w:rPr>
        <w:t>not meeting</w:t>
      </w:r>
      <w:r w:rsidR="005D1193" w:rsidRPr="005D1193">
        <w:rPr>
          <w:rFonts w:ascii="Garamond" w:eastAsia="Garamond" w:hAnsi="Garamond" w:cs="Garamond"/>
          <w:sz w:val="24"/>
          <w:szCs w:val="24"/>
        </w:rPr>
        <w:t xml:space="preserve"> </w:t>
      </w:r>
      <w:r w:rsidRPr="00E718BA">
        <w:rPr>
          <w:rFonts w:ascii="Garamond" w:eastAsia="Garamond" w:hAnsi="Garamond" w:cs="Garamond"/>
          <w:sz w:val="24"/>
          <w:szCs w:val="24"/>
        </w:rPr>
        <w:t xml:space="preserve"> the criteria, the paper was </w:t>
      </w:r>
      <w:del w:id="18" w:author="Ben Purvis" w:date="2025-02-26T12:34:00Z">
        <w:r w:rsidRPr="00E718BA" w:rsidDel="005D5B2E">
          <w:rPr>
            <w:rFonts w:ascii="Garamond" w:eastAsia="Garamond" w:hAnsi="Garamond" w:cs="Garamond"/>
            <w:sz w:val="24"/>
            <w:szCs w:val="24"/>
          </w:rPr>
          <w:delText xml:space="preserve">independently assessed by two other members of the research team and </w:delText>
        </w:r>
      </w:del>
      <w:r w:rsidRPr="00E718BA">
        <w:rPr>
          <w:rFonts w:ascii="Garamond" w:eastAsia="Garamond" w:hAnsi="Garamond" w:cs="Garamond"/>
          <w:sz w:val="24"/>
          <w:szCs w:val="24"/>
        </w:rPr>
        <w:t xml:space="preserve">debated by all members in a meeting. </w:t>
      </w:r>
      <w:commentRangeEnd w:id="17"/>
      <w:r w:rsidR="00F911B9">
        <w:rPr>
          <w:rStyle w:val="CommentReference"/>
        </w:rPr>
        <w:commentReference w:id="17"/>
      </w:r>
      <w:r w:rsidR="005D5B2E">
        <w:rPr>
          <w:rFonts w:ascii="Garamond" w:eastAsia="Garamond" w:hAnsi="Garamond" w:cs="Garamond"/>
          <w:sz w:val="24"/>
          <w:szCs w:val="24"/>
        </w:rPr>
        <w:t>Finall</w:t>
      </w:r>
      <w:r w:rsidR="005D5B2E" w:rsidRPr="00E718BA">
        <w:rPr>
          <w:rFonts w:ascii="Garamond" w:eastAsia="Garamond" w:hAnsi="Garamond" w:cs="Garamond"/>
          <w:sz w:val="24"/>
          <w:szCs w:val="24"/>
        </w:rPr>
        <w:t>y</w:t>
      </w:r>
      <w:r w:rsidRPr="00E718BA">
        <w:rPr>
          <w:rFonts w:ascii="Garamond" w:eastAsia="Garamond" w:hAnsi="Garamond" w:cs="Garamond"/>
          <w:sz w:val="24"/>
          <w:szCs w:val="24"/>
        </w:rPr>
        <w:t xml:space="preserve">, the title and abstracts of all papers selected were reviewed by all members to ensure consistency in the final sample of selected papers, leading to a total of </w:t>
      </w:r>
      <w:r w:rsidR="0025292B" w:rsidRPr="0025292B">
        <w:rPr>
          <w:rFonts w:ascii="Garamond" w:eastAsia="Garamond" w:hAnsi="Garamond" w:cs="Garamond"/>
          <w:sz w:val="24"/>
          <w:szCs w:val="24"/>
        </w:rPr>
        <w:t xml:space="preserve">114 </w:t>
      </w:r>
      <w:r w:rsidRPr="0025292B">
        <w:rPr>
          <w:rFonts w:ascii="Garamond" w:eastAsia="Garamond" w:hAnsi="Garamond" w:cs="Garamond"/>
          <w:sz w:val="24"/>
          <w:szCs w:val="24"/>
        </w:rPr>
        <w:t>papers</w:t>
      </w:r>
      <w:r w:rsidRPr="00E718BA">
        <w:rPr>
          <w:rFonts w:ascii="Garamond" w:eastAsia="Garamond" w:hAnsi="Garamond" w:cs="Garamond"/>
          <w:sz w:val="24"/>
          <w:szCs w:val="24"/>
        </w:rPr>
        <w:t xml:space="preserve"> excluded in th</w:t>
      </w:r>
      <w:r w:rsidR="005D5B2E">
        <w:rPr>
          <w:rFonts w:ascii="Garamond" w:eastAsia="Garamond" w:hAnsi="Garamond" w:cs="Garamond"/>
          <w:sz w:val="24"/>
          <w:szCs w:val="24"/>
        </w:rPr>
        <w:t>is</w:t>
      </w:r>
      <w:r w:rsidRPr="00E718BA">
        <w:rPr>
          <w:rFonts w:ascii="Garamond" w:eastAsia="Garamond" w:hAnsi="Garamond" w:cs="Garamond"/>
          <w:sz w:val="24"/>
          <w:szCs w:val="24"/>
        </w:rPr>
        <w:t xml:space="preserve"> second stage. At the end, 66 relevant studies were selected, listed within Appendix A. </w:t>
      </w:r>
    </w:p>
    <w:p w14:paraId="2F20ABC3" w14:textId="1261A4A5" w:rsidR="004417A2" w:rsidRPr="00E718BA" w:rsidRDefault="006F158C" w:rsidP="005F6CDD">
      <w:pPr>
        <w:spacing w:after="0" w:line="276" w:lineRule="auto"/>
        <w:jc w:val="both"/>
        <w:rPr>
          <w:rFonts w:ascii="Garamond" w:eastAsia="Garamond" w:hAnsi="Garamond" w:cs="Garamond"/>
          <w:sz w:val="24"/>
          <w:szCs w:val="24"/>
        </w:rPr>
      </w:pPr>
      <w:bookmarkStart w:id="19" w:name="_heading=h.3znysh7" w:colFirst="0" w:colLast="0"/>
      <w:bookmarkEnd w:id="19"/>
      <w:r w:rsidRPr="00E718BA">
        <w:rPr>
          <w:rFonts w:ascii="Garamond" w:eastAsia="Garamond" w:hAnsi="Garamond" w:cs="Garamond"/>
          <w:sz w:val="24"/>
          <w:szCs w:val="24"/>
        </w:rPr>
        <w:t xml:space="preserve">Basic attributes of each selected publication were </w:t>
      </w:r>
      <w:r w:rsidR="005D5B2E" w:rsidRPr="00E718BA">
        <w:rPr>
          <w:rFonts w:ascii="Garamond" w:eastAsia="Garamond" w:hAnsi="Garamond" w:cs="Garamond"/>
          <w:sz w:val="24"/>
          <w:szCs w:val="24"/>
        </w:rPr>
        <w:t>analysed</w:t>
      </w:r>
      <w:r w:rsidRPr="00E718BA">
        <w:rPr>
          <w:rFonts w:ascii="Garamond" w:eastAsia="Garamond" w:hAnsi="Garamond" w:cs="Garamond"/>
          <w:sz w:val="24"/>
          <w:szCs w:val="24"/>
        </w:rPr>
        <w:t xml:space="preserve">, recording the different CE strategies modelled, including the environmental and socio-economic variables covered, </w:t>
      </w:r>
      <w:r w:rsidR="005D5B2E">
        <w:rPr>
          <w:rFonts w:ascii="Garamond" w:eastAsia="Garamond" w:hAnsi="Garamond" w:cs="Garamond"/>
          <w:sz w:val="24"/>
          <w:szCs w:val="24"/>
        </w:rPr>
        <w:t>and</w:t>
      </w:r>
      <w:r w:rsidRPr="00E718BA">
        <w:rPr>
          <w:rFonts w:ascii="Garamond" w:eastAsia="Garamond" w:hAnsi="Garamond" w:cs="Garamond"/>
          <w:sz w:val="24"/>
          <w:szCs w:val="24"/>
        </w:rPr>
        <w:t xml:space="preserve"> other modelling characteristics: the type of table</w:t>
      </w:r>
      <w:r w:rsidR="006A52F4">
        <w:rPr>
          <w:rFonts w:ascii="Garamond" w:eastAsia="Garamond" w:hAnsi="Garamond" w:cs="Garamond"/>
          <w:sz w:val="24"/>
          <w:szCs w:val="24"/>
        </w:rPr>
        <w:t xml:space="preserve"> used to</w:t>
      </w:r>
      <w:r w:rsidRPr="00E718BA">
        <w:rPr>
          <w:rFonts w:ascii="Garamond" w:eastAsia="Garamond" w:hAnsi="Garamond" w:cs="Garamond"/>
          <w:sz w:val="24"/>
          <w:szCs w:val="24"/>
        </w:rPr>
        <w:t xml:space="preserve"> map intersectoral flows (input-output</w:t>
      </w:r>
      <w:r w:rsidR="006A52F4">
        <w:rPr>
          <w:rFonts w:ascii="Garamond" w:eastAsia="Garamond" w:hAnsi="Garamond" w:cs="Garamond"/>
          <w:sz w:val="24"/>
          <w:szCs w:val="24"/>
        </w:rPr>
        <w:t>,</w:t>
      </w:r>
      <w:r w:rsidRPr="00E718BA">
        <w:rPr>
          <w:rFonts w:ascii="Garamond" w:eastAsia="Garamond" w:hAnsi="Garamond" w:cs="Garamond"/>
          <w:sz w:val="24"/>
          <w:szCs w:val="24"/>
        </w:rPr>
        <w:t xml:space="preserve"> or supply-use); the type of intersectoral flows (monetary, physical, or hybrid); the model object (diagnosis, scenario, or theoretical/methodological); the time dimension (single year, or multi-year), and the geographical scale (single or multi-regional, national or subnational). Different CE interventions are classified following the typology proposed by Aguilar-Hernandez et al. (2018), who categorise interventions into four different ‘intervention categories’ or ‘strategies’</w:t>
      </w:r>
      <w:r w:rsidRPr="00E718BA">
        <w:rPr>
          <w:rFonts w:ascii="Garamond" w:eastAsia="Garamond" w:hAnsi="Garamond" w:cs="Garamond"/>
          <w:sz w:val="24"/>
          <w:szCs w:val="24"/>
          <w:vertAlign w:val="superscript"/>
        </w:rPr>
        <w:footnoteReference w:id="2"/>
      </w:r>
      <w:r w:rsidRPr="00E718BA">
        <w:rPr>
          <w:rFonts w:ascii="Garamond" w:eastAsia="Garamond" w:hAnsi="Garamond" w:cs="Garamond"/>
          <w:sz w:val="24"/>
          <w:szCs w:val="24"/>
        </w:rPr>
        <w:t>: residual waste management, closing supply chains, product lifetime extension, and resource efficiency (</w:t>
      </w:r>
      <w:r w:rsidR="005D1193">
        <w:rPr>
          <w:rFonts w:ascii="Garamond" w:eastAsia="Garamond" w:hAnsi="Garamond" w:cs="Garamond"/>
          <w:sz w:val="24"/>
          <w:szCs w:val="24"/>
        </w:rPr>
        <w:t>t</w:t>
      </w:r>
      <w:r w:rsidRPr="00E718BA">
        <w:rPr>
          <w:rFonts w:ascii="Garamond" w:eastAsia="Garamond" w:hAnsi="Garamond" w:cs="Garamond"/>
          <w:sz w:val="24"/>
          <w:szCs w:val="24"/>
        </w:rPr>
        <w:t>able 2).</w:t>
      </w:r>
    </w:p>
    <w:p w14:paraId="2F20ABC4" w14:textId="77777777" w:rsidR="004417A2" w:rsidRPr="00E718BA" w:rsidRDefault="004417A2">
      <w:pPr>
        <w:spacing w:after="0" w:line="276" w:lineRule="auto"/>
        <w:ind w:firstLine="369"/>
        <w:jc w:val="both"/>
        <w:rPr>
          <w:b/>
          <w:sz w:val="18"/>
          <w:szCs w:val="18"/>
        </w:rPr>
      </w:pPr>
    </w:p>
    <w:tbl>
      <w:tblPr>
        <w:tblStyle w:val="a1"/>
        <w:tblW w:w="9086" w:type="dxa"/>
        <w:tblBorders>
          <w:top w:val="nil"/>
          <w:left w:val="nil"/>
          <w:bottom w:val="nil"/>
          <w:right w:val="nil"/>
          <w:insideH w:val="nil"/>
          <w:insideV w:val="nil"/>
        </w:tblBorders>
        <w:tblLayout w:type="fixed"/>
        <w:tblLook w:val="0400" w:firstRow="0" w:lastRow="0" w:firstColumn="0" w:lastColumn="0" w:noHBand="0" w:noVBand="1"/>
      </w:tblPr>
      <w:tblGrid>
        <w:gridCol w:w="2594"/>
        <w:gridCol w:w="3314"/>
        <w:gridCol w:w="3178"/>
      </w:tblGrid>
      <w:tr w:rsidR="00E718BA" w:rsidRPr="00E718BA" w14:paraId="2F20ABC8" w14:textId="77777777">
        <w:trPr>
          <w:trHeight w:val="361"/>
        </w:trPr>
        <w:tc>
          <w:tcPr>
            <w:tcW w:w="2594" w:type="dxa"/>
            <w:tcBorders>
              <w:top w:val="single" w:sz="4" w:space="0" w:color="000000"/>
              <w:bottom w:val="single" w:sz="4" w:space="0" w:color="000000"/>
            </w:tcBorders>
          </w:tcPr>
          <w:p w14:paraId="2F20ABC5" w14:textId="77777777" w:rsidR="004417A2" w:rsidRPr="00E718BA" w:rsidRDefault="006F158C">
            <w:pPr>
              <w:keepNext/>
              <w:spacing w:line="264" w:lineRule="auto"/>
              <w:rPr>
                <w:rFonts w:ascii="Book Antiqua" w:eastAsia="Book Antiqua" w:hAnsi="Book Antiqua" w:cs="Book Antiqua"/>
                <w:sz w:val="21"/>
                <w:szCs w:val="21"/>
              </w:rPr>
            </w:pPr>
            <w:bookmarkStart w:id="20" w:name="_heading=h.tyjcwt" w:colFirst="0" w:colLast="0"/>
            <w:bookmarkEnd w:id="20"/>
            <w:r w:rsidRPr="00E718BA">
              <w:rPr>
                <w:rFonts w:ascii="Book Antiqua" w:eastAsia="Book Antiqua" w:hAnsi="Book Antiqua" w:cs="Book Antiqua"/>
                <w:sz w:val="21"/>
                <w:szCs w:val="21"/>
              </w:rPr>
              <w:lastRenderedPageBreak/>
              <w:t>CE Strategies</w:t>
            </w:r>
          </w:p>
        </w:tc>
        <w:tc>
          <w:tcPr>
            <w:tcW w:w="3314" w:type="dxa"/>
            <w:tcBorders>
              <w:top w:val="single" w:sz="4" w:space="0" w:color="000000"/>
              <w:bottom w:val="single" w:sz="4" w:space="0" w:color="000000"/>
            </w:tcBorders>
          </w:tcPr>
          <w:p w14:paraId="2F20ABC6" w14:textId="77777777" w:rsidR="004417A2" w:rsidRPr="00E718BA" w:rsidRDefault="006F158C">
            <w:pPr>
              <w:keepNext/>
              <w:spacing w:line="264" w:lineRule="auto"/>
              <w:rPr>
                <w:rFonts w:ascii="Book Antiqua" w:eastAsia="Book Antiqua" w:hAnsi="Book Antiqua" w:cs="Book Antiqua"/>
                <w:sz w:val="21"/>
                <w:szCs w:val="21"/>
              </w:rPr>
            </w:pPr>
            <w:r w:rsidRPr="00E718BA">
              <w:rPr>
                <w:rFonts w:ascii="Book Antiqua" w:eastAsia="Book Antiqua" w:hAnsi="Book Antiqua" w:cs="Book Antiqua"/>
                <w:sz w:val="21"/>
                <w:szCs w:val="21"/>
              </w:rPr>
              <w:t>Description</w:t>
            </w:r>
          </w:p>
        </w:tc>
        <w:tc>
          <w:tcPr>
            <w:tcW w:w="3178" w:type="dxa"/>
            <w:tcBorders>
              <w:top w:val="single" w:sz="4" w:space="0" w:color="000000"/>
              <w:bottom w:val="single" w:sz="4" w:space="0" w:color="000000"/>
            </w:tcBorders>
          </w:tcPr>
          <w:p w14:paraId="2F20ABC7" w14:textId="77777777" w:rsidR="004417A2" w:rsidRPr="00E718BA" w:rsidRDefault="006F158C">
            <w:pPr>
              <w:keepNext/>
              <w:spacing w:line="264" w:lineRule="auto"/>
              <w:rPr>
                <w:rFonts w:ascii="Book Antiqua" w:eastAsia="Book Antiqua" w:hAnsi="Book Antiqua" w:cs="Book Antiqua"/>
                <w:sz w:val="21"/>
                <w:szCs w:val="21"/>
              </w:rPr>
            </w:pPr>
            <w:r w:rsidRPr="00E718BA">
              <w:rPr>
                <w:rFonts w:ascii="Book Antiqua" w:eastAsia="Book Antiqua" w:hAnsi="Book Antiqua" w:cs="Book Antiqua"/>
                <w:sz w:val="21"/>
                <w:szCs w:val="21"/>
              </w:rPr>
              <w:t>Key Interventions</w:t>
            </w:r>
          </w:p>
        </w:tc>
      </w:tr>
      <w:tr w:rsidR="00E718BA" w:rsidRPr="00E718BA" w14:paraId="2F20ABCE" w14:textId="77777777">
        <w:trPr>
          <w:trHeight w:val="1173"/>
        </w:trPr>
        <w:tc>
          <w:tcPr>
            <w:tcW w:w="2594" w:type="dxa"/>
            <w:tcBorders>
              <w:top w:val="single" w:sz="4" w:space="0" w:color="000000"/>
            </w:tcBorders>
          </w:tcPr>
          <w:p w14:paraId="2F20ABC9" w14:textId="77777777" w:rsidR="004417A2" w:rsidRPr="00E718BA" w:rsidRDefault="006F158C">
            <w:pPr>
              <w:keepNext/>
              <w:widowControl w:val="0"/>
              <w:pBdr>
                <w:top w:val="nil"/>
                <w:left w:val="nil"/>
                <w:bottom w:val="nil"/>
                <w:right w:val="nil"/>
                <w:between w:val="nil"/>
              </w:pBdr>
              <w:tabs>
                <w:tab w:val="left" w:pos="1403"/>
              </w:tabs>
              <w:spacing w:before="98" w:line="230" w:lineRule="auto"/>
              <w:ind w:left="22"/>
              <w:jc w:val="both"/>
              <w:rPr>
                <w:rFonts w:ascii="Book Antiqua" w:eastAsia="Book Antiqua" w:hAnsi="Book Antiqua" w:cs="Book Antiqua"/>
                <w:sz w:val="18"/>
                <w:szCs w:val="18"/>
              </w:rPr>
            </w:pPr>
            <w:r w:rsidRPr="00E718BA">
              <w:rPr>
                <w:rFonts w:ascii="Book Antiqua" w:eastAsia="Book Antiqua" w:hAnsi="Book Antiqua" w:cs="Book Antiqua"/>
                <w:sz w:val="18"/>
                <w:szCs w:val="18"/>
              </w:rPr>
              <w:t xml:space="preserve">Residual waste management </w:t>
            </w:r>
          </w:p>
        </w:tc>
        <w:tc>
          <w:tcPr>
            <w:tcW w:w="3314" w:type="dxa"/>
            <w:tcBorders>
              <w:top w:val="single" w:sz="4" w:space="0" w:color="000000"/>
            </w:tcBorders>
          </w:tcPr>
          <w:p w14:paraId="2F20ABCA" w14:textId="77777777" w:rsidR="004417A2" w:rsidRPr="00E718BA" w:rsidRDefault="006F158C">
            <w:pPr>
              <w:keepNext/>
              <w:widowControl w:val="0"/>
              <w:pBdr>
                <w:top w:val="nil"/>
                <w:left w:val="nil"/>
                <w:bottom w:val="nil"/>
                <w:right w:val="nil"/>
                <w:between w:val="nil"/>
              </w:pBdr>
              <w:spacing w:before="90" w:line="244" w:lineRule="auto"/>
              <w:jc w:val="both"/>
              <w:rPr>
                <w:rFonts w:ascii="Book Antiqua" w:eastAsia="Book Antiqua" w:hAnsi="Book Antiqua" w:cs="Book Antiqua"/>
                <w:sz w:val="18"/>
                <w:szCs w:val="18"/>
              </w:rPr>
            </w:pPr>
            <w:r w:rsidRPr="00E718BA">
              <w:rPr>
                <w:rFonts w:ascii="Book Antiqua" w:eastAsia="Book Antiqua" w:hAnsi="Book Antiqua" w:cs="Book Antiqua"/>
                <w:sz w:val="18"/>
                <w:szCs w:val="18"/>
              </w:rPr>
              <w:t>Related to post-consumption activities where the materials are disposed.</w:t>
            </w:r>
          </w:p>
        </w:tc>
        <w:tc>
          <w:tcPr>
            <w:tcW w:w="3178" w:type="dxa"/>
            <w:tcBorders>
              <w:top w:val="single" w:sz="4" w:space="0" w:color="000000"/>
            </w:tcBorders>
          </w:tcPr>
          <w:p w14:paraId="2F20ABCB" w14:textId="77777777" w:rsidR="004417A2" w:rsidRPr="00E718BA" w:rsidRDefault="006F158C">
            <w:pPr>
              <w:keepNext/>
              <w:widowControl w:val="0"/>
              <w:numPr>
                <w:ilvl w:val="0"/>
                <w:numId w:val="1"/>
              </w:numPr>
              <w:pBdr>
                <w:top w:val="nil"/>
                <w:left w:val="nil"/>
                <w:bottom w:val="nil"/>
                <w:right w:val="nil"/>
                <w:between w:val="nil"/>
              </w:pBdr>
              <w:spacing w:before="120"/>
              <w:ind w:left="391" w:hanging="357"/>
              <w:rPr>
                <w:rFonts w:ascii="Book Antiqua" w:eastAsia="Book Antiqua" w:hAnsi="Book Antiqua" w:cs="Book Antiqua"/>
                <w:sz w:val="18"/>
                <w:szCs w:val="18"/>
              </w:rPr>
            </w:pPr>
            <w:r w:rsidRPr="00E718BA">
              <w:rPr>
                <w:rFonts w:ascii="Book Antiqua" w:eastAsia="Book Antiqua" w:hAnsi="Book Antiqua" w:cs="Book Antiqua"/>
                <w:sz w:val="18"/>
                <w:szCs w:val="18"/>
              </w:rPr>
              <w:t>Landfill</w:t>
            </w:r>
          </w:p>
          <w:p w14:paraId="2F20ABCC" w14:textId="77777777" w:rsidR="004417A2" w:rsidRPr="00E718BA" w:rsidRDefault="006F158C">
            <w:pPr>
              <w:keepNext/>
              <w:widowControl w:val="0"/>
              <w:numPr>
                <w:ilvl w:val="0"/>
                <w:numId w:val="1"/>
              </w:numPr>
              <w:pBdr>
                <w:top w:val="nil"/>
                <w:left w:val="nil"/>
                <w:bottom w:val="nil"/>
                <w:right w:val="nil"/>
                <w:between w:val="nil"/>
              </w:pBdr>
              <w:tabs>
                <w:tab w:val="left" w:pos="4906"/>
              </w:tabs>
              <w:spacing w:before="148"/>
              <w:ind w:left="402"/>
              <w:jc w:val="both"/>
              <w:rPr>
                <w:rFonts w:ascii="Book Antiqua" w:eastAsia="Book Antiqua" w:hAnsi="Book Antiqua" w:cs="Book Antiqua"/>
                <w:sz w:val="18"/>
                <w:szCs w:val="18"/>
              </w:rPr>
            </w:pPr>
            <w:r w:rsidRPr="00E718BA">
              <w:rPr>
                <w:rFonts w:ascii="Book Antiqua" w:eastAsia="Book Antiqua" w:hAnsi="Book Antiqua" w:cs="Book Antiqua"/>
                <w:sz w:val="18"/>
                <w:szCs w:val="18"/>
              </w:rPr>
              <w:t>Energy recovery</w:t>
            </w:r>
          </w:p>
          <w:p w14:paraId="2F20ABCD" w14:textId="77777777" w:rsidR="004417A2" w:rsidRPr="00E718BA" w:rsidRDefault="006F158C">
            <w:pPr>
              <w:keepNext/>
              <w:widowControl w:val="0"/>
              <w:numPr>
                <w:ilvl w:val="0"/>
                <w:numId w:val="1"/>
              </w:numPr>
              <w:pBdr>
                <w:top w:val="nil"/>
                <w:left w:val="nil"/>
                <w:bottom w:val="nil"/>
                <w:right w:val="nil"/>
                <w:between w:val="nil"/>
              </w:pBdr>
              <w:tabs>
                <w:tab w:val="left" w:pos="4906"/>
              </w:tabs>
              <w:spacing w:before="150"/>
              <w:ind w:left="402"/>
              <w:jc w:val="both"/>
              <w:rPr>
                <w:rFonts w:ascii="Book Antiqua" w:eastAsia="Book Antiqua" w:hAnsi="Book Antiqua" w:cs="Book Antiqua"/>
                <w:sz w:val="18"/>
                <w:szCs w:val="18"/>
              </w:rPr>
            </w:pPr>
            <w:r w:rsidRPr="00E718BA">
              <w:rPr>
                <w:rFonts w:ascii="Book Antiqua" w:eastAsia="Book Antiqua" w:hAnsi="Book Antiqua" w:cs="Book Antiqua"/>
                <w:sz w:val="18"/>
                <w:szCs w:val="18"/>
              </w:rPr>
              <w:t>Waste treatment</w:t>
            </w:r>
          </w:p>
        </w:tc>
      </w:tr>
      <w:tr w:rsidR="00E718BA" w:rsidRPr="00E718BA" w14:paraId="2F20ABD7" w14:textId="77777777">
        <w:trPr>
          <w:trHeight w:val="1567"/>
        </w:trPr>
        <w:tc>
          <w:tcPr>
            <w:tcW w:w="2594" w:type="dxa"/>
          </w:tcPr>
          <w:p w14:paraId="2F20ABCF" w14:textId="77777777" w:rsidR="004417A2" w:rsidRPr="00E718BA" w:rsidRDefault="006F158C">
            <w:pPr>
              <w:keepNext/>
              <w:widowControl w:val="0"/>
              <w:pBdr>
                <w:top w:val="nil"/>
                <w:left w:val="nil"/>
                <w:bottom w:val="nil"/>
                <w:right w:val="nil"/>
                <w:between w:val="nil"/>
              </w:pBdr>
              <w:tabs>
                <w:tab w:val="left" w:pos="1364"/>
              </w:tabs>
              <w:spacing w:before="102" w:line="230" w:lineRule="auto"/>
              <w:ind w:left="22"/>
              <w:jc w:val="both"/>
              <w:rPr>
                <w:rFonts w:ascii="Book Antiqua" w:eastAsia="Book Antiqua" w:hAnsi="Book Antiqua" w:cs="Book Antiqua"/>
                <w:sz w:val="18"/>
                <w:szCs w:val="18"/>
              </w:rPr>
            </w:pPr>
            <w:r w:rsidRPr="00E718BA">
              <w:rPr>
                <w:rFonts w:ascii="Book Antiqua" w:eastAsia="Book Antiqua" w:hAnsi="Book Antiqua" w:cs="Book Antiqua"/>
                <w:sz w:val="18"/>
                <w:szCs w:val="18"/>
              </w:rPr>
              <w:t>Closing supply chains</w:t>
            </w:r>
          </w:p>
          <w:p w14:paraId="2F20ABD0" w14:textId="77777777" w:rsidR="004417A2" w:rsidRPr="00E718BA" w:rsidRDefault="004417A2">
            <w:pPr>
              <w:keepNext/>
              <w:jc w:val="both"/>
              <w:rPr>
                <w:rFonts w:ascii="Book Antiqua" w:eastAsia="Book Antiqua" w:hAnsi="Book Antiqua" w:cs="Book Antiqua"/>
                <w:sz w:val="18"/>
                <w:szCs w:val="18"/>
              </w:rPr>
            </w:pPr>
          </w:p>
        </w:tc>
        <w:tc>
          <w:tcPr>
            <w:tcW w:w="3314" w:type="dxa"/>
          </w:tcPr>
          <w:p w14:paraId="2F20ABD1" w14:textId="77777777" w:rsidR="004417A2" w:rsidRPr="00E718BA" w:rsidRDefault="006F158C">
            <w:pPr>
              <w:keepNext/>
              <w:widowControl w:val="0"/>
              <w:pBdr>
                <w:top w:val="nil"/>
                <w:left w:val="nil"/>
                <w:bottom w:val="nil"/>
                <w:right w:val="nil"/>
                <w:between w:val="nil"/>
              </w:pBdr>
              <w:spacing w:before="102"/>
              <w:ind w:left="34" w:right="40"/>
              <w:jc w:val="both"/>
              <w:rPr>
                <w:rFonts w:ascii="Book Antiqua" w:eastAsia="Book Antiqua" w:hAnsi="Book Antiqua" w:cs="Book Antiqua"/>
                <w:sz w:val="18"/>
                <w:szCs w:val="18"/>
              </w:rPr>
            </w:pPr>
            <w:r w:rsidRPr="00E718BA">
              <w:rPr>
                <w:rFonts w:ascii="Book Antiqua" w:eastAsia="Book Antiqua" w:hAnsi="Book Antiqua" w:cs="Book Antiqua"/>
                <w:sz w:val="18"/>
                <w:szCs w:val="18"/>
              </w:rPr>
              <w:t>The re-integration of materials at different levels of the supply chain after being used, via for instance product reuse, component re-use, re- furbishing, and recycling.</w:t>
            </w:r>
          </w:p>
          <w:p w14:paraId="2F20ABD2" w14:textId="77777777" w:rsidR="004417A2" w:rsidRPr="00E718BA" w:rsidRDefault="004417A2">
            <w:pPr>
              <w:keepNext/>
              <w:ind w:left="36"/>
              <w:rPr>
                <w:rFonts w:ascii="Book Antiqua" w:eastAsia="Book Antiqua" w:hAnsi="Book Antiqua" w:cs="Book Antiqua"/>
                <w:sz w:val="18"/>
                <w:szCs w:val="18"/>
              </w:rPr>
            </w:pPr>
          </w:p>
        </w:tc>
        <w:tc>
          <w:tcPr>
            <w:tcW w:w="3178" w:type="dxa"/>
          </w:tcPr>
          <w:p w14:paraId="2F20ABD3" w14:textId="77777777" w:rsidR="004417A2" w:rsidRPr="00E718BA" w:rsidRDefault="006F158C">
            <w:pPr>
              <w:keepNext/>
              <w:widowControl w:val="0"/>
              <w:numPr>
                <w:ilvl w:val="0"/>
                <w:numId w:val="1"/>
              </w:numPr>
              <w:pBdr>
                <w:top w:val="nil"/>
                <w:left w:val="nil"/>
                <w:bottom w:val="nil"/>
                <w:right w:val="nil"/>
                <w:between w:val="nil"/>
              </w:pBdr>
              <w:tabs>
                <w:tab w:val="left" w:pos="4706"/>
              </w:tabs>
              <w:spacing w:before="120"/>
              <w:ind w:left="397" w:hanging="357"/>
              <w:jc w:val="both"/>
              <w:rPr>
                <w:rFonts w:ascii="Book Antiqua" w:eastAsia="Book Antiqua" w:hAnsi="Book Antiqua" w:cs="Book Antiqua"/>
                <w:sz w:val="30"/>
                <w:szCs w:val="30"/>
                <w:vertAlign w:val="subscript"/>
              </w:rPr>
            </w:pPr>
            <w:r w:rsidRPr="00E718BA">
              <w:rPr>
                <w:rFonts w:ascii="Book Antiqua" w:eastAsia="Book Antiqua" w:hAnsi="Book Antiqua" w:cs="Book Antiqua"/>
                <w:sz w:val="30"/>
                <w:szCs w:val="30"/>
                <w:vertAlign w:val="subscript"/>
              </w:rPr>
              <w:t>Reuse</w:t>
            </w:r>
          </w:p>
          <w:p w14:paraId="2F20ABD4" w14:textId="77777777" w:rsidR="004417A2" w:rsidRPr="00E718BA" w:rsidRDefault="006F158C">
            <w:pPr>
              <w:keepNext/>
              <w:widowControl w:val="0"/>
              <w:numPr>
                <w:ilvl w:val="0"/>
                <w:numId w:val="1"/>
              </w:numPr>
              <w:pBdr>
                <w:top w:val="nil"/>
                <w:left w:val="nil"/>
                <w:bottom w:val="nil"/>
                <w:right w:val="nil"/>
                <w:between w:val="nil"/>
              </w:pBdr>
              <w:tabs>
                <w:tab w:val="left" w:pos="4706"/>
              </w:tabs>
              <w:spacing w:before="120"/>
              <w:ind w:left="397" w:hanging="357"/>
              <w:jc w:val="both"/>
              <w:rPr>
                <w:rFonts w:ascii="Book Antiqua" w:eastAsia="Book Antiqua" w:hAnsi="Book Antiqua" w:cs="Book Antiqua"/>
                <w:sz w:val="30"/>
                <w:szCs w:val="30"/>
                <w:vertAlign w:val="subscript"/>
              </w:rPr>
            </w:pPr>
            <w:r w:rsidRPr="00E718BA">
              <w:rPr>
                <w:rFonts w:ascii="Book Antiqua" w:eastAsia="Book Antiqua" w:hAnsi="Book Antiqua" w:cs="Book Antiqua"/>
                <w:sz w:val="30"/>
                <w:szCs w:val="30"/>
                <w:vertAlign w:val="subscript"/>
              </w:rPr>
              <w:t>Redistribution</w:t>
            </w:r>
          </w:p>
          <w:p w14:paraId="2F20ABD5" w14:textId="77777777" w:rsidR="004417A2" w:rsidRPr="00E718BA" w:rsidRDefault="006F158C">
            <w:pPr>
              <w:keepNext/>
              <w:widowControl w:val="0"/>
              <w:numPr>
                <w:ilvl w:val="0"/>
                <w:numId w:val="1"/>
              </w:numPr>
              <w:pBdr>
                <w:top w:val="nil"/>
                <w:left w:val="nil"/>
                <w:bottom w:val="nil"/>
                <w:right w:val="nil"/>
                <w:between w:val="nil"/>
              </w:pBdr>
              <w:tabs>
                <w:tab w:val="left" w:pos="4706"/>
              </w:tabs>
              <w:spacing w:before="120"/>
              <w:ind w:left="397" w:hanging="357"/>
              <w:jc w:val="both"/>
              <w:rPr>
                <w:rFonts w:ascii="Book Antiqua" w:eastAsia="Book Antiqua" w:hAnsi="Book Antiqua" w:cs="Book Antiqua"/>
                <w:sz w:val="30"/>
                <w:szCs w:val="30"/>
                <w:vertAlign w:val="subscript"/>
              </w:rPr>
            </w:pPr>
            <w:r w:rsidRPr="00E718BA">
              <w:rPr>
                <w:rFonts w:ascii="Book Antiqua" w:eastAsia="Book Antiqua" w:hAnsi="Book Antiqua" w:cs="Book Antiqua"/>
                <w:sz w:val="30"/>
                <w:szCs w:val="30"/>
                <w:vertAlign w:val="subscript"/>
              </w:rPr>
              <w:t>Re-manufacture</w:t>
            </w:r>
          </w:p>
          <w:p w14:paraId="2F20ABD6" w14:textId="77777777" w:rsidR="004417A2" w:rsidRPr="00E718BA" w:rsidRDefault="006F158C">
            <w:pPr>
              <w:keepNext/>
              <w:widowControl w:val="0"/>
              <w:numPr>
                <w:ilvl w:val="0"/>
                <w:numId w:val="1"/>
              </w:numPr>
              <w:pBdr>
                <w:top w:val="nil"/>
                <w:left w:val="nil"/>
                <w:bottom w:val="nil"/>
                <w:right w:val="nil"/>
                <w:between w:val="nil"/>
              </w:pBdr>
              <w:tabs>
                <w:tab w:val="left" w:pos="4706"/>
              </w:tabs>
              <w:spacing w:before="120"/>
              <w:ind w:left="397" w:hanging="357"/>
              <w:jc w:val="both"/>
              <w:rPr>
                <w:rFonts w:ascii="Book Antiqua" w:eastAsia="Book Antiqua" w:hAnsi="Book Antiqua" w:cs="Book Antiqua"/>
                <w:sz w:val="30"/>
                <w:szCs w:val="30"/>
                <w:vertAlign w:val="subscript"/>
              </w:rPr>
            </w:pPr>
            <w:r w:rsidRPr="00E718BA">
              <w:rPr>
                <w:rFonts w:ascii="Book Antiqua" w:eastAsia="Book Antiqua" w:hAnsi="Book Antiqua" w:cs="Book Antiqua"/>
                <w:sz w:val="30"/>
                <w:szCs w:val="30"/>
                <w:vertAlign w:val="subscript"/>
              </w:rPr>
              <w:t>Recycle</w:t>
            </w:r>
          </w:p>
        </w:tc>
      </w:tr>
      <w:tr w:rsidR="00E718BA" w:rsidRPr="00E718BA" w14:paraId="2F20ABDF" w14:textId="77777777">
        <w:trPr>
          <w:trHeight w:val="1418"/>
        </w:trPr>
        <w:tc>
          <w:tcPr>
            <w:tcW w:w="2594" w:type="dxa"/>
          </w:tcPr>
          <w:p w14:paraId="2F20ABD8" w14:textId="77777777" w:rsidR="004417A2" w:rsidRPr="00E718BA" w:rsidRDefault="006F158C">
            <w:pPr>
              <w:keepNext/>
              <w:widowControl w:val="0"/>
              <w:pBdr>
                <w:top w:val="nil"/>
                <w:left w:val="nil"/>
                <w:bottom w:val="nil"/>
                <w:right w:val="nil"/>
                <w:between w:val="nil"/>
              </w:pBdr>
              <w:tabs>
                <w:tab w:val="left" w:pos="1288"/>
              </w:tabs>
              <w:spacing w:before="120" w:line="230" w:lineRule="auto"/>
              <w:jc w:val="both"/>
              <w:rPr>
                <w:rFonts w:ascii="Book Antiqua" w:eastAsia="Book Antiqua" w:hAnsi="Book Antiqua" w:cs="Book Antiqua"/>
                <w:sz w:val="18"/>
                <w:szCs w:val="18"/>
              </w:rPr>
            </w:pPr>
            <w:r w:rsidRPr="00E718BA">
              <w:rPr>
                <w:rFonts w:ascii="Book Antiqua" w:eastAsia="Book Antiqua" w:hAnsi="Book Antiqua" w:cs="Book Antiqua"/>
                <w:sz w:val="18"/>
                <w:szCs w:val="18"/>
              </w:rPr>
              <w:t>Product lifetime extension</w:t>
            </w:r>
          </w:p>
          <w:p w14:paraId="2F20ABD9" w14:textId="77777777" w:rsidR="004417A2" w:rsidRPr="00E718BA" w:rsidRDefault="004417A2">
            <w:pPr>
              <w:keepNext/>
              <w:spacing w:before="120"/>
              <w:jc w:val="both"/>
              <w:rPr>
                <w:rFonts w:ascii="Book Antiqua" w:eastAsia="Book Antiqua" w:hAnsi="Book Antiqua" w:cs="Book Antiqua"/>
                <w:sz w:val="18"/>
                <w:szCs w:val="18"/>
              </w:rPr>
            </w:pPr>
          </w:p>
        </w:tc>
        <w:tc>
          <w:tcPr>
            <w:tcW w:w="3314" w:type="dxa"/>
          </w:tcPr>
          <w:p w14:paraId="2F20ABDA" w14:textId="77777777" w:rsidR="004417A2" w:rsidRPr="00E718BA" w:rsidRDefault="006F158C">
            <w:pPr>
              <w:keepNext/>
              <w:widowControl w:val="0"/>
              <w:pBdr>
                <w:top w:val="nil"/>
                <w:left w:val="nil"/>
                <w:bottom w:val="nil"/>
                <w:right w:val="nil"/>
                <w:between w:val="nil"/>
              </w:pBdr>
              <w:spacing w:before="161" w:line="230" w:lineRule="auto"/>
              <w:ind w:left="36" w:right="38"/>
              <w:jc w:val="both"/>
              <w:rPr>
                <w:rFonts w:ascii="Book Antiqua" w:eastAsia="Book Antiqua" w:hAnsi="Book Antiqua" w:cs="Book Antiqua"/>
                <w:sz w:val="18"/>
                <w:szCs w:val="18"/>
              </w:rPr>
            </w:pPr>
            <w:r w:rsidRPr="00E718BA">
              <w:rPr>
                <w:rFonts w:ascii="Book Antiqua" w:eastAsia="Book Antiqua" w:hAnsi="Book Antiqua" w:cs="Book Antiqua"/>
                <w:sz w:val="18"/>
                <w:szCs w:val="18"/>
              </w:rPr>
              <w:t>Associated with slowing down the resource use as a consequence of extending lifetime of products, via for instance design for longevity, and improved maintenance.</w:t>
            </w:r>
          </w:p>
        </w:tc>
        <w:tc>
          <w:tcPr>
            <w:tcW w:w="3178" w:type="dxa"/>
          </w:tcPr>
          <w:p w14:paraId="2F20ABDB" w14:textId="77777777" w:rsidR="004417A2" w:rsidRPr="00E718BA" w:rsidRDefault="006F158C">
            <w:pPr>
              <w:keepNext/>
              <w:widowControl w:val="0"/>
              <w:numPr>
                <w:ilvl w:val="0"/>
                <w:numId w:val="1"/>
              </w:numPr>
              <w:pBdr>
                <w:top w:val="nil"/>
                <w:left w:val="nil"/>
                <w:bottom w:val="nil"/>
                <w:right w:val="nil"/>
                <w:between w:val="nil"/>
              </w:pBdr>
              <w:tabs>
                <w:tab w:val="left" w:pos="4706"/>
              </w:tabs>
              <w:spacing w:before="120"/>
              <w:ind w:left="397" w:hanging="357"/>
              <w:jc w:val="both"/>
              <w:rPr>
                <w:rFonts w:ascii="Book Antiqua" w:eastAsia="Book Antiqua" w:hAnsi="Book Antiqua" w:cs="Book Antiqua"/>
                <w:sz w:val="30"/>
                <w:szCs w:val="30"/>
                <w:vertAlign w:val="subscript"/>
              </w:rPr>
            </w:pPr>
            <w:r w:rsidRPr="00E718BA">
              <w:rPr>
                <w:rFonts w:ascii="Book Antiqua" w:eastAsia="Book Antiqua" w:hAnsi="Book Antiqua" w:cs="Book Antiqua"/>
                <w:sz w:val="30"/>
                <w:szCs w:val="30"/>
                <w:vertAlign w:val="subscript"/>
              </w:rPr>
              <w:t>Delayed product re- placement</w:t>
            </w:r>
          </w:p>
          <w:p w14:paraId="2F20ABDC" w14:textId="77777777" w:rsidR="004417A2" w:rsidRPr="00E718BA" w:rsidRDefault="006F158C">
            <w:pPr>
              <w:keepNext/>
              <w:widowControl w:val="0"/>
              <w:numPr>
                <w:ilvl w:val="0"/>
                <w:numId w:val="1"/>
              </w:numPr>
              <w:pBdr>
                <w:top w:val="nil"/>
                <w:left w:val="nil"/>
                <w:bottom w:val="nil"/>
                <w:right w:val="nil"/>
                <w:between w:val="nil"/>
              </w:pBdr>
              <w:tabs>
                <w:tab w:val="left" w:pos="4706"/>
              </w:tabs>
              <w:spacing w:before="120"/>
              <w:ind w:left="397" w:hanging="357"/>
              <w:jc w:val="both"/>
              <w:rPr>
                <w:rFonts w:ascii="Book Antiqua" w:eastAsia="Book Antiqua" w:hAnsi="Book Antiqua" w:cs="Book Antiqua"/>
                <w:sz w:val="30"/>
                <w:szCs w:val="30"/>
                <w:vertAlign w:val="subscript"/>
              </w:rPr>
            </w:pPr>
            <w:r w:rsidRPr="00E718BA">
              <w:rPr>
                <w:rFonts w:ascii="Book Antiqua" w:eastAsia="Book Antiqua" w:hAnsi="Book Antiqua" w:cs="Book Antiqua"/>
                <w:sz w:val="30"/>
                <w:szCs w:val="30"/>
                <w:vertAlign w:val="subscript"/>
              </w:rPr>
              <w:t>Maintenance</w:t>
            </w:r>
          </w:p>
          <w:p w14:paraId="2F20ABDD" w14:textId="77777777" w:rsidR="004417A2" w:rsidRPr="00E718BA" w:rsidRDefault="006F158C">
            <w:pPr>
              <w:keepNext/>
              <w:widowControl w:val="0"/>
              <w:numPr>
                <w:ilvl w:val="0"/>
                <w:numId w:val="1"/>
              </w:numPr>
              <w:pBdr>
                <w:top w:val="nil"/>
                <w:left w:val="nil"/>
                <w:bottom w:val="nil"/>
                <w:right w:val="nil"/>
                <w:between w:val="nil"/>
              </w:pBdr>
              <w:tabs>
                <w:tab w:val="left" w:pos="4706"/>
              </w:tabs>
              <w:spacing w:before="120"/>
              <w:ind w:left="397" w:hanging="357"/>
              <w:jc w:val="both"/>
              <w:rPr>
                <w:rFonts w:ascii="Book Antiqua" w:eastAsia="Book Antiqua" w:hAnsi="Book Antiqua" w:cs="Book Antiqua"/>
                <w:sz w:val="30"/>
                <w:szCs w:val="30"/>
                <w:vertAlign w:val="subscript"/>
              </w:rPr>
            </w:pPr>
            <w:r w:rsidRPr="00E718BA">
              <w:rPr>
                <w:rFonts w:ascii="Book Antiqua" w:eastAsia="Book Antiqua" w:hAnsi="Book Antiqua" w:cs="Book Antiqua"/>
                <w:sz w:val="30"/>
                <w:szCs w:val="30"/>
                <w:vertAlign w:val="subscript"/>
              </w:rPr>
              <w:t>Repair</w:t>
            </w:r>
          </w:p>
          <w:p w14:paraId="2F20ABDE" w14:textId="77777777" w:rsidR="004417A2" w:rsidRPr="00E718BA" w:rsidRDefault="004417A2">
            <w:pPr>
              <w:keepNext/>
              <w:widowControl w:val="0"/>
              <w:pBdr>
                <w:top w:val="nil"/>
                <w:left w:val="nil"/>
                <w:bottom w:val="nil"/>
                <w:right w:val="nil"/>
                <w:between w:val="nil"/>
              </w:pBdr>
              <w:tabs>
                <w:tab w:val="left" w:pos="4706"/>
              </w:tabs>
              <w:spacing w:line="232" w:lineRule="auto"/>
              <w:ind w:left="402"/>
              <w:jc w:val="both"/>
              <w:rPr>
                <w:rFonts w:ascii="Book Antiqua" w:eastAsia="Book Antiqua" w:hAnsi="Book Antiqua" w:cs="Book Antiqua"/>
                <w:sz w:val="30"/>
                <w:szCs w:val="30"/>
                <w:vertAlign w:val="subscript"/>
              </w:rPr>
            </w:pPr>
          </w:p>
        </w:tc>
      </w:tr>
      <w:tr w:rsidR="00E718BA" w:rsidRPr="00E718BA" w14:paraId="2F20ABE5" w14:textId="77777777">
        <w:trPr>
          <w:trHeight w:val="946"/>
        </w:trPr>
        <w:tc>
          <w:tcPr>
            <w:tcW w:w="2594" w:type="dxa"/>
            <w:tcBorders>
              <w:bottom w:val="single" w:sz="4" w:space="0" w:color="000000"/>
            </w:tcBorders>
          </w:tcPr>
          <w:p w14:paraId="2F20ABE0" w14:textId="77777777" w:rsidR="004417A2" w:rsidRPr="00E718BA" w:rsidRDefault="006F158C">
            <w:pPr>
              <w:keepNext/>
              <w:spacing w:before="120"/>
              <w:jc w:val="both"/>
              <w:rPr>
                <w:rFonts w:ascii="Book Antiqua" w:eastAsia="Book Antiqua" w:hAnsi="Book Antiqua" w:cs="Book Antiqua"/>
                <w:sz w:val="18"/>
                <w:szCs w:val="18"/>
              </w:rPr>
            </w:pPr>
            <w:r w:rsidRPr="00E718BA">
              <w:rPr>
                <w:rFonts w:ascii="Book Antiqua" w:eastAsia="Book Antiqua" w:hAnsi="Book Antiqua" w:cs="Book Antiqua"/>
                <w:sz w:val="18"/>
                <w:szCs w:val="18"/>
              </w:rPr>
              <w:t>Resource efficiency</w:t>
            </w:r>
          </w:p>
        </w:tc>
        <w:tc>
          <w:tcPr>
            <w:tcW w:w="3314" w:type="dxa"/>
            <w:tcBorders>
              <w:bottom w:val="single" w:sz="4" w:space="0" w:color="000000"/>
            </w:tcBorders>
          </w:tcPr>
          <w:p w14:paraId="2F20ABE1" w14:textId="77777777" w:rsidR="004417A2" w:rsidRPr="00E718BA" w:rsidRDefault="006F158C">
            <w:pPr>
              <w:keepNext/>
              <w:widowControl w:val="0"/>
              <w:pBdr>
                <w:top w:val="nil"/>
                <w:left w:val="nil"/>
                <w:bottom w:val="nil"/>
                <w:right w:val="nil"/>
                <w:between w:val="nil"/>
              </w:pBdr>
              <w:tabs>
                <w:tab w:val="left" w:pos="2174"/>
              </w:tabs>
              <w:spacing w:before="95" w:line="244" w:lineRule="auto"/>
              <w:ind w:left="36"/>
              <w:jc w:val="both"/>
              <w:rPr>
                <w:rFonts w:ascii="Book Antiqua" w:eastAsia="Book Antiqua" w:hAnsi="Book Antiqua" w:cs="Book Antiqua"/>
                <w:sz w:val="18"/>
                <w:szCs w:val="18"/>
              </w:rPr>
            </w:pPr>
            <w:r w:rsidRPr="00E718BA">
              <w:rPr>
                <w:rFonts w:ascii="Book Antiqua" w:eastAsia="Book Antiqua" w:hAnsi="Book Antiqua" w:cs="Book Antiqua"/>
                <w:sz w:val="18"/>
                <w:szCs w:val="18"/>
              </w:rPr>
              <w:t>Processes or mechanisms which optimise resource flows by using less resources per unit produced.</w:t>
            </w:r>
          </w:p>
        </w:tc>
        <w:tc>
          <w:tcPr>
            <w:tcW w:w="3178" w:type="dxa"/>
            <w:tcBorders>
              <w:bottom w:val="single" w:sz="4" w:space="0" w:color="000000"/>
            </w:tcBorders>
          </w:tcPr>
          <w:p w14:paraId="2F20ABE2" w14:textId="77777777" w:rsidR="004417A2" w:rsidRPr="00E718BA" w:rsidRDefault="006F158C">
            <w:pPr>
              <w:keepNext/>
              <w:widowControl w:val="0"/>
              <w:numPr>
                <w:ilvl w:val="0"/>
                <w:numId w:val="1"/>
              </w:numPr>
              <w:pBdr>
                <w:top w:val="nil"/>
                <w:left w:val="nil"/>
                <w:bottom w:val="nil"/>
                <w:right w:val="nil"/>
                <w:between w:val="nil"/>
              </w:pBdr>
              <w:tabs>
                <w:tab w:val="left" w:pos="4706"/>
              </w:tabs>
              <w:spacing w:before="120"/>
              <w:ind w:left="397" w:hanging="357"/>
              <w:jc w:val="both"/>
              <w:rPr>
                <w:rFonts w:ascii="Book Antiqua" w:eastAsia="Book Antiqua" w:hAnsi="Book Antiqua" w:cs="Book Antiqua"/>
                <w:sz w:val="30"/>
                <w:szCs w:val="30"/>
                <w:vertAlign w:val="subscript"/>
              </w:rPr>
            </w:pPr>
            <w:r w:rsidRPr="00E718BA">
              <w:rPr>
                <w:rFonts w:ascii="Book Antiqua" w:eastAsia="Book Antiqua" w:hAnsi="Book Antiqua" w:cs="Book Antiqua"/>
                <w:sz w:val="30"/>
                <w:szCs w:val="30"/>
                <w:vertAlign w:val="subscript"/>
              </w:rPr>
              <w:t>Material efficiency</w:t>
            </w:r>
          </w:p>
          <w:p w14:paraId="2F20ABE3" w14:textId="77777777" w:rsidR="004417A2" w:rsidRPr="00E718BA" w:rsidRDefault="006F158C">
            <w:pPr>
              <w:keepNext/>
              <w:widowControl w:val="0"/>
              <w:numPr>
                <w:ilvl w:val="0"/>
                <w:numId w:val="1"/>
              </w:numPr>
              <w:pBdr>
                <w:top w:val="nil"/>
                <w:left w:val="nil"/>
                <w:bottom w:val="nil"/>
                <w:right w:val="nil"/>
                <w:between w:val="nil"/>
              </w:pBdr>
              <w:tabs>
                <w:tab w:val="left" w:pos="4706"/>
              </w:tabs>
              <w:spacing w:before="120"/>
              <w:ind w:left="397" w:hanging="357"/>
              <w:jc w:val="both"/>
              <w:rPr>
                <w:rFonts w:ascii="Book Antiqua" w:eastAsia="Book Antiqua" w:hAnsi="Book Antiqua" w:cs="Book Antiqua"/>
                <w:sz w:val="30"/>
                <w:szCs w:val="30"/>
                <w:vertAlign w:val="subscript"/>
              </w:rPr>
            </w:pPr>
            <w:r w:rsidRPr="00E718BA">
              <w:rPr>
                <w:rFonts w:ascii="Book Antiqua" w:eastAsia="Book Antiqua" w:hAnsi="Book Antiqua" w:cs="Book Antiqua"/>
                <w:sz w:val="30"/>
                <w:szCs w:val="30"/>
                <w:vertAlign w:val="subscript"/>
              </w:rPr>
              <w:t>Functional economy</w:t>
            </w:r>
          </w:p>
          <w:p w14:paraId="2F20ABE4" w14:textId="77777777" w:rsidR="004417A2" w:rsidRPr="00E718BA" w:rsidRDefault="004417A2">
            <w:pPr>
              <w:keepNext/>
              <w:widowControl w:val="0"/>
              <w:pBdr>
                <w:top w:val="nil"/>
                <w:left w:val="nil"/>
                <w:bottom w:val="nil"/>
                <w:right w:val="nil"/>
                <w:between w:val="nil"/>
              </w:pBdr>
              <w:tabs>
                <w:tab w:val="left" w:pos="4706"/>
              </w:tabs>
              <w:spacing w:line="232" w:lineRule="auto"/>
              <w:ind w:left="402"/>
              <w:jc w:val="both"/>
              <w:rPr>
                <w:rFonts w:ascii="Book Antiqua" w:eastAsia="Book Antiqua" w:hAnsi="Book Antiqua" w:cs="Book Antiqua"/>
                <w:sz w:val="30"/>
                <w:szCs w:val="30"/>
                <w:vertAlign w:val="subscript"/>
              </w:rPr>
            </w:pPr>
          </w:p>
        </w:tc>
      </w:tr>
    </w:tbl>
    <w:p w14:paraId="2F20ABE6" w14:textId="77777777" w:rsidR="004417A2" w:rsidRPr="00E718BA" w:rsidRDefault="004417A2">
      <w:pPr>
        <w:spacing w:line="163" w:lineRule="auto"/>
        <w:ind w:left="115"/>
        <w:jc w:val="both"/>
        <w:rPr>
          <w:rFonts w:ascii="Garamond" w:eastAsia="Garamond" w:hAnsi="Garamond" w:cs="Garamond"/>
          <w:sz w:val="18"/>
          <w:szCs w:val="18"/>
        </w:rPr>
      </w:pPr>
    </w:p>
    <w:p w14:paraId="2F20ABE7" w14:textId="1B416908" w:rsidR="004417A2" w:rsidRPr="00E718BA" w:rsidRDefault="006F158C">
      <w:pPr>
        <w:spacing w:line="163" w:lineRule="auto"/>
        <w:ind w:left="115"/>
        <w:jc w:val="both"/>
        <w:rPr>
          <w:rFonts w:ascii="Garamond" w:eastAsia="Garamond" w:hAnsi="Garamond" w:cs="Garamond"/>
          <w:sz w:val="18"/>
          <w:szCs w:val="18"/>
        </w:rPr>
      </w:pPr>
      <w:r w:rsidRPr="00E718BA">
        <w:rPr>
          <w:rFonts w:ascii="Garamond" w:eastAsia="Garamond" w:hAnsi="Garamond" w:cs="Garamond"/>
          <w:b/>
          <w:sz w:val="18"/>
          <w:szCs w:val="18"/>
        </w:rPr>
        <w:t>Table 2:</w:t>
      </w:r>
      <w:r w:rsidRPr="00E718BA">
        <w:rPr>
          <w:rFonts w:ascii="Garamond" w:eastAsia="Garamond" w:hAnsi="Garamond" w:cs="Garamond"/>
          <w:sz w:val="18"/>
          <w:szCs w:val="18"/>
        </w:rPr>
        <w:t xml:space="preserve"> </w:t>
      </w:r>
      <w:r w:rsidR="006A52F4">
        <w:rPr>
          <w:rFonts w:ascii="Garamond" w:eastAsia="Garamond" w:hAnsi="Garamond" w:cs="Garamond"/>
          <w:sz w:val="18"/>
          <w:szCs w:val="18"/>
        </w:rPr>
        <w:t xml:space="preserve">Typology of </w:t>
      </w:r>
      <w:r w:rsidRPr="00E718BA">
        <w:rPr>
          <w:rFonts w:ascii="Garamond" w:eastAsia="Garamond" w:hAnsi="Garamond" w:cs="Garamond"/>
          <w:sz w:val="18"/>
          <w:szCs w:val="18"/>
        </w:rPr>
        <w:t>CE strategies, adapted from Aguilar-Hernandez et al. (2018).</w:t>
      </w:r>
    </w:p>
    <w:p w14:paraId="2F20ABE8" w14:textId="77777777" w:rsidR="004417A2" w:rsidRPr="00E718BA" w:rsidRDefault="006F158C">
      <w:pPr>
        <w:keepNext/>
        <w:spacing w:before="120" w:after="120" w:line="276" w:lineRule="auto"/>
        <w:jc w:val="both"/>
        <w:rPr>
          <w:rFonts w:ascii="Garamond" w:eastAsia="Garamond" w:hAnsi="Garamond" w:cs="Garamond"/>
          <w:b/>
          <w:sz w:val="24"/>
          <w:szCs w:val="24"/>
        </w:rPr>
      </w:pPr>
      <w:bookmarkStart w:id="21" w:name="_heading=h.1t3h5sf" w:colFirst="0" w:colLast="0"/>
      <w:bookmarkEnd w:id="21"/>
      <w:r w:rsidRPr="00E718BA">
        <w:rPr>
          <w:rFonts w:ascii="Garamond" w:eastAsia="Garamond" w:hAnsi="Garamond" w:cs="Garamond"/>
          <w:b/>
          <w:sz w:val="24"/>
          <w:szCs w:val="24"/>
        </w:rPr>
        <w:t>3. Systematic Literature Review</w:t>
      </w:r>
      <w:bookmarkStart w:id="22" w:name="bookmark=id.3dy6vkm" w:colFirst="0" w:colLast="0"/>
      <w:bookmarkEnd w:id="22"/>
    </w:p>
    <w:p w14:paraId="2F20ABE9" w14:textId="77777777" w:rsidR="004417A2" w:rsidRPr="00E718BA" w:rsidRDefault="006F158C">
      <w:pPr>
        <w:keepNext/>
        <w:spacing w:after="0" w:line="276" w:lineRule="auto"/>
        <w:jc w:val="both"/>
        <w:rPr>
          <w:rFonts w:ascii="Garamond" w:eastAsia="Garamond" w:hAnsi="Garamond" w:cs="Garamond"/>
          <w:i/>
          <w:sz w:val="24"/>
          <w:szCs w:val="24"/>
        </w:rPr>
      </w:pPr>
      <w:r w:rsidRPr="00E718BA">
        <w:rPr>
          <w:rFonts w:ascii="Garamond" w:eastAsia="Garamond" w:hAnsi="Garamond" w:cs="Garamond"/>
          <w:i/>
          <w:sz w:val="24"/>
          <w:szCs w:val="24"/>
        </w:rPr>
        <w:t>3.1</w:t>
      </w:r>
      <w:r w:rsidRPr="00E718BA">
        <w:rPr>
          <w:rFonts w:ascii="Garamond" w:eastAsia="Garamond" w:hAnsi="Garamond" w:cs="Garamond"/>
          <w:b/>
          <w:i/>
          <w:sz w:val="24"/>
          <w:szCs w:val="24"/>
        </w:rPr>
        <w:t xml:space="preserve"> </w:t>
      </w:r>
      <w:r w:rsidRPr="00E718BA">
        <w:rPr>
          <w:rFonts w:ascii="Garamond" w:eastAsia="Garamond" w:hAnsi="Garamond" w:cs="Garamond"/>
          <w:i/>
          <w:sz w:val="24"/>
          <w:szCs w:val="24"/>
        </w:rPr>
        <w:t>Bibliometric Analysis</w:t>
      </w:r>
    </w:p>
    <w:p w14:paraId="2F20ABEA" w14:textId="70450B53" w:rsidR="004417A2" w:rsidRPr="00E718BA" w:rsidRDefault="006F158C">
      <w:pPr>
        <w:spacing w:after="0" w:line="276" w:lineRule="auto"/>
        <w:jc w:val="both"/>
        <w:rPr>
          <w:rFonts w:ascii="Garamond" w:eastAsia="Garamond" w:hAnsi="Garamond" w:cs="Garamond"/>
          <w:sz w:val="24"/>
          <w:szCs w:val="24"/>
        </w:rPr>
      </w:pPr>
      <w:r w:rsidRPr="00E718BA">
        <w:rPr>
          <w:rFonts w:ascii="Garamond" w:eastAsia="Garamond" w:hAnsi="Garamond" w:cs="Garamond"/>
          <w:sz w:val="24"/>
          <w:szCs w:val="24"/>
        </w:rPr>
        <w:t xml:space="preserve">The identified 66 papers can be classified </w:t>
      </w:r>
      <w:r w:rsidR="006A52F4">
        <w:rPr>
          <w:rFonts w:ascii="Garamond" w:eastAsia="Garamond" w:hAnsi="Garamond" w:cs="Garamond"/>
          <w:sz w:val="24"/>
          <w:szCs w:val="24"/>
        </w:rPr>
        <w:t>across</w:t>
      </w:r>
      <w:r w:rsidR="006A52F4" w:rsidRPr="00E718BA">
        <w:rPr>
          <w:rFonts w:ascii="Garamond" w:eastAsia="Garamond" w:hAnsi="Garamond" w:cs="Garamond"/>
          <w:sz w:val="24"/>
          <w:szCs w:val="24"/>
        </w:rPr>
        <w:t xml:space="preserve"> </w:t>
      </w:r>
      <w:r w:rsidRPr="00E718BA">
        <w:rPr>
          <w:rFonts w:ascii="Garamond" w:eastAsia="Garamond" w:hAnsi="Garamond" w:cs="Garamond"/>
          <w:sz w:val="24"/>
          <w:szCs w:val="24"/>
        </w:rPr>
        <w:t xml:space="preserve">three broad modelling frameworks: (a) Leontief </w:t>
      </w:r>
      <w:commentRangeStart w:id="23"/>
      <w:r w:rsidRPr="00E718BA">
        <w:rPr>
          <w:rFonts w:ascii="Garamond" w:eastAsia="Garamond" w:hAnsi="Garamond" w:cs="Garamond"/>
          <w:sz w:val="24"/>
          <w:szCs w:val="24"/>
        </w:rPr>
        <w:t>IO analysis with exogenous final demand determination (3</w:t>
      </w:r>
      <w:ins w:id="24" w:author="Jose.Ramos-Torres-Feverei" w:date="2025-03-17T12:56:00Z" w16du:dateUtc="2025-03-17T11:56:00Z">
        <w:r w:rsidR="00CF7B01">
          <w:rPr>
            <w:rFonts w:ascii="Garamond" w:eastAsia="Garamond" w:hAnsi="Garamond" w:cs="Garamond"/>
            <w:sz w:val="24"/>
            <w:szCs w:val="24"/>
          </w:rPr>
          <w:t>7</w:t>
        </w:r>
      </w:ins>
      <w:del w:id="25" w:author="Jose.Ramos-Torres-Feverei" w:date="2025-03-17T12:56:00Z" w16du:dateUtc="2025-03-17T11:56:00Z">
        <w:r w:rsidR="0025292B" w:rsidDel="00CF7B01">
          <w:rPr>
            <w:rFonts w:ascii="Garamond" w:eastAsia="Garamond" w:hAnsi="Garamond" w:cs="Garamond"/>
            <w:sz w:val="24"/>
            <w:szCs w:val="24"/>
          </w:rPr>
          <w:delText>8</w:delText>
        </w:r>
      </w:del>
      <w:r w:rsidRPr="00E718BA">
        <w:rPr>
          <w:rFonts w:ascii="Garamond" w:eastAsia="Garamond" w:hAnsi="Garamond" w:cs="Garamond"/>
          <w:sz w:val="24"/>
          <w:szCs w:val="24"/>
        </w:rPr>
        <w:t xml:space="preserve"> studies); (b) </w:t>
      </w:r>
      <w:r w:rsidR="00497FD5">
        <w:rPr>
          <w:rFonts w:ascii="Garamond" w:eastAsia="Garamond" w:hAnsi="Garamond" w:cs="Garamond"/>
          <w:sz w:val="24"/>
          <w:szCs w:val="24"/>
        </w:rPr>
        <w:t>m</w:t>
      </w:r>
      <w:r w:rsidRPr="00E718BA">
        <w:rPr>
          <w:rFonts w:ascii="Garamond" w:eastAsia="Garamond" w:hAnsi="Garamond" w:cs="Garamond"/>
          <w:sz w:val="24"/>
          <w:szCs w:val="24"/>
        </w:rPr>
        <w:t>acroeconometric IO models with an econometric estimation of the evolution of final demand (6 studies); (c) neoclassical models, such as</w:t>
      </w:r>
      <w:r w:rsidR="006A52F4">
        <w:rPr>
          <w:rFonts w:ascii="Garamond" w:eastAsia="Garamond" w:hAnsi="Garamond" w:cs="Garamond"/>
          <w:sz w:val="24"/>
          <w:szCs w:val="24"/>
        </w:rPr>
        <w:t xml:space="preserve"> </w:t>
      </w:r>
      <w:r w:rsidR="00A7308F">
        <w:rPr>
          <w:rFonts w:ascii="Garamond" w:eastAsia="Garamond" w:hAnsi="Garamond" w:cs="Garamond"/>
          <w:sz w:val="24"/>
          <w:szCs w:val="24"/>
        </w:rPr>
        <w:t>CGE</w:t>
      </w:r>
      <w:r w:rsidRPr="00E718BA">
        <w:rPr>
          <w:rFonts w:ascii="Garamond" w:eastAsia="Garamond" w:hAnsi="Garamond" w:cs="Garamond"/>
          <w:sz w:val="24"/>
          <w:szCs w:val="24"/>
        </w:rPr>
        <w:t xml:space="preserve"> models (19 studies)</w:t>
      </w:r>
      <w:r w:rsidR="006A52F4">
        <w:rPr>
          <w:rFonts w:ascii="Garamond" w:eastAsia="Garamond" w:hAnsi="Garamond" w:cs="Garamond"/>
          <w:sz w:val="24"/>
          <w:szCs w:val="24"/>
        </w:rPr>
        <w:t xml:space="preserve">. </w:t>
      </w:r>
      <w:ins w:id="26" w:author="Jose.Ramos-Torres-Feverei" w:date="2025-03-17T12:56:00Z" w16du:dateUtc="2025-03-17T11:56:00Z">
        <w:r w:rsidR="005C1813">
          <w:rPr>
            <w:rFonts w:ascii="Garamond" w:eastAsia="Garamond" w:hAnsi="Garamond" w:cs="Garamond"/>
            <w:sz w:val="24"/>
            <w:szCs w:val="24"/>
          </w:rPr>
          <w:t>4</w:t>
        </w:r>
      </w:ins>
      <w:del w:id="27" w:author="Jose.Ramos-Torres-Feverei" w:date="2025-03-17T12:56:00Z" w16du:dateUtc="2025-03-17T11:56:00Z">
        <w:r w:rsidR="0025292B" w:rsidDel="005C1813">
          <w:rPr>
            <w:rFonts w:ascii="Garamond" w:eastAsia="Garamond" w:hAnsi="Garamond" w:cs="Garamond"/>
            <w:sz w:val="24"/>
            <w:szCs w:val="24"/>
          </w:rPr>
          <w:delText>5</w:delText>
        </w:r>
      </w:del>
      <w:r w:rsidR="006A52F4">
        <w:rPr>
          <w:rFonts w:ascii="Garamond" w:eastAsia="Garamond" w:hAnsi="Garamond" w:cs="Garamond"/>
          <w:sz w:val="24"/>
          <w:szCs w:val="24"/>
        </w:rPr>
        <w:t xml:space="preserve"> studies use</w:t>
      </w:r>
      <w:r w:rsidRPr="00E718BA">
        <w:rPr>
          <w:rFonts w:ascii="Garamond" w:eastAsia="Garamond" w:hAnsi="Garamond" w:cs="Garamond"/>
          <w:sz w:val="24"/>
          <w:szCs w:val="24"/>
        </w:rPr>
        <w:t xml:space="preserve"> alternative methods which do not align to this categorisation</w:t>
      </w:r>
      <w:r w:rsidR="006A52F4">
        <w:rPr>
          <w:rFonts w:ascii="Garamond" w:eastAsia="Garamond" w:hAnsi="Garamond" w:cs="Garamond"/>
          <w:sz w:val="24"/>
          <w:szCs w:val="24"/>
        </w:rPr>
        <w:t>.</w:t>
      </w:r>
      <w:commentRangeEnd w:id="23"/>
      <w:r w:rsidR="00C87B63">
        <w:rPr>
          <w:rStyle w:val="CommentReference"/>
        </w:rPr>
        <w:commentReference w:id="23"/>
      </w:r>
    </w:p>
    <w:p w14:paraId="2F20ABEB" w14:textId="1C1DDB37" w:rsidR="004417A2" w:rsidRPr="00E718BA" w:rsidRDefault="006A52F4" w:rsidP="000E1669">
      <w:pPr>
        <w:spacing w:after="0" w:line="276" w:lineRule="auto"/>
        <w:jc w:val="both"/>
        <w:rPr>
          <w:rFonts w:ascii="Garamond" w:eastAsia="Garamond" w:hAnsi="Garamond" w:cs="Garamond"/>
          <w:sz w:val="18"/>
          <w:szCs w:val="18"/>
        </w:rPr>
      </w:pPr>
      <w:r>
        <w:rPr>
          <w:rFonts w:ascii="Garamond" w:eastAsia="Garamond" w:hAnsi="Garamond" w:cs="Garamond"/>
          <w:sz w:val="24"/>
          <w:szCs w:val="24"/>
        </w:rPr>
        <w:t>Macro</w:t>
      </w:r>
      <w:r w:rsidR="006F158C" w:rsidRPr="00E718BA">
        <w:rPr>
          <w:rFonts w:ascii="Garamond" w:eastAsia="Garamond" w:hAnsi="Garamond" w:cs="Garamond"/>
          <w:sz w:val="24"/>
          <w:szCs w:val="24"/>
        </w:rPr>
        <w:t xml:space="preserve">economic assessment of CE interventions, although still scarce, </w:t>
      </w:r>
      <w:r>
        <w:rPr>
          <w:rFonts w:ascii="Garamond" w:eastAsia="Garamond" w:hAnsi="Garamond" w:cs="Garamond"/>
          <w:sz w:val="24"/>
          <w:szCs w:val="24"/>
        </w:rPr>
        <w:t xml:space="preserve">has </w:t>
      </w:r>
      <w:r w:rsidR="006F158C" w:rsidRPr="00E718BA">
        <w:rPr>
          <w:rFonts w:ascii="Garamond" w:eastAsia="Garamond" w:hAnsi="Garamond" w:cs="Garamond"/>
          <w:sz w:val="24"/>
          <w:szCs w:val="24"/>
        </w:rPr>
        <w:t>bec</w:t>
      </w:r>
      <w:r>
        <w:rPr>
          <w:rFonts w:ascii="Garamond" w:eastAsia="Garamond" w:hAnsi="Garamond" w:cs="Garamond"/>
          <w:sz w:val="24"/>
          <w:szCs w:val="24"/>
        </w:rPr>
        <w:t>o</w:t>
      </w:r>
      <w:r w:rsidR="006F158C" w:rsidRPr="00E718BA">
        <w:rPr>
          <w:rFonts w:ascii="Garamond" w:eastAsia="Garamond" w:hAnsi="Garamond" w:cs="Garamond"/>
          <w:sz w:val="24"/>
          <w:szCs w:val="24"/>
        </w:rPr>
        <w:t xml:space="preserve">me </w:t>
      </w:r>
      <w:r>
        <w:rPr>
          <w:rFonts w:ascii="Garamond" w:eastAsia="Garamond" w:hAnsi="Garamond" w:cs="Garamond"/>
          <w:sz w:val="24"/>
          <w:szCs w:val="24"/>
        </w:rPr>
        <w:t>increasingly</w:t>
      </w:r>
      <w:r w:rsidR="006F158C" w:rsidRPr="00E718BA">
        <w:rPr>
          <w:rFonts w:ascii="Garamond" w:eastAsia="Garamond" w:hAnsi="Garamond" w:cs="Garamond"/>
          <w:sz w:val="24"/>
          <w:szCs w:val="24"/>
        </w:rPr>
        <w:t xml:space="preserve"> common, with at least one paper being published every year since 2011</w:t>
      </w:r>
      <w:r>
        <w:rPr>
          <w:rFonts w:ascii="Garamond" w:eastAsia="Garamond" w:hAnsi="Garamond" w:cs="Garamond"/>
          <w:sz w:val="24"/>
          <w:szCs w:val="24"/>
        </w:rPr>
        <w:t>, and</w:t>
      </w:r>
      <w:r w:rsidR="006F158C" w:rsidRPr="00E718BA">
        <w:rPr>
          <w:rFonts w:ascii="Garamond" w:eastAsia="Garamond" w:hAnsi="Garamond" w:cs="Garamond"/>
          <w:sz w:val="24"/>
          <w:szCs w:val="24"/>
        </w:rPr>
        <w:t xml:space="preserve"> 49 out of the 66 papers published in this period. Th</w:t>
      </w:r>
      <w:r>
        <w:rPr>
          <w:rFonts w:ascii="Garamond" w:eastAsia="Garamond" w:hAnsi="Garamond" w:cs="Garamond"/>
          <w:sz w:val="24"/>
          <w:szCs w:val="24"/>
        </w:rPr>
        <w:t>is</w:t>
      </w:r>
      <w:r w:rsidR="006F158C" w:rsidRPr="00E718BA">
        <w:rPr>
          <w:rFonts w:ascii="Garamond" w:eastAsia="Garamond" w:hAnsi="Garamond" w:cs="Garamond"/>
          <w:sz w:val="24"/>
          <w:szCs w:val="24"/>
        </w:rPr>
        <w:t xml:space="preserve"> growing interest can be related directly to increased concern from policymakers, exemplified by the adoption of the EU Circular Economy Action Plan in 2015, which ha</w:t>
      </w:r>
      <w:r>
        <w:rPr>
          <w:rFonts w:ascii="Garamond" w:eastAsia="Garamond" w:hAnsi="Garamond" w:cs="Garamond"/>
          <w:sz w:val="24"/>
          <w:szCs w:val="24"/>
        </w:rPr>
        <w:t xml:space="preserve">s </w:t>
      </w:r>
      <w:r w:rsidR="006F158C" w:rsidRPr="00E718BA">
        <w:rPr>
          <w:rFonts w:ascii="Garamond" w:eastAsia="Garamond" w:hAnsi="Garamond" w:cs="Garamond"/>
          <w:sz w:val="24"/>
          <w:szCs w:val="24"/>
        </w:rPr>
        <w:t>led to a flourishing of CE-focused research projects</w:t>
      </w:r>
      <w:r w:rsidR="006F158C" w:rsidRPr="00E718BA">
        <w:rPr>
          <w:rFonts w:ascii="Garamond" w:eastAsia="Garamond" w:hAnsi="Garamond" w:cs="Garamond"/>
          <w:sz w:val="24"/>
          <w:szCs w:val="24"/>
          <w:vertAlign w:val="superscript"/>
        </w:rPr>
        <w:footnoteReference w:id="3"/>
      </w:r>
      <w:r w:rsidR="006F158C" w:rsidRPr="00E718BA">
        <w:rPr>
          <w:rFonts w:ascii="Garamond" w:eastAsia="Garamond" w:hAnsi="Garamond" w:cs="Garamond"/>
          <w:sz w:val="24"/>
          <w:szCs w:val="24"/>
        </w:rPr>
        <w:t>. Additionally, the development of multi-regional IO databases that include environmental and material use extensions, such as EXIOBASE (Stadler. et al. 2018), and EORA (</w:t>
      </w:r>
      <w:r w:rsidR="006F158C" w:rsidRPr="00E718BA">
        <w:rPr>
          <w:rFonts w:ascii="Garamond" w:eastAsia="Garamond" w:hAnsi="Garamond" w:cs="Garamond"/>
        </w:rPr>
        <w:t>Lenzen, et al., 2013),</w:t>
      </w:r>
      <w:r w:rsidR="006F158C" w:rsidRPr="00E718BA">
        <w:rPr>
          <w:rFonts w:ascii="Garamond" w:eastAsia="Garamond" w:hAnsi="Garamond" w:cs="Garamond"/>
          <w:sz w:val="24"/>
          <w:szCs w:val="24"/>
        </w:rPr>
        <w:t xml:space="preserve"> have been instrumental in providing sectoral flow and associated impact data which have underpinned the development of macro- and meso-economic analyses of the environmental and socio-economic impact of CE interventions.</w:t>
      </w:r>
    </w:p>
    <w:p w14:paraId="2F20ABEC" w14:textId="4E2C0358" w:rsidR="004417A2" w:rsidRPr="00E718BA" w:rsidRDefault="006F158C" w:rsidP="000E1669">
      <w:pPr>
        <w:spacing w:after="0" w:line="276" w:lineRule="auto"/>
        <w:jc w:val="both"/>
        <w:rPr>
          <w:rFonts w:ascii="Garamond" w:eastAsia="Garamond" w:hAnsi="Garamond" w:cs="Garamond"/>
          <w:sz w:val="24"/>
          <w:szCs w:val="24"/>
        </w:rPr>
      </w:pPr>
      <w:r w:rsidRPr="00E718BA">
        <w:rPr>
          <w:rFonts w:ascii="Garamond" w:eastAsia="Garamond" w:hAnsi="Garamond" w:cs="Garamond"/>
          <w:sz w:val="24"/>
          <w:szCs w:val="24"/>
        </w:rPr>
        <w:lastRenderedPageBreak/>
        <w:t xml:space="preserve">In terms of journals, few studies with socio-economic impact assessments of the implementation of CE interventions have been published in economics-focused journals. Figure </w:t>
      </w:r>
      <w:r w:rsidR="00726F92">
        <w:rPr>
          <w:rFonts w:ascii="Garamond" w:eastAsia="Garamond" w:hAnsi="Garamond" w:cs="Garamond"/>
          <w:sz w:val="24"/>
          <w:szCs w:val="24"/>
        </w:rPr>
        <w:t>2</w:t>
      </w:r>
      <w:r w:rsidRPr="00E718BA">
        <w:rPr>
          <w:rFonts w:ascii="Garamond" w:eastAsia="Garamond" w:hAnsi="Garamond" w:cs="Garamond"/>
          <w:sz w:val="24"/>
          <w:szCs w:val="24"/>
        </w:rPr>
        <w:t xml:space="preserve"> shows that the main exception is </w:t>
      </w:r>
      <w:r w:rsidRPr="00E718BA">
        <w:rPr>
          <w:rFonts w:ascii="Garamond" w:eastAsia="Garamond" w:hAnsi="Garamond" w:cs="Garamond"/>
          <w:i/>
          <w:sz w:val="24"/>
          <w:szCs w:val="24"/>
        </w:rPr>
        <w:t>Ecological Economics</w:t>
      </w:r>
      <w:r w:rsidRPr="00E718BA">
        <w:rPr>
          <w:rFonts w:ascii="Garamond" w:eastAsia="Garamond" w:hAnsi="Garamond" w:cs="Garamond"/>
          <w:sz w:val="24"/>
          <w:szCs w:val="24"/>
        </w:rPr>
        <w:t xml:space="preserve">, which has published 8 papers on the topic (5 based on Leontief’s IO model, 2 macroeconometric IO models, and 1 neoclassical CGE model). More concerning is that even </w:t>
      </w:r>
      <w:r w:rsidRPr="00E718BA">
        <w:rPr>
          <w:rFonts w:ascii="Garamond" w:eastAsia="Garamond" w:hAnsi="Garamond" w:cs="Garamond"/>
          <w:i/>
          <w:sz w:val="24"/>
          <w:szCs w:val="24"/>
        </w:rPr>
        <w:t xml:space="preserve">Economic Systems Research </w:t>
      </w:r>
      <w:r w:rsidRPr="00E718BA">
        <w:rPr>
          <w:rFonts w:ascii="Garamond" w:eastAsia="Garamond" w:hAnsi="Garamond" w:cs="Garamond"/>
          <w:sz w:val="24"/>
          <w:szCs w:val="24"/>
        </w:rPr>
        <w:t xml:space="preserve">(a journal owned by the International IO Association), has only one paper published on the topic. The main outlet for this line of research, beyond </w:t>
      </w:r>
      <w:r w:rsidRPr="00E718BA">
        <w:rPr>
          <w:rFonts w:ascii="Garamond" w:eastAsia="Garamond" w:hAnsi="Garamond" w:cs="Garamond"/>
          <w:i/>
          <w:sz w:val="24"/>
          <w:szCs w:val="24"/>
        </w:rPr>
        <w:t>Ecological Economics</w:t>
      </w:r>
      <w:r w:rsidRPr="00E718BA">
        <w:rPr>
          <w:rFonts w:ascii="Garamond" w:eastAsia="Garamond" w:hAnsi="Garamond" w:cs="Garamond"/>
          <w:sz w:val="24"/>
          <w:szCs w:val="24"/>
        </w:rPr>
        <w:t xml:space="preserve">, has been in journals that specifically deal with sustainability issues, such as </w:t>
      </w:r>
      <w:r w:rsidRPr="00E718BA">
        <w:rPr>
          <w:rFonts w:ascii="Garamond" w:eastAsia="Garamond" w:hAnsi="Garamond" w:cs="Garamond"/>
          <w:i/>
          <w:sz w:val="24"/>
          <w:szCs w:val="24"/>
        </w:rPr>
        <w:t xml:space="preserve">Journal of Cleaner Production </w:t>
      </w:r>
      <w:r w:rsidRPr="00E718BA">
        <w:rPr>
          <w:rFonts w:ascii="Garamond" w:eastAsia="Garamond" w:hAnsi="Garamond" w:cs="Garamond"/>
          <w:sz w:val="24"/>
          <w:szCs w:val="24"/>
        </w:rPr>
        <w:t xml:space="preserve">(11 papers), </w:t>
      </w:r>
      <w:r w:rsidRPr="00E718BA">
        <w:rPr>
          <w:rFonts w:ascii="Garamond" w:eastAsia="Garamond" w:hAnsi="Garamond" w:cs="Garamond"/>
          <w:i/>
          <w:sz w:val="24"/>
          <w:szCs w:val="24"/>
        </w:rPr>
        <w:t xml:space="preserve">Journal of Industrial Ecology </w:t>
      </w:r>
      <w:r w:rsidRPr="00E718BA">
        <w:rPr>
          <w:rFonts w:ascii="Garamond" w:eastAsia="Garamond" w:hAnsi="Garamond" w:cs="Garamond"/>
          <w:sz w:val="24"/>
          <w:szCs w:val="24"/>
        </w:rPr>
        <w:t xml:space="preserve">(5 papers), </w:t>
      </w:r>
      <w:r w:rsidRPr="00E718BA">
        <w:rPr>
          <w:rFonts w:ascii="Garamond" w:eastAsia="Garamond" w:hAnsi="Garamond" w:cs="Garamond"/>
          <w:i/>
          <w:sz w:val="24"/>
          <w:szCs w:val="24"/>
        </w:rPr>
        <w:t xml:space="preserve">Sustainability </w:t>
      </w:r>
      <w:r w:rsidRPr="00E718BA">
        <w:rPr>
          <w:rFonts w:ascii="Garamond" w:eastAsia="Garamond" w:hAnsi="Garamond" w:cs="Garamond"/>
          <w:sz w:val="24"/>
          <w:szCs w:val="24"/>
        </w:rPr>
        <w:t xml:space="preserve">(4 papers), and </w:t>
      </w:r>
      <w:r w:rsidRPr="00E718BA">
        <w:rPr>
          <w:rFonts w:ascii="Garamond" w:eastAsia="Garamond" w:hAnsi="Garamond" w:cs="Garamond"/>
          <w:i/>
          <w:sz w:val="24"/>
          <w:szCs w:val="24"/>
        </w:rPr>
        <w:t xml:space="preserve">Resources, Conservation and Recycling </w:t>
      </w:r>
      <w:r w:rsidRPr="00E718BA">
        <w:rPr>
          <w:rFonts w:ascii="Garamond" w:eastAsia="Garamond" w:hAnsi="Garamond" w:cs="Garamond"/>
          <w:sz w:val="24"/>
          <w:szCs w:val="24"/>
        </w:rPr>
        <w:t>(3 papers).</w:t>
      </w:r>
    </w:p>
    <w:p w14:paraId="2F20ABED" w14:textId="3166A16E" w:rsidR="004417A2" w:rsidRPr="00E718BA" w:rsidRDefault="006F158C" w:rsidP="000E1669">
      <w:pPr>
        <w:spacing w:after="0" w:line="276" w:lineRule="auto"/>
        <w:jc w:val="both"/>
        <w:rPr>
          <w:rFonts w:ascii="Garamond" w:eastAsia="Garamond" w:hAnsi="Garamond" w:cs="Garamond"/>
          <w:sz w:val="24"/>
          <w:szCs w:val="24"/>
        </w:rPr>
      </w:pPr>
      <w:r w:rsidRPr="00E718BA">
        <w:rPr>
          <w:rFonts w:ascii="Garamond" w:eastAsia="Garamond" w:hAnsi="Garamond" w:cs="Garamond"/>
          <w:sz w:val="24"/>
          <w:szCs w:val="24"/>
        </w:rPr>
        <w:t>The most common socio-economic indicator category</w:t>
      </w:r>
      <w:r w:rsidR="00002613">
        <w:rPr>
          <w:rFonts w:ascii="Garamond" w:eastAsia="Garamond" w:hAnsi="Garamond" w:cs="Garamond"/>
          <w:sz w:val="24"/>
          <w:szCs w:val="24"/>
        </w:rPr>
        <w:t xml:space="preserve"> modelled in identified studies</w:t>
      </w:r>
      <w:r w:rsidRPr="00E718BA">
        <w:rPr>
          <w:rFonts w:ascii="Garamond" w:eastAsia="Garamond" w:hAnsi="Garamond" w:cs="Garamond"/>
          <w:sz w:val="24"/>
          <w:szCs w:val="24"/>
        </w:rPr>
        <w:t xml:space="preserve"> encompasses Value Added and GDP</w:t>
      </w:r>
      <w:r w:rsidR="00002613">
        <w:rPr>
          <w:rFonts w:ascii="Garamond" w:eastAsia="Garamond" w:hAnsi="Garamond" w:cs="Garamond"/>
          <w:sz w:val="24"/>
          <w:szCs w:val="24"/>
        </w:rPr>
        <w:t xml:space="preserve"> (</w:t>
      </w:r>
      <w:r w:rsidRPr="00E718BA">
        <w:rPr>
          <w:rFonts w:ascii="Garamond" w:eastAsia="Garamond" w:hAnsi="Garamond" w:cs="Garamond"/>
          <w:sz w:val="24"/>
          <w:szCs w:val="24"/>
        </w:rPr>
        <w:t>37 papers</w:t>
      </w:r>
      <w:r w:rsidR="00002613">
        <w:rPr>
          <w:rFonts w:ascii="Garamond" w:eastAsia="Garamond" w:hAnsi="Garamond" w:cs="Garamond"/>
          <w:sz w:val="24"/>
          <w:szCs w:val="24"/>
        </w:rPr>
        <w:t>)</w:t>
      </w:r>
      <w:r w:rsidRPr="00E718BA">
        <w:rPr>
          <w:rFonts w:ascii="Garamond" w:eastAsia="Garamond" w:hAnsi="Garamond" w:cs="Garamond"/>
          <w:sz w:val="24"/>
          <w:szCs w:val="24"/>
        </w:rPr>
        <w:t xml:space="preserve">, </w:t>
      </w:r>
      <w:r w:rsidR="00002613">
        <w:rPr>
          <w:rFonts w:ascii="Garamond" w:eastAsia="Garamond" w:hAnsi="Garamond" w:cs="Garamond"/>
          <w:sz w:val="24"/>
          <w:szCs w:val="24"/>
        </w:rPr>
        <w:t>followed by</w:t>
      </w:r>
      <w:r w:rsidR="00002613" w:rsidRPr="00E718BA">
        <w:rPr>
          <w:rFonts w:ascii="Garamond" w:eastAsia="Garamond" w:hAnsi="Garamond" w:cs="Garamond"/>
          <w:sz w:val="24"/>
          <w:szCs w:val="24"/>
        </w:rPr>
        <w:t xml:space="preserve"> </w:t>
      </w:r>
      <w:r w:rsidRPr="00E718BA">
        <w:rPr>
          <w:rFonts w:ascii="Garamond" w:eastAsia="Garamond" w:hAnsi="Garamond" w:cs="Garamond"/>
          <w:sz w:val="24"/>
          <w:szCs w:val="24"/>
        </w:rPr>
        <w:t xml:space="preserve">employment </w:t>
      </w:r>
      <w:r w:rsidR="00002613">
        <w:rPr>
          <w:rFonts w:ascii="Garamond" w:eastAsia="Garamond" w:hAnsi="Garamond" w:cs="Garamond"/>
          <w:sz w:val="24"/>
          <w:szCs w:val="24"/>
        </w:rPr>
        <w:t>(</w:t>
      </w:r>
      <w:r w:rsidRPr="00E718BA">
        <w:rPr>
          <w:rFonts w:ascii="Garamond" w:eastAsia="Garamond" w:hAnsi="Garamond" w:cs="Garamond"/>
          <w:sz w:val="24"/>
          <w:szCs w:val="24"/>
        </w:rPr>
        <w:t>26 papers</w:t>
      </w:r>
      <w:r w:rsidR="00002613">
        <w:rPr>
          <w:rFonts w:ascii="Garamond" w:eastAsia="Garamond" w:hAnsi="Garamond" w:cs="Garamond"/>
          <w:sz w:val="24"/>
          <w:szCs w:val="24"/>
        </w:rPr>
        <w:t>)</w:t>
      </w:r>
      <w:r w:rsidRPr="00E718BA">
        <w:rPr>
          <w:rFonts w:ascii="Garamond" w:eastAsia="Garamond" w:hAnsi="Garamond" w:cs="Garamond"/>
          <w:sz w:val="24"/>
          <w:szCs w:val="24"/>
        </w:rPr>
        <w:t xml:space="preserve">. Several works, primarily categorised as </w:t>
      </w:r>
      <w:r w:rsidR="00002613">
        <w:rPr>
          <w:rFonts w:ascii="Garamond" w:eastAsia="Garamond" w:hAnsi="Garamond" w:cs="Garamond"/>
          <w:sz w:val="24"/>
          <w:szCs w:val="24"/>
        </w:rPr>
        <w:t>Leontief</w:t>
      </w:r>
      <w:r w:rsidR="00002613" w:rsidRPr="00E718BA">
        <w:rPr>
          <w:rFonts w:ascii="Garamond" w:eastAsia="Garamond" w:hAnsi="Garamond" w:cs="Garamond"/>
          <w:sz w:val="24"/>
          <w:szCs w:val="24"/>
        </w:rPr>
        <w:t xml:space="preserve"> </w:t>
      </w:r>
      <w:r w:rsidRPr="00E718BA">
        <w:rPr>
          <w:rFonts w:ascii="Garamond" w:eastAsia="Garamond" w:hAnsi="Garamond" w:cs="Garamond"/>
          <w:sz w:val="24"/>
          <w:szCs w:val="24"/>
        </w:rPr>
        <w:t>IO models, focus on production costs and/or prices (13 papers), and gross output (9 papers).</w:t>
      </w:r>
    </w:p>
    <w:p w14:paraId="2F20ABEE" w14:textId="77777777" w:rsidR="004417A2" w:rsidRPr="00E718BA" w:rsidRDefault="004417A2">
      <w:pPr>
        <w:spacing w:after="0" w:line="276" w:lineRule="auto"/>
        <w:ind w:firstLine="369"/>
        <w:jc w:val="both"/>
        <w:rPr>
          <w:rFonts w:ascii="Garamond" w:eastAsia="Garamond" w:hAnsi="Garamond" w:cs="Garamond"/>
          <w:sz w:val="24"/>
          <w:szCs w:val="24"/>
        </w:rPr>
      </w:pPr>
    </w:p>
    <w:p w14:paraId="2F20ABEF" w14:textId="77777777" w:rsidR="004417A2" w:rsidRPr="00E718BA" w:rsidRDefault="006F158C">
      <w:pPr>
        <w:spacing w:after="0" w:line="276" w:lineRule="auto"/>
        <w:jc w:val="both"/>
        <w:rPr>
          <w:rFonts w:ascii="Garamond" w:eastAsia="Garamond" w:hAnsi="Garamond" w:cs="Garamond"/>
          <w:sz w:val="24"/>
          <w:szCs w:val="24"/>
        </w:rPr>
      </w:pPr>
      <w:r w:rsidRPr="00E718BA">
        <w:rPr>
          <w:rFonts w:ascii="Garamond" w:eastAsia="Garamond" w:hAnsi="Garamond" w:cs="Garamond"/>
          <w:noProof/>
          <w:sz w:val="24"/>
          <w:szCs w:val="24"/>
        </w:rPr>
        <w:drawing>
          <wp:inline distT="0" distB="0" distL="0" distR="0" wp14:anchorId="2F20ACDA" wp14:editId="2F20ACDB">
            <wp:extent cx="5734050" cy="5395913"/>
            <wp:effectExtent l="0" t="0" r="0" b="0"/>
            <wp:docPr id="14589082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l="2543" r="2543"/>
                    <a:stretch>
                      <a:fillRect/>
                    </a:stretch>
                  </pic:blipFill>
                  <pic:spPr>
                    <a:xfrm>
                      <a:off x="0" y="0"/>
                      <a:ext cx="5734050" cy="5395913"/>
                    </a:xfrm>
                    <a:prstGeom prst="rect">
                      <a:avLst/>
                    </a:prstGeom>
                    <a:ln/>
                  </pic:spPr>
                </pic:pic>
              </a:graphicData>
            </a:graphic>
          </wp:inline>
        </w:drawing>
      </w:r>
    </w:p>
    <w:p w14:paraId="2F20ABF0" w14:textId="2E246CE6" w:rsidR="004417A2" w:rsidRPr="00E718BA" w:rsidRDefault="006F158C">
      <w:pPr>
        <w:spacing w:before="120" w:after="0"/>
        <w:jc w:val="both"/>
        <w:rPr>
          <w:rFonts w:ascii="Garamond" w:eastAsia="Garamond" w:hAnsi="Garamond" w:cs="Garamond"/>
          <w:sz w:val="18"/>
          <w:szCs w:val="18"/>
        </w:rPr>
      </w:pPr>
      <w:r w:rsidRPr="00E718BA">
        <w:rPr>
          <w:rFonts w:ascii="Garamond" w:eastAsia="Garamond" w:hAnsi="Garamond" w:cs="Garamond"/>
          <w:b/>
          <w:sz w:val="18"/>
          <w:szCs w:val="18"/>
        </w:rPr>
        <w:t xml:space="preserve">Figure </w:t>
      </w:r>
      <w:r w:rsidR="00726F92">
        <w:rPr>
          <w:rFonts w:ascii="Garamond" w:eastAsia="Garamond" w:hAnsi="Garamond" w:cs="Garamond"/>
          <w:b/>
          <w:sz w:val="18"/>
          <w:szCs w:val="18"/>
        </w:rPr>
        <w:t>2</w:t>
      </w:r>
      <w:r w:rsidRPr="00E718BA">
        <w:rPr>
          <w:rFonts w:ascii="Garamond" w:eastAsia="Garamond" w:hAnsi="Garamond" w:cs="Garamond"/>
          <w:b/>
          <w:sz w:val="18"/>
          <w:szCs w:val="18"/>
        </w:rPr>
        <w:t>:</w:t>
      </w:r>
      <w:r w:rsidRPr="00E718BA">
        <w:rPr>
          <w:rFonts w:ascii="Garamond" w:eastAsia="Garamond" w:hAnsi="Garamond" w:cs="Garamond"/>
          <w:sz w:val="18"/>
          <w:szCs w:val="18"/>
        </w:rPr>
        <w:t xml:space="preserve"> </w:t>
      </w:r>
      <w:r w:rsidR="00C404F5">
        <w:rPr>
          <w:rFonts w:ascii="Garamond" w:eastAsia="Garamond" w:hAnsi="Garamond" w:cs="Garamond"/>
          <w:sz w:val="18"/>
          <w:szCs w:val="18"/>
        </w:rPr>
        <w:t>Distribution of identified sources in terms of the journal published in</w:t>
      </w:r>
      <w:r w:rsidRPr="00E718BA">
        <w:rPr>
          <w:rFonts w:ascii="Garamond" w:eastAsia="Garamond" w:hAnsi="Garamond" w:cs="Garamond"/>
          <w:sz w:val="18"/>
          <w:szCs w:val="18"/>
        </w:rPr>
        <w:t>.</w:t>
      </w:r>
    </w:p>
    <w:p w14:paraId="2F20ABF1" w14:textId="77777777" w:rsidR="004417A2" w:rsidRPr="00E718BA" w:rsidRDefault="004417A2">
      <w:pPr>
        <w:spacing w:after="0" w:line="276" w:lineRule="auto"/>
        <w:ind w:firstLine="369"/>
        <w:jc w:val="both"/>
        <w:rPr>
          <w:rFonts w:ascii="Garamond" w:eastAsia="Garamond" w:hAnsi="Garamond" w:cs="Garamond"/>
          <w:sz w:val="24"/>
          <w:szCs w:val="24"/>
        </w:rPr>
      </w:pPr>
    </w:p>
    <w:p w14:paraId="2F20ABF2" w14:textId="41BEBF0E" w:rsidR="004417A2" w:rsidRPr="00E718BA" w:rsidRDefault="00C404F5" w:rsidP="002E0D3E">
      <w:pPr>
        <w:spacing w:after="0" w:line="276" w:lineRule="auto"/>
        <w:jc w:val="both"/>
        <w:rPr>
          <w:rFonts w:ascii="Garamond" w:eastAsia="Garamond" w:hAnsi="Garamond" w:cs="Garamond"/>
          <w:b/>
          <w:sz w:val="24"/>
          <w:szCs w:val="24"/>
        </w:rPr>
      </w:pPr>
      <w:r>
        <w:rPr>
          <w:rFonts w:ascii="Garamond" w:eastAsia="Garamond" w:hAnsi="Garamond" w:cs="Garamond"/>
          <w:sz w:val="24"/>
          <w:szCs w:val="24"/>
        </w:rPr>
        <w:lastRenderedPageBreak/>
        <w:t xml:space="preserve">In terms of the CE </w:t>
      </w:r>
      <w:r w:rsidR="006F158C" w:rsidRPr="00E718BA">
        <w:rPr>
          <w:rFonts w:ascii="Garamond" w:eastAsia="Garamond" w:hAnsi="Garamond" w:cs="Garamond"/>
          <w:sz w:val="24"/>
          <w:szCs w:val="24"/>
        </w:rPr>
        <w:t>intervention</w:t>
      </w:r>
      <w:r>
        <w:rPr>
          <w:rFonts w:ascii="Garamond" w:eastAsia="Garamond" w:hAnsi="Garamond" w:cs="Garamond"/>
          <w:sz w:val="24"/>
          <w:szCs w:val="24"/>
        </w:rPr>
        <w:t xml:space="preserve"> typology</w:t>
      </w:r>
      <w:r w:rsidR="006F158C" w:rsidRPr="00E718BA">
        <w:rPr>
          <w:rFonts w:ascii="Garamond" w:eastAsia="Garamond" w:hAnsi="Garamond" w:cs="Garamond"/>
          <w:sz w:val="24"/>
          <w:szCs w:val="24"/>
        </w:rPr>
        <w:t xml:space="preserve"> </w:t>
      </w:r>
      <w:r>
        <w:rPr>
          <w:rFonts w:ascii="Garamond" w:eastAsia="Garamond" w:hAnsi="Garamond" w:cs="Garamond"/>
          <w:sz w:val="24"/>
          <w:szCs w:val="24"/>
        </w:rPr>
        <w:t>(</w:t>
      </w:r>
      <w:r w:rsidR="005D1193">
        <w:rPr>
          <w:rFonts w:ascii="Garamond" w:eastAsia="Garamond" w:hAnsi="Garamond" w:cs="Garamond"/>
          <w:sz w:val="24"/>
          <w:szCs w:val="24"/>
        </w:rPr>
        <w:t>t</w:t>
      </w:r>
      <w:r>
        <w:rPr>
          <w:rFonts w:ascii="Garamond" w:eastAsia="Garamond" w:hAnsi="Garamond" w:cs="Garamond"/>
          <w:sz w:val="24"/>
          <w:szCs w:val="24"/>
        </w:rPr>
        <w:t>able 2)</w:t>
      </w:r>
      <w:r w:rsidR="006F158C" w:rsidRPr="00E718BA">
        <w:rPr>
          <w:rFonts w:ascii="Garamond" w:eastAsia="Garamond" w:hAnsi="Garamond" w:cs="Garamond"/>
          <w:sz w:val="24"/>
          <w:szCs w:val="24"/>
        </w:rPr>
        <w:t xml:space="preserve">, closing supply chains was the most commonly modelled CE strategy (42 papers). 36 papers modelled resource efficiency interventions, and 23 modelled residual waste management interventions. The analysis of environmental and socio-economic impact of product lifetime extension </w:t>
      </w:r>
      <w:r w:rsidR="00893B16">
        <w:rPr>
          <w:rFonts w:ascii="Garamond" w:eastAsia="Garamond" w:hAnsi="Garamond" w:cs="Garamond"/>
          <w:sz w:val="24"/>
          <w:szCs w:val="24"/>
        </w:rPr>
        <w:t xml:space="preserve">appears to be </w:t>
      </w:r>
      <w:r w:rsidR="006F158C" w:rsidRPr="00E718BA">
        <w:rPr>
          <w:rFonts w:ascii="Garamond" w:eastAsia="Garamond" w:hAnsi="Garamond" w:cs="Garamond"/>
          <w:sz w:val="24"/>
          <w:szCs w:val="24"/>
        </w:rPr>
        <w:t>underdeveloped</w:t>
      </w:r>
      <w:r w:rsidR="00893B16">
        <w:rPr>
          <w:rFonts w:ascii="Garamond" w:eastAsia="Garamond" w:hAnsi="Garamond" w:cs="Garamond"/>
          <w:sz w:val="24"/>
          <w:szCs w:val="24"/>
        </w:rPr>
        <w:t xml:space="preserve"> (</w:t>
      </w:r>
      <w:r w:rsidR="006F158C" w:rsidRPr="00E718BA">
        <w:rPr>
          <w:rFonts w:ascii="Garamond" w:eastAsia="Garamond" w:hAnsi="Garamond" w:cs="Garamond"/>
          <w:sz w:val="24"/>
          <w:szCs w:val="24"/>
        </w:rPr>
        <w:t>10 papers</w:t>
      </w:r>
      <w:r w:rsidR="00893B16">
        <w:rPr>
          <w:rFonts w:ascii="Garamond" w:eastAsia="Garamond" w:hAnsi="Garamond" w:cs="Garamond"/>
          <w:sz w:val="24"/>
          <w:szCs w:val="24"/>
        </w:rPr>
        <w:t>)</w:t>
      </w:r>
      <w:r w:rsidR="006F158C" w:rsidRPr="00E718BA">
        <w:rPr>
          <w:rFonts w:ascii="Garamond" w:eastAsia="Garamond" w:hAnsi="Garamond" w:cs="Garamond"/>
          <w:sz w:val="24"/>
          <w:szCs w:val="24"/>
        </w:rPr>
        <w:t>.</w:t>
      </w:r>
    </w:p>
    <w:p w14:paraId="2F20ABF3" w14:textId="0724A2DF" w:rsidR="004417A2" w:rsidRPr="00E718BA" w:rsidRDefault="006F158C" w:rsidP="00C07B0F">
      <w:pPr>
        <w:spacing w:after="0" w:line="276" w:lineRule="auto"/>
        <w:jc w:val="both"/>
        <w:rPr>
          <w:rFonts w:ascii="Garamond" w:eastAsia="Garamond" w:hAnsi="Garamond" w:cs="Garamond"/>
          <w:sz w:val="24"/>
          <w:szCs w:val="24"/>
        </w:rPr>
      </w:pPr>
      <w:r w:rsidRPr="00E718BA">
        <w:rPr>
          <w:rFonts w:ascii="Garamond" w:eastAsia="Garamond" w:hAnsi="Garamond" w:cs="Garamond"/>
          <w:sz w:val="24"/>
          <w:szCs w:val="24"/>
        </w:rPr>
        <w:t>The four strategies used to classify the specific CE interventions modelled in each study are not mutually exclusive, i.e. a study can investigate the impact</w:t>
      </w:r>
      <w:r w:rsidR="00893B16">
        <w:rPr>
          <w:rFonts w:ascii="Garamond" w:eastAsia="Garamond" w:hAnsi="Garamond" w:cs="Garamond"/>
          <w:sz w:val="24"/>
          <w:szCs w:val="24"/>
        </w:rPr>
        <w:t>s</w:t>
      </w:r>
      <w:r w:rsidRPr="00E718BA">
        <w:rPr>
          <w:rFonts w:ascii="Garamond" w:eastAsia="Garamond" w:hAnsi="Garamond" w:cs="Garamond"/>
          <w:sz w:val="24"/>
          <w:szCs w:val="24"/>
        </w:rPr>
        <w:t xml:space="preserve"> of </w:t>
      </w:r>
      <w:r w:rsidR="00893B16">
        <w:rPr>
          <w:rFonts w:ascii="Garamond" w:eastAsia="Garamond" w:hAnsi="Garamond" w:cs="Garamond"/>
          <w:sz w:val="24"/>
          <w:szCs w:val="24"/>
        </w:rPr>
        <w:t>multiple</w:t>
      </w:r>
      <w:r w:rsidR="00893B16" w:rsidRPr="00E718BA">
        <w:rPr>
          <w:rFonts w:ascii="Garamond" w:eastAsia="Garamond" w:hAnsi="Garamond" w:cs="Garamond"/>
          <w:sz w:val="24"/>
          <w:szCs w:val="24"/>
        </w:rPr>
        <w:t xml:space="preserve"> </w:t>
      </w:r>
      <w:r w:rsidRPr="00E718BA">
        <w:rPr>
          <w:rFonts w:ascii="Garamond" w:eastAsia="Garamond" w:hAnsi="Garamond" w:cs="Garamond"/>
          <w:sz w:val="24"/>
          <w:szCs w:val="24"/>
        </w:rPr>
        <w:t>CE</w:t>
      </w:r>
      <w:r w:rsidR="00C07B0F">
        <w:rPr>
          <w:rFonts w:ascii="Garamond" w:eastAsia="Garamond" w:hAnsi="Garamond" w:cs="Garamond"/>
          <w:sz w:val="24"/>
          <w:szCs w:val="24"/>
        </w:rPr>
        <w:t xml:space="preserve"> </w:t>
      </w:r>
      <w:r w:rsidR="00C07B0F">
        <w:rPr>
          <w:rFonts w:ascii="Garamond" w:eastAsia="Garamond" w:hAnsi="Garamond" w:cs="Garamond"/>
          <w:sz w:val="24"/>
          <w:szCs w:val="24"/>
        </w:rPr>
        <w:t>interventions categorize</w:t>
      </w:r>
      <w:r w:rsidR="00C07B0F">
        <w:rPr>
          <w:rFonts w:ascii="Garamond" w:eastAsia="Garamond" w:hAnsi="Garamond" w:cs="Garamond"/>
          <w:sz w:val="24"/>
          <w:szCs w:val="24"/>
        </w:rPr>
        <w:t>d into different strategies</w:t>
      </w:r>
      <w:r w:rsidRPr="00E718BA">
        <w:rPr>
          <w:rFonts w:ascii="Garamond" w:eastAsia="Garamond" w:hAnsi="Garamond" w:cs="Garamond"/>
          <w:sz w:val="24"/>
          <w:szCs w:val="24"/>
        </w:rPr>
        <w:t>. This was the case in 35 out of the 66 pape</w:t>
      </w:r>
      <w:r w:rsidRPr="00F52BE4">
        <w:rPr>
          <w:rFonts w:ascii="Garamond" w:eastAsia="Garamond" w:hAnsi="Garamond" w:cs="Garamond"/>
          <w:sz w:val="24"/>
          <w:szCs w:val="24"/>
        </w:rPr>
        <w:t>rs considered. In particular, the most</w:t>
      </w:r>
      <w:r w:rsidRPr="00E718BA">
        <w:rPr>
          <w:rFonts w:ascii="Garamond" w:eastAsia="Garamond" w:hAnsi="Garamond" w:cs="Garamond"/>
          <w:sz w:val="24"/>
          <w:szCs w:val="24"/>
        </w:rPr>
        <w:t xml:space="preserve"> common </w:t>
      </w:r>
      <w:r w:rsidR="00F52BE4">
        <w:rPr>
          <w:rFonts w:ascii="Garamond" w:eastAsia="Garamond" w:hAnsi="Garamond" w:cs="Garamond"/>
          <w:sz w:val="24"/>
          <w:szCs w:val="24"/>
        </w:rPr>
        <w:t>overlap of modelled</w:t>
      </w:r>
      <w:r w:rsidRPr="00E718BA">
        <w:rPr>
          <w:rFonts w:ascii="Garamond" w:eastAsia="Garamond" w:hAnsi="Garamond" w:cs="Garamond"/>
          <w:sz w:val="24"/>
          <w:szCs w:val="24"/>
        </w:rPr>
        <w:t xml:space="preserve"> CE strategies was </w:t>
      </w:r>
      <w:r w:rsidR="00F52BE4">
        <w:rPr>
          <w:rFonts w:ascii="Garamond" w:eastAsia="Garamond" w:hAnsi="Garamond" w:cs="Garamond"/>
          <w:sz w:val="24"/>
          <w:szCs w:val="24"/>
        </w:rPr>
        <w:t xml:space="preserve">with </w:t>
      </w:r>
      <w:r w:rsidRPr="00E718BA">
        <w:rPr>
          <w:rFonts w:ascii="Garamond" w:eastAsia="Garamond" w:hAnsi="Garamond" w:cs="Garamond"/>
          <w:sz w:val="24"/>
          <w:szCs w:val="24"/>
        </w:rPr>
        <w:t xml:space="preserve">closing supply chains and residual waste management (10 studies), </w:t>
      </w:r>
      <w:r w:rsidR="00F52BE4">
        <w:rPr>
          <w:rFonts w:ascii="Garamond" w:eastAsia="Garamond" w:hAnsi="Garamond" w:cs="Garamond"/>
          <w:sz w:val="24"/>
          <w:szCs w:val="24"/>
        </w:rPr>
        <w:t>largely due to</w:t>
      </w:r>
      <w:r w:rsidRPr="00E718BA">
        <w:rPr>
          <w:rFonts w:ascii="Garamond" w:eastAsia="Garamond" w:hAnsi="Garamond" w:cs="Garamond"/>
          <w:sz w:val="24"/>
          <w:szCs w:val="24"/>
        </w:rPr>
        <w:t xml:space="preserve"> recycling activities being categorised as closing supply chains. Hence, several papers that analyse the impacts of alternative methods of waste disposal (e.g. landfilling, incineration or recycling) are classified under both types of strategy (e.g. Nakamura and Kondo, </w:t>
      </w:r>
      <w:hyperlink w:anchor="_heading=h.3j2qqm3">
        <w:r w:rsidRPr="00E718BA">
          <w:rPr>
            <w:rFonts w:ascii="Garamond" w:eastAsia="Garamond" w:hAnsi="Garamond" w:cs="Garamond"/>
            <w:sz w:val="24"/>
            <w:szCs w:val="24"/>
          </w:rPr>
          <w:t>2002)</w:t>
        </w:r>
      </w:hyperlink>
      <w:r w:rsidRPr="00E718BA">
        <w:rPr>
          <w:rFonts w:ascii="Garamond" w:eastAsia="Garamond" w:hAnsi="Garamond" w:cs="Garamond"/>
          <w:sz w:val="24"/>
          <w:szCs w:val="24"/>
          <w:vertAlign w:val="superscript"/>
        </w:rPr>
        <w:footnoteReference w:id="4"/>
      </w:r>
      <w:hyperlink w:anchor="_heading=h.3j2qqm3">
        <w:r w:rsidRPr="00E718BA">
          <w:rPr>
            <w:rFonts w:ascii="Garamond" w:eastAsia="Garamond" w:hAnsi="Garamond" w:cs="Garamond"/>
            <w:sz w:val="24"/>
            <w:szCs w:val="24"/>
          </w:rPr>
          <w:t>.</w:t>
        </w:r>
      </w:hyperlink>
    </w:p>
    <w:p w14:paraId="2F20ABF5" w14:textId="2D4B3E5C" w:rsidR="004417A2" w:rsidRPr="00E718BA" w:rsidRDefault="006F158C">
      <w:pPr>
        <w:widowControl w:val="0"/>
        <w:pBdr>
          <w:top w:val="nil"/>
          <w:left w:val="nil"/>
          <w:bottom w:val="nil"/>
          <w:right w:val="nil"/>
          <w:between w:val="nil"/>
        </w:pBdr>
        <w:spacing w:after="0" w:line="276" w:lineRule="auto"/>
        <w:ind w:right="171"/>
        <w:jc w:val="both"/>
        <w:rPr>
          <w:rFonts w:ascii="Garamond" w:eastAsia="Garamond" w:hAnsi="Garamond" w:cs="Garamond"/>
          <w:sz w:val="24"/>
          <w:szCs w:val="24"/>
        </w:rPr>
      </w:pPr>
      <w:r w:rsidRPr="00E718BA">
        <w:rPr>
          <w:rFonts w:ascii="Garamond" w:eastAsia="Garamond" w:hAnsi="Garamond" w:cs="Garamond"/>
          <w:sz w:val="24"/>
          <w:szCs w:val="24"/>
        </w:rPr>
        <w:t xml:space="preserve">Different </w:t>
      </w:r>
      <w:r w:rsidR="00F52BE4">
        <w:rPr>
          <w:rFonts w:ascii="Garamond" w:eastAsia="Garamond" w:hAnsi="Garamond" w:cs="Garamond"/>
          <w:sz w:val="24"/>
          <w:szCs w:val="24"/>
        </w:rPr>
        <w:t xml:space="preserve">modelling </w:t>
      </w:r>
      <w:r w:rsidRPr="00E718BA">
        <w:rPr>
          <w:rFonts w:ascii="Garamond" w:eastAsia="Garamond" w:hAnsi="Garamond" w:cs="Garamond"/>
          <w:sz w:val="24"/>
          <w:szCs w:val="24"/>
        </w:rPr>
        <w:t xml:space="preserve">frameworks are applied unevenly to analyse the impacts of CE interventions, as indicated within </w:t>
      </w:r>
      <w:r w:rsidR="005D1193">
        <w:rPr>
          <w:rFonts w:ascii="Garamond" w:eastAsia="Garamond" w:hAnsi="Garamond" w:cs="Garamond"/>
          <w:sz w:val="24"/>
          <w:szCs w:val="24"/>
        </w:rPr>
        <w:t>f</w:t>
      </w:r>
      <w:r w:rsidRPr="00E718BA">
        <w:rPr>
          <w:rFonts w:ascii="Garamond" w:eastAsia="Garamond" w:hAnsi="Garamond" w:cs="Garamond"/>
          <w:sz w:val="24"/>
          <w:szCs w:val="24"/>
        </w:rPr>
        <w:t xml:space="preserve">igure </w:t>
      </w:r>
      <w:r w:rsidR="00726F92">
        <w:rPr>
          <w:rFonts w:ascii="Garamond" w:eastAsia="Garamond" w:hAnsi="Garamond" w:cs="Garamond"/>
          <w:sz w:val="24"/>
          <w:szCs w:val="24"/>
        </w:rPr>
        <w:t>3</w:t>
      </w:r>
      <w:r w:rsidRPr="00E718BA">
        <w:rPr>
          <w:rFonts w:ascii="Garamond" w:eastAsia="Garamond" w:hAnsi="Garamond" w:cs="Garamond"/>
          <w:sz w:val="24"/>
          <w:szCs w:val="24"/>
        </w:rPr>
        <w:t xml:space="preserve">. For instance, modelling of product lifetime extension has </w:t>
      </w:r>
      <w:r w:rsidR="00F52BE4">
        <w:rPr>
          <w:rFonts w:ascii="Garamond" w:eastAsia="Garamond" w:hAnsi="Garamond" w:cs="Garamond"/>
          <w:sz w:val="24"/>
          <w:szCs w:val="24"/>
        </w:rPr>
        <w:t>primarily</w:t>
      </w:r>
      <w:r w:rsidR="00E434E1">
        <w:rPr>
          <w:rFonts w:ascii="Garamond" w:eastAsia="Garamond" w:hAnsi="Garamond" w:cs="Garamond"/>
          <w:sz w:val="24"/>
          <w:szCs w:val="24"/>
        </w:rPr>
        <w:t xml:space="preserve"> </w:t>
      </w:r>
      <w:r w:rsidRPr="00E718BA">
        <w:rPr>
          <w:rFonts w:ascii="Garamond" w:eastAsia="Garamond" w:hAnsi="Garamond" w:cs="Garamond"/>
          <w:sz w:val="24"/>
          <w:szCs w:val="24"/>
        </w:rPr>
        <w:t xml:space="preserve"> been modelled using Leontief IO frameworks. This methodology also dominates the modelling of residual waste management interventions. The higher prevalence of the analysis of</w:t>
      </w:r>
      <w:r w:rsidR="00E434E1">
        <w:rPr>
          <w:rFonts w:ascii="Garamond" w:eastAsia="Garamond" w:hAnsi="Garamond" w:cs="Garamond"/>
          <w:sz w:val="24"/>
          <w:szCs w:val="24"/>
        </w:rPr>
        <w:t xml:space="preserve"> </w:t>
      </w:r>
      <w:r w:rsidRPr="00E718BA">
        <w:rPr>
          <w:rFonts w:ascii="Garamond" w:eastAsia="Garamond" w:hAnsi="Garamond" w:cs="Garamond"/>
          <w:sz w:val="24"/>
          <w:szCs w:val="24"/>
        </w:rPr>
        <w:t xml:space="preserve">residual waste management interventions can be attributed to the development of waste input-output (WIO) analysis to analyse the impacts of alternative waste management options in Japan (see, for instance, Kondo and Nakamura, </w:t>
      </w:r>
      <w:hyperlink w:anchor="_heading=h.1y810tw">
        <w:r w:rsidRPr="00E718BA">
          <w:rPr>
            <w:rFonts w:ascii="Garamond" w:eastAsia="Garamond" w:hAnsi="Garamond" w:cs="Garamond"/>
            <w:sz w:val="24"/>
            <w:szCs w:val="24"/>
          </w:rPr>
          <w:t>2004;</w:t>
        </w:r>
      </w:hyperlink>
      <w:r w:rsidRPr="00E718BA">
        <w:rPr>
          <w:rFonts w:ascii="Garamond" w:eastAsia="Garamond" w:hAnsi="Garamond" w:cs="Garamond"/>
          <w:sz w:val="24"/>
          <w:szCs w:val="24"/>
        </w:rPr>
        <w:t xml:space="preserve"> Nakamura, </w:t>
      </w:r>
      <w:hyperlink w:anchor="_heading=h.4i7ojhp">
        <w:r w:rsidRPr="00E718BA">
          <w:rPr>
            <w:rFonts w:ascii="Garamond" w:eastAsia="Garamond" w:hAnsi="Garamond" w:cs="Garamond"/>
            <w:sz w:val="24"/>
            <w:szCs w:val="24"/>
          </w:rPr>
          <w:t>1999;</w:t>
        </w:r>
      </w:hyperlink>
      <w:r w:rsidRPr="00E718BA">
        <w:rPr>
          <w:rFonts w:ascii="Garamond" w:eastAsia="Garamond" w:hAnsi="Garamond" w:cs="Garamond"/>
          <w:sz w:val="24"/>
          <w:szCs w:val="24"/>
        </w:rPr>
        <w:t xml:space="preserve"> Nakamura and Kondo, </w:t>
      </w:r>
      <w:hyperlink w:anchor="_heading=h.3j2qqm3">
        <w:r w:rsidRPr="00E718BA">
          <w:rPr>
            <w:rFonts w:ascii="Garamond" w:eastAsia="Garamond" w:hAnsi="Garamond" w:cs="Garamond"/>
            <w:sz w:val="24"/>
            <w:szCs w:val="24"/>
          </w:rPr>
          <w:t>2002,</w:t>
        </w:r>
      </w:hyperlink>
      <w:r w:rsidRPr="00E718BA">
        <w:rPr>
          <w:rFonts w:ascii="Garamond" w:eastAsia="Garamond" w:hAnsi="Garamond" w:cs="Garamond"/>
          <w:sz w:val="24"/>
          <w:szCs w:val="24"/>
        </w:rPr>
        <w:t xml:space="preserve"> </w:t>
      </w:r>
      <w:hyperlink w:anchor="_heading=h.z337ya">
        <w:r w:rsidRPr="00E718BA">
          <w:rPr>
            <w:rFonts w:ascii="Garamond" w:eastAsia="Garamond" w:hAnsi="Garamond" w:cs="Garamond"/>
            <w:sz w:val="24"/>
            <w:szCs w:val="24"/>
          </w:rPr>
          <w:t>2006a,</w:t>
        </w:r>
      </w:hyperlink>
      <w:r w:rsidRPr="00E718BA">
        <w:rPr>
          <w:rFonts w:ascii="Garamond" w:eastAsia="Garamond" w:hAnsi="Garamond" w:cs="Garamond"/>
          <w:sz w:val="24"/>
          <w:szCs w:val="24"/>
        </w:rPr>
        <w:t xml:space="preserve"> </w:t>
      </w:r>
      <w:hyperlink w:anchor="_heading=h.2xcytpi">
        <w:r w:rsidRPr="00E718BA">
          <w:rPr>
            <w:rFonts w:ascii="Garamond" w:eastAsia="Garamond" w:hAnsi="Garamond" w:cs="Garamond"/>
            <w:sz w:val="24"/>
            <w:szCs w:val="24"/>
          </w:rPr>
          <w:t>2006b).</w:t>
        </w:r>
      </w:hyperlink>
      <w:r w:rsidRPr="00E718BA">
        <w:rPr>
          <w:rFonts w:ascii="Garamond" w:eastAsia="Garamond" w:hAnsi="Garamond" w:cs="Garamond"/>
          <w:sz w:val="24"/>
          <w:szCs w:val="24"/>
        </w:rPr>
        <w:t xml:space="preserve"> Finally, macroeconometric</w:t>
      </w:r>
      <w:r w:rsidR="00FD6F5F">
        <w:rPr>
          <w:rFonts w:ascii="Garamond" w:eastAsia="Garamond" w:hAnsi="Garamond" w:cs="Garamond"/>
          <w:sz w:val="24"/>
          <w:szCs w:val="24"/>
        </w:rPr>
        <w:t xml:space="preserve"> IO</w:t>
      </w:r>
      <w:r w:rsidRPr="00E718BA">
        <w:rPr>
          <w:rFonts w:ascii="Garamond" w:eastAsia="Garamond" w:hAnsi="Garamond" w:cs="Garamond"/>
          <w:sz w:val="24"/>
          <w:szCs w:val="24"/>
        </w:rPr>
        <w:t xml:space="preserve"> models and </w:t>
      </w:r>
      <w:r w:rsidR="00FD6F5F">
        <w:rPr>
          <w:rFonts w:ascii="Garamond" w:eastAsia="Garamond" w:hAnsi="Garamond" w:cs="Garamond"/>
          <w:sz w:val="24"/>
          <w:szCs w:val="24"/>
        </w:rPr>
        <w:t>CGE</w:t>
      </w:r>
      <w:r w:rsidRPr="00E718BA">
        <w:rPr>
          <w:rFonts w:ascii="Garamond" w:eastAsia="Garamond" w:hAnsi="Garamond" w:cs="Garamond"/>
          <w:sz w:val="24"/>
          <w:szCs w:val="24"/>
        </w:rPr>
        <w:t xml:space="preserve"> models have been mostly applied to the analysis of resource efficiency and closing supply chain interventions.</w:t>
      </w:r>
    </w:p>
    <w:p w14:paraId="2F20ABF6" w14:textId="3828E1E3" w:rsidR="004417A2" w:rsidRPr="00E718BA" w:rsidRDefault="001D488B">
      <w:pPr>
        <w:widowControl w:val="0"/>
        <w:pBdr>
          <w:top w:val="nil"/>
          <w:left w:val="nil"/>
          <w:bottom w:val="nil"/>
          <w:right w:val="nil"/>
          <w:between w:val="nil"/>
        </w:pBdr>
        <w:spacing w:after="0" w:line="276" w:lineRule="auto"/>
        <w:ind w:right="171"/>
        <w:jc w:val="both"/>
        <w:rPr>
          <w:rFonts w:ascii="Garamond" w:eastAsia="Garamond" w:hAnsi="Garamond" w:cs="Garamond"/>
          <w:sz w:val="24"/>
          <w:szCs w:val="24"/>
        </w:rPr>
      </w:pPr>
      <w:r>
        <w:rPr>
          <w:rFonts w:ascii="Garamond" w:eastAsia="Garamond" w:hAnsi="Garamond" w:cs="Garamond"/>
          <w:noProof/>
          <w:sz w:val="24"/>
          <w:szCs w:val="24"/>
        </w:rPr>
        <w:drawing>
          <wp:inline distT="0" distB="0" distL="0" distR="0" wp14:anchorId="43624463" wp14:editId="699673AB">
            <wp:extent cx="5198012" cy="3494375"/>
            <wp:effectExtent l="0" t="0" r="3175" b="0"/>
            <wp:docPr id="9425229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5018" cy="3532698"/>
                    </a:xfrm>
                    <a:prstGeom prst="rect">
                      <a:avLst/>
                    </a:prstGeom>
                    <a:noFill/>
                  </pic:spPr>
                </pic:pic>
              </a:graphicData>
            </a:graphic>
          </wp:inline>
        </w:drawing>
      </w:r>
    </w:p>
    <w:p w14:paraId="2F20ABF7" w14:textId="0007D2D8" w:rsidR="004417A2" w:rsidRPr="00E718BA" w:rsidRDefault="006F158C">
      <w:pPr>
        <w:keepNext/>
        <w:spacing w:before="120" w:after="0"/>
        <w:jc w:val="both"/>
        <w:rPr>
          <w:rFonts w:ascii="Garamond" w:eastAsia="Garamond" w:hAnsi="Garamond" w:cs="Garamond"/>
          <w:sz w:val="18"/>
          <w:szCs w:val="18"/>
        </w:rPr>
      </w:pPr>
      <w:r w:rsidRPr="00E718BA">
        <w:rPr>
          <w:rFonts w:ascii="Garamond" w:eastAsia="Garamond" w:hAnsi="Garamond" w:cs="Garamond"/>
          <w:b/>
          <w:sz w:val="18"/>
          <w:szCs w:val="18"/>
        </w:rPr>
        <w:t xml:space="preserve">Figure </w:t>
      </w:r>
      <w:r w:rsidR="00726F92">
        <w:rPr>
          <w:rFonts w:ascii="Garamond" w:eastAsia="Garamond" w:hAnsi="Garamond" w:cs="Garamond"/>
          <w:b/>
          <w:sz w:val="18"/>
          <w:szCs w:val="18"/>
        </w:rPr>
        <w:t>3</w:t>
      </w:r>
      <w:r w:rsidRPr="00E718BA">
        <w:rPr>
          <w:rFonts w:ascii="Garamond" w:eastAsia="Garamond" w:hAnsi="Garamond" w:cs="Garamond"/>
          <w:b/>
          <w:sz w:val="18"/>
          <w:szCs w:val="18"/>
        </w:rPr>
        <w:t>:</w:t>
      </w:r>
      <w:r w:rsidRPr="00E718BA">
        <w:rPr>
          <w:rFonts w:ascii="Garamond" w:eastAsia="Garamond" w:hAnsi="Garamond" w:cs="Garamond"/>
          <w:sz w:val="18"/>
          <w:szCs w:val="18"/>
        </w:rPr>
        <w:t xml:space="preserve"> Number of </w:t>
      </w:r>
      <w:r w:rsidR="00E434E1">
        <w:rPr>
          <w:rFonts w:ascii="Garamond" w:eastAsia="Garamond" w:hAnsi="Garamond" w:cs="Garamond"/>
          <w:sz w:val="18"/>
          <w:szCs w:val="18"/>
        </w:rPr>
        <w:t>publication</w:t>
      </w:r>
      <w:r w:rsidR="00E434E1" w:rsidRPr="00E718BA">
        <w:rPr>
          <w:rFonts w:ascii="Garamond" w:eastAsia="Garamond" w:hAnsi="Garamond" w:cs="Garamond"/>
          <w:sz w:val="18"/>
          <w:szCs w:val="18"/>
        </w:rPr>
        <w:t xml:space="preserve">s </w:t>
      </w:r>
      <w:r w:rsidRPr="00E718BA">
        <w:rPr>
          <w:rFonts w:ascii="Garamond" w:eastAsia="Garamond" w:hAnsi="Garamond" w:cs="Garamond"/>
          <w:sz w:val="18"/>
          <w:szCs w:val="18"/>
        </w:rPr>
        <w:t>classified by CE strategy and modelling method.</w:t>
      </w:r>
    </w:p>
    <w:p w14:paraId="2F20ABF8" w14:textId="77777777" w:rsidR="004417A2" w:rsidRPr="00E718BA" w:rsidRDefault="004417A2">
      <w:pPr>
        <w:widowControl w:val="0"/>
        <w:pBdr>
          <w:top w:val="nil"/>
          <w:left w:val="nil"/>
          <w:bottom w:val="nil"/>
          <w:right w:val="nil"/>
          <w:between w:val="nil"/>
        </w:pBdr>
        <w:spacing w:after="0" w:line="276" w:lineRule="auto"/>
        <w:ind w:right="171" w:firstLine="369"/>
        <w:jc w:val="both"/>
        <w:rPr>
          <w:rFonts w:ascii="Garamond" w:eastAsia="Garamond" w:hAnsi="Garamond" w:cs="Garamond"/>
          <w:sz w:val="24"/>
          <w:szCs w:val="24"/>
        </w:rPr>
      </w:pPr>
    </w:p>
    <w:p w14:paraId="2F20ABF9" w14:textId="77777777" w:rsidR="004417A2" w:rsidRPr="00E718BA" w:rsidRDefault="006F158C">
      <w:pPr>
        <w:keepNext/>
        <w:spacing w:after="0" w:line="276" w:lineRule="auto"/>
        <w:jc w:val="both"/>
        <w:rPr>
          <w:rFonts w:ascii="Garamond" w:eastAsia="Garamond" w:hAnsi="Garamond" w:cs="Garamond"/>
          <w:i/>
          <w:sz w:val="24"/>
          <w:szCs w:val="24"/>
        </w:rPr>
      </w:pPr>
      <w:r w:rsidRPr="00E718BA">
        <w:rPr>
          <w:rFonts w:ascii="Garamond" w:eastAsia="Garamond" w:hAnsi="Garamond" w:cs="Garamond"/>
          <w:i/>
          <w:sz w:val="24"/>
          <w:szCs w:val="24"/>
        </w:rPr>
        <w:lastRenderedPageBreak/>
        <w:t>3.2</w:t>
      </w:r>
      <w:r w:rsidRPr="00E718BA">
        <w:rPr>
          <w:rFonts w:ascii="Garamond" w:eastAsia="Garamond" w:hAnsi="Garamond" w:cs="Garamond"/>
          <w:b/>
          <w:i/>
          <w:sz w:val="24"/>
          <w:szCs w:val="24"/>
        </w:rPr>
        <w:t xml:space="preserve"> </w:t>
      </w:r>
      <w:r w:rsidRPr="00E718BA">
        <w:rPr>
          <w:rFonts w:ascii="Garamond" w:eastAsia="Garamond" w:hAnsi="Garamond" w:cs="Garamond"/>
          <w:i/>
          <w:sz w:val="24"/>
          <w:szCs w:val="24"/>
        </w:rPr>
        <w:t>Overview of Macroeconomic Modelling Frameworks</w:t>
      </w:r>
    </w:p>
    <w:p w14:paraId="2F20ABFA" w14:textId="1D27DBFF" w:rsidR="004417A2" w:rsidRPr="00E718BA" w:rsidRDefault="006F158C">
      <w:pPr>
        <w:widowControl w:val="0"/>
        <w:pBdr>
          <w:top w:val="nil"/>
          <w:left w:val="nil"/>
          <w:bottom w:val="nil"/>
          <w:right w:val="nil"/>
          <w:between w:val="nil"/>
        </w:pBdr>
        <w:spacing w:after="0" w:line="276" w:lineRule="auto"/>
        <w:ind w:right="171"/>
        <w:jc w:val="both"/>
        <w:rPr>
          <w:rFonts w:ascii="Garamond" w:eastAsia="Garamond" w:hAnsi="Garamond" w:cs="Garamond"/>
          <w:sz w:val="24"/>
          <w:szCs w:val="24"/>
        </w:rPr>
      </w:pPr>
      <w:r w:rsidRPr="00E718BA">
        <w:rPr>
          <w:rFonts w:ascii="Garamond" w:eastAsia="Garamond" w:hAnsi="Garamond" w:cs="Garamond"/>
          <w:sz w:val="24"/>
          <w:szCs w:val="24"/>
        </w:rPr>
        <w:t>In this section, we briefly discuss the features of the main macroeconomic modelling frameworks used to assess the impacts of CE interventions</w:t>
      </w:r>
      <w:r w:rsidR="00BA32A1">
        <w:rPr>
          <w:rFonts w:ascii="Garamond" w:eastAsia="Garamond" w:hAnsi="Garamond" w:cs="Garamond"/>
          <w:sz w:val="24"/>
          <w:szCs w:val="24"/>
        </w:rPr>
        <w:t>:</w:t>
      </w:r>
      <w:r w:rsidRPr="00E718BA">
        <w:rPr>
          <w:rFonts w:ascii="Garamond" w:eastAsia="Garamond" w:hAnsi="Garamond" w:cs="Garamond"/>
          <w:sz w:val="24"/>
          <w:szCs w:val="24"/>
        </w:rPr>
        <w:t xml:space="preserve"> Leontief IO, macroeconometric IO, and CGE models</w:t>
      </w:r>
      <w:r w:rsidRPr="00E718BA">
        <w:rPr>
          <w:rFonts w:ascii="Garamond" w:eastAsia="Garamond" w:hAnsi="Garamond" w:cs="Garamond"/>
          <w:sz w:val="24"/>
          <w:szCs w:val="24"/>
          <w:vertAlign w:val="superscript"/>
        </w:rPr>
        <w:footnoteReference w:id="5"/>
      </w:r>
      <w:r w:rsidRPr="00E718BA">
        <w:rPr>
          <w:rFonts w:ascii="Garamond" w:eastAsia="Garamond" w:hAnsi="Garamond" w:cs="Garamond"/>
          <w:sz w:val="24"/>
          <w:szCs w:val="24"/>
        </w:rPr>
        <w:t xml:space="preserve">. All approaches start from a multisectoral depiction of the economy based on IO tables, </w:t>
      </w:r>
      <w:r w:rsidR="00BA32A1">
        <w:rPr>
          <w:rFonts w:ascii="Garamond" w:eastAsia="Garamond" w:hAnsi="Garamond" w:cs="Garamond"/>
          <w:sz w:val="24"/>
          <w:szCs w:val="24"/>
        </w:rPr>
        <w:t>data</w:t>
      </w:r>
      <w:r w:rsidRPr="00E718BA">
        <w:rPr>
          <w:rFonts w:ascii="Garamond" w:eastAsia="Garamond" w:hAnsi="Garamond" w:cs="Garamond"/>
          <w:sz w:val="24"/>
          <w:szCs w:val="24"/>
        </w:rPr>
        <w:t xml:space="preserve"> regularly published by national statistic offices as part of the System of National Accounts (SNA, 2008)</w:t>
      </w:r>
      <w:r w:rsidR="00BA32A1">
        <w:rPr>
          <w:rFonts w:ascii="Garamond" w:eastAsia="Garamond" w:hAnsi="Garamond" w:cs="Garamond"/>
          <w:sz w:val="24"/>
          <w:szCs w:val="24"/>
        </w:rPr>
        <w:t xml:space="preserve">. </w:t>
      </w:r>
      <w:commentRangeStart w:id="30"/>
      <w:del w:id="31" w:author="Jose.Ramos-Torres-Feverei" w:date="2025-03-17T13:13:00Z" w16du:dateUtc="2025-03-17T12:13:00Z">
        <w:r w:rsidR="00BA32A1" w:rsidDel="00086C25">
          <w:rPr>
            <w:rFonts w:ascii="Garamond" w:eastAsia="Garamond" w:hAnsi="Garamond" w:cs="Garamond"/>
            <w:sz w:val="24"/>
            <w:szCs w:val="24"/>
          </w:rPr>
          <w:delText>Models</w:delText>
        </w:r>
        <w:r w:rsidRPr="00E718BA" w:rsidDel="00086C25">
          <w:rPr>
            <w:rFonts w:ascii="Garamond" w:eastAsia="Garamond" w:hAnsi="Garamond" w:cs="Garamond"/>
            <w:sz w:val="24"/>
            <w:szCs w:val="24"/>
          </w:rPr>
          <w:delText xml:space="preserve"> use a system of equations to represent </w:delText>
        </w:r>
        <w:r w:rsidR="00BA32A1" w:rsidDel="00086C25">
          <w:rPr>
            <w:rFonts w:ascii="Garamond" w:eastAsia="Garamond" w:hAnsi="Garamond" w:cs="Garamond"/>
            <w:sz w:val="24"/>
            <w:szCs w:val="24"/>
          </w:rPr>
          <w:delText xml:space="preserve">the </w:delText>
        </w:r>
        <w:r w:rsidRPr="00E718BA" w:rsidDel="00086C25">
          <w:rPr>
            <w:rFonts w:ascii="Garamond" w:eastAsia="Garamond" w:hAnsi="Garamond" w:cs="Garamond"/>
            <w:sz w:val="24"/>
            <w:szCs w:val="24"/>
          </w:rPr>
          <w:delText>production of each sector, and interactions among</w:delText>
        </w:r>
        <w:r w:rsidR="00BA32A1" w:rsidDel="00086C25">
          <w:rPr>
            <w:rFonts w:ascii="Garamond" w:eastAsia="Garamond" w:hAnsi="Garamond" w:cs="Garamond"/>
            <w:sz w:val="24"/>
            <w:szCs w:val="24"/>
          </w:rPr>
          <w:delText>st</w:delText>
        </w:r>
        <w:r w:rsidRPr="00E718BA" w:rsidDel="00086C25">
          <w:rPr>
            <w:rFonts w:ascii="Garamond" w:eastAsia="Garamond" w:hAnsi="Garamond" w:cs="Garamond"/>
            <w:sz w:val="24"/>
            <w:szCs w:val="24"/>
          </w:rPr>
          <w:delText xml:space="preserve"> economic agents (i.e. households, firms, government) and the rest of the world. </w:delText>
        </w:r>
      </w:del>
      <w:commentRangeEnd w:id="30"/>
      <w:r w:rsidR="00086C25">
        <w:rPr>
          <w:rStyle w:val="CommentReference"/>
        </w:rPr>
        <w:commentReference w:id="30"/>
      </w:r>
    </w:p>
    <w:p w14:paraId="732E1BE4" w14:textId="1D3B3FA9" w:rsidR="00343503" w:rsidRDefault="00343503" w:rsidP="00BA32A1">
      <w:pPr>
        <w:widowControl w:val="0"/>
        <w:pBdr>
          <w:top w:val="nil"/>
          <w:left w:val="nil"/>
          <w:bottom w:val="nil"/>
          <w:right w:val="nil"/>
          <w:between w:val="nil"/>
        </w:pBdr>
        <w:spacing w:after="0" w:line="276" w:lineRule="auto"/>
        <w:ind w:right="171"/>
        <w:jc w:val="both"/>
        <w:rPr>
          <w:rFonts w:ascii="Garamond" w:eastAsia="Garamond" w:hAnsi="Garamond" w:cs="Garamond"/>
          <w:sz w:val="24"/>
          <w:szCs w:val="24"/>
        </w:rPr>
      </w:pPr>
      <w:r>
        <w:rPr>
          <w:rFonts w:ascii="Garamond" w:eastAsia="Garamond" w:hAnsi="Garamond" w:cs="Garamond"/>
          <w:sz w:val="24"/>
          <w:szCs w:val="24"/>
        </w:rPr>
        <w:t>Input-output (</w:t>
      </w:r>
      <w:r w:rsidR="006F158C" w:rsidRPr="00E718BA">
        <w:rPr>
          <w:rFonts w:ascii="Garamond" w:eastAsia="Garamond" w:hAnsi="Garamond" w:cs="Garamond"/>
          <w:sz w:val="24"/>
          <w:szCs w:val="24"/>
        </w:rPr>
        <w:t>IO</w:t>
      </w:r>
      <w:r>
        <w:rPr>
          <w:rFonts w:ascii="Garamond" w:eastAsia="Garamond" w:hAnsi="Garamond" w:cs="Garamond"/>
          <w:sz w:val="24"/>
          <w:szCs w:val="24"/>
        </w:rPr>
        <w:t>)</w:t>
      </w:r>
      <w:r w:rsidR="006F158C" w:rsidRPr="00E718BA">
        <w:rPr>
          <w:rFonts w:ascii="Garamond" w:eastAsia="Garamond" w:hAnsi="Garamond" w:cs="Garamond"/>
          <w:sz w:val="24"/>
          <w:szCs w:val="24"/>
        </w:rPr>
        <w:t xml:space="preserve"> tables describe transaction flows of goods and services, measured either physically or in monetary value, </w:t>
      </w:r>
      <w:r w:rsidR="00BA32A1">
        <w:rPr>
          <w:rFonts w:ascii="Garamond" w:eastAsia="Garamond" w:hAnsi="Garamond" w:cs="Garamond"/>
          <w:sz w:val="24"/>
          <w:szCs w:val="24"/>
        </w:rPr>
        <w:t xml:space="preserve">and </w:t>
      </w:r>
      <w:r w:rsidR="006F158C" w:rsidRPr="00E718BA">
        <w:rPr>
          <w:rFonts w:ascii="Garamond" w:eastAsia="Garamond" w:hAnsi="Garamond" w:cs="Garamond"/>
          <w:sz w:val="24"/>
          <w:szCs w:val="24"/>
        </w:rPr>
        <w:t>track the destination of each sector-related output (Leontief 1966, Miller and Blair 2009). These outputs are sold either as inputs for other sectors (which demand them for production purposes), or they can be purchased as final products or services by households, firms, the government, and the foreign sector (in the form of private or government consumption, investment, and export). In short, IO tables capture the existing interdependencies between the different industries of an economy (or different regional economies).</w:t>
      </w:r>
    </w:p>
    <w:p w14:paraId="2F20ABFB" w14:textId="4ABD95FC" w:rsidR="004417A2" w:rsidRPr="00E718BA" w:rsidRDefault="006F158C" w:rsidP="00C93D19">
      <w:pPr>
        <w:widowControl w:val="0"/>
        <w:pBdr>
          <w:top w:val="nil"/>
          <w:left w:val="nil"/>
          <w:bottom w:val="nil"/>
          <w:right w:val="nil"/>
          <w:between w:val="nil"/>
        </w:pBdr>
        <w:spacing w:after="0" w:line="276" w:lineRule="auto"/>
        <w:ind w:right="171"/>
        <w:jc w:val="both"/>
        <w:rPr>
          <w:rFonts w:ascii="Garamond" w:eastAsia="Garamond" w:hAnsi="Garamond" w:cs="Garamond"/>
          <w:sz w:val="24"/>
          <w:szCs w:val="24"/>
        </w:rPr>
      </w:pPr>
      <w:r w:rsidRPr="00E718BA">
        <w:rPr>
          <w:rFonts w:ascii="Garamond" w:eastAsia="Garamond" w:hAnsi="Garamond" w:cs="Garamond"/>
          <w:sz w:val="24"/>
          <w:szCs w:val="24"/>
        </w:rPr>
        <w:t xml:space="preserve">Environmentally extended </w:t>
      </w:r>
      <w:r w:rsidR="00343503">
        <w:rPr>
          <w:rFonts w:ascii="Garamond" w:eastAsia="Garamond" w:hAnsi="Garamond" w:cs="Garamond"/>
          <w:sz w:val="24"/>
          <w:szCs w:val="24"/>
        </w:rPr>
        <w:t>IO</w:t>
      </w:r>
      <w:r w:rsidRPr="00E718BA">
        <w:rPr>
          <w:rFonts w:ascii="Garamond" w:eastAsia="Garamond" w:hAnsi="Garamond" w:cs="Garamond"/>
          <w:sz w:val="24"/>
          <w:szCs w:val="24"/>
        </w:rPr>
        <w:t xml:space="preserve"> (EEIO</w:t>
      </w:r>
      <w:r w:rsidR="00343503">
        <w:rPr>
          <w:rFonts w:ascii="Garamond" w:eastAsia="Garamond" w:hAnsi="Garamond" w:cs="Garamond"/>
          <w:sz w:val="24"/>
          <w:szCs w:val="24"/>
        </w:rPr>
        <w:t>) tables</w:t>
      </w:r>
      <w:r w:rsidRPr="00E718BA">
        <w:rPr>
          <w:rFonts w:ascii="Garamond" w:eastAsia="Garamond" w:hAnsi="Garamond" w:cs="Garamond"/>
          <w:sz w:val="24"/>
          <w:szCs w:val="24"/>
        </w:rPr>
        <w:t xml:space="preserve"> </w:t>
      </w:r>
      <w:r w:rsidR="00343503">
        <w:rPr>
          <w:rFonts w:ascii="Garamond" w:eastAsia="Garamond" w:hAnsi="Garamond" w:cs="Garamond"/>
          <w:sz w:val="24"/>
          <w:szCs w:val="24"/>
        </w:rPr>
        <w:t>(</w:t>
      </w:r>
      <w:r w:rsidRPr="00E718BA">
        <w:rPr>
          <w:rFonts w:ascii="Garamond" w:eastAsia="Garamond" w:hAnsi="Garamond" w:cs="Garamond"/>
          <w:sz w:val="24"/>
          <w:szCs w:val="24"/>
        </w:rPr>
        <w:t>Lenzen et al 2013, Stadler et al 2018) are obtained when IO tables are linked to environmental accounts tracking emissions, and material use (see Leontief 1970 for a pioneering contribution). Similarly, waste input-output (WIO</w:t>
      </w:r>
      <w:r w:rsidR="00343503">
        <w:rPr>
          <w:rFonts w:ascii="Garamond" w:eastAsia="Garamond" w:hAnsi="Garamond" w:cs="Garamond"/>
          <w:sz w:val="24"/>
          <w:szCs w:val="24"/>
        </w:rPr>
        <w:t>) models</w:t>
      </w:r>
      <w:r w:rsidRPr="00E718BA">
        <w:rPr>
          <w:rFonts w:ascii="Garamond" w:eastAsia="Garamond" w:hAnsi="Garamond" w:cs="Garamond"/>
          <w:sz w:val="24"/>
          <w:szCs w:val="24"/>
        </w:rPr>
        <w:t xml:space="preserve"> </w:t>
      </w:r>
      <w:r w:rsidR="00343503">
        <w:rPr>
          <w:rFonts w:ascii="Garamond" w:eastAsia="Garamond" w:hAnsi="Garamond" w:cs="Garamond"/>
          <w:sz w:val="24"/>
          <w:szCs w:val="24"/>
        </w:rPr>
        <w:t>(</w:t>
      </w:r>
      <w:r w:rsidRPr="00E718BA">
        <w:rPr>
          <w:rFonts w:ascii="Garamond" w:eastAsia="Garamond" w:hAnsi="Garamond" w:cs="Garamond"/>
          <w:sz w:val="24"/>
          <w:szCs w:val="24"/>
        </w:rPr>
        <w:t xml:space="preserve">Nakamura 1999, Nakamura and Kondo 2002) extend these to consider physical waste flows. These extensions make it possible to analyse environmental impacts of changes in technology and final demand. EEIO analysis combines conventional IO tables expressed in monetary units coupled with satellite accounts detailing sector-specific variables that capture a wide range of environmental impacts, such as emissions, waste, extraction, use of water and land, and resource depletion, usually expressed in physical units. In contrast, WIO analysis exclusively focuses on waste flows and is thus mostly applied to study residual waste management. As such, based on the common dataset of IO tables, </w:t>
      </w:r>
      <w:r w:rsidR="00343503">
        <w:rPr>
          <w:rFonts w:ascii="Garamond" w:eastAsia="Garamond" w:hAnsi="Garamond" w:cs="Garamond"/>
          <w:sz w:val="24"/>
          <w:szCs w:val="24"/>
        </w:rPr>
        <w:t>individual</w:t>
      </w:r>
      <w:r w:rsidR="00343503" w:rsidRPr="00E718BA">
        <w:rPr>
          <w:rFonts w:ascii="Garamond" w:eastAsia="Garamond" w:hAnsi="Garamond" w:cs="Garamond"/>
          <w:sz w:val="24"/>
          <w:szCs w:val="24"/>
        </w:rPr>
        <w:t xml:space="preserve"> </w:t>
      </w:r>
      <w:r w:rsidRPr="00E718BA">
        <w:rPr>
          <w:rFonts w:ascii="Garamond" w:eastAsia="Garamond" w:hAnsi="Garamond" w:cs="Garamond"/>
          <w:sz w:val="24"/>
          <w:szCs w:val="24"/>
        </w:rPr>
        <w:t>modelling approach</w:t>
      </w:r>
      <w:r w:rsidR="00343503">
        <w:rPr>
          <w:rFonts w:ascii="Garamond" w:eastAsia="Garamond" w:hAnsi="Garamond" w:cs="Garamond"/>
          <w:sz w:val="24"/>
          <w:szCs w:val="24"/>
        </w:rPr>
        <w:t>es</w:t>
      </w:r>
      <w:r w:rsidRPr="00E718BA">
        <w:rPr>
          <w:rFonts w:ascii="Garamond" w:eastAsia="Garamond" w:hAnsi="Garamond" w:cs="Garamond"/>
          <w:sz w:val="24"/>
          <w:szCs w:val="24"/>
        </w:rPr>
        <w:t xml:space="preserve"> </w:t>
      </w:r>
      <w:r w:rsidR="00343503">
        <w:rPr>
          <w:rFonts w:ascii="Garamond" w:eastAsia="Garamond" w:hAnsi="Garamond" w:cs="Garamond"/>
          <w:sz w:val="24"/>
          <w:szCs w:val="24"/>
        </w:rPr>
        <w:t>may</w:t>
      </w:r>
      <w:r w:rsidRPr="00E718BA">
        <w:rPr>
          <w:rFonts w:ascii="Garamond" w:eastAsia="Garamond" w:hAnsi="Garamond" w:cs="Garamond"/>
          <w:sz w:val="24"/>
          <w:szCs w:val="24"/>
        </w:rPr>
        <w:t xml:space="preserve"> adopt different model ‘closures’ (i.e. choices of exogenous variables) and behavioural functions </w:t>
      </w:r>
      <w:r w:rsidR="00343503">
        <w:rPr>
          <w:rFonts w:ascii="Garamond" w:eastAsia="Garamond" w:hAnsi="Garamond" w:cs="Garamond"/>
          <w:sz w:val="24"/>
          <w:szCs w:val="24"/>
        </w:rPr>
        <w:t>(</w:t>
      </w:r>
      <w:r w:rsidRPr="00E718BA">
        <w:rPr>
          <w:rFonts w:ascii="Garamond" w:eastAsia="Garamond" w:hAnsi="Garamond" w:cs="Garamond"/>
          <w:sz w:val="24"/>
          <w:szCs w:val="24"/>
        </w:rPr>
        <w:t>represent</w:t>
      </w:r>
      <w:r w:rsidR="00343503">
        <w:rPr>
          <w:rFonts w:ascii="Garamond" w:eastAsia="Garamond" w:hAnsi="Garamond" w:cs="Garamond"/>
          <w:sz w:val="24"/>
          <w:szCs w:val="24"/>
        </w:rPr>
        <w:t>ing</w:t>
      </w:r>
      <w:r w:rsidRPr="00E718BA">
        <w:rPr>
          <w:rFonts w:ascii="Garamond" w:eastAsia="Garamond" w:hAnsi="Garamond" w:cs="Garamond"/>
          <w:sz w:val="24"/>
          <w:szCs w:val="24"/>
        </w:rPr>
        <w:t xml:space="preserve"> the interactions among economic agents that determine the model’s endogenous variables</w:t>
      </w:r>
      <w:r w:rsidR="00343503">
        <w:rPr>
          <w:rFonts w:ascii="Garamond" w:eastAsia="Garamond" w:hAnsi="Garamond" w:cs="Garamond"/>
          <w:sz w:val="24"/>
          <w:szCs w:val="24"/>
        </w:rPr>
        <w:t>)</w:t>
      </w:r>
      <w:r w:rsidRPr="00E718BA">
        <w:rPr>
          <w:rFonts w:ascii="Garamond" w:eastAsia="Garamond" w:hAnsi="Garamond" w:cs="Garamond"/>
          <w:sz w:val="24"/>
          <w:szCs w:val="24"/>
        </w:rPr>
        <w:t>.</w:t>
      </w:r>
    </w:p>
    <w:p w14:paraId="2F20ABFC" w14:textId="77777777" w:rsidR="004417A2" w:rsidRPr="00E718BA" w:rsidRDefault="004417A2">
      <w:pPr>
        <w:widowControl w:val="0"/>
        <w:pBdr>
          <w:top w:val="nil"/>
          <w:left w:val="nil"/>
          <w:bottom w:val="nil"/>
          <w:right w:val="nil"/>
          <w:between w:val="nil"/>
        </w:pBdr>
        <w:spacing w:after="0" w:line="276" w:lineRule="auto"/>
        <w:ind w:right="171" w:firstLine="369"/>
        <w:jc w:val="both"/>
        <w:rPr>
          <w:rFonts w:ascii="Garamond" w:eastAsia="Garamond" w:hAnsi="Garamond" w:cs="Garamond"/>
          <w:sz w:val="24"/>
          <w:szCs w:val="24"/>
        </w:rPr>
      </w:pPr>
    </w:p>
    <w:p w14:paraId="2F20ABFD" w14:textId="77777777" w:rsidR="004417A2" w:rsidRPr="00E718BA" w:rsidRDefault="006F158C">
      <w:pPr>
        <w:spacing w:after="0" w:line="276" w:lineRule="auto"/>
        <w:jc w:val="both"/>
        <w:rPr>
          <w:rFonts w:ascii="Garamond" w:eastAsia="Garamond" w:hAnsi="Garamond" w:cs="Garamond"/>
          <w:sz w:val="24"/>
          <w:szCs w:val="24"/>
        </w:rPr>
      </w:pPr>
      <w:r w:rsidRPr="00E718BA">
        <w:rPr>
          <w:rFonts w:ascii="Garamond" w:eastAsia="Garamond" w:hAnsi="Garamond" w:cs="Garamond"/>
          <w:i/>
          <w:sz w:val="24"/>
          <w:szCs w:val="24"/>
        </w:rPr>
        <w:t>3.2.1 Leontief IO models</w:t>
      </w:r>
    </w:p>
    <w:p w14:paraId="2F20ABFE" w14:textId="5831A898" w:rsidR="004417A2" w:rsidRPr="00E77CB0" w:rsidRDefault="006F158C" w:rsidP="00086C25">
      <w:pPr>
        <w:widowControl w:val="0"/>
        <w:pBdr>
          <w:top w:val="nil"/>
          <w:left w:val="nil"/>
          <w:bottom w:val="nil"/>
          <w:right w:val="nil"/>
          <w:between w:val="nil"/>
        </w:pBdr>
        <w:spacing w:after="0" w:line="276" w:lineRule="auto"/>
        <w:ind w:right="171"/>
        <w:jc w:val="both"/>
        <w:rPr>
          <w:rFonts w:ascii="Garamond" w:eastAsia="Garamond" w:hAnsi="Garamond" w:cs="Garamond"/>
          <w:sz w:val="24"/>
          <w:szCs w:val="24"/>
        </w:rPr>
      </w:pPr>
      <w:r w:rsidRPr="00E718BA">
        <w:rPr>
          <w:rFonts w:ascii="Garamond" w:eastAsia="Garamond" w:hAnsi="Garamond" w:cs="Garamond"/>
          <w:sz w:val="24"/>
          <w:szCs w:val="24"/>
        </w:rPr>
        <w:t>The most frequent approach is the ‘open’</w:t>
      </w:r>
      <w:r w:rsidR="00EE6057" w:rsidRPr="00E718BA">
        <w:rPr>
          <w:rFonts w:ascii="Garamond" w:eastAsia="Garamond" w:hAnsi="Garamond" w:cs="Garamond"/>
          <w:sz w:val="24"/>
          <w:szCs w:val="24"/>
          <w:vertAlign w:val="superscript"/>
        </w:rPr>
        <w:footnoteReference w:id="6"/>
      </w:r>
      <w:r w:rsidRPr="00E718BA">
        <w:rPr>
          <w:rFonts w:ascii="Garamond" w:eastAsia="Garamond" w:hAnsi="Garamond" w:cs="Garamond"/>
          <w:sz w:val="24"/>
          <w:szCs w:val="24"/>
        </w:rPr>
        <w:t xml:space="preserve"> Leontief IO model (Leontief, 1944), which computes total output, value-added (GDP), employment, and environmental footprints associated with given levels (and sectoral composition) of final demand</w:t>
      </w:r>
      <w:r w:rsidR="006F5671">
        <w:rPr>
          <w:rFonts w:ascii="Garamond" w:eastAsia="Garamond" w:hAnsi="Garamond" w:cs="Garamond"/>
          <w:sz w:val="24"/>
          <w:szCs w:val="24"/>
        </w:rPr>
        <w:t xml:space="preserve"> and</w:t>
      </w:r>
      <w:r w:rsidR="006F5671" w:rsidRPr="00E718BA">
        <w:rPr>
          <w:rFonts w:ascii="Garamond" w:eastAsia="Garamond" w:hAnsi="Garamond" w:cs="Garamond"/>
          <w:sz w:val="24"/>
          <w:szCs w:val="24"/>
        </w:rPr>
        <w:t xml:space="preserve"> </w:t>
      </w:r>
      <w:r w:rsidRPr="00E718BA">
        <w:rPr>
          <w:rFonts w:ascii="Garamond" w:eastAsia="Garamond" w:hAnsi="Garamond" w:cs="Garamond"/>
          <w:sz w:val="24"/>
          <w:szCs w:val="24"/>
        </w:rPr>
        <w:t>available technology</w:t>
      </w:r>
      <w:r w:rsidRPr="00E718BA">
        <w:rPr>
          <w:rFonts w:ascii="Garamond" w:eastAsia="Garamond" w:hAnsi="Garamond" w:cs="Garamond"/>
          <w:sz w:val="24"/>
          <w:szCs w:val="24"/>
          <w:vertAlign w:val="superscript"/>
        </w:rPr>
        <w:footnoteReference w:id="7"/>
      </w:r>
      <w:r w:rsidR="006F5671">
        <w:rPr>
          <w:rFonts w:ascii="Garamond" w:eastAsia="Garamond" w:hAnsi="Garamond" w:cs="Garamond"/>
          <w:sz w:val="24"/>
          <w:szCs w:val="24"/>
        </w:rPr>
        <w:t>.</w:t>
      </w:r>
      <w:r w:rsidRPr="00E718BA">
        <w:rPr>
          <w:rFonts w:ascii="Garamond" w:eastAsia="Garamond" w:hAnsi="Garamond" w:cs="Garamond"/>
          <w:sz w:val="24"/>
          <w:szCs w:val="24"/>
        </w:rPr>
        <w:t xml:space="preserve"> </w:t>
      </w:r>
      <w:r w:rsidR="006F5671">
        <w:rPr>
          <w:rFonts w:ascii="Garamond" w:eastAsia="Garamond" w:hAnsi="Garamond" w:cs="Garamond"/>
          <w:sz w:val="24"/>
          <w:szCs w:val="24"/>
        </w:rPr>
        <w:t xml:space="preserve">This approach </w:t>
      </w:r>
      <w:r w:rsidR="00EE6057">
        <w:rPr>
          <w:rFonts w:ascii="Garamond" w:eastAsia="Garamond" w:hAnsi="Garamond" w:cs="Garamond"/>
          <w:sz w:val="24"/>
          <w:szCs w:val="24"/>
        </w:rPr>
        <w:t>is</w:t>
      </w:r>
      <w:r w:rsidR="006F5671">
        <w:rPr>
          <w:rFonts w:ascii="Garamond" w:eastAsia="Garamond" w:hAnsi="Garamond" w:cs="Garamond"/>
          <w:sz w:val="24"/>
          <w:szCs w:val="24"/>
        </w:rPr>
        <w:t xml:space="preserve"> helpful </w:t>
      </w:r>
      <w:r w:rsidR="00EE6057">
        <w:rPr>
          <w:rFonts w:ascii="Garamond" w:eastAsia="Garamond" w:hAnsi="Garamond" w:cs="Garamond"/>
          <w:sz w:val="24"/>
          <w:szCs w:val="24"/>
        </w:rPr>
        <w:t>for</w:t>
      </w:r>
      <w:r w:rsidR="006F5671">
        <w:rPr>
          <w:rFonts w:ascii="Garamond" w:eastAsia="Garamond" w:hAnsi="Garamond" w:cs="Garamond"/>
          <w:sz w:val="24"/>
          <w:szCs w:val="24"/>
        </w:rPr>
        <w:t xml:space="preserve"> </w:t>
      </w:r>
      <w:r w:rsidR="00B63F54">
        <w:rPr>
          <w:rFonts w:ascii="Garamond" w:eastAsia="Garamond" w:hAnsi="Garamond" w:cs="Garamond"/>
          <w:sz w:val="24"/>
          <w:szCs w:val="24"/>
        </w:rPr>
        <w:t>investigati</w:t>
      </w:r>
      <w:r w:rsidRPr="00E718BA">
        <w:rPr>
          <w:rFonts w:ascii="Garamond" w:eastAsia="Garamond" w:hAnsi="Garamond" w:cs="Garamond"/>
          <w:sz w:val="24"/>
          <w:szCs w:val="24"/>
        </w:rPr>
        <w:t>ng</w:t>
      </w:r>
      <w:r w:rsidR="00EE6057">
        <w:rPr>
          <w:rFonts w:ascii="Garamond" w:eastAsia="Garamond" w:hAnsi="Garamond" w:cs="Garamond"/>
          <w:sz w:val="24"/>
          <w:szCs w:val="24"/>
        </w:rPr>
        <w:t xml:space="preserve"> potential</w:t>
      </w:r>
      <w:r w:rsidRPr="00E718BA">
        <w:rPr>
          <w:rFonts w:ascii="Garamond" w:eastAsia="Garamond" w:hAnsi="Garamond" w:cs="Garamond"/>
          <w:sz w:val="24"/>
          <w:szCs w:val="24"/>
        </w:rPr>
        <w:t xml:space="preserve"> environmental and socio-economic impacts of exogenous changes in</w:t>
      </w:r>
      <w:r w:rsidR="002B7A49">
        <w:rPr>
          <w:rFonts w:ascii="Garamond" w:eastAsia="Garamond" w:hAnsi="Garamond" w:cs="Garamond"/>
          <w:sz w:val="24"/>
          <w:szCs w:val="24"/>
        </w:rPr>
        <w:t xml:space="preserve"> the level (or in its sectoral composition)</w:t>
      </w:r>
      <w:r w:rsidR="00440FC7">
        <w:rPr>
          <w:rFonts w:ascii="Garamond" w:eastAsia="Garamond" w:hAnsi="Garamond" w:cs="Garamond"/>
          <w:sz w:val="24"/>
          <w:szCs w:val="24"/>
        </w:rPr>
        <w:t xml:space="preserve"> of</w:t>
      </w:r>
      <w:r w:rsidRPr="00E718BA">
        <w:rPr>
          <w:rFonts w:ascii="Garamond" w:eastAsia="Garamond" w:hAnsi="Garamond" w:cs="Garamond"/>
          <w:sz w:val="24"/>
          <w:szCs w:val="24"/>
        </w:rPr>
        <w:t xml:space="preserve"> final demand</w:t>
      </w:r>
      <w:r w:rsidR="00440FC7">
        <w:rPr>
          <w:rFonts w:ascii="Garamond" w:eastAsia="Garamond" w:hAnsi="Garamond" w:cs="Garamond"/>
          <w:sz w:val="24"/>
          <w:szCs w:val="24"/>
        </w:rPr>
        <w:t xml:space="preserve"> components</w:t>
      </w:r>
      <w:r w:rsidRPr="00E718BA">
        <w:rPr>
          <w:rFonts w:ascii="Garamond" w:eastAsia="Garamond" w:hAnsi="Garamond" w:cs="Garamond"/>
          <w:sz w:val="24"/>
          <w:szCs w:val="24"/>
        </w:rPr>
        <w:t xml:space="preserve">, </w:t>
      </w:r>
      <w:r w:rsidR="00B63F54">
        <w:rPr>
          <w:rFonts w:ascii="Garamond" w:eastAsia="Garamond" w:hAnsi="Garamond" w:cs="Garamond"/>
          <w:sz w:val="24"/>
          <w:szCs w:val="24"/>
        </w:rPr>
        <w:t>such as</w:t>
      </w:r>
      <w:r w:rsidR="00201B50">
        <w:rPr>
          <w:rFonts w:ascii="Garamond" w:eastAsia="Garamond" w:hAnsi="Garamond" w:cs="Garamond"/>
          <w:sz w:val="24"/>
          <w:szCs w:val="24"/>
        </w:rPr>
        <w:t xml:space="preserve"> in</w:t>
      </w:r>
      <w:r w:rsidR="00440FC7">
        <w:rPr>
          <w:rFonts w:ascii="Garamond" w:eastAsia="Garamond" w:hAnsi="Garamond" w:cs="Garamond"/>
          <w:sz w:val="24"/>
          <w:szCs w:val="24"/>
        </w:rPr>
        <w:t xml:space="preserve"> consumption</w:t>
      </w:r>
      <w:r w:rsidR="00D879F1">
        <w:rPr>
          <w:rFonts w:ascii="Garamond" w:eastAsia="Garamond" w:hAnsi="Garamond" w:cs="Garamond"/>
          <w:sz w:val="24"/>
          <w:szCs w:val="24"/>
        </w:rPr>
        <w:t>,</w:t>
      </w:r>
      <w:r w:rsidRPr="00E718BA">
        <w:rPr>
          <w:rFonts w:ascii="Garamond" w:eastAsia="Garamond" w:hAnsi="Garamond" w:cs="Garamond"/>
          <w:sz w:val="24"/>
          <w:szCs w:val="24"/>
        </w:rPr>
        <w:t xml:space="preserve"> investment</w:t>
      </w:r>
      <w:r w:rsidR="00201B50">
        <w:rPr>
          <w:rFonts w:ascii="Garamond" w:eastAsia="Garamond" w:hAnsi="Garamond" w:cs="Garamond"/>
          <w:sz w:val="24"/>
          <w:szCs w:val="24"/>
        </w:rPr>
        <w:t>,</w:t>
      </w:r>
      <w:r w:rsidRPr="00E718BA">
        <w:rPr>
          <w:rFonts w:ascii="Garamond" w:eastAsia="Garamond" w:hAnsi="Garamond" w:cs="Garamond"/>
          <w:sz w:val="24"/>
          <w:szCs w:val="24"/>
        </w:rPr>
        <w:t xml:space="preserve"> government spending levels, or </w:t>
      </w:r>
      <w:r w:rsidRPr="00E77CB0">
        <w:rPr>
          <w:rFonts w:ascii="Garamond" w:eastAsia="Garamond" w:hAnsi="Garamond" w:cs="Garamond"/>
          <w:sz w:val="24"/>
          <w:szCs w:val="24"/>
        </w:rPr>
        <w:t>changes in technology</w:t>
      </w:r>
      <w:r w:rsidR="002F54CD">
        <w:rPr>
          <w:rFonts w:ascii="Garamond" w:eastAsia="Garamond" w:hAnsi="Garamond" w:cs="Garamond"/>
          <w:sz w:val="24"/>
          <w:szCs w:val="24"/>
        </w:rPr>
        <w:t xml:space="preserve"> of production </w:t>
      </w:r>
      <w:r w:rsidR="00D853CB" w:rsidRPr="00E718BA">
        <w:rPr>
          <w:rFonts w:ascii="Garamond" w:eastAsia="Garamond" w:hAnsi="Garamond" w:cs="Garamond"/>
          <w:sz w:val="24"/>
          <w:szCs w:val="24"/>
        </w:rPr>
        <w:lastRenderedPageBreak/>
        <w:t>(Leontief, 1970; Wiedmann, 2006)</w:t>
      </w:r>
      <w:r w:rsidR="00B63F54">
        <w:rPr>
          <w:rFonts w:ascii="Garamond" w:eastAsia="Garamond" w:hAnsi="Garamond" w:cs="Garamond"/>
          <w:sz w:val="24"/>
          <w:szCs w:val="24"/>
        </w:rPr>
        <w:t>.</w:t>
      </w:r>
    </w:p>
    <w:p w14:paraId="2F20ABFF" w14:textId="0B54498D" w:rsidR="004417A2" w:rsidRPr="00E718BA" w:rsidRDefault="006F158C" w:rsidP="00086C25">
      <w:pPr>
        <w:widowControl w:val="0"/>
        <w:spacing w:after="0" w:line="276" w:lineRule="auto"/>
        <w:ind w:right="171"/>
        <w:jc w:val="both"/>
        <w:rPr>
          <w:rFonts w:ascii="Garamond" w:eastAsia="Garamond" w:hAnsi="Garamond" w:cs="Garamond"/>
          <w:sz w:val="24"/>
          <w:szCs w:val="24"/>
        </w:rPr>
      </w:pPr>
      <w:r w:rsidRPr="00E77CB0">
        <w:rPr>
          <w:rFonts w:ascii="Garamond" w:eastAsia="Garamond" w:hAnsi="Garamond" w:cs="Garamond"/>
          <w:sz w:val="24"/>
          <w:szCs w:val="24"/>
        </w:rPr>
        <w:t>This framework has been used in seminal contributions to industrial ecology</w:t>
      </w:r>
      <w:r w:rsidR="00B63F54">
        <w:rPr>
          <w:rFonts w:ascii="Garamond" w:eastAsia="Garamond" w:hAnsi="Garamond" w:cs="Garamond"/>
          <w:sz w:val="24"/>
          <w:szCs w:val="24"/>
        </w:rPr>
        <w:t>.</w:t>
      </w:r>
      <w:r w:rsidRPr="00E77CB0">
        <w:rPr>
          <w:rFonts w:ascii="Garamond" w:eastAsia="Garamond" w:hAnsi="Garamond" w:cs="Garamond"/>
          <w:sz w:val="24"/>
          <w:szCs w:val="24"/>
        </w:rPr>
        <w:t xml:space="preserve"> Duchin (1990, 1992) sets out </w:t>
      </w:r>
      <w:r w:rsidR="00B63F54">
        <w:rPr>
          <w:rFonts w:ascii="Garamond" w:eastAsia="Garamond" w:hAnsi="Garamond" w:cs="Garamond"/>
          <w:sz w:val="24"/>
          <w:szCs w:val="24"/>
        </w:rPr>
        <w:t>a</w:t>
      </w:r>
      <w:r w:rsidRPr="00E77CB0">
        <w:rPr>
          <w:rFonts w:ascii="Garamond" w:eastAsia="Garamond" w:hAnsi="Garamond" w:cs="Garamond"/>
          <w:sz w:val="24"/>
          <w:szCs w:val="24"/>
        </w:rPr>
        <w:t xml:space="preserve"> </w:t>
      </w:r>
      <w:sdt>
        <w:sdtPr>
          <w:rPr>
            <w:rFonts w:ascii="Garamond" w:hAnsi="Garamond"/>
          </w:rPr>
          <w:tag w:val="goog_rdk_1"/>
          <w:id w:val="-855567245"/>
        </w:sdtPr>
        <w:sdtContent>
          <w:r w:rsidRPr="00E77CB0">
            <w:rPr>
              <w:rFonts w:ascii="Garamond" w:eastAsia="Cardo" w:hAnsi="Garamond" w:cs="Cardo"/>
              <w:sz w:val="24"/>
              <w:szCs w:val="24"/>
            </w:rPr>
            <w:t xml:space="preserve">framework </w:t>
          </w:r>
          <w:r w:rsidR="00B63F54">
            <w:rPr>
              <w:rFonts w:ascii="Garamond" w:eastAsia="Cardo" w:hAnsi="Garamond" w:cs="Cardo"/>
              <w:sz w:val="24"/>
              <w:szCs w:val="24"/>
            </w:rPr>
            <w:t>for</w:t>
          </w:r>
          <w:r w:rsidRPr="00E77CB0">
            <w:rPr>
              <w:rFonts w:ascii="Garamond" w:eastAsia="Cardo" w:hAnsi="Garamond" w:cs="Cardo"/>
              <w:sz w:val="24"/>
              <w:szCs w:val="24"/>
            </w:rPr>
            <w:t xml:space="preserve"> formally analys</w:t>
          </w:r>
          <w:r w:rsidR="00B63F54">
            <w:rPr>
              <w:rFonts w:ascii="Garamond" w:eastAsia="Cardo" w:hAnsi="Garamond" w:cs="Cardo"/>
              <w:sz w:val="24"/>
              <w:szCs w:val="24"/>
            </w:rPr>
            <w:t>ing</w:t>
          </w:r>
          <w:r w:rsidRPr="00E77CB0">
            <w:rPr>
              <w:rFonts w:ascii="Garamond" w:eastAsia="Cardo" w:hAnsi="Garamond" w:cs="Cardo"/>
              <w:sz w:val="24"/>
              <w:szCs w:val="24"/>
            </w:rPr>
            <w:t xml:space="preserve"> flows of biological products and waste as additional IO sectors in the social accounting matrix</w:t>
          </w:r>
          <w:r w:rsidR="00B63F54">
            <w:rPr>
              <w:rFonts w:ascii="Garamond" w:eastAsia="Cardo" w:hAnsi="Garamond" w:cs="Cardo"/>
              <w:sz w:val="24"/>
              <w:szCs w:val="24"/>
            </w:rPr>
            <w:t>.</w:t>
          </w:r>
          <w:r w:rsidRPr="00E77CB0">
            <w:rPr>
              <w:rFonts w:ascii="Garamond" w:eastAsia="Cardo" w:hAnsi="Garamond" w:cs="Cardo"/>
              <w:sz w:val="24"/>
              <w:szCs w:val="24"/>
            </w:rPr>
            <w:t xml:space="preserve"> </w:t>
          </w:r>
          <w:r w:rsidR="00B63F54">
            <w:rPr>
              <w:rFonts w:ascii="Garamond" w:eastAsia="Cardo" w:hAnsi="Garamond" w:cs="Cardo"/>
              <w:sz w:val="24"/>
              <w:szCs w:val="24"/>
            </w:rPr>
            <w:t>This</w:t>
          </w:r>
          <w:r w:rsidR="00B63F54" w:rsidRPr="00E77CB0">
            <w:rPr>
              <w:rFonts w:ascii="Garamond" w:eastAsia="Cardo" w:hAnsi="Garamond" w:cs="Cardo"/>
              <w:sz w:val="24"/>
              <w:szCs w:val="24"/>
            </w:rPr>
            <w:t xml:space="preserve"> enabl</w:t>
          </w:r>
          <w:r w:rsidR="00B63F54">
            <w:rPr>
              <w:rFonts w:ascii="Garamond" w:eastAsia="Cardo" w:hAnsi="Garamond" w:cs="Cardo"/>
              <w:sz w:val="24"/>
              <w:szCs w:val="24"/>
            </w:rPr>
            <w:t>es</w:t>
          </w:r>
          <w:r w:rsidR="00B63F54" w:rsidRPr="00E77CB0">
            <w:rPr>
              <w:rFonts w:ascii="Garamond" w:eastAsia="Cardo" w:hAnsi="Garamond" w:cs="Cardo"/>
              <w:sz w:val="24"/>
              <w:szCs w:val="24"/>
            </w:rPr>
            <w:t xml:space="preserve"> </w:t>
          </w:r>
          <w:r w:rsidRPr="00E77CB0">
            <w:rPr>
              <w:rFonts w:ascii="Garamond" w:eastAsia="Cardo" w:hAnsi="Garamond" w:cs="Cardo"/>
              <w:sz w:val="24"/>
              <w:szCs w:val="24"/>
            </w:rPr>
            <w:t xml:space="preserve">quantification of changes </w:t>
          </w:r>
          <w:r w:rsidR="005D1193">
            <w:rPr>
              <w:rFonts w:ascii="Garamond" w:eastAsia="Cardo" w:hAnsi="Garamond" w:cs="Cardo"/>
              <w:sz w:val="24"/>
              <w:szCs w:val="24"/>
            </w:rPr>
            <w:t>to</w:t>
          </w:r>
          <w:r w:rsidR="005D1193" w:rsidRPr="00E77CB0">
            <w:rPr>
              <w:rFonts w:ascii="Garamond" w:eastAsia="Cardo" w:hAnsi="Garamond" w:cs="Cardo"/>
              <w:sz w:val="24"/>
              <w:szCs w:val="24"/>
            </w:rPr>
            <w:t xml:space="preserve"> </w:t>
          </w:r>
          <w:r w:rsidRPr="00E77CB0">
            <w:rPr>
              <w:rFonts w:ascii="Garamond" w:eastAsia="Cardo" w:hAnsi="Garamond" w:cs="Cardo"/>
              <w:sz w:val="24"/>
              <w:szCs w:val="24"/>
            </w:rPr>
            <w:t xml:space="preserve">residuals, unit prices, pollutant treatment costs, or national income. By treating waste not only as an output but also as an input (i.e. recycling), </w:t>
          </w:r>
          <w:r w:rsidR="005D1193">
            <w:rPr>
              <w:rFonts w:ascii="Garamond" w:eastAsia="Cardo" w:hAnsi="Garamond" w:cs="Cardo"/>
              <w:sz w:val="24"/>
              <w:szCs w:val="24"/>
            </w:rPr>
            <w:t>this</w:t>
          </w:r>
          <w:r w:rsidR="005D1193" w:rsidRPr="00E77CB0">
            <w:rPr>
              <w:rFonts w:ascii="Garamond" w:eastAsia="Cardo" w:hAnsi="Garamond" w:cs="Cardo"/>
              <w:sz w:val="24"/>
              <w:szCs w:val="24"/>
            </w:rPr>
            <w:t xml:space="preserve"> </w:t>
          </w:r>
          <w:r w:rsidRPr="00E77CB0">
            <w:rPr>
              <w:rFonts w:ascii="Garamond" w:eastAsia="Cardo" w:hAnsi="Garamond" w:cs="Cardo"/>
              <w:sz w:val="24"/>
              <w:szCs w:val="24"/>
            </w:rPr>
            <w:t>approach was later developed into the WIO framework by Nakamura (1999</w:t>
          </w:r>
          <w:r w:rsidR="00F17603" w:rsidRPr="00E77CB0">
            <w:rPr>
              <w:rFonts w:ascii="Garamond" w:eastAsia="Cardo" w:hAnsi="Garamond" w:cs="Cardo"/>
              <w:sz w:val="24"/>
              <w:szCs w:val="24"/>
            </w:rPr>
            <w:t>)</w:t>
          </w:r>
          <w:r w:rsidR="00F17603">
            <w:rPr>
              <w:rFonts w:ascii="Garamond" w:eastAsia="Cardo" w:hAnsi="Garamond" w:cs="Cardo"/>
              <w:sz w:val="24"/>
              <w:szCs w:val="24"/>
            </w:rPr>
            <w:t>.</w:t>
          </w:r>
          <w:r w:rsidR="00F17603" w:rsidRPr="00E77CB0">
            <w:rPr>
              <w:rFonts w:ascii="Garamond" w:eastAsia="Cardo" w:hAnsi="Garamond" w:cs="Cardo"/>
              <w:sz w:val="24"/>
              <w:szCs w:val="24"/>
            </w:rPr>
            <w:t xml:space="preserve"> </w:t>
          </w:r>
          <w:r w:rsidR="00F17603">
            <w:rPr>
              <w:rFonts w:ascii="Garamond" w:eastAsia="Cardo" w:hAnsi="Garamond" w:cs="Cardo"/>
              <w:sz w:val="24"/>
              <w:szCs w:val="24"/>
            </w:rPr>
            <w:t xml:space="preserve">In one </w:t>
          </w:r>
          <w:r w:rsidR="005D1193">
            <w:rPr>
              <w:rFonts w:ascii="Garamond" w:eastAsia="Cardo" w:hAnsi="Garamond" w:cs="Cardo"/>
              <w:sz w:val="24"/>
              <w:szCs w:val="24"/>
            </w:rPr>
            <w:t>important</w:t>
          </w:r>
          <w:r w:rsidR="00F17603">
            <w:rPr>
              <w:rFonts w:ascii="Garamond" w:eastAsia="Cardo" w:hAnsi="Garamond" w:cs="Cardo"/>
              <w:sz w:val="24"/>
              <w:szCs w:val="24"/>
            </w:rPr>
            <w:t xml:space="preserve"> application, </w:t>
          </w:r>
          <w:r w:rsidRPr="00E77CB0">
            <w:rPr>
              <w:rFonts w:ascii="Garamond" w:eastAsia="Cardo" w:hAnsi="Garamond" w:cs="Cardo"/>
              <w:sz w:val="24"/>
              <w:szCs w:val="24"/>
            </w:rPr>
            <w:t xml:space="preserve">Nakamura and Kondo (2002) estimated hybrid-unit IO tables for Japan with 80 goods-producing sectors, </w:t>
          </w:r>
          <w:r w:rsidR="005D1193">
            <w:rPr>
              <w:rFonts w:ascii="Garamond" w:eastAsia="Cardo" w:hAnsi="Garamond" w:cs="Cardo"/>
              <w:sz w:val="24"/>
              <w:szCs w:val="24"/>
            </w:rPr>
            <w:t>10</w:t>
          </w:r>
          <w:r w:rsidR="005D1193" w:rsidRPr="00E77CB0">
            <w:rPr>
              <w:rFonts w:ascii="Garamond" w:eastAsia="Cardo" w:hAnsi="Garamond" w:cs="Cardo"/>
              <w:sz w:val="24"/>
              <w:szCs w:val="24"/>
            </w:rPr>
            <w:t xml:space="preserve"> </w:t>
          </w:r>
          <w:r w:rsidRPr="00E77CB0">
            <w:rPr>
              <w:rFonts w:ascii="Garamond" w:eastAsia="Cardo" w:hAnsi="Garamond" w:cs="Cardo"/>
              <w:sz w:val="24"/>
              <w:szCs w:val="24"/>
            </w:rPr>
            <w:t xml:space="preserve">waste treatment methods (incineration with different mechanisms of energy recovery, shredding, composting, gasiﬁcation, and landﬁlling), and 40 waste types. </w:t>
          </w:r>
        </w:sdtContent>
      </w:sdt>
      <w:r w:rsidRPr="00E77CB0">
        <w:rPr>
          <w:rFonts w:ascii="Garamond" w:eastAsia="Garamond" w:hAnsi="Garamond" w:cs="Garamond"/>
          <w:sz w:val="24"/>
          <w:szCs w:val="24"/>
        </w:rPr>
        <w:t>Ferrer and Ayres (2000) develop a framework for analysing the adoption of remanufacturing practices using monetary IO tables, in which each sector is split into two, such that each type of good can be produced</w:t>
      </w:r>
      <w:r w:rsidRPr="00E718BA">
        <w:rPr>
          <w:rFonts w:ascii="Garamond" w:eastAsia="Garamond" w:hAnsi="Garamond" w:cs="Garamond"/>
          <w:sz w:val="24"/>
          <w:szCs w:val="24"/>
        </w:rPr>
        <w:t xml:space="preserve"> either by the original manufacturing sector or a remanufacturing sector. More recent contributions (e.g. Wiebe et al., 2019; and Donati et al., 2020) have focused on monetary EEIO tables to analyse wider sets of CE interventions.</w:t>
      </w:r>
    </w:p>
    <w:p w14:paraId="5EDA00CD" w14:textId="00677C15" w:rsidR="003D10FA" w:rsidRPr="00E718BA" w:rsidRDefault="006F158C" w:rsidP="00086C25">
      <w:pPr>
        <w:widowControl w:val="0"/>
        <w:pBdr>
          <w:top w:val="nil"/>
          <w:left w:val="nil"/>
          <w:bottom w:val="nil"/>
          <w:right w:val="nil"/>
          <w:between w:val="nil"/>
        </w:pBdr>
        <w:spacing w:after="0" w:line="276" w:lineRule="auto"/>
        <w:ind w:right="171"/>
        <w:jc w:val="both"/>
        <w:rPr>
          <w:rFonts w:ascii="Garamond" w:eastAsia="Garamond" w:hAnsi="Garamond" w:cs="Garamond"/>
          <w:sz w:val="24"/>
          <w:szCs w:val="24"/>
        </w:rPr>
      </w:pPr>
      <w:r w:rsidRPr="00E718BA">
        <w:rPr>
          <w:rFonts w:ascii="Garamond" w:eastAsia="Garamond" w:hAnsi="Garamond" w:cs="Garamond"/>
          <w:sz w:val="24"/>
          <w:szCs w:val="24"/>
        </w:rPr>
        <w:t xml:space="preserve">The </w:t>
      </w:r>
      <w:r w:rsidR="00E77CB0" w:rsidRPr="00E718BA">
        <w:rPr>
          <w:rFonts w:ascii="Garamond" w:eastAsia="Garamond" w:hAnsi="Garamond" w:cs="Garamond"/>
          <w:sz w:val="24"/>
          <w:szCs w:val="24"/>
        </w:rPr>
        <w:t xml:space="preserve">Leontief IO </w:t>
      </w:r>
      <w:r w:rsidRPr="00E718BA">
        <w:rPr>
          <w:rFonts w:ascii="Garamond" w:eastAsia="Garamond" w:hAnsi="Garamond" w:cs="Garamond"/>
          <w:sz w:val="24"/>
          <w:szCs w:val="24"/>
        </w:rPr>
        <w:t>model relies on some fundamental assumptions: (i) constant returns to scale</w:t>
      </w:r>
      <w:r w:rsidR="003A203B">
        <w:rPr>
          <w:rFonts w:ascii="Garamond" w:eastAsia="Garamond" w:hAnsi="Garamond" w:cs="Garamond"/>
          <w:sz w:val="24"/>
          <w:szCs w:val="24"/>
        </w:rPr>
        <w:t xml:space="preserve"> (</w:t>
      </w:r>
      <w:r w:rsidRPr="00E718BA">
        <w:rPr>
          <w:rFonts w:ascii="Garamond" w:eastAsia="Garamond" w:hAnsi="Garamond" w:cs="Garamond"/>
          <w:sz w:val="24"/>
          <w:szCs w:val="24"/>
        </w:rPr>
        <w:t>i.e. technical coefficients do not depend on production scale</w:t>
      </w:r>
      <w:r w:rsidR="003A203B">
        <w:rPr>
          <w:rFonts w:ascii="Garamond" w:eastAsia="Garamond" w:hAnsi="Garamond" w:cs="Garamond"/>
          <w:sz w:val="24"/>
          <w:szCs w:val="24"/>
        </w:rPr>
        <w:t>)</w:t>
      </w:r>
      <w:r w:rsidRPr="00E718BA">
        <w:rPr>
          <w:rFonts w:ascii="Garamond" w:eastAsia="Garamond" w:hAnsi="Garamond" w:cs="Garamond"/>
          <w:sz w:val="24"/>
          <w:szCs w:val="24"/>
        </w:rPr>
        <w:t xml:space="preserve">; (ii) no possibility of substitution between factors of production (labour, capital and land) </w:t>
      </w:r>
      <w:r w:rsidR="003A203B">
        <w:rPr>
          <w:rFonts w:ascii="Garamond" w:eastAsia="Garamond" w:hAnsi="Garamond" w:cs="Garamond"/>
          <w:sz w:val="24"/>
          <w:szCs w:val="24"/>
        </w:rPr>
        <w:t>or</w:t>
      </w:r>
      <w:r w:rsidR="003A203B" w:rsidRPr="00E718BA">
        <w:rPr>
          <w:rFonts w:ascii="Garamond" w:eastAsia="Garamond" w:hAnsi="Garamond" w:cs="Garamond"/>
          <w:sz w:val="24"/>
          <w:szCs w:val="24"/>
        </w:rPr>
        <w:t xml:space="preserve"> </w:t>
      </w:r>
      <w:r w:rsidRPr="00E718BA">
        <w:rPr>
          <w:rFonts w:ascii="Garamond" w:eastAsia="Garamond" w:hAnsi="Garamond" w:cs="Garamond"/>
          <w:sz w:val="24"/>
          <w:szCs w:val="24"/>
        </w:rPr>
        <w:t>between inputs; (iii) each sector produces only a single homogeneous product, with only one technology; (iv) changes in prices do not affect final demand (i.e. price-elasticity of demand is nil); (v) no supply constraints of labour, capital, and natural resources</w:t>
      </w:r>
      <w:r w:rsidR="003A203B">
        <w:rPr>
          <w:rFonts w:ascii="Garamond" w:eastAsia="Garamond" w:hAnsi="Garamond" w:cs="Garamond"/>
          <w:sz w:val="24"/>
          <w:szCs w:val="24"/>
        </w:rPr>
        <w:t>,</w:t>
      </w:r>
      <w:r w:rsidRPr="00E718BA">
        <w:rPr>
          <w:rFonts w:ascii="Garamond" w:eastAsia="Garamond" w:hAnsi="Garamond" w:cs="Garamond"/>
          <w:sz w:val="24"/>
          <w:szCs w:val="24"/>
        </w:rPr>
        <w:t xml:space="preserve"> and no financial constraints (Miller and Blair, 2009, ch. 2)</w:t>
      </w:r>
      <w:r w:rsidR="00E046C5">
        <w:rPr>
          <w:rStyle w:val="FootnoteReference"/>
          <w:rFonts w:ascii="Garamond" w:eastAsia="Garamond" w:hAnsi="Garamond" w:cs="Garamond"/>
          <w:sz w:val="24"/>
          <w:szCs w:val="24"/>
        </w:rPr>
        <w:footnoteReference w:id="8"/>
      </w:r>
      <w:r w:rsidRPr="00E718BA">
        <w:rPr>
          <w:rFonts w:ascii="Garamond" w:eastAsia="Garamond" w:hAnsi="Garamond" w:cs="Garamond"/>
          <w:sz w:val="24"/>
          <w:szCs w:val="24"/>
        </w:rPr>
        <w:t>.</w:t>
      </w:r>
    </w:p>
    <w:p w14:paraId="2F20AC01" w14:textId="6CF2C23B" w:rsidR="004417A2" w:rsidRPr="00E718BA" w:rsidRDefault="003A203B" w:rsidP="00086C25">
      <w:pPr>
        <w:widowControl w:val="0"/>
        <w:pBdr>
          <w:top w:val="nil"/>
          <w:left w:val="nil"/>
          <w:bottom w:val="nil"/>
          <w:right w:val="nil"/>
          <w:between w:val="nil"/>
        </w:pBdr>
        <w:spacing w:after="0" w:line="276" w:lineRule="auto"/>
        <w:ind w:right="171"/>
        <w:jc w:val="both"/>
        <w:rPr>
          <w:rFonts w:ascii="Garamond" w:eastAsia="Garamond" w:hAnsi="Garamond" w:cs="Garamond"/>
          <w:sz w:val="24"/>
          <w:szCs w:val="24"/>
        </w:rPr>
      </w:pPr>
      <w:r>
        <w:rPr>
          <w:rFonts w:ascii="Garamond" w:eastAsia="Garamond" w:hAnsi="Garamond" w:cs="Garamond"/>
          <w:sz w:val="24"/>
          <w:szCs w:val="24"/>
        </w:rPr>
        <w:t>The</w:t>
      </w:r>
      <w:r w:rsidRPr="00E718BA">
        <w:rPr>
          <w:rFonts w:ascii="Garamond" w:eastAsia="Garamond" w:hAnsi="Garamond" w:cs="Garamond"/>
          <w:sz w:val="24"/>
          <w:szCs w:val="24"/>
        </w:rPr>
        <w:t xml:space="preserve"> </w:t>
      </w:r>
      <w:r w:rsidR="006F158C" w:rsidRPr="00E718BA">
        <w:rPr>
          <w:rFonts w:ascii="Garamond" w:eastAsia="Garamond" w:hAnsi="Garamond" w:cs="Garamond"/>
          <w:sz w:val="24"/>
          <w:szCs w:val="24"/>
        </w:rPr>
        <w:t xml:space="preserve">computational simplicity </w:t>
      </w:r>
      <w:r>
        <w:rPr>
          <w:rFonts w:ascii="Garamond" w:eastAsia="Garamond" w:hAnsi="Garamond" w:cs="Garamond"/>
          <w:sz w:val="24"/>
          <w:szCs w:val="24"/>
        </w:rPr>
        <w:t xml:space="preserve">of Leontief IO </w:t>
      </w:r>
      <w:r w:rsidR="006F158C" w:rsidRPr="00E718BA">
        <w:rPr>
          <w:rFonts w:ascii="Garamond" w:eastAsia="Garamond" w:hAnsi="Garamond" w:cs="Garamond"/>
          <w:sz w:val="24"/>
          <w:szCs w:val="24"/>
        </w:rPr>
        <w:t xml:space="preserve">allows detailed analysis of CE interventions at high sectoral and regional disaggregation, something critical given the sector-specific nature of technological changes and the importance of understanding cross-border impacts. For instance, De Boer et al. (2021) finds that the introduction of CE strategies in Belgium leads to increases in employment and emissions domestically, but reduces both globally. </w:t>
      </w:r>
      <w:r>
        <w:rPr>
          <w:rFonts w:ascii="Garamond" w:eastAsia="Garamond" w:hAnsi="Garamond" w:cs="Garamond"/>
          <w:sz w:val="24"/>
          <w:szCs w:val="24"/>
        </w:rPr>
        <w:t>Nevertheless</w:t>
      </w:r>
      <w:r w:rsidR="006F158C" w:rsidRPr="00E718BA">
        <w:rPr>
          <w:rFonts w:ascii="Garamond" w:eastAsia="Garamond" w:hAnsi="Garamond" w:cs="Garamond"/>
          <w:sz w:val="24"/>
          <w:szCs w:val="24"/>
        </w:rPr>
        <w:t xml:space="preserve">, </w:t>
      </w:r>
      <w:r>
        <w:rPr>
          <w:rFonts w:ascii="Garamond" w:eastAsia="Garamond" w:hAnsi="Garamond" w:cs="Garamond"/>
          <w:sz w:val="24"/>
          <w:szCs w:val="24"/>
        </w:rPr>
        <w:t>Leontief IO’s</w:t>
      </w:r>
      <w:r w:rsidRPr="00E718BA">
        <w:rPr>
          <w:rFonts w:ascii="Garamond" w:eastAsia="Garamond" w:hAnsi="Garamond" w:cs="Garamond"/>
          <w:sz w:val="24"/>
          <w:szCs w:val="24"/>
        </w:rPr>
        <w:t xml:space="preserve"> </w:t>
      </w:r>
      <w:r w:rsidR="006F158C" w:rsidRPr="00E718BA">
        <w:rPr>
          <w:rFonts w:ascii="Garamond" w:eastAsia="Garamond" w:hAnsi="Garamond" w:cs="Garamond"/>
          <w:sz w:val="24"/>
          <w:szCs w:val="24"/>
        </w:rPr>
        <w:t>lack of supply constraints may produce implausible socio-economic impact assessments for large shocks (ILO, 2024). The assumptions of fixed prices, technical coefficients, and exogenous final demand ignore rebound effects</w:t>
      </w:r>
      <w:r w:rsidR="006F158C" w:rsidRPr="00E718BA">
        <w:rPr>
          <w:rFonts w:ascii="Garamond" w:eastAsia="Garamond" w:hAnsi="Garamond" w:cs="Garamond"/>
          <w:sz w:val="24"/>
          <w:szCs w:val="24"/>
          <w:vertAlign w:val="superscript"/>
        </w:rPr>
        <w:footnoteReference w:id="9"/>
      </w:r>
      <w:r w:rsidR="006F158C" w:rsidRPr="00E718BA">
        <w:rPr>
          <w:rFonts w:ascii="Garamond" w:eastAsia="Garamond" w:hAnsi="Garamond" w:cs="Garamond"/>
          <w:sz w:val="24"/>
          <w:szCs w:val="24"/>
        </w:rPr>
        <w:t xml:space="preserve"> associated with changes in relative prices and income. While ‘closed’ or dynamic versions of the model could address these limitations, these are largely absent in the literature (except Pauliuk et al. 2015). Such limitations </w:t>
      </w:r>
      <w:r>
        <w:rPr>
          <w:rFonts w:ascii="Garamond" w:eastAsia="Garamond" w:hAnsi="Garamond" w:cs="Garamond"/>
          <w:sz w:val="24"/>
          <w:szCs w:val="24"/>
        </w:rPr>
        <w:t xml:space="preserve">are </w:t>
      </w:r>
      <w:r w:rsidR="006F158C" w:rsidRPr="00E718BA">
        <w:rPr>
          <w:rFonts w:ascii="Garamond" w:eastAsia="Garamond" w:hAnsi="Garamond" w:cs="Garamond"/>
          <w:sz w:val="24"/>
          <w:szCs w:val="24"/>
        </w:rPr>
        <w:t xml:space="preserve">partially addressed </w:t>
      </w:r>
      <w:r>
        <w:rPr>
          <w:rFonts w:ascii="Garamond" w:eastAsia="Garamond" w:hAnsi="Garamond" w:cs="Garamond"/>
          <w:sz w:val="24"/>
          <w:szCs w:val="24"/>
        </w:rPr>
        <w:t>through</w:t>
      </w:r>
      <w:r w:rsidRPr="00E718BA">
        <w:rPr>
          <w:rFonts w:ascii="Garamond" w:eastAsia="Garamond" w:hAnsi="Garamond" w:cs="Garamond"/>
          <w:sz w:val="24"/>
          <w:szCs w:val="24"/>
        </w:rPr>
        <w:t xml:space="preserve"> </w:t>
      </w:r>
      <w:r w:rsidR="00FD6F5F">
        <w:rPr>
          <w:rFonts w:ascii="Garamond" w:eastAsia="Garamond" w:hAnsi="Garamond" w:cs="Garamond"/>
          <w:sz w:val="24"/>
          <w:szCs w:val="24"/>
        </w:rPr>
        <w:t>m</w:t>
      </w:r>
      <w:r w:rsidR="006F158C" w:rsidRPr="00E718BA">
        <w:rPr>
          <w:rFonts w:ascii="Garamond" w:eastAsia="Garamond" w:hAnsi="Garamond" w:cs="Garamond"/>
          <w:sz w:val="24"/>
          <w:szCs w:val="24"/>
        </w:rPr>
        <w:t>acroeconometric IO and CGE methodologies, discussed in the next subsections.</w:t>
      </w:r>
    </w:p>
    <w:p w14:paraId="2F20AC02" w14:textId="77777777" w:rsidR="004417A2" w:rsidRPr="00E718BA" w:rsidRDefault="004417A2">
      <w:pPr>
        <w:widowControl w:val="0"/>
        <w:pBdr>
          <w:top w:val="nil"/>
          <w:left w:val="nil"/>
          <w:bottom w:val="nil"/>
          <w:right w:val="nil"/>
          <w:between w:val="nil"/>
        </w:pBdr>
        <w:spacing w:after="0" w:line="276" w:lineRule="auto"/>
        <w:ind w:right="171" w:firstLine="369"/>
        <w:jc w:val="both"/>
        <w:rPr>
          <w:rFonts w:ascii="Garamond" w:eastAsia="Garamond" w:hAnsi="Garamond" w:cs="Garamond"/>
          <w:sz w:val="24"/>
          <w:szCs w:val="24"/>
        </w:rPr>
      </w:pPr>
    </w:p>
    <w:p w14:paraId="2F20AC03" w14:textId="7A915978" w:rsidR="004417A2" w:rsidRPr="00E718BA" w:rsidRDefault="006F158C">
      <w:pPr>
        <w:spacing w:after="0" w:line="276" w:lineRule="auto"/>
        <w:jc w:val="both"/>
        <w:rPr>
          <w:rFonts w:ascii="Garamond" w:eastAsia="Garamond" w:hAnsi="Garamond" w:cs="Garamond"/>
          <w:sz w:val="24"/>
          <w:szCs w:val="24"/>
        </w:rPr>
      </w:pPr>
      <w:r w:rsidRPr="00E718BA">
        <w:rPr>
          <w:rFonts w:ascii="Garamond" w:eastAsia="Garamond" w:hAnsi="Garamond" w:cs="Garamond"/>
          <w:i/>
          <w:sz w:val="24"/>
          <w:szCs w:val="24"/>
        </w:rPr>
        <w:t xml:space="preserve">3.2.2 Macroeconometric </w:t>
      </w:r>
      <w:r w:rsidR="000C1AE4">
        <w:rPr>
          <w:rFonts w:ascii="Garamond" w:eastAsia="Garamond" w:hAnsi="Garamond" w:cs="Garamond"/>
          <w:i/>
          <w:sz w:val="24"/>
          <w:szCs w:val="24"/>
        </w:rPr>
        <w:t>IO</w:t>
      </w:r>
      <w:r w:rsidRPr="00E718BA">
        <w:rPr>
          <w:rFonts w:ascii="Garamond" w:eastAsia="Garamond" w:hAnsi="Garamond" w:cs="Garamond"/>
          <w:i/>
          <w:sz w:val="24"/>
          <w:szCs w:val="24"/>
        </w:rPr>
        <w:t xml:space="preserve"> models</w:t>
      </w:r>
    </w:p>
    <w:p w14:paraId="2F20AC04" w14:textId="4A61FC44" w:rsidR="004417A2" w:rsidRPr="00E718BA" w:rsidRDefault="006F158C" w:rsidP="002100BB">
      <w:pPr>
        <w:widowControl w:val="0"/>
        <w:pBdr>
          <w:top w:val="nil"/>
          <w:left w:val="nil"/>
          <w:bottom w:val="nil"/>
          <w:right w:val="nil"/>
          <w:between w:val="nil"/>
        </w:pBdr>
        <w:spacing w:after="0" w:line="276" w:lineRule="auto"/>
        <w:ind w:right="171"/>
        <w:jc w:val="both"/>
        <w:rPr>
          <w:rFonts w:ascii="Garamond" w:eastAsia="Garamond" w:hAnsi="Garamond" w:cs="Garamond"/>
          <w:sz w:val="24"/>
          <w:szCs w:val="24"/>
        </w:rPr>
      </w:pPr>
      <w:r w:rsidRPr="00E718BA">
        <w:rPr>
          <w:rFonts w:ascii="Garamond" w:eastAsia="Garamond" w:hAnsi="Garamond" w:cs="Garamond"/>
          <w:sz w:val="24"/>
          <w:szCs w:val="24"/>
        </w:rPr>
        <w:t xml:space="preserve">The macroeconometric IO framework was pioneered </w:t>
      </w:r>
      <w:r w:rsidR="008F5513">
        <w:rPr>
          <w:rFonts w:ascii="Garamond" w:eastAsia="Garamond" w:hAnsi="Garamond" w:cs="Garamond"/>
          <w:sz w:val="24"/>
          <w:szCs w:val="24"/>
        </w:rPr>
        <w:t>through the</w:t>
      </w:r>
      <w:r w:rsidRPr="00E718BA">
        <w:rPr>
          <w:rFonts w:ascii="Garamond" w:eastAsia="Garamond" w:hAnsi="Garamond" w:cs="Garamond"/>
          <w:sz w:val="24"/>
          <w:szCs w:val="24"/>
        </w:rPr>
        <w:t xml:space="preserve"> model of the UK economy </w:t>
      </w:r>
      <w:r w:rsidR="008F5513">
        <w:rPr>
          <w:rFonts w:ascii="Garamond" w:eastAsia="Garamond" w:hAnsi="Garamond" w:cs="Garamond"/>
          <w:sz w:val="24"/>
          <w:szCs w:val="24"/>
        </w:rPr>
        <w:t xml:space="preserve">developed </w:t>
      </w:r>
      <w:r w:rsidRPr="00E718BA">
        <w:rPr>
          <w:rFonts w:ascii="Garamond" w:eastAsia="Garamond" w:hAnsi="Garamond" w:cs="Garamond"/>
          <w:sz w:val="24"/>
          <w:szCs w:val="24"/>
        </w:rPr>
        <w:t>by the ‘Cambridge Growth Project’ (Cambridge, DAE 1962)</w:t>
      </w:r>
      <w:r w:rsidR="008F5513">
        <w:rPr>
          <w:rFonts w:ascii="Garamond" w:eastAsia="Garamond" w:hAnsi="Garamond" w:cs="Garamond"/>
          <w:sz w:val="24"/>
          <w:szCs w:val="24"/>
        </w:rPr>
        <w:t>,</w:t>
      </w:r>
      <w:r w:rsidRPr="00E718BA">
        <w:rPr>
          <w:rFonts w:ascii="Garamond" w:eastAsia="Garamond" w:hAnsi="Garamond" w:cs="Garamond"/>
          <w:sz w:val="24"/>
          <w:szCs w:val="24"/>
        </w:rPr>
        <w:t xml:space="preserve"> and the INFORUM model for the US </w:t>
      </w:r>
      <w:r w:rsidR="008F5513">
        <w:rPr>
          <w:rFonts w:ascii="Garamond" w:eastAsia="Garamond" w:hAnsi="Garamond" w:cs="Garamond"/>
          <w:sz w:val="24"/>
          <w:szCs w:val="24"/>
        </w:rPr>
        <w:t>of</w:t>
      </w:r>
      <w:r w:rsidR="008F5513" w:rsidRPr="00E718BA">
        <w:rPr>
          <w:rFonts w:ascii="Garamond" w:eastAsia="Garamond" w:hAnsi="Garamond" w:cs="Garamond"/>
          <w:sz w:val="24"/>
          <w:szCs w:val="24"/>
        </w:rPr>
        <w:t xml:space="preserve"> </w:t>
      </w:r>
      <w:r w:rsidRPr="00E718BA">
        <w:rPr>
          <w:rFonts w:ascii="Garamond" w:eastAsia="Garamond" w:hAnsi="Garamond" w:cs="Garamond"/>
          <w:sz w:val="24"/>
          <w:szCs w:val="24"/>
        </w:rPr>
        <w:t>Almon et al. (1974). In contrast to Leontief IO models, the level and composition of final demand components (household and government consumption, investment</w:t>
      </w:r>
      <w:r w:rsidR="008F5513">
        <w:rPr>
          <w:rFonts w:ascii="Garamond" w:eastAsia="Garamond" w:hAnsi="Garamond" w:cs="Garamond"/>
          <w:sz w:val="24"/>
          <w:szCs w:val="24"/>
        </w:rPr>
        <w:t>,</w:t>
      </w:r>
      <w:r w:rsidRPr="00E718BA">
        <w:rPr>
          <w:rFonts w:ascii="Garamond" w:eastAsia="Garamond" w:hAnsi="Garamond" w:cs="Garamond"/>
          <w:sz w:val="24"/>
          <w:szCs w:val="24"/>
        </w:rPr>
        <w:t xml:space="preserve"> and exports) are not exogenous but determined through behavioural equations whose parameters are econometrically estimated (Kratena and Termusho, 2017), as in Wiebe et al.</w:t>
      </w:r>
      <w:r w:rsidR="008F5513">
        <w:rPr>
          <w:rFonts w:ascii="Garamond" w:eastAsia="Garamond" w:hAnsi="Garamond" w:cs="Garamond"/>
          <w:sz w:val="24"/>
          <w:szCs w:val="24"/>
        </w:rPr>
        <w:t xml:space="preserve"> </w:t>
      </w:r>
      <w:r w:rsidR="0036724B">
        <w:rPr>
          <w:rFonts w:ascii="Garamond" w:eastAsia="Garamond" w:hAnsi="Garamond" w:cs="Garamond"/>
          <w:sz w:val="24"/>
          <w:szCs w:val="24"/>
        </w:rPr>
        <w:t>(</w:t>
      </w:r>
      <w:r w:rsidRPr="00E718BA">
        <w:rPr>
          <w:rFonts w:ascii="Garamond" w:eastAsia="Garamond" w:hAnsi="Garamond" w:cs="Garamond"/>
          <w:sz w:val="24"/>
          <w:szCs w:val="24"/>
        </w:rPr>
        <w:t>2023). Macroeconometric IO models can be categorised as dynamic models due to the</w:t>
      </w:r>
      <w:r w:rsidR="008F5513">
        <w:rPr>
          <w:rFonts w:ascii="Garamond" w:eastAsia="Garamond" w:hAnsi="Garamond" w:cs="Garamond"/>
          <w:sz w:val="24"/>
          <w:szCs w:val="24"/>
        </w:rPr>
        <w:t>ir</w:t>
      </w:r>
      <w:r w:rsidRPr="00E718BA">
        <w:rPr>
          <w:rFonts w:ascii="Garamond" w:eastAsia="Garamond" w:hAnsi="Garamond" w:cs="Garamond"/>
          <w:sz w:val="24"/>
          <w:szCs w:val="24"/>
        </w:rPr>
        <w:t xml:space="preserve"> </w:t>
      </w:r>
      <w:r w:rsidRPr="00E718BA">
        <w:rPr>
          <w:rFonts w:ascii="Garamond" w:eastAsia="Garamond" w:hAnsi="Garamond" w:cs="Garamond"/>
          <w:sz w:val="24"/>
          <w:szCs w:val="24"/>
        </w:rPr>
        <w:lastRenderedPageBreak/>
        <w:t>capital stock adjustment</w:t>
      </w:r>
      <w:r w:rsidR="008F5513">
        <w:rPr>
          <w:rFonts w:ascii="Garamond" w:eastAsia="Garamond" w:hAnsi="Garamond" w:cs="Garamond"/>
          <w:sz w:val="24"/>
          <w:szCs w:val="24"/>
        </w:rPr>
        <w:t>,</w:t>
      </w:r>
      <w:r w:rsidRPr="00E718BA">
        <w:rPr>
          <w:rFonts w:ascii="Garamond" w:eastAsia="Garamond" w:hAnsi="Garamond" w:cs="Garamond"/>
          <w:sz w:val="24"/>
          <w:szCs w:val="24"/>
        </w:rPr>
        <w:t xml:space="preserve"> and </w:t>
      </w:r>
      <w:r w:rsidR="008F5513">
        <w:rPr>
          <w:rFonts w:ascii="Garamond" w:eastAsia="Garamond" w:hAnsi="Garamond" w:cs="Garamond"/>
          <w:sz w:val="24"/>
          <w:szCs w:val="24"/>
        </w:rPr>
        <w:t>inclusion within their</w:t>
      </w:r>
      <w:r w:rsidRPr="00E718BA">
        <w:rPr>
          <w:rFonts w:ascii="Garamond" w:eastAsia="Garamond" w:hAnsi="Garamond" w:cs="Garamond"/>
          <w:sz w:val="24"/>
          <w:szCs w:val="24"/>
        </w:rPr>
        <w:t xml:space="preserve"> behavioural equations </w:t>
      </w:r>
      <w:r w:rsidR="008F5513">
        <w:rPr>
          <w:rFonts w:ascii="Garamond" w:eastAsia="Garamond" w:hAnsi="Garamond" w:cs="Garamond"/>
          <w:sz w:val="24"/>
          <w:szCs w:val="24"/>
        </w:rPr>
        <w:t>of lags which describe</w:t>
      </w:r>
      <w:r w:rsidR="008F5513" w:rsidRPr="00E718BA">
        <w:rPr>
          <w:rFonts w:ascii="Garamond" w:eastAsia="Garamond" w:hAnsi="Garamond" w:cs="Garamond"/>
          <w:sz w:val="24"/>
          <w:szCs w:val="24"/>
        </w:rPr>
        <w:t xml:space="preserve"> </w:t>
      </w:r>
      <w:r w:rsidRPr="00E718BA">
        <w:rPr>
          <w:rFonts w:ascii="Garamond" w:eastAsia="Garamond" w:hAnsi="Garamond" w:cs="Garamond"/>
          <w:sz w:val="24"/>
          <w:szCs w:val="24"/>
        </w:rPr>
        <w:t>reaction of the system to changes in prices and income levels, associated with the initial</w:t>
      </w:r>
      <w:r w:rsidR="008F5513">
        <w:rPr>
          <w:rFonts w:ascii="Garamond" w:eastAsia="Garamond" w:hAnsi="Garamond" w:cs="Garamond"/>
          <w:sz w:val="24"/>
          <w:szCs w:val="24"/>
        </w:rPr>
        <w:t xml:space="preserve"> modelled</w:t>
      </w:r>
      <w:r w:rsidRPr="00E718BA">
        <w:rPr>
          <w:rFonts w:ascii="Garamond" w:eastAsia="Garamond" w:hAnsi="Garamond" w:cs="Garamond"/>
          <w:sz w:val="24"/>
          <w:szCs w:val="24"/>
        </w:rPr>
        <w:t xml:space="preserve"> policy shock. Such contributions can capture important dynamic impacts, such as rebound effects on environmental and socio-economic variables associated with CE interventions that are not possible with the ‘open’ Leontief IO framework.</w:t>
      </w:r>
    </w:p>
    <w:p w14:paraId="2F20AC05" w14:textId="51BACF15" w:rsidR="004417A2" w:rsidRPr="00E718BA" w:rsidRDefault="008F5513" w:rsidP="002100BB">
      <w:pPr>
        <w:widowControl w:val="0"/>
        <w:spacing w:after="0" w:line="276" w:lineRule="auto"/>
        <w:ind w:right="171"/>
        <w:jc w:val="both"/>
        <w:rPr>
          <w:rFonts w:ascii="Garamond" w:eastAsia="Garamond" w:hAnsi="Garamond" w:cs="Garamond"/>
          <w:sz w:val="24"/>
          <w:szCs w:val="24"/>
        </w:rPr>
      </w:pPr>
      <w:r>
        <w:rPr>
          <w:rFonts w:ascii="Garamond" w:eastAsia="Garamond" w:hAnsi="Garamond" w:cs="Garamond"/>
          <w:sz w:val="24"/>
          <w:szCs w:val="24"/>
        </w:rPr>
        <w:t>Early macroeconometric IO models defined</w:t>
      </w:r>
      <w:r w:rsidR="006F158C" w:rsidRPr="00E718BA">
        <w:rPr>
          <w:rFonts w:ascii="Garamond" w:eastAsia="Garamond" w:hAnsi="Garamond" w:cs="Garamond"/>
          <w:sz w:val="24"/>
          <w:szCs w:val="24"/>
        </w:rPr>
        <w:t xml:space="preserve"> total output using a standard Leontief (quantity) IO </w:t>
      </w:r>
      <w:r w:rsidR="00982737">
        <w:rPr>
          <w:rFonts w:ascii="Garamond" w:eastAsia="Garamond" w:hAnsi="Garamond" w:cs="Garamond"/>
          <w:sz w:val="24"/>
          <w:szCs w:val="24"/>
        </w:rPr>
        <w:t>model</w:t>
      </w:r>
      <w:r w:rsidR="006F158C" w:rsidRPr="00E718BA">
        <w:rPr>
          <w:rFonts w:ascii="Garamond" w:eastAsia="Garamond" w:hAnsi="Garamond" w:cs="Garamond"/>
          <w:sz w:val="24"/>
          <w:szCs w:val="24"/>
        </w:rPr>
        <w:t xml:space="preserve"> once final demands were econometrically determined for each sector. Over the decades, the treatment of supply has grown in sophistication, </w:t>
      </w:r>
      <w:r w:rsidR="000B4B63">
        <w:rPr>
          <w:rFonts w:ascii="Garamond" w:eastAsia="Garamond" w:hAnsi="Garamond" w:cs="Garamond"/>
          <w:sz w:val="24"/>
          <w:szCs w:val="24"/>
        </w:rPr>
        <w:t>for example</w:t>
      </w:r>
      <w:r w:rsidR="006F158C" w:rsidRPr="00E718BA">
        <w:rPr>
          <w:rFonts w:ascii="Garamond" w:eastAsia="Garamond" w:hAnsi="Garamond" w:cs="Garamond"/>
          <w:sz w:val="24"/>
          <w:szCs w:val="24"/>
        </w:rPr>
        <w:t xml:space="preserve"> Meyer et al. (2012) </w:t>
      </w:r>
      <w:r w:rsidRPr="00E718BA">
        <w:rPr>
          <w:rFonts w:ascii="Garamond" w:eastAsia="Garamond" w:hAnsi="Garamond" w:cs="Garamond"/>
          <w:sz w:val="24"/>
          <w:szCs w:val="24"/>
        </w:rPr>
        <w:t>endogeni</w:t>
      </w:r>
      <w:r>
        <w:rPr>
          <w:rFonts w:ascii="Garamond" w:eastAsia="Garamond" w:hAnsi="Garamond" w:cs="Garamond"/>
          <w:sz w:val="24"/>
          <w:szCs w:val="24"/>
        </w:rPr>
        <w:t>ze</w:t>
      </w:r>
      <w:r w:rsidR="006F158C" w:rsidRPr="00E718BA">
        <w:rPr>
          <w:rFonts w:ascii="Garamond" w:eastAsia="Garamond" w:hAnsi="Garamond" w:cs="Garamond"/>
          <w:sz w:val="24"/>
          <w:szCs w:val="24"/>
        </w:rPr>
        <w:t xml:space="preserve"> changes in technical coefficients by incorporating time trends and relative cost effects. Firms set their prices based on a fixed mark-up rule, in line with oligopolistic pricing. Labour market variables (such as hours worked, employment, and participation rate) are dependent on (estimated) real output and the real wage (among other variables), following functional relationships derived econometrically.</w:t>
      </w:r>
    </w:p>
    <w:p w14:paraId="2F20AC06" w14:textId="55D753C0" w:rsidR="004417A2" w:rsidRPr="00E718BA" w:rsidRDefault="006F158C" w:rsidP="002100BB">
      <w:pPr>
        <w:widowControl w:val="0"/>
        <w:spacing w:after="0" w:line="276" w:lineRule="auto"/>
        <w:ind w:right="171"/>
        <w:jc w:val="both"/>
        <w:rPr>
          <w:rFonts w:ascii="Garamond" w:eastAsia="Garamond" w:hAnsi="Garamond" w:cs="Garamond"/>
          <w:sz w:val="24"/>
          <w:szCs w:val="24"/>
        </w:rPr>
      </w:pPr>
      <w:r w:rsidRPr="00E718BA">
        <w:rPr>
          <w:rFonts w:ascii="Garamond" w:eastAsia="Garamond" w:hAnsi="Garamond" w:cs="Garamond"/>
          <w:sz w:val="24"/>
          <w:szCs w:val="24"/>
        </w:rPr>
        <w:t>In the literature reviewed, Pollitt et al. (2020) uses the E3ME model, featuring 61 regions and 70 sectors, to analyse the impact of a materials tax on the consumption of steel, cement</w:t>
      </w:r>
      <w:r w:rsidR="000B4B63">
        <w:rPr>
          <w:rFonts w:ascii="Garamond" w:eastAsia="Garamond" w:hAnsi="Garamond" w:cs="Garamond"/>
          <w:sz w:val="24"/>
          <w:szCs w:val="24"/>
        </w:rPr>
        <w:t>,</w:t>
      </w:r>
      <w:r w:rsidRPr="00E718BA">
        <w:rPr>
          <w:rFonts w:ascii="Garamond" w:eastAsia="Garamond" w:hAnsi="Garamond" w:cs="Garamond"/>
          <w:sz w:val="24"/>
          <w:szCs w:val="24"/>
        </w:rPr>
        <w:t xml:space="preserve"> and aluminium over the period 2020-2050. Meyer et al. (2007</w:t>
      </w:r>
      <w:r w:rsidR="000B4B63">
        <w:rPr>
          <w:rFonts w:ascii="Garamond" w:eastAsia="Garamond" w:hAnsi="Garamond" w:cs="Garamond"/>
          <w:sz w:val="24"/>
          <w:szCs w:val="24"/>
        </w:rPr>
        <w:t>,</w:t>
      </w:r>
      <w:r w:rsidRPr="00E718BA">
        <w:rPr>
          <w:rFonts w:ascii="Garamond" w:eastAsia="Garamond" w:hAnsi="Garamond" w:cs="Garamond"/>
          <w:sz w:val="24"/>
          <w:szCs w:val="24"/>
        </w:rPr>
        <w:t xml:space="preserve"> 2012) developed the PANTA-RHEI for Germany, which has 59 sectors, to analyse the environmental and socio-economic impacts of increased material efficiency achieved by higher R&amp;D expenditure and through resource taxes.</w:t>
      </w:r>
      <w:r w:rsidRPr="00E718BA">
        <w:rPr>
          <w:rFonts w:ascii="Garamond" w:eastAsia="Garamond" w:hAnsi="Garamond" w:cs="Garamond"/>
        </w:rPr>
        <w:t xml:space="preserve"> In turn, </w:t>
      </w:r>
      <w:r w:rsidRPr="00E718BA">
        <w:rPr>
          <w:rFonts w:ascii="Garamond" w:eastAsia="Garamond" w:hAnsi="Garamond" w:cs="Garamond"/>
          <w:sz w:val="24"/>
          <w:szCs w:val="24"/>
        </w:rPr>
        <w:t>Giljum et al. (2008) and Distelkamp and Meyer (2019) apply the multi</w:t>
      </w:r>
      <w:r w:rsidR="003A203B">
        <w:rPr>
          <w:rFonts w:ascii="Garamond" w:eastAsia="Garamond" w:hAnsi="Garamond" w:cs="Garamond"/>
          <w:sz w:val="24"/>
          <w:szCs w:val="24"/>
        </w:rPr>
        <w:t>-</w:t>
      </w:r>
      <w:r w:rsidRPr="00E718BA">
        <w:rPr>
          <w:rFonts w:ascii="Garamond" w:eastAsia="Garamond" w:hAnsi="Garamond" w:cs="Garamond"/>
          <w:sz w:val="24"/>
          <w:szCs w:val="24"/>
        </w:rPr>
        <w:t>regional model GINFORS, which has 39 countries-regions and 35 sectors, to study the effect of increased resource efficiency</w:t>
      </w:r>
      <w:r w:rsidR="000B4B63">
        <w:rPr>
          <w:rFonts w:ascii="Garamond" w:eastAsia="Garamond" w:hAnsi="Garamond" w:cs="Garamond"/>
          <w:sz w:val="24"/>
          <w:szCs w:val="24"/>
        </w:rPr>
        <w:t>,</w:t>
      </w:r>
      <w:r w:rsidRPr="00E718BA">
        <w:rPr>
          <w:rFonts w:ascii="Garamond" w:eastAsia="Garamond" w:hAnsi="Garamond" w:cs="Garamond"/>
          <w:sz w:val="24"/>
          <w:szCs w:val="24"/>
        </w:rPr>
        <w:t xml:space="preserve"> and metal recycling rates</w:t>
      </w:r>
      <w:r w:rsidR="000B4B63">
        <w:rPr>
          <w:rFonts w:ascii="Garamond" w:eastAsia="Garamond" w:hAnsi="Garamond" w:cs="Garamond"/>
          <w:sz w:val="24"/>
          <w:szCs w:val="24"/>
        </w:rPr>
        <w:t xml:space="preserve"> respectively</w:t>
      </w:r>
      <w:r w:rsidRPr="00E718BA">
        <w:rPr>
          <w:rFonts w:ascii="Garamond" w:eastAsia="Garamond" w:hAnsi="Garamond" w:cs="Garamond"/>
          <w:sz w:val="24"/>
          <w:szCs w:val="24"/>
        </w:rPr>
        <w:t>.</w:t>
      </w:r>
    </w:p>
    <w:p w14:paraId="2F20AC07" w14:textId="099EFCCC" w:rsidR="004417A2" w:rsidRPr="00E718BA" w:rsidRDefault="006F158C" w:rsidP="002100BB">
      <w:pPr>
        <w:widowControl w:val="0"/>
        <w:pBdr>
          <w:top w:val="nil"/>
          <w:left w:val="nil"/>
          <w:bottom w:val="nil"/>
          <w:right w:val="nil"/>
          <w:between w:val="nil"/>
        </w:pBdr>
        <w:spacing w:after="0" w:line="276" w:lineRule="auto"/>
        <w:ind w:right="171"/>
        <w:jc w:val="both"/>
        <w:rPr>
          <w:rFonts w:ascii="Garamond" w:eastAsia="Garamond" w:hAnsi="Garamond" w:cs="Garamond"/>
          <w:sz w:val="24"/>
          <w:szCs w:val="24"/>
        </w:rPr>
      </w:pPr>
      <w:r w:rsidRPr="00E718BA">
        <w:rPr>
          <w:rFonts w:ascii="Garamond" w:eastAsia="Garamond" w:hAnsi="Garamond" w:cs="Garamond"/>
          <w:sz w:val="24"/>
          <w:szCs w:val="24"/>
        </w:rPr>
        <w:t xml:space="preserve">Overall, </w:t>
      </w:r>
      <w:r w:rsidR="00FD6F5F">
        <w:rPr>
          <w:rFonts w:ascii="Garamond" w:eastAsia="Garamond" w:hAnsi="Garamond" w:cs="Garamond"/>
          <w:sz w:val="24"/>
          <w:szCs w:val="24"/>
        </w:rPr>
        <w:t>m</w:t>
      </w:r>
      <w:r w:rsidRPr="00E718BA">
        <w:rPr>
          <w:rFonts w:ascii="Garamond" w:eastAsia="Garamond" w:hAnsi="Garamond" w:cs="Garamond"/>
          <w:sz w:val="24"/>
          <w:szCs w:val="24"/>
        </w:rPr>
        <w:t>acroeconometric IO models tend to be optimistic about the possibility of achieving decoupling between economic growth and emissions</w:t>
      </w:r>
      <w:r w:rsidR="000D7D06">
        <w:rPr>
          <w:rFonts w:ascii="Garamond" w:eastAsia="Garamond" w:hAnsi="Garamond" w:cs="Garamond"/>
          <w:sz w:val="24"/>
          <w:szCs w:val="24"/>
        </w:rPr>
        <w:t>/</w:t>
      </w:r>
      <w:r w:rsidRPr="00E718BA">
        <w:rPr>
          <w:rFonts w:ascii="Garamond" w:eastAsia="Garamond" w:hAnsi="Garamond" w:cs="Garamond"/>
          <w:sz w:val="24"/>
          <w:szCs w:val="24"/>
        </w:rPr>
        <w:t>resource use, even when accounting for rebound effects. The demand-driven nature of these models implies that the investment in new technologies associated with CE interventions will always tend to stimulate economic growth, at least during the transition phase. Moreover, CE interventions that have been investigated in the reviewed papers normally involve an increase in material efficiency. On closer inspection, what is being modelled is an increase in productivity which, when coupled with the assumption of fixed mark-ups, is passed</w:t>
      </w:r>
      <w:r w:rsidR="00C8708D">
        <w:rPr>
          <w:rFonts w:ascii="Garamond" w:eastAsia="Garamond" w:hAnsi="Garamond" w:cs="Garamond"/>
          <w:sz w:val="24"/>
          <w:szCs w:val="24"/>
        </w:rPr>
        <w:t>-</w:t>
      </w:r>
      <w:r w:rsidRPr="00E718BA">
        <w:rPr>
          <w:rFonts w:ascii="Garamond" w:eastAsia="Garamond" w:hAnsi="Garamond" w:cs="Garamond"/>
          <w:sz w:val="24"/>
          <w:szCs w:val="24"/>
        </w:rPr>
        <w:t xml:space="preserve">through to prices. This, in turn, stimulates final demand, both directly (price effect) and indirectly (income effect). Similarly, increases in recycling are associated with higher expenditures and employment requirements (relative to other forms of </w:t>
      </w:r>
      <w:r w:rsidR="000312E8" w:rsidRPr="00E718BA">
        <w:rPr>
          <w:rFonts w:ascii="Garamond" w:eastAsia="Garamond" w:hAnsi="Garamond" w:cs="Garamond"/>
          <w:sz w:val="24"/>
          <w:szCs w:val="24"/>
        </w:rPr>
        <w:t>res</w:t>
      </w:r>
      <w:r w:rsidR="000312E8">
        <w:rPr>
          <w:rFonts w:ascii="Garamond" w:eastAsia="Garamond" w:hAnsi="Garamond" w:cs="Garamond"/>
          <w:sz w:val="24"/>
          <w:szCs w:val="24"/>
        </w:rPr>
        <w:t>idual</w:t>
      </w:r>
      <w:r w:rsidR="000312E8" w:rsidRPr="00E718BA">
        <w:rPr>
          <w:rFonts w:ascii="Garamond" w:eastAsia="Garamond" w:hAnsi="Garamond" w:cs="Garamond"/>
          <w:sz w:val="24"/>
          <w:szCs w:val="24"/>
        </w:rPr>
        <w:t xml:space="preserve"> </w:t>
      </w:r>
      <w:r w:rsidRPr="00E718BA">
        <w:rPr>
          <w:rFonts w:ascii="Garamond" w:eastAsia="Garamond" w:hAnsi="Garamond" w:cs="Garamond"/>
          <w:sz w:val="24"/>
          <w:szCs w:val="24"/>
        </w:rPr>
        <w:t xml:space="preserve">waste management). However, other CE practices, such as product life extension or functional economy practices (not </w:t>
      </w:r>
      <w:r w:rsidR="000D7D06">
        <w:rPr>
          <w:rFonts w:ascii="Garamond" w:eastAsia="Garamond" w:hAnsi="Garamond" w:cs="Garamond"/>
          <w:sz w:val="24"/>
          <w:szCs w:val="24"/>
        </w:rPr>
        <w:t>considered</w:t>
      </w:r>
      <w:r w:rsidR="00BA4B6A">
        <w:rPr>
          <w:rFonts w:ascii="Garamond" w:eastAsia="Garamond" w:hAnsi="Garamond" w:cs="Garamond"/>
          <w:sz w:val="24"/>
          <w:szCs w:val="24"/>
        </w:rPr>
        <w:t>,</w:t>
      </w:r>
      <w:r w:rsidR="000D7D06">
        <w:rPr>
          <w:rFonts w:ascii="Garamond" w:eastAsia="Garamond" w:hAnsi="Garamond" w:cs="Garamond"/>
          <w:sz w:val="24"/>
          <w:szCs w:val="24"/>
        </w:rPr>
        <w:t xml:space="preserve"> </w:t>
      </w:r>
      <w:r w:rsidR="00657EB1">
        <w:rPr>
          <w:rFonts w:ascii="Garamond" w:eastAsia="Garamond" w:hAnsi="Garamond" w:cs="Garamond"/>
          <w:sz w:val="24"/>
          <w:szCs w:val="24"/>
        </w:rPr>
        <w:t>so far</w:t>
      </w:r>
      <w:r w:rsidR="00BA4B6A">
        <w:rPr>
          <w:rFonts w:ascii="Garamond" w:eastAsia="Garamond" w:hAnsi="Garamond" w:cs="Garamond"/>
          <w:sz w:val="24"/>
          <w:szCs w:val="24"/>
        </w:rPr>
        <w:t>,</w:t>
      </w:r>
      <w:r w:rsidR="00657EB1">
        <w:rPr>
          <w:rFonts w:ascii="Garamond" w:eastAsia="Garamond" w:hAnsi="Garamond" w:cs="Garamond"/>
          <w:sz w:val="24"/>
          <w:szCs w:val="24"/>
        </w:rPr>
        <w:t xml:space="preserve"> in applications u</w:t>
      </w:r>
      <w:r w:rsidR="00BA4B6A">
        <w:rPr>
          <w:rFonts w:ascii="Garamond" w:eastAsia="Garamond" w:hAnsi="Garamond" w:cs="Garamond"/>
          <w:sz w:val="24"/>
          <w:szCs w:val="24"/>
        </w:rPr>
        <w:t>sing this framework</w:t>
      </w:r>
      <w:r w:rsidRPr="00E718BA">
        <w:rPr>
          <w:rFonts w:ascii="Garamond" w:eastAsia="Garamond" w:hAnsi="Garamond" w:cs="Garamond"/>
          <w:sz w:val="24"/>
          <w:szCs w:val="24"/>
        </w:rPr>
        <w:t>), are likely to be much less effective in terms of output and employment generation.</w:t>
      </w:r>
    </w:p>
    <w:p w14:paraId="0108645D" w14:textId="74C314A9" w:rsidR="00D24695" w:rsidRDefault="000D7D06" w:rsidP="000D7D06">
      <w:pPr>
        <w:widowControl w:val="0"/>
        <w:spacing w:after="0" w:line="276" w:lineRule="auto"/>
        <w:ind w:right="171"/>
        <w:jc w:val="both"/>
        <w:rPr>
          <w:rFonts w:ascii="Garamond" w:eastAsia="Garamond" w:hAnsi="Garamond" w:cs="Garamond"/>
          <w:sz w:val="24"/>
          <w:szCs w:val="24"/>
        </w:rPr>
      </w:pPr>
      <w:r>
        <w:rPr>
          <w:rFonts w:ascii="Garamond" w:eastAsia="Garamond" w:hAnsi="Garamond" w:cs="Garamond"/>
          <w:sz w:val="24"/>
          <w:szCs w:val="24"/>
        </w:rPr>
        <w:t>Macroeconometric IO models</w:t>
      </w:r>
      <w:r w:rsidR="006F158C" w:rsidRPr="00E718BA">
        <w:rPr>
          <w:rFonts w:ascii="Garamond" w:eastAsia="Garamond" w:hAnsi="Garamond" w:cs="Garamond"/>
          <w:sz w:val="24"/>
          <w:szCs w:val="24"/>
        </w:rPr>
        <w:t xml:space="preserve"> </w:t>
      </w:r>
      <w:r>
        <w:rPr>
          <w:rFonts w:ascii="Garamond" w:eastAsia="Garamond" w:hAnsi="Garamond" w:cs="Garamond"/>
          <w:sz w:val="24"/>
          <w:szCs w:val="24"/>
        </w:rPr>
        <w:t>are</w:t>
      </w:r>
      <w:r w:rsidR="006F158C" w:rsidRPr="00E718BA">
        <w:rPr>
          <w:rFonts w:ascii="Garamond" w:eastAsia="Garamond" w:hAnsi="Garamond" w:cs="Garamond"/>
          <w:sz w:val="24"/>
          <w:szCs w:val="24"/>
        </w:rPr>
        <w:t xml:space="preserve"> flexible enough to allow the modeller to define different behavioural equations using different explanatory variables and theoretical framework</w:t>
      </w:r>
      <w:r>
        <w:rPr>
          <w:rFonts w:ascii="Garamond" w:eastAsia="Garamond" w:hAnsi="Garamond" w:cs="Garamond"/>
          <w:sz w:val="24"/>
          <w:szCs w:val="24"/>
        </w:rPr>
        <w:t>s</w:t>
      </w:r>
      <w:r w:rsidR="006F158C" w:rsidRPr="00E718BA">
        <w:rPr>
          <w:rFonts w:ascii="Garamond" w:eastAsia="Garamond" w:hAnsi="Garamond" w:cs="Garamond"/>
          <w:sz w:val="24"/>
          <w:szCs w:val="24"/>
        </w:rPr>
        <w:t xml:space="preserve"> (e.g. Keynesian or </w:t>
      </w:r>
      <w:r>
        <w:rPr>
          <w:rFonts w:ascii="Garamond" w:eastAsia="Garamond" w:hAnsi="Garamond" w:cs="Garamond"/>
          <w:sz w:val="24"/>
          <w:szCs w:val="24"/>
        </w:rPr>
        <w:t>n</w:t>
      </w:r>
      <w:r w:rsidR="006F158C" w:rsidRPr="00E718BA">
        <w:rPr>
          <w:rFonts w:ascii="Garamond" w:eastAsia="Garamond" w:hAnsi="Garamond" w:cs="Garamond"/>
          <w:sz w:val="24"/>
          <w:szCs w:val="24"/>
        </w:rPr>
        <w:t>eoclassical). However, in reviewed applications consumption and production decisions are not directly derived from constrained utility or profit maximization problems solved by ‘pe</w:t>
      </w:r>
      <w:r w:rsidR="00D24695">
        <w:rPr>
          <w:rFonts w:ascii="Garamond" w:eastAsia="Garamond" w:hAnsi="Garamond" w:cs="Garamond"/>
          <w:sz w:val="24"/>
          <w:szCs w:val="24"/>
        </w:rPr>
        <w:t>r</w:t>
      </w:r>
      <w:r w:rsidR="006F158C" w:rsidRPr="00E718BA">
        <w:rPr>
          <w:rFonts w:ascii="Garamond" w:eastAsia="Garamond" w:hAnsi="Garamond" w:cs="Garamond"/>
          <w:sz w:val="24"/>
          <w:szCs w:val="24"/>
        </w:rPr>
        <w:t xml:space="preserve">fect’ rational representative agents, as is </w:t>
      </w:r>
      <w:r w:rsidR="00D24695">
        <w:rPr>
          <w:rFonts w:ascii="Garamond" w:eastAsia="Garamond" w:hAnsi="Garamond" w:cs="Garamond"/>
          <w:sz w:val="24"/>
          <w:szCs w:val="24"/>
        </w:rPr>
        <w:t>in</w:t>
      </w:r>
      <w:r w:rsidR="006F158C" w:rsidRPr="00E718BA">
        <w:rPr>
          <w:rFonts w:ascii="Garamond" w:eastAsia="Garamond" w:hAnsi="Garamond" w:cs="Garamond"/>
          <w:sz w:val="24"/>
          <w:szCs w:val="24"/>
        </w:rPr>
        <w:t xml:space="preserve"> CGE models</w:t>
      </w:r>
      <w:r>
        <w:rPr>
          <w:rFonts w:ascii="Garamond" w:eastAsia="Garamond" w:hAnsi="Garamond" w:cs="Garamond"/>
          <w:sz w:val="24"/>
          <w:szCs w:val="24"/>
        </w:rPr>
        <w:t>.</w:t>
      </w:r>
      <w:r w:rsidR="006F158C" w:rsidRPr="00E718BA">
        <w:rPr>
          <w:rFonts w:ascii="Garamond" w:eastAsia="Garamond" w:hAnsi="Garamond" w:cs="Garamond"/>
          <w:sz w:val="24"/>
          <w:szCs w:val="24"/>
        </w:rPr>
        <w:t xml:space="preserve"> </w:t>
      </w:r>
      <w:r w:rsidR="00D24695">
        <w:rPr>
          <w:rFonts w:ascii="Garamond" w:eastAsia="Garamond" w:hAnsi="Garamond" w:cs="Garamond"/>
          <w:sz w:val="24"/>
          <w:szCs w:val="24"/>
        </w:rPr>
        <w:t>N</w:t>
      </w:r>
      <w:r w:rsidR="006F158C" w:rsidRPr="00E718BA">
        <w:rPr>
          <w:rFonts w:ascii="Garamond" w:eastAsia="Garamond" w:hAnsi="Garamond" w:cs="Garamond"/>
          <w:sz w:val="24"/>
          <w:szCs w:val="24"/>
        </w:rPr>
        <w:t>or</w:t>
      </w:r>
      <w:r w:rsidR="00D24695">
        <w:rPr>
          <w:rFonts w:ascii="Garamond" w:eastAsia="Garamond" w:hAnsi="Garamond" w:cs="Garamond"/>
          <w:sz w:val="24"/>
          <w:szCs w:val="24"/>
        </w:rPr>
        <w:t xml:space="preserve"> do they</w:t>
      </w:r>
      <w:r w:rsidR="006F158C" w:rsidRPr="00E718BA">
        <w:rPr>
          <w:rFonts w:ascii="Garamond" w:eastAsia="Garamond" w:hAnsi="Garamond" w:cs="Garamond"/>
          <w:sz w:val="24"/>
          <w:szCs w:val="24"/>
        </w:rPr>
        <w:t xml:space="preserve"> tend to assume perfect competition in markets. Instead, economic agents are </w:t>
      </w:r>
      <w:r w:rsidR="00D24695">
        <w:rPr>
          <w:rFonts w:ascii="Garamond" w:eastAsia="Garamond" w:hAnsi="Garamond" w:cs="Garamond"/>
          <w:sz w:val="24"/>
          <w:szCs w:val="24"/>
        </w:rPr>
        <w:t>modelled to</w:t>
      </w:r>
      <w:r w:rsidR="006F158C" w:rsidRPr="00E718BA">
        <w:rPr>
          <w:rFonts w:ascii="Garamond" w:eastAsia="Garamond" w:hAnsi="Garamond" w:cs="Garamond"/>
          <w:sz w:val="24"/>
          <w:szCs w:val="24"/>
        </w:rPr>
        <w:t xml:space="preserve"> act in oligopolistic markets under conditions of bounded rationality. As such, although </w:t>
      </w:r>
      <w:r w:rsidR="00D24695" w:rsidRPr="00E718BA">
        <w:rPr>
          <w:rFonts w:ascii="Garamond" w:eastAsia="Garamond" w:hAnsi="Garamond" w:cs="Garamond"/>
          <w:sz w:val="24"/>
          <w:szCs w:val="24"/>
        </w:rPr>
        <w:t>suppl</w:t>
      </w:r>
      <w:r w:rsidR="00D24695">
        <w:rPr>
          <w:rFonts w:ascii="Garamond" w:eastAsia="Garamond" w:hAnsi="Garamond" w:cs="Garamond"/>
          <w:sz w:val="24"/>
          <w:szCs w:val="24"/>
        </w:rPr>
        <w:t>y</w:t>
      </w:r>
      <w:r w:rsidR="00D24695" w:rsidRPr="00E718BA">
        <w:rPr>
          <w:rFonts w:ascii="Garamond" w:eastAsia="Garamond" w:hAnsi="Garamond" w:cs="Garamond"/>
          <w:sz w:val="24"/>
          <w:szCs w:val="24"/>
        </w:rPr>
        <w:t xml:space="preserve"> </w:t>
      </w:r>
      <w:r w:rsidR="006F158C" w:rsidRPr="00E718BA">
        <w:rPr>
          <w:rFonts w:ascii="Garamond" w:eastAsia="Garamond" w:hAnsi="Garamond" w:cs="Garamond"/>
          <w:sz w:val="24"/>
          <w:szCs w:val="24"/>
        </w:rPr>
        <w:t>adjust</w:t>
      </w:r>
      <w:r w:rsidR="00D24695">
        <w:rPr>
          <w:rFonts w:ascii="Garamond" w:eastAsia="Garamond" w:hAnsi="Garamond" w:cs="Garamond"/>
          <w:sz w:val="24"/>
          <w:szCs w:val="24"/>
        </w:rPr>
        <w:t>s</w:t>
      </w:r>
      <w:r w:rsidR="006F158C" w:rsidRPr="00E718BA">
        <w:rPr>
          <w:rFonts w:ascii="Garamond" w:eastAsia="Garamond" w:hAnsi="Garamond" w:cs="Garamond"/>
          <w:sz w:val="24"/>
          <w:szCs w:val="24"/>
        </w:rPr>
        <w:t xml:space="preserve"> to demand, there is no underlying assumption of a tendency towards full-employment in the long-run, as occurs with CGE models following a neoclassical ‘closure’. </w:t>
      </w:r>
    </w:p>
    <w:p w14:paraId="2F20AC08" w14:textId="6855B84B" w:rsidR="004417A2" w:rsidRPr="00E718BA" w:rsidRDefault="006F158C" w:rsidP="006A398A">
      <w:pPr>
        <w:widowControl w:val="0"/>
        <w:spacing w:after="0" w:line="276" w:lineRule="auto"/>
        <w:ind w:right="171"/>
        <w:jc w:val="both"/>
        <w:rPr>
          <w:rFonts w:ascii="Garamond" w:eastAsia="Garamond" w:hAnsi="Garamond" w:cs="Garamond"/>
          <w:sz w:val="24"/>
          <w:szCs w:val="24"/>
        </w:rPr>
      </w:pPr>
      <w:r w:rsidRPr="00E718BA">
        <w:rPr>
          <w:rFonts w:ascii="Garamond" w:eastAsia="Garamond" w:hAnsi="Garamond" w:cs="Garamond"/>
          <w:sz w:val="24"/>
          <w:szCs w:val="24"/>
        </w:rPr>
        <w:t>On the one hand, this yields scenario projections</w:t>
      </w:r>
      <w:ins w:id="32" w:author="Jose.Ramos-Torres-Feverei" w:date="2025-03-17T13:48:00Z" w16du:dateUtc="2025-03-17T12:48:00Z">
        <w:r w:rsidR="00CF61E3">
          <w:rPr>
            <w:rFonts w:ascii="Garamond" w:eastAsia="Garamond" w:hAnsi="Garamond" w:cs="Garamond"/>
            <w:sz w:val="24"/>
            <w:szCs w:val="24"/>
          </w:rPr>
          <w:t xml:space="preserve"> based on assumption</w:t>
        </w:r>
      </w:ins>
      <w:r w:rsidRPr="00E718BA">
        <w:rPr>
          <w:rFonts w:ascii="Garamond" w:eastAsia="Garamond" w:hAnsi="Garamond" w:cs="Garamond"/>
          <w:sz w:val="24"/>
          <w:szCs w:val="24"/>
        </w:rPr>
        <w:t xml:space="preserve"> which can be considered more in accordance with observed reality. However, these models </w:t>
      </w:r>
      <w:ins w:id="33" w:author="Jose.Ramos-Torres-Feverei" w:date="2025-03-17T13:49:00Z" w16du:dateUtc="2025-03-17T12:49:00Z">
        <w:r w:rsidR="00CF61E3">
          <w:rPr>
            <w:rFonts w:ascii="Garamond" w:eastAsia="Garamond" w:hAnsi="Garamond" w:cs="Garamond"/>
            <w:sz w:val="24"/>
            <w:szCs w:val="24"/>
          </w:rPr>
          <w:t xml:space="preserve">are </w:t>
        </w:r>
      </w:ins>
      <w:r w:rsidRPr="00E718BA">
        <w:rPr>
          <w:rFonts w:ascii="Garamond" w:eastAsia="Garamond" w:hAnsi="Garamond" w:cs="Garamond"/>
          <w:sz w:val="24"/>
          <w:szCs w:val="24"/>
        </w:rPr>
        <w:t>w</w:t>
      </w:r>
      <w:del w:id="34" w:author="Jose.Ramos-Torres-Feverei" w:date="2025-03-17T13:48:00Z" w16du:dateUtc="2025-03-17T12:48:00Z">
        <w:r w:rsidRPr="00E718BA" w:rsidDel="00CF61E3">
          <w:rPr>
            <w:rFonts w:ascii="Garamond" w:eastAsia="Garamond" w:hAnsi="Garamond" w:cs="Garamond"/>
            <w:sz w:val="24"/>
            <w:szCs w:val="24"/>
          </w:rPr>
          <w:delText>ould be</w:delText>
        </w:r>
      </w:del>
      <w:r w:rsidRPr="00E718BA">
        <w:rPr>
          <w:rFonts w:ascii="Garamond" w:eastAsia="Garamond" w:hAnsi="Garamond" w:cs="Garamond"/>
          <w:sz w:val="24"/>
          <w:szCs w:val="24"/>
        </w:rPr>
        <w:t xml:space="preserve"> subject to the </w:t>
      </w:r>
      <w:r w:rsidRPr="00E718BA">
        <w:rPr>
          <w:rFonts w:ascii="Garamond" w:eastAsia="Garamond" w:hAnsi="Garamond" w:cs="Garamond"/>
          <w:sz w:val="24"/>
          <w:szCs w:val="24"/>
        </w:rPr>
        <w:lastRenderedPageBreak/>
        <w:t>Lucas (1976) critique, which argued that the econometric estimated parameters of those models were not ‘structural’, i.e. not policy-invariant. As such, the</w:t>
      </w:r>
      <w:ins w:id="35" w:author="Jose.Ramos-Torres-Feverei" w:date="2025-03-17T13:49:00Z" w16du:dateUtc="2025-03-17T12:49:00Z">
        <w:r w:rsidR="00E926E7">
          <w:rPr>
            <w:rFonts w:ascii="Garamond" w:eastAsia="Garamond" w:hAnsi="Garamond" w:cs="Garamond"/>
            <w:sz w:val="24"/>
            <w:szCs w:val="24"/>
          </w:rPr>
          <w:t xml:space="preserve"> estimated parameters</w:t>
        </w:r>
      </w:ins>
      <w:del w:id="36" w:author="Jose.Ramos-Torres-Feverei" w:date="2025-03-17T13:49:00Z" w16du:dateUtc="2025-03-17T12:49:00Z">
        <w:r w:rsidRPr="00E718BA" w:rsidDel="00E926E7">
          <w:rPr>
            <w:rFonts w:ascii="Garamond" w:eastAsia="Garamond" w:hAnsi="Garamond" w:cs="Garamond"/>
            <w:sz w:val="24"/>
            <w:szCs w:val="24"/>
          </w:rPr>
          <w:delText>y</w:delText>
        </w:r>
      </w:del>
      <w:r w:rsidRPr="00E718BA">
        <w:rPr>
          <w:rFonts w:ascii="Garamond" w:eastAsia="Garamond" w:hAnsi="Garamond" w:cs="Garamond"/>
          <w:sz w:val="24"/>
          <w:szCs w:val="24"/>
        </w:rPr>
        <w:t xml:space="preserve"> would necessarily change, as rational agents adapt, </w:t>
      </w:r>
      <w:ins w:id="37" w:author="Jose.Ramos-Torres-Feverei" w:date="2025-03-17T13:49:00Z" w16du:dateUtc="2025-03-17T12:49:00Z">
        <w:r w:rsidR="00455792">
          <w:rPr>
            <w:rFonts w:ascii="Garamond" w:eastAsia="Garamond" w:hAnsi="Garamond" w:cs="Garamond"/>
            <w:sz w:val="24"/>
            <w:szCs w:val="24"/>
          </w:rPr>
          <w:t xml:space="preserve">such as </w:t>
        </w:r>
      </w:ins>
      <w:r w:rsidRPr="00E718BA">
        <w:rPr>
          <w:rFonts w:ascii="Garamond" w:eastAsia="Garamond" w:hAnsi="Garamond" w:cs="Garamond"/>
          <w:sz w:val="24"/>
          <w:szCs w:val="24"/>
        </w:rPr>
        <w:t xml:space="preserve">when new CE policies are introduced. Thus, Lucas (1976) argued that </w:t>
      </w:r>
      <w:r w:rsidR="00D24695">
        <w:rPr>
          <w:rFonts w:ascii="Garamond" w:eastAsia="Garamond" w:hAnsi="Garamond" w:cs="Garamond"/>
          <w:sz w:val="24"/>
          <w:szCs w:val="24"/>
        </w:rPr>
        <w:t>‘</w:t>
      </w:r>
      <w:r w:rsidRPr="00E718BA">
        <w:rPr>
          <w:rFonts w:ascii="Garamond" w:eastAsia="Garamond" w:hAnsi="Garamond" w:cs="Garamond"/>
          <w:sz w:val="24"/>
          <w:szCs w:val="24"/>
        </w:rPr>
        <w:t>deep parameters</w:t>
      </w:r>
      <w:r w:rsidR="00D24695">
        <w:rPr>
          <w:rFonts w:ascii="Garamond" w:eastAsia="Garamond" w:hAnsi="Garamond" w:cs="Garamond"/>
          <w:sz w:val="24"/>
          <w:szCs w:val="24"/>
        </w:rPr>
        <w:t>’</w:t>
      </w:r>
      <w:r w:rsidRPr="00E718BA">
        <w:rPr>
          <w:rFonts w:ascii="Garamond" w:eastAsia="Garamond" w:hAnsi="Garamond" w:cs="Garamond"/>
          <w:sz w:val="24"/>
          <w:szCs w:val="24"/>
        </w:rPr>
        <w:t xml:space="preserve"> (relating to preferences, technology, and resource constraints), that are assumed to govern individual </w:t>
      </w:r>
      <w:r w:rsidR="00786132" w:rsidRPr="00E718BA">
        <w:rPr>
          <w:rFonts w:ascii="Garamond" w:eastAsia="Garamond" w:hAnsi="Garamond" w:cs="Garamond"/>
          <w:sz w:val="24"/>
          <w:szCs w:val="24"/>
        </w:rPr>
        <w:t>behaviour</w:t>
      </w:r>
      <w:r w:rsidRPr="00E718BA">
        <w:rPr>
          <w:rFonts w:ascii="Garamond" w:eastAsia="Garamond" w:hAnsi="Garamond" w:cs="Garamond"/>
          <w:sz w:val="24"/>
          <w:szCs w:val="24"/>
        </w:rPr>
        <w:t xml:space="preserve"> (the so-called </w:t>
      </w:r>
      <w:r w:rsidR="00B0024B">
        <w:rPr>
          <w:rFonts w:ascii="Garamond" w:eastAsia="Garamond" w:hAnsi="Garamond" w:cs="Garamond"/>
          <w:sz w:val="24"/>
          <w:szCs w:val="24"/>
        </w:rPr>
        <w:t>‘</w:t>
      </w:r>
      <w:r w:rsidRPr="00E718BA">
        <w:rPr>
          <w:rFonts w:ascii="Garamond" w:eastAsia="Garamond" w:hAnsi="Garamond" w:cs="Garamond"/>
          <w:sz w:val="24"/>
          <w:szCs w:val="24"/>
        </w:rPr>
        <w:t>microfoundations</w:t>
      </w:r>
      <w:r w:rsidR="00D24695">
        <w:rPr>
          <w:rFonts w:ascii="Garamond" w:eastAsia="Garamond" w:hAnsi="Garamond" w:cs="Garamond"/>
          <w:sz w:val="24"/>
          <w:szCs w:val="24"/>
        </w:rPr>
        <w:t>’</w:t>
      </w:r>
      <w:r w:rsidRPr="00E718BA">
        <w:rPr>
          <w:rFonts w:ascii="Garamond" w:eastAsia="Garamond" w:hAnsi="Garamond" w:cs="Garamond"/>
          <w:sz w:val="24"/>
          <w:szCs w:val="24"/>
        </w:rPr>
        <w:t>), should be explicitly modelled, which is what is done in the CGE literature.</w:t>
      </w:r>
    </w:p>
    <w:p w14:paraId="2F20AC09" w14:textId="77777777" w:rsidR="004417A2" w:rsidRPr="00E718BA" w:rsidRDefault="004417A2">
      <w:pPr>
        <w:widowControl w:val="0"/>
        <w:pBdr>
          <w:top w:val="nil"/>
          <w:left w:val="nil"/>
          <w:bottom w:val="nil"/>
          <w:right w:val="nil"/>
          <w:between w:val="nil"/>
        </w:pBdr>
        <w:spacing w:after="0" w:line="276" w:lineRule="auto"/>
        <w:ind w:right="171"/>
        <w:jc w:val="both"/>
        <w:rPr>
          <w:rFonts w:ascii="Garamond" w:eastAsia="Garamond" w:hAnsi="Garamond" w:cs="Garamond"/>
          <w:sz w:val="24"/>
          <w:szCs w:val="24"/>
        </w:rPr>
      </w:pPr>
    </w:p>
    <w:p w14:paraId="2F20AC0A" w14:textId="77777777" w:rsidR="004417A2" w:rsidRPr="00E718BA" w:rsidRDefault="006F158C">
      <w:pPr>
        <w:spacing w:after="0" w:line="276" w:lineRule="auto"/>
        <w:jc w:val="both"/>
        <w:rPr>
          <w:rFonts w:ascii="Garamond" w:eastAsia="Garamond" w:hAnsi="Garamond" w:cs="Garamond"/>
          <w:sz w:val="24"/>
          <w:szCs w:val="24"/>
        </w:rPr>
      </w:pPr>
      <w:r w:rsidRPr="00E718BA">
        <w:rPr>
          <w:rFonts w:ascii="Garamond" w:eastAsia="Garamond" w:hAnsi="Garamond" w:cs="Garamond"/>
          <w:i/>
          <w:sz w:val="24"/>
          <w:szCs w:val="24"/>
        </w:rPr>
        <w:t>3.2.3 Computable General Equilibrium (CGE) models</w:t>
      </w:r>
    </w:p>
    <w:p w14:paraId="39C46973" w14:textId="17F322EE" w:rsidR="00D24695" w:rsidRDefault="006F158C" w:rsidP="00D24695">
      <w:pPr>
        <w:widowControl w:val="0"/>
        <w:pBdr>
          <w:top w:val="nil"/>
          <w:left w:val="nil"/>
          <w:bottom w:val="nil"/>
          <w:right w:val="nil"/>
          <w:between w:val="nil"/>
        </w:pBdr>
        <w:spacing w:after="0" w:line="276" w:lineRule="auto"/>
        <w:ind w:right="171"/>
        <w:jc w:val="both"/>
        <w:rPr>
          <w:rFonts w:ascii="Garamond" w:eastAsia="Garamond" w:hAnsi="Garamond" w:cs="Garamond"/>
          <w:sz w:val="24"/>
          <w:szCs w:val="24"/>
        </w:rPr>
      </w:pPr>
      <w:bookmarkStart w:id="38" w:name="_heading=h.4d34og8" w:colFirst="0" w:colLast="0"/>
      <w:bookmarkEnd w:id="38"/>
      <w:r w:rsidRPr="00E718BA">
        <w:rPr>
          <w:rFonts w:ascii="Garamond" w:eastAsia="Garamond" w:hAnsi="Garamond" w:cs="Garamond"/>
          <w:sz w:val="24"/>
          <w:szCs w:val="24"/>
        </w:rPr>
        <w:t>Pioneered by Johansen (1960), CGE models combine IO tables with other datasets (e.g. household and labour market surveys) to provide an economy-wide picture of the economic relationships between different economic agents in a multi-sectoral setting. In contrast to macroeconometric IO, CGE</w:t>
      </w:r>
      <w:r w:rsidR="00D24695">
        <w:rPr>
          <w:rFonts w:ascii="Garamond" w:eastAsia="Garamond" w:hAnsi="Garamond" w:cs="Garamond"/>
          <w:sz w:val="24"/>
          <w:szCs w:val="24"/>
        </w:rPr>
        <w:t xml:space="preserve"> model</w:t>
      </w:r>
      <w:r w:rsidRPr="00E718BA">
        <w:rPr>
          <w:rFonts w:ascii="Garamond" w:eastAsia="Garamond" w:hAnsi="Garamond" w:cs="Garamond"/>
          <w:sz w:val="24"/>
          <w:szCs w:val="24"/>
        </w:rPr>
        <w:t xml:space="preserve">s determine final demand and production decisions by firms following a bottom-up approach, tracing back the behaviour of each final demand component to an individual rational representative agent (households, government, firms) </w:t>
      </w:r>
      <w:r w:rsidR="00D24695">
        <w:rPr>
          <w:rFonts w:ascii="Garamond" w:eastAsia="Garamond" w:hAnsi="Garamond" w:cs="Garamond"/>
          <w:sz w:val="24"/>
          <w:szCs w:val="24"/>
        </w:rPr>
        <w:t>wh</w:t>
      </w:r>
      <w:r w:rsidR="001243CA">
        <w:rPr>
          <w:rFonts w:ascii="Garamond" w:eastAsia="Garamond" w:hAnsi="Garamond" w:cs="Garamond"/>
          <w:sz w:val="24"/>
          <w:szCs w:val="24"/>
        </w:rPr>
        <w:t>o</w:t>
      </w:r>
      <w:r w:rsidR="00D24695">
        <w:rPr>
          <w:rFonts w:ascii="Garamond" w:eastAsia="Garamond" w:hAnsi="Garamond" w:cs="Garamond"/>
          <w:sz w:val="24"/>
          <w:szCs w:val="24"/>
        </w:rPr>
        <w:t xml:space="preserve"> </w:t>
      </w:r>
      <w:r w:rsidR="00D24695" w:rsidRPr="00E718BA">
        <w:rPr>
          <w:rFonts w:ascii="Garamond" w:eastAsia="Garamond" w:hAnsi="Garamond" w:cs="Garamond"/>
          <w:sz w:val="24"/>
          <w:szCs w:val="24"/>
        </w:rPr>
        <w:t>maximis</w:t>
      </w:r>
      <w:r w:rsidR="00D24695">
        <w:rPr>
          <w:rFonts w:ascii="Garamond" w:eastAsia="Garamond" w:hAnsi="Garamond" w:cs="Garamond"/>
          <w:sz w:val="24"/>
          <w:szCs w:val="24"/>
        </w:rPr>
        <w:t xml:space="preserve">es </w:t>
      </w:r>
      <w:r w:rsidR="001243CA">
        <w:rPr>
          <w:rFonts w:ascii="Garamond" w:eastAsia="Garamond" w:hAnsi="Garamond" w:cs="Garamond"/>
          <w:sz w:val="24"/>
          <w:szCs w:val="24"/>
        </w:rPr>
        <w:t>their</w:t>
      </w:r>
      <w:r w:rsidR="00D24695" w:rsidRPr="00E718BA">
        <w:rPr>
          <w:rFonts w:ascii="Garamond" w:eastAsia="Garamond" w:hAnsi="Garamond" w:cs="Garamond"/>
          <w:sz w:val="24"/>
          <w:szCs w:val="24"/>
        </w:rPr>
        <w:t xml:space="preserve"> </w:t>
      </w:r>
      <w:r w:rsidR="006D524A">
        <w:rPr>
          <w:rFonts w:ascii="Garamond" w:eastAsia="Garamond" w:hAnsi="Garamond" w:cs="Garamond"/>
          <w:sz w:val="24"/>
          <w:szCs w:val="24"/>
        </w:rPr>
        <w:t>objective function (</w:t>
      </w:r>
      <w:r w:rsidR="00041EF4">
        <w:rPr>
          <w:rFonts w:ascii="Garamond" w:eastAsia="Garamond" w:hAnsi="Garamond" w:cs="Garamond"/>
          <w:sz w:val="24"/>
          <w:szCs w:val="24"/>
        </w:rPr>
        <w:t xml:space="preserve">respectively, </w:t>
      </w:r>
      <w:r w:rsidRPr="00E718BA">
        <w:rPr>
          <w:rFonts w:ascii="Garamond" w:eastAsia="Garamond" w:hAnsi="Garamond" w:cs="Garamond"/>
          <w:sz w:val="24"/>
          <w:szCs w:val="24"/>
        </w:rPr>
        <w:t>utility</w:t>
      </w:r>
      <w:r w:rsidR="006D524A">
        <w:rPr>
          <w:rFonts w:ascii="Garamond" w:eastAsia="Garamond" w:hAnsi="Garamond" w:cs="Garamond"/>
          <w:sz w:val="24"/>
          <w:szCs w:val="24"/>
        </w:rPr>
        <w:t xml:space="preserve">, welfare, </w:t>
      </w:r>
      <w:r w:rsidR="00041EF4">
        <w:rPr>
          <w:rFonts w:ascii="Garamond" w:eastAsia="Garamond" w:hAnsi="Garamond" w:cs="Garamond"/>
          <w:sz w:val="24"/>
          <w:szCs w:val="24"/>
        </w:rPr>
        <w:t>profits)</w:t>
      </w:r>
      <w:r w:rsidRPr="00E718BA">
        <w:rPr>
          <w:rFonts w:ascii="Garamond" w:eastAsia="Garamond" w:hAnsi="Garamond" w:cs="Garamond"/>
          <w:sz w:val="24"/>
          <w:szCs w:val="24"/>
        </w:rPr>
        <w:t xml:space="preserve"> subject to a budget constraint. In similar fashion, production decisions in each sector are taken by a representative firm seeking to maximise profits, subject to available technology and factors of production costs (Burfisher, 2021). </w:t>
      </w:r>
    </w:p>
    <w:p w14:paraId="2F20AC0B" w14:textId="31C3E3E4" w:rsidR="004417A2" w:rsidRPr="00E718BA" w:rsidRDefault="006F158C" w:rsidP="00041EF4">
      <w:pPr>
        <w:widowControl w:val="0"/>
        <w:pBdr>
          <w:top w:val="nil"/>
          <w:left w:val="nil"/>
          <w:bottom w:val="nil"/>
          <w:right w:val="nil"/>
          <w:between w:val="nil"/>
        </w:pBdr>
        <w:spacing w:after="0" w:line="276" w:lineRule="auto"/>
        <w:ind w:right="171"/>
        <w:jc w:val="both"/>
        <w:rPr>
          <w:rFonts w:ascii="Garamond" w:eastAsia="Garamond" w:hAnsi="Garamond" w:cs="Garamond"/>
          <w:sz w:val="24"/>
          <w:szCs w:val="24"/>
        </w:rPr>
      </w:pPr>
      <w:r w:rsidRPr="00E718BA">
        <w:rPr>
          <w:rFonts w:ascii="Garamond" w:eastAsia="Garamond" w:hAnsi="Garamond" w:cs="Garamond"/>
          <w:sz w:val="24"/>
          <w:szCs w:val="24"/>
        </w:rPr>
        <w:t>Following a shock in one or more exogenous policy variables, CGE models are solved to achieve a unique and socially optimal equilibrium level of GDP, which is normally dependent on exogenously given rational individual preferences and supply-side variables, such as initial endowments of factors of production (labour force, capital, and natural resources), and technology. Hence, in CGE models</w:t>
      </w:r>
      <w:r w:rsidR="00786132">
        <w:rPr>
          <w:rFonts w:ascii="Garamond" w:eastAsia="Garamond" w:hAnsi="Garamond" w:cs="Garamond"/>
          <w:sz w:val="24"/>
          <w:szCs w:val="24"/>
        </w:rPr>
        <w:t>,</w:t>
      </w:r>
      <w:r w:rsidRPr="00E718BA">
        <w:rPr>
          <w:rFonts w:ascii="Garamond" w:eastAsia="Garamond" w:hAnsi="Garamond" w:cs="Garamond"/>
          <w:sz w:val="24"/>
          <w:szCs w:val="24"/>
        </w:rPr>
        <w:t xml:space="preserve"> output is considered to be supply-driven (i.e. demand adjusts to supply of output), as opposed to demand-driven Leontief IO and macroeconometric IO models.</w:t>
      </w:r>
    </w:p>
    <w:p w14:paraId="2F20AC0C" w14:textId="05E36755" w:rsidR="004417A2" w:rsidRPr="00E718BA" w:rsidRDefault="006F158C" w:rsidP="00041EF4">
      <w:pPr>
        <w:widowControl w:val="0"/>
        <w:spacing w:after="0" w:line="276" w:lineRule="auto"/>
        <w:ind w:right="171"/>
        <w:jc w:val="both"/>
        <w:rPr>
          <w:rFonts w:ascii="Garamond" w:eastAsia="Garamond" w:hAnsi="Garamond" w:cs="Garamond"/>
          <w:sz w:val="24"/>
          <w:szCs w:val="24"/>
        </w:rPr>
      </w:pPr>
      <w:r w:rsidRPr="00E718BA">
        <w:rPr>
          <w:rFonts w:ascii="Garamond" w:eastAsia="Garamond" w:hAnsi="Garamond" w:cs="Garamond"/>
          <w:sz w:val="24"/>
          <w:szCs w:val="24"/>
        </w:rPr>
        <w:t>Despite the basic similarities arising from the common framework, individual CGE models can differ significantly from one another depending on: (i) model closure; (ii) the form of the production and utility functions, and associated values of elasticity of substitution</w:t>
      </w:r>
      <w:r w:rsidR="00E856BD">
        <w:rPr>
          <w:rFonts w:ascii="Garamond" w:eastAsia="Garamond" w:hAnsi="Garamond" w:cs="Garamond"/>
          <w:sz w:val="24"/>
          <w:szCs w:val="24"/>
        </w:rPr>
        <w:t xml:space="preserve">; </w:t>
      </w:r>
      <w:r w:rsidRPr="00E718BA">
        <w:rPr>
          <w:rFonts w:ascii="Garamond" w:eastAsia="Garamond" w:hAnsi="Garamond" w:cs="Garamond"/>
          <w:sz w:val="24"/>
          <w:szCs w:val="24"/>
        </w:rPr>
        <w:t xml:space="preserve">(iii) whether the model adopts a static, recursive dynamic, or dynamic intertemporal approach; (iv) geographical coverage (single-country, multi-regional) and associated trade elasticity. These characteristics are of crucial importance for the impacts </w:t>
      </w:r>
      <w:r w:rsidR="00E856BD" w:rsidRPr="00E718BA">
        <w:rPr>
          <w:rFonts w:ascii="Garamond" w:eastAsia="Garamond" w:hAnsi="Garamond" w:cs="Garamond"/>
          <w:sz w:val="24"/>
          <w:szCs w:val="24"/>
        </w:rPr>
        <w:t>of CE strategies</w:t>
      </w:r>
      <w:r w:rsidR="00E856BD">
        <w:rPr>
          <w:rFonts w:ascii="Garamond" w:eastAsia="Garamond" w:hAnsi="Garamond" w:cs="Garamond"/>
          <w:sz w:val="24"/>
          <w:szCs w:val="24"/>
        </w:rPr>
        <w:t xml:space="preserve"> </w:t>
      </w:r>
      <w:r w:rsidRPr="00E718BA">
        <w:rPr>
          <w:rFonts w:ascii="Garamond" w:eastAsia="Garamond" w:hAnsi="Garamond" w:cs="Garamond"/>
          <w:sz w:val="24"/>
          <w:szCs w:val="24"/>
        </w:rPr>
        <w:t>estimated by each model</w:t>
      </w:r>
      <w:r w:rsidR="00E856BD" w:rsidRPr="00E718BA">
        <w:rPr>
          <w:rFonts w:ascii="Garamond" w:eastAsia="Garamond" w:hAnsi="Garamond" w:cs="Garamond"/>
          <w:sz w:val="24"/>
          <w:szCs w:val="24"/>
          <w:vertAlign w:val="superscript"/>
        </w:rPr>
        <w:footnoteReference w:id="10"/>
      </w:r>
      <w:r w:rsidRPr="00E718BA">
        <w:rPr>
          <w:rFonts w:ascii="Garamond" w:eastAsia="Garamond" w:hAnsi="Garamond" w:cs="Garamond"/>
          <w:sz w:val="24"/>
          <w:szCs w:val="24"/>
        </w:rPr>
        <w:t>.</w:t>
      </w:r>
    </w:p>
    <w:p w14:paraId="2F20AC0D" w14:textId="6D7A59AC" w:rsidR="004417A2" w:rsidRPr="00E718BA" w:rsidRDefault="006F158C" w:rsidP="00041EF4">
      <w:pPr>
        <w:widowControl w:val="0"/>
        <w:spacing w:after="0" w:line="276" w:lineRule="auto"/>
        <w:ind w:right="171"/>
        <w:jc w:val="both"/>
        <w:rPr>
          <w:rFonts w:ascii="Garamond" w:eastAsia="Garamond" w:hAnsi="Garamond" w:cs="Garamond"/>
          <w:sz w:val="24"/>
          <w:szCs w:val="24"/>
        </w:rPr>
      </w:pPr>
      <w:r w:rsidRPr="00E718BA">
        <w:rPr>
          <w:rFonts w:ascii="Garamond" w:eastAsia="Garamond" w:hAnsi="Garamond" w:cs="Garamond"/>
          <w:sz w:val="24"/>
          <w:szCs w:val="24"/>
        </w:rPr>
        <w:t xml:space="preserve">In CGE </w:t>
      </w:r>
      <w:r w:rsidR="00E856BD" w:rsidRPr="00E718BA">
        <w:rPr>
          <w:rFonts w:ascii="Garamond" w:eastAsia="Garamond" w:hAnsi="Garamond" w:cs="Garamond"/>
          <w:sz w:val="24"/>
          <w:szCs w:val="24"/>
        </w:rPr>
        <w:t>modelling</w:t>
      </w:r>
      <w:r w:rsidRPr="00E718BA">
        <w:rPr>
          <w:rFonts w:ascii="Garamond" w:eastAsia="Garamond" w:hAnsi="Garamond" w:cs="Garamond"/>
          <w:sz w:val="24"/>
          <w:szCs w:val="24"/>
        </w:rPr>
        <w:t xml:space="preserve">, </w:t>
      </w:r>
      <w:r w:rsidR="00E856BD">
        <w:rPr>
          <w:rFonts w:ascii="Garamond" w:eastAsia="Garamond" w:hAnsi="Garamond" w:cs="Garamond"/>
          <w:sz w:val="24"/>
          <w:szCs w:val="24"/>
        </w:rPr>
        <w:t>‘</w:t>
      </w:r>
      <w:r w:rsidRPr="00E718BA">
        <w:rPr>
          <w:rFonts w:ascii="Garamond" w:eastAsia="Garamond" w:hAnsi="Garamond" w:cs="Garamond"/>
          <w:sz w:val="24"/>
          <w:szCs w:val="24"/>
        </w:rPr>
        <w:t>model closure</w:t>
      </w:r>
      <w:r w:rsidR="00E856BD">
        <w:rPr>
          <w:rFonts w:ascii="Garamond" w:eastAsia="Garamond" w:hAnsi="Garamond" w:cs="Garamond"/>
          <w:sz w:val="24"/>
          <w:szCs w:val="24"/>
        </w:rPr>
        <w:t>’</w:t>
      </w:r>
      <w:r w:rsidRPr="00E718BA">
        <w:rPr>
          <w:rFonts w:ascii="Garamond" w:eastAsia="Garamond" w:hAnsi="Garamond" w:cs="Garamond"/>
          <w:sz w:val="24"/>
          <w:szCs w:val="24"/>
        </w:rPr>
        <w:t xml:space="preserve"> refers to the critical choice of which variables are treated as exogenous (determined outside the model</w:t>
      </w:r>
      <w:r w:rsidR="00786132" w:rsidRPr="00E718BA">
        <w:rPr>
          <w:rFonts w:ascii="Garamond" w:eastAsia="Garamond" w:hAnsi="Garamond" w:cs="Garamond"/>
          <w:sz w:val="24"/>
          <w:szCs w:val="24"/>
        </w:rPr>
        <w:t>),</w:t>
      </w:r>
      <w:r w:rsidRPr="00E718BA">
        <w:rPr>
          <w:rFonts w:ascii="Garamond" w:eastAsia="Garamond" w:hAnsi="Garamond" w:cs="Garamond"/>
          <w:sz w:val="24"/>
          <w:szCs w:val="24"/>
        </w:rPr>
        <w:t xml:space="preserve"> and which are endogenous (determined within the model). This choice is crucial because it aligns the model with specific theoretical perspectives (e.g., neoclassical or Keynesian) and significantly influences the results of policy simulations (see Taylor</w:t>
      </w:r>
      <w:r w:rsidR="00E856BD">
        <w:rPr>
          <w:rFonts w:ascii="Garamond" w:eastAsia="Garamond" w:hAnsi="Garamond" w:cs="Garamond"/>
          <w:sz w:val="24"/>
          <w:szCs w:val="24"/>
        </w:rPr>
        <w:t>,</w:t>
      </w:r>
      <w:r w:rsidRPr="00E718BA">
        <w:rPr>
          <w:rFonts w:ascii="Garamond" w:eastAsia="Garamond" w:hAnsi="Garamond" w:cs="Garamond"/>
          <w:sz w:val="24"/>
          <w:szCs w:val="24"/>
        </w:rPr>
        <w:t xml:space="preserve"> 2016; Alderman and Robinson,</w:t>
      </w:r>
      <w:r w:rsidR="00E856BD">
        <w:rPr>
          <w:rFonts w:ascii="Garamond" w:eastAsia="Garamond" w:hAnsi="Garamond" w:cs="Garamond"/>
          <w:sz w:val="24"/>
          <w:szCs w:val="24"/>
        </w:rPr>
        <w:t xml:space="preserve"> </w:t>
      </w:r>
      <w:r w:rsidRPr="00E718BA">
        <w:rPr>
          <w:rFonts w:ascii="Garamond" w:eastAsia="Garamond" w:hAnsi="Garamond" w:cs="Garamond"/>
          <w:sz w:val="24"/>
          <w:szCs w:val="24"/>
        </w:rPr>
        <w:t>1989). While CGE models offer the flexibility to adopt diverse closures, most of the reviewed studies, with the notable exceptions of Skelton et al. (2020)</w:t>
      </w:r>
      <w:r w:rsidR="00E856BD">
        <w:rPr>
          <w:rFonts w:ascii="Garamond" w:eastAsia="Garamond" w:hAnsi="Garamond" w:cs="Garamond"/>
          <w:sz w:val="24"/>
          <w:szCs w:val="24"/>
        </w:rPr>
        <w:t>,</w:t>
      </w:r>
      <w:r w:rsidRPr="00E718BA">
        <w:rPr>
          <w:rFonts w:ascii="Garamond" w:eastAsia="Garamond" w:hAnsi="Garamond" w:cs="Garamond"/>
          <w:sz w:val="24"/>
          <w:szCs w:val="24"/>
        </w:rPr>
        <w:t xml:space="preserve"> and Ross et al. (2023) in their treatment of the </w:t>
      </w:r>
      <w:r w:rsidR="00E856BD" w:rsidRPr="00E718BA">
        <w:rPr>
          <w:rFonts w:ascii="Garamond" w:eastAsia="Garamond" w:hAnsi="Garamond" w:cs="Garamond"/>
          <w:sz w:val="24"/>
          <w:szCs w:val="24"/>
        </w:rPr>
        <w:t>labour</w:t>
      </w:r>
      <w:r w:rsidRPr="00E718BA">
        <w:rPr>
          <w:rFonts w:ascii="Garamond" w:eastAsia="Garamond" w:hAnsi="Garamond" w:cs="Garamond"/>
          <w:sz w:val="24"/>
          <w:szCs w:val="24"/>
        </w:rPr>
        <w:t xml:space="preserve"> market, employ neoclassical closures. This generally entails assumptions of perfect competition in goods and </w:t>
      </w:r>
      <w:r w:rsidR="00E856BD" w:rsidRPr="00E718BA">
        <w:rPr>
          <w:rFonts w:ascii="Garamond" w:eastAsia="Garamond" w:hAnsi="Garamond" w:cs="Garamond"/>
          <w:sz w:val="24"/>
          <w:szCs w:val="24"/>
        </w:rPr>
        <w:t>labour</w:t>
      </w:r>
      <w:r w:rsidRPr="00E718BA">
        <w:rPr>
          <w:rFonts w:ascii="Garamond" w:eastAsia="Garamond" w:hAnsi="Garamond" w:cs="Garamond"/>
          <w:sz w:val="24"/>
          <w:szCs w:val="24"/>
        </w:rPr>
        <w:t xml:space="preserve"> markets, flexible prices and wages (with exogenous </w:t>
      </w:r>
      <w:r w:rsidR="00E856BD" w:rsidRPr="00E718BA">
        <w:rPr>
          <w:rFonts w:ascii="Garamond" w:eastAsia="Garamond" w:hAnsi="Garamond" w:cs="Garamond"/>
          <w:sz w:val="24"/>
          <w:szCs w:val="24"/>
        </w:rPr>
        <w:t>labour</w:t>
      </w:r>
      <w:r w:rsidRPr="00E718BA">
        <w:rPr>
          <w:rFonts w:ascii="Garamond" w:eastAsia="Garamond" w:hAnsi="Garamond" w:cs="Garamond"/>
          <w:sz w:val="24"/>
          <w:szCs w:val="24"/>
        </w:rPr>
        <w:t xml:space="preserve"> supply), savings driving investment, government expenditure adjusting to meet a pre-set deficit/surplus target, and a flexible exchange rate balancing the current account. These assumptions lead to a model equilibrium </w:t>
      </w:r>
      <w:r w:rsidRPr="00E718BA">
        <w:rPr>
          <w:rFonts w:ascii="Garamond" w:eastAsia="Garamond" w:hAnsi="Garamond" w:cs="Garamond"/>
          <w:sz w:val="24"/>
          <w:szCs w:val="24"/>
        </w:rPr>
        <w:lastRenderedPageBreak/>
        <w:t>characterized by full employment and full capacity utilization, where output and employment converge toward a unique and optimal outcome</w:t>
      </w:r>
      <w:ins w:id="39" w:author="Jose.Ramos-Torres-Feverei" w:date="2025-03-17T15:13:00Z" w16du:dateUtc="2025-03-17T14:13:00Z">
        <w:r w:rsidR="003A6804">
          <w:rPr>
            <w:rFonts w:ascii="Garamond" w:eastAsia="Garamond" w:hAnsi="Garamond" w:cs="Garamond"/>
            <w:sz w:val="24"/>
            <w:szCs w:val="24"/>
          </w:rPr>
          <w:t>, determined by supply-side variables (e.g. population and productivity</w:t>
        </w:r>
        <w:r w:rsidR="00C442B9">
          <w:rPr>
            <w:rFonts w:ascii="Garamond" w:eastAsia="Garamond" w:hAnsi="Garamond" w:cs="Garamond"/>
            <w:sz w:val="24"/>
            <w:szCs w:val="24"/>
          </w:rPr>
          <w:t xml:space="preserve"> growth)</w:t>
        </w:r>
      </w:ins>
      <w:r w:rsidRPr="00E718BA">
        <w:rPr>
          <w:rFonts w:ascii="Garamond" w:eastAsia="Garamond" w:hAnsi="Garamond" w:cs="Garamond"/>
          <w:sz w:val="24"/>
          <w:szCs w:val="24"/>
        </w:rPr>
        <w:t>.</w:t>
      </w:r>
    </w:p>
    <w:p w14:paraId="2F20AC0E" w14:textId="0B6B0DF8" w:rsidR="004417A2" w:rsidRPr="00E718BA" w:rsidRDefault="006F158C" w:rsidP="00041EF4">
      <w:pPr>
        <w:widowControl w:val="0"/>
        <w:spacing w:after="0" w:line="276" w:lineRule="auto"/>
        <w:ind w:right="171"/>
        <w:jc w:val="both"/>
        <w:rPr>
          <w:rFonts w:ascii="Garamond" w:eastAsia="Garamond" w:hAnsi="Garamond" w:cs="Garamond"/>
          <w:sz w:val="24"/>
          <w:szCs w:val="24"/>
        </w:rPr>
      </w:pPr>
      <w:r w:rsidRPr="00E718BA">
        <w:rPr>
          <w:rFonts w:ascii="Garamond" w:eastAsia="Garamond" w:hAnsi="Garamond" w:cs="Garamond"/>
          <w:sz w:val="24"/>
          <w:szCs w:val="24"/>
        </w:rPr>
        <w:t xml:space="preserve">The choice of closure has a considerable impact on the adjustment process after a shock, such as those associated with CE interventions, affecting estimated impacts. Despite the importance of this choice, Ross et al. (2023) is the only study in </w:t>
      </w:r>
      <w:r w:rsidR="00E856BD">
        <w:rPr>
          <w:rFonts w:ascii="Garamond" w:eastAsia="Garamond" w:hAnsi="Garamond" w:cs="Garamond"/>
          <w:sz w:val="24"/>
          <w:szCs w:val="24"/>
        </w:rPr>
        <w:t>our</w:t>
      </w:r>
      <w:r w:rsidRPr="00E718BA">
        <w:rPr>
          <w:rFonts w:ascii="Garamond" w:eastAsia="Garamond" w:hAnsi="Garamond" w:cs="Garamond"/>
          <w:sz w:val="24"/>
          <w:szCs w:val="24"/>
        </w:rPr>
        <w:t xml:space="preserve"> </w:t>
      </w:r>
      <w:r w:rsidR="00E856BD">
        <w:rPr>
          <w:rFonts w:ascii="Garamond" w:eastAsia="Garamond" w:hAnsi="Garamond" w:cs="Garamond"/>
          <w:sz w:val="24"/>
          <w:szCs w:val="24"/>
        </w:rPr>
        <w:t>selection</w:t>
      </w:r>
      <w:r w:rsidR="00E856BD" w:rsidRPr="00E718BA">
        <w:rPr>
          <w:rFonts w:ascii="Garamond" w:eastAsia="Garamond" w:hAnsi="Garamond" w:cs="Garamond"/>
          <w:sz w:val="24"/>
          <w:szCs w:val="24"/>
        </w:rPr>
        <w:t xml:space="preserve"> </w:t>
      </w:r>
      <w:r w:rsidRPr="00E718BA">
        <w:rPr>
          <w:rFonts w:ascii="Garamond" w:eastAsia="Garamond" w:hAnsi="Garamond" w:cs="Garamond"/>
          <w:sz w:val="24"/>
          <w:szCs w:val="24"/>
        </w:rPr>
        <w:t>which explores the results of CE transition scenarios using alternative closures. Specifically, they demonstrate that the effects on employment and GDP become more negative under a fixed nominal wage closure compared to a bargained real wage closure, where real wages are dependent on the unemployment rate. Their result is in contrast with the results of similar costless resource efficiency shocks obtained by Schandl et al. (2016), Hatfield-Dodds et al. (2017)</w:t>
      </w:r>
      <w:ins w:id="40" w:author="Ben Purvis" w:date="2025-02-26T18:59:00Z">
        <w:r w:rsidR="00E856BD">
          <w:rPr>
            <w:rFonts w:ascii="Garamond" w:eastAsia="Garamond" w:hAnsi="Garamond" w:cs="Garamond"/>
            <w:sz w:val="24"/>
            <w:szCs w:val="24"/>
          </w:rPr>
          <w:t>,</w:t>
        </w:r>
      </w:ins>
      <w:r w:rsidRPr="00E718BA">
        <w:rPr>
          <w:rFonts w:ascii="Garamond" w:eastAsia="Garamond" w:hAnsi="Garamond" w:cs="Garamond"/>
          <w:sz w:val="24"/>
          <w:szCs w:val="24"/>
        </w:rPr>
        <w:t xml:space="preserve"> and Nong et al. (2023), highlighting that the assumption </w:t>
      </w:r>
      <w:r w:rsidR="00E856BD" w:rsidRPr="00E718BA">
        <w:rPr>
          <w:rFonts w:ascii="Garamond" w:eastAsia="Garamond" w:hAnsi="Garamond" w:cs="Garamond"/>
          <w:sz w:val="24"/>
          <w:szCs w:val="24"/>
        </w:rPr>
        <w:t>o</w:t>
      </w:r>
      <w:r w:rsidR="00E856BD">
        <w:rPr>
          <w:rFonts w:ascii="Garamond" w:eastAsia="Garamond" w:hAnsi="Garamond" w:cs="Garamond"/>
          <w:sz w:val="24"/>
          <w:szCs w:val="24"/>
        </w:rPr>
        <w:t>f</w:t>
      </w:r>
      <w:r w:rsidR="00E856BD" w:rsidRPr="00E718BA">
        <w:rPr>
          <w:rFonts w:ascii="Garamond" w:eastAsia="Garamond" w:hAnsi="Garamond" w:cs="Garamond"/>
          <w:sz w:val="24"/>
          <w:szCs w:val="24"/>
        </w:rPr>
        <w:t xml:space="preserve"> </w:t>
      </w:r>
      <w:r w:rsidRPr="00E718BA">
        <w:rPr>
          <w:rFonts w:ascii="Garamond" w:eastAsia="Garamond" w:hAnsi="Garamond" w:cs="Garamond"/>
          <w:sz w:val="24"/>
          <w:szCs w:val="24"/>
        </w:rPr>
        <w:t xml:space="preserve">labour market equilibrium </w:t>
      </w:r>
      <w:ins w:id="41" w:author="Jose.Ramos-Torres-Feverei" w:date="2025-03-17T15:15:00Z" w16du:dateUtc="2025-03-17T14:15:00Z">
        <w:r w:rsidR="00760D9C">
          <w:rPr>
            <w:rFonts w:ascii="Garamond" w:eastAsia="Garamond" w:hAnsi="Garamond" w:cs="Garamond"/>
            <w:sz w:val="24"/>
            <w:szCs w:val="24"/>
          </w:rPr>
          <w:t>can be</w:t>
        </w:r>
      </w:ins>
      <w:del w:id="42" w:author="Jose.Ramos-Torres-Feverei" w:date="2025-03-17T15:15:00Z" w16du:dateUtc="2025-03-17T14:15:00Z">
        <w:r w:rsidRPr="00E718BA" w:rsidDel="00760D9C">
          <w:rPr>
            <w:rFonts w:ascii="Garamond" w:eastAsia="Garamond" w:hAnsi="Garamond" w:cs="Garamond"/>
            <w:sz w:val="24"/>
            <w:szCs w:val="24"/>
          </w:rPr>
          <w:delText>is</w:delText>
        </w:r>
      </w:del>
      <w:r w:rsidRPr="00E718BA">
        <w:rPr>
          <w:rFonts w:ascii="Garamond" w:eastAsia="Garamond" w:hAnsi="Garamond" w:cs="Garamond"/>
          <w:sz w:val="24"/>
          <w:szCs w:val="24"/>
        </w:rPr>
        <w:t xml:space="preserve"> crucial to estimated results.</w:t>
      </w:r>
    </w:p>
    <w:p w14:paraId="2F20AC0F" w14:textId="4856BB94" w:rsidR="004417A2" w:rsidRPr="00E718BA" w:rsidRDefault="006F158C" w:rsidP="00041EF4">
      <w:pPr>
        <w:widowControl w:val="0"/>
        <w:spacing w:after="0" w:line="276" w:lineRule="auto"/>
        <w:ind w:right="171"/>
        <w:jc w:val="both"/>
        <w:rPr>
          <w:rFonts w:ascii="Garamond" w:eastAsia="Garamond" w:hAnsi="Garamond" w:cs="Garamond"/>
          <w:sz w:val="24"/>
          <w:szCs w:val="24"/>
        </w:rPr>
      </w:pPr>
      <w:bookmarkStart w:id="43" w:name="_heading=h.sv3j1k3t8o4z" w:colFirst="0" w:colLast="0"/>
      <w:bookmarkEnd w:id="43"/>
      <w:r w:rsidRPr="00E718BA">
        <w:rPr>
          <w:rFonts w:ascii="Garamond" w:eastAsia="Garamond" w:hAnsi="Garamond" w:cs="Garamond"/>
          <w:sz w:val="24"/>
          <w:szCs w:val="24"/>
        </w:rPr>
        <w:t>The functional forms of utility and production functions, and particularly the elasticity of substitution, can also significantly impact CGE model results. The elasticity of substitution governs how easily firms and consumers can switch between inputs or goods when relative prices change, while maintaining a certain level of output or utility. A zero elasticity implies no substitutability (</w:t>
      </w:r>
      <w:ins w:id="44" w:author="Jose.Ramos-Torres-Feverei" w:date="2025-03-17T15:16:00Z" w16du:dateUtc="2025-03-17T14:16:00Z">
        <w:r w:rsidR="006F08A2">
          <w:rPr>
            <w:rFonts w:ascii="Garamond" w:eastAsia="Garamond" w:hAnsi="Garamond" w:cs="Garamond"/>
            <w:sz w:val="24"/>
            <w:szCs w:val="24"/>
          </w:rPr>
          <w:t>goods and inputs are perfect complements</w:t>
        </w:r>
      </w:ins>
      <w:del w:id="45" w:author="Jose.Ramos-Torres-Feverei" w:date="2025-03-17T15:17:00Z" w16du:dateUtc="2025-03-17T14:17:00Z">
        <w:r w:rsidRPr="00E718BA" w:rsidDel="006F08A2">
          <w:rPr>
            <w:rFonts w:ascii="Garamond" w:eastAsia="Garamond" w:hAnsi="Garamond" w:cs="Garamond"/>
            <w:sz w:val="24"/>
            <w:szCs w:val="24"/>
          </w:rPr>
          <w:delText>Leontief productio</w:delText>
        </w:r>
      </w:del>
      <w:del w:id="46" w:author="Jose.Ramos-Torres-Feverei" w:date="2025-03-17T15:16:00Z" w16du:dateUtc="2025-03-17T14:16:00Z">
        <w:r w:rsidRPr="00E718BA" w:rsidDel="006F08A2">
          <w:rPr>
            <w:rFonts w:ascii="Garamond" w:eastAsia="Garamond" w:hAnsi="Garamond" w:cs="Garamond"/>
            <w:sz w:val="24"/>
            <w:szCs w:val="24"/>
          </w:rPr>
          <w:delText>n</w:delText>
        </w:r>
      </w:del>
      <w:r w:rsidRPr="00E718BA">
        <w:rPr>
          <w:rFonts w:ascii="Garamond" w:eastAsia="Garamond" w:hAnsi="Garamond" w:cs="Garamond"/>
          <w:sz w:val="24"/>
          <w:szCs w:val="24"/>
        </w:rPr>
        <w:t>), whereas an infinite elasticity means perfect substitutability. This parameter is critical for CE interventions aimed at, for example, promoting recycled materials or remanufactured products.</w:t>
      </w:r>
      <w:r w:rsidR="00E856BD">
        <w:rPr>
          <w:rFonts w:ascii="Garamond" w:eastAsia="Garamond" w:hAnsi="Garamond" w:cs="Garamond"/>
          <w:sz w:val="24"/>
          <w:szCs w:val="24"/>
        </w:rPr>
        <w:t xml:space="preserve"> </w:t>
      </w:r>
      <w:r w:rsidRPr="00E718BA">
        <w:rPr>
          <w:rFonts w:ascii="Garamond" w:eastAsia="Garamond" w:hAnsi="Garamond" w:cs="Garamond"/>
          <w:sz w:val="24"/>
          <w:szCs w:val="24"/>
        </w:rPr>
        <w:t>Higher elasticity values amplify the impact of CE interventions that make CE alternatives relatively cheaper.</w:t>
      </w:r>
    </w:p>
    <w:p w14:paraId="2F20AC10" w14:textId="75E78F98" w:rsidR="004417A2" w:rsidRPr="00E718BA" w:rsidRDefault="00E856BD" w:rsidP="00041EF4">
      <w:pPr>
        <w:widowControl w:val="0"/>
        <w:spacing w:after="0" w:line="276" w:lineRule="auto"/>
        <w:ind w:right="171"/>
        <w:jc w:val="both"/>
        <w:rPr>
          <w:rFonts w:ascii="Garamond" w:eastAsia="Garamond" w:hAnsi="Garamond" w:cs="Garamond"/>
          <w:sz w:val="24"/>
          <w:szCs w:val="24"/>
        </w:rPr>
      </w:pPr>
      <w:bookmarkStart w:id="47" w:name="_heading=h.unc4hpn1dfw0" w:colFirst="0" w:colLast="0"/>
      <w:bookmarkEnd w:id="47"/>
      <w:r>
        <w:rPr>
          <w:rFonts w:ascii="Garamond" w:eastAsia="Garamond" w:hAnsi="Garamond" w:cs="Garamond"/>
          <w:sz w:val="24"/>
          <w:szCs w:val="24"/>
        </w:rPr>
        <w:t>It</w:t>
      </w:r>
      <w:r w:rsidR="006F158C" w:rsidRPr="00E718BA">
        <w:rPr>
          <w:rFonts w:ascii="Garamond" w:eastAsia="Garamond" w:hAnsi="Garamond" w:cs="Garamond"/>
          <w:sz w:val="24"/>
          <w:szCs w:val="24"/>
        </w:rPr>
        <w:t xml:space="preserve"> is crucial </w:t>
      </w:r>
      <w:r>
        <w:rPr>
          <w:rFonts w:ascii="Garamond" w:eastAsia="Garamond" w:hAnsi="Garamond" w:cs="Garamond"/>
          <w:sz w:val="24"/>
          <w:szCs w:val="24"/>
        </w:rPr>
        <w:t>therefore that</w:t>
      </w:r>
      <w:r w:rsidRPr="00E718BA">
        <w:rPr>
          <w:rFonts w:ascii="Garamond" w:eastAsia="Garamond" w:hAnsi="Garamond" w:cs="Garamond"/>
          <w:sz w:val="24"/>
          <w:szCs w:val="24"/>
        </w:rPr>
        <w:t xml:space="preserve"> </w:t>
      </w:r>
      <w:r w:rsidR="006F158C" w:rsidRPr="00E718BA">
        <w:rPr>
          <w:rFonts w:ascii="Garamond" w:eastAsia="Garamond" w:hAnsi="Garamond" w:cs="Garamond"/>
          <w:sz w:val="24"/>
          <w:szCs w:val="24"/>
        </w:rPr>
        <w:t xml:space="preserve">authors disclose the assumed values for elasticity of substitution and conduct sensitivity analyses to gauge </w:t>
      </w:r>
      <w:r w:rsidR="00A27915">
        <w:rPr>
          <w:rFonts w:ascii="Garamond" w:eastAsia="Garamond" w:hAnsi="Garamond" w:cs="Garamond"/>
          <w:sz w:val="24"/>
          <w:szCs w:val="24"/>
        </w:rPr>
        <w:t>impact</w:t>
      </w:r>
      <w:r w:rsidR="006F158C" w:rsidRPr="00E718BA">
        <w:rPr>
          <w:rFonts w:ascii="Garamond" w:eastAsia="Garamond" w:hAnsi="Garamond" w:cs="Garamond"/>
          <w:sz w:val="24"/>
          <w:szCs w:val="24"/>
        </w:rPr>
        <w:t xml:space="preserve"> on results. For instance, Brusselaers et al. (2022) demonstrated that reducing the elasticity of substitution between household appliances and repair services from 3.35 to 0.9 can lead to a 5.16% decrease in repair service consumption, depending on the policy scenario </w:t>
      </w:r>
      <w:r w:rsidR="00A27915" w:rsidRPr="00E718BA">
        <w:rPr>
          <w:rFonts w:ascii="Garamond" w:eastAsia="Garamond" w:hAnsi="Garamond" w:cs="Garamond"/>
          <w:sz w:val="24"/>
          <w:szCs w:val="24"/>
        </w:rPr>
        <w:t>analysed</w:t>
      </w:r>
      <w:r w:rsidR="006F158C" w:rsidRPr="00E718BA">
        <w:rPr>
          <w:rFonts w:ascii="Garamond" w:eastAsia="Garamond" w:hAnsi="Garamond" w:cs="Garamond"/>
          <w:sz w:val="24"/>
          <w:szCs w:val="24"/>
        </w:rPr>
        <w:t>. This highlights how significantly the substitutability between inputs or final goods assumptions influence the simulated impacts of policies related to CE.</w:t>
      </w:r>
    </w:p>
    <w:p w14:paraId="2F20AC11" w14:textId="17F525DF" w:rsidR="004417A2" w:rsidRPr="00E718BA" w:rsidRDefault="006F158C" w:rsidP="00041EF4">
      <w:pPr>
        <w:widowControl w:val="0"/>
        <w:spacing w:after="0" w:line="276" w:lineRule="auto"/>
        <w:ind w:right="171"/>
        <w:jc w:val="both"/>
        <w:rPr>
          <w:rFonts w:ascii="Garamond" w:eastAsia="Garamond" w:hAnsi="Garamond" w:cs="Garamond"/>
          <w:sz w:val="24"/>
          <w:szCs w:val="24"/>
        </w:rPr>
      </w:pPr>
      <w:r w:rsidRPr="00E718BA">
        <w:rPr>
          <w:rFonts w:ascii="Garamond" w:eastAsia="Garamond" w:hAnsi="Garamond" w:cs="Garamond"/>
          <w:sz w:val="24"/>
          <w:szCs w:val="24"/>
        </w:rPr>
        <w:t xml:space="preserve">CGE models also allow for the substitution between domestic and foreign inputs (goods), the </w:t>
      </w:r>
      <w:r w:rsidR="00A27915">
        <w:rPr>
          <w:rFonts w:ascii="Garamond" w:eastAsia="Garamond" w:hAnsi="Garamond" w:cs="Garamond"/>
          <w:sz w:val="24"/>
          <w:szCs w:val="24"/>
        </w:rPr>
        <w:t>‘</w:t>
      </w:r>
      <w:r w:rsidRPr="00E718BA">
        <w:rPr>
          <w:rFonts w:ascii="Garamond" w:eastAsia="Garamond" w:hAnsi="Garamond" w:cs="Garamond"/>
          <w:sz w:val="24"/>
          <w:szCs w:val="24"/>
        </w:rPr>
        <w:t>Armington elasticities</w:t>
      </w:r>
      <w:r w:rsidR="00A27915">
        <w:rPr>
          <w:rFonts w:ascii="Garamond" w:eastAsia="Garamond" w:hAnsi="Garamond" w:cs="Garamond"/>
          <w:sz w:val="24"/>
          <w:szCs w:val="24"/>
        </w:rPr>
        <w:t>’</w:t>
      </w:r>
      <w:r w:rsidRPr="00E718BA">
        <w:rPr>
          <w:rFonts w:ascii="Garamond" w:eastAsia="Garamond" w:hAnsi="Garamond" w:cs="Garamond"/>
          <w:sz w:val="24"/>
          <w:szCs w:val="24"/>
        </w:rPr>
        <w:t xml:space="preserve"> (Armington, 1969), typically assumed to be imperfect substitutes. The specific values used for these elasticities can vary across models, </w:t>
      </w:r>
      <w:r w:rsidR="00A27915">
        <w:rPr>
          <w:rFonts w:ascii="Garamond" w:eastAsia="Garamond" w:hAnsi="Garamond" w:cs="Garamond"/>
          <w:sz w:val="24"/>
          <w:szCs w:val="24"/>
        </w:rPr>
        <w:t>leading</w:t>
      </w:r>
      <w:r w:rsidRPr="00E718BA">
        <w:rPr>
          <w:rFonts w:ascii="Garamond" w:eastAsia="Garamond" w:hAnsi="Garamond" w:cs="Garamond"/>
          <w:sz w:val="24"/>
          <w:szCs w:val="24"/>
        </w:rPr>
        <w:t xml:space="preserve"> to significant differences in estimated </w:t>
      </w:r>
      <w:r w:rsidR="00A27915">
        <w:rPr>
          <w:rFonts w:ascii="Garamond" w:eastAsia="Garamond" w:hAnsi="Garamond" w:cs="Garamond"/>
          <w:sz w:val="24"/>
          <w:szCs w:val="24"/>
        </w:rPr>
        <w:t>‘</w:t>
      </w:r>
      <w:r w:rsidRPr="00E718BA">
        <w:rPr>
          <w:rFonts w:ascii="Garamond" w:eastAsia="Garamond" w:hAnsi="Garamond" w:cs="Garamond"/>
          <w:sz w:val="24"/>
          <w:szCs w:val="24"/>
        </w:rPr>
        <w:t>leakage effect</w:t>
      </w:r>
      <w:r w:rsidR="00A27915">
        <w:rPr>
          <w:rFonts w:ascii="Garamond" w:eastAsia="Garamond" w:hAnsi="Garamond" w:cs="Garamond"/>
          <w:sz w:val="24"/>
          <w:szCs w:val="24"/>
        </w:rPr>
        <w:t>s’</w:t>
      </w:r>
      <w:r w:rsidRPr="00E718BA">
        <w:rPr>
          <w:rFonts w:ascii="Garamond" w:eastAsia="Garamond" w:hAnsi="Garamond" w:cs="Garamond"/>
          <w:sz w:val="24"/>
          <w:szCs w:val="24"/>
        </w:rPr>
        <w:t xml:space="preserve"> of similar CE interventions by different models. For instance, a higher Armington elasticity implies that local environmental taxes on production (e.g. taxing plastic made from crude oil) might lead to a greater increase in imports of plastic products, effectively shifting production and emissions elsewhere rather than reducing them overall. If combined with low elasticity of substitution </w:t>
      </w:r>
      <w:ins w:id="48" w:author="Jose.Ramos-Torres-Feverei" w:date="2025-03-17T15:18:00Z" w16du:dateUtc="2025-03-17T14:18:00Z">
        <w:r w:rsidR="006351F1">
          <w:rPr>
            <w:rFonts w:ascii="Garamond" w:eastAsia="Garamond" w:hAnsi="Garamond" w:cs="Garamond"/>
            <w:sz w:val="24"/>
            <w:szCs w:val="24"/>
          </w:rPr>
          <w:t xml:space="preserve">in production </w:t>
        </w:r>
      </w:ins>
      <w:r w:rsidRPr="00E718BA">
        <w:rPr>
          <w:rFonts w:ascii="Garamond" w:eastAsia="Garamond" w:hAnsi="Garamond" w:cs="Garamond"/>
          <w:sz w:val="24"/>
          <w:szCs w:val="24"/>
        </w:rPr>
        <w:t xml:space="preserve">between virgin and recycled materials, then this leakage effect may be magnified. However, many reviewed papers lack </w:t>
      </w:r>
      <w:r w:rsidR="00A27915">
        <w:rPr>
          <w:rFonts w:ascii="Garamond" w:eastAsia="Garamond" w:hAnsi="Garamond" w:cs="Garamond"/>
          <w:sz w:val="24"/>
          <w:szCs w:val="24"/>
        </w:rPr>
        <w:t>detail</w:t>
      </w:r>
      <w:r w:rsidRPr="00E718BA">
        <w:rPr>
          <w:rFonts w:ascii="Garamond" w:eastAsia="Garamond" w:hAnsi="Garamond" w:cs="Garamond"/>
          <w:sz w:val="24"/>
          <w:szCs w:val="24"/>
        </w:rPr>
        <w:t xml:space="preserve"> on these assumptions or fail to conduct sensitivity analysis related to the Armington elasticity values.</w:t>
      </w:r>
    </w:p>
    <w:p w14:paraId="5DA4FF9E" w14:textId="4A07C22E" w:rsidR="00A27915" w:rsidRDefault="006F158C" w:rsidP="00A27915">
      <w:pPr>
        <w:widowControl w:val="0"/>
        <w:spacing w:after="0" w:line="276" w:lineRule="auto"/>
        <w:ind w:right="171"/>
        <w:jc w:val="both"/>
        <w:rPr>
          <w:rFonts w:ascii="Garamond" w:eastAsia="Garamond" w:hAnsi="Garamond" w:cs="Garamond"/>
          <w:sz w:val="24"/>
          <w:szCs w:val="24"/>
        </w:rPr>
      </w:pPr>
      <w:r w:rsidRPr="00E718BA">
        <w:rPr>
          <w:rFonts w:ascii="Garamond" w:eastAsia="Garamond" w:hAnsi="Garamond" w:cs="Garamond"/>
          <w:sz w:val="24"/>
          <w:szCs w:val="24"/>
        </w:rPr>
        <w:t>Within the CGE models reviewed, a static approach</w:t>
      </w:r>
      <w:r w:rsidR="00A27915">
        <w:rPr>
          <w:rFonts w:ascii="Garamond" w:eastAsia="Garamond" w:hAnsi="Garamond" w:cs="Garamond"/>
          <w:sz w:val="24"/>
          <w:szCs w:val="24"/>
        </w:rPr>
        <w:t xml:space="preserve"> is often followed</w:t>
      </w:r>
      <w:r w:rsidRPr="00E718BA">
        <w:rPr>
          <w:rFonts w:ascii="Garamond" w:eastAsia="Garamond" w:hAnsi="Garamond" w:cs="Garamond"/>
          <w:sz w:val="24"/>
          <w:szCs w:val="24"/>
        </w:rPr>
        <w:t>, like Leontief IO models, in which the (non-shocked) exogenous variables determining the equilibrium are kept constant</w:t>
      </w:r>
      <w:r w:rsidR="00A27915">
        <w:rPr>
          <w:rFonts w:ascii="Garamond" w:eastAsia="Garamond" w:hAnsi="Garamond" w:cs="Garamond"/>
          <w:sz w:val="24"/>
          <w:szCs w:val="24"/>
        </w:rPr>
        <w:t>. This is seen in</w:t>
      </w:r>
      <w:r w:rsidRPr="00E718BA">
        <w:rPr>
          <w:rFonts w:ascii="Garamond" w:eastAsia="Garamond" w:hAnsi="Garamond" w:cs="Garamond"/>
          <w:sz w:val="24"/>
          <w:szCs w:val="24"/>
        </w:rPr>
        <w:t xml:space="preserve"> waste management policy</w:t>
      </w:r>
      <w:r w:rsidR="00A27915">
        <w:rPr>
          <w:rFonts w:ascii="Garamond" w:eastAsia="Garamond" w:hAnsi="Garamond" w:cs="Garamond"/>
          <w:sz w:val="24"/>
          <w:szCs w:val="24"/>
        </w:rPr>
        <w:t xml:space="preserve"> evaluation</w:t>
      </w:r>
      <w:r w:rsidRPr="00E718BA">
        <w:rPr>
          <w:rFonts w:ascii="Garamond" w:eastAsia="Garamond" w:hAnsi="Garamond" w:cs="Garamond"/>
          <w:sz w:val="24"/>
          <w:szCs w:val="24"/>
        </w:rPr>
        <w:t xml:space="preserve"> in Japan (Okushima &amp; Yamashita, 2005), the transition from end-of-pipe waste treatment to resource management in Sweden (Ljunggren Söderman et al, 2016), the environmental benefits of subsidies to engine remanufacturing in China (Peng et al, 2019), and fiscal policies in support of lifetime extension through repair activities of household appliances in Belgium (Brusselaers et al, 2022). </w:t>
      </w:r>
    </w:p>
    <w:p w14:paraId="2F20AC12" w14:textId="326C53D0" w:rsidR="004417A2" w:rsidRPr="00E718BA" w:rsidRDefault="006F158C" w:rsidP="00E201D7">
      <w:pPr>
        <w:widowControl w:val="0"/>
        <w:spacing w:after="0" w:line="276" w:lineRule="auto"/>
        <w:ind w:right="171"/>
        <w:jc w:val="both"/>
        <w:rPr>
          <w:rFonts w:ascii="Garamond" w:eastAsia="Garamond" w:hAnsi="Garamond" w:cs="Garamond"/>
          <w:sz w:val="24"/>
          <w:szCs w:val="24"/>
        </w:rPr>
      </w:pPr>
      <w:r w:rsidRPr="00E718BA">
        <w:rPr>
          <w:rFonts w:ascii="Garamond" w:eastAsia="Garamond" w:hAnsi="Garamond" w:cs="Garamond"/>
          <w:sz w:val="24"/>
          <w:szCs w:val="24"/>
        </w:rPr>
        <w:lastRenderedPageBreak/>
        <w:t>Other applications, use a recursive (Dixon and Rimmer, 2002)</w:t>
      </w:r>
      <w:r w:rsidR="00A27915">
        <w:rPr>
          <w:rFonts w:ascii="Garamond" w:eastAsia="Garamond" w:hAnsi="Garamond" w:cs="Garamond"/>
          <w:sz w:val="24"/>
          <w:szCs w:val="24"/>
        </w:rPr>
        <w:t>,</w:t>
      </w:r>
      <w:r w:rsidRPr="00E718BA">
        <w:rPr>
          <w:rFonts w:ascii="Garamond" w:eastAsia="Garamond" w:hAnsi="Garamond" w:cs="Garamond"/>
          <w:sz w:val="24"/>
          <w:szCs w:val="24"/>
        </w:rPr>
        <w:t xml:space="preserve"> or intertemporal (McKibbin and Sachs, 1991) dynamic approach where the economy adjusts to a new equilibrium at each time-step iteratively or over the whole time period, with exogenous variables changing over time. However, the computational requirements of economic equilibrium at each time-step limits the analysis of the transitional dynamics of CE interventions. Dynamic CGE models reviewed are mostly recursive rather than intertemporal, as the latter are very complex and computationally expensive. Recursive applications include Japanese waste management policies</w:t>
      </w:r>
      <w:r w:rsidR="00A27915">
        <w:rPr>
          <w:rFonts w:ascii="Garamond" w:eastAsia="Garamond" w:hAnsi="Garamond" w:cs="Garamond"/>
          <w:sz w:val="24"/>
          <w:szCs w:val="24"/>
        </w:rPr>
        <w:t>, including</w:t>
      </w:r>
      <w:r w:rsidRPr="00E718BA">
        <w:rPr>
          <w:rFonts w:ascii="Garamond" w:eastAsia="Garamond" w:hAnsi="Garamond" w:cs="Garamond"/>
          <w:sz w:val="24"/>
          <w:szCs w:val="24"/>
        </w:rPr>
        <w:t xml:space="preserve"> </w:t>
      </w:r>
      <w:r w:rsidR="00A27915">
        <w:rPr>
          <w:rFonts w:ascii="Garamond" w:eastAsia="Garamond" w:hAnsi="Garamond" w:cs="Garamond"/>
          <w:sz w:val="24"/>
          <w:szCs w:val="24"/>
        </w:rPr>
        <w:t>higher</w:t>
      </w:r>
      <w:r w:rsidRPr="00E718BA">
        <w:rPr>
          <w:rFonts w:ascii="Garamond" w:eastAsia="Garamond" w:hAnsi="Garamond" w:cs="Garamond"/>
          <w:sz w:val="24"/>
          <w:szCs w:val="24"/>
        </w:rPr>
        <w:t xml:space="preserve"> investment </w:t>
      </w:r>
      <w:r w:rsidR="00A27915">
        <w:rPr>
          <w:rFonts w:ascii="Garamond" w:eastAsia="Garamond" w:hAnsi="Garamond" w:cs="Garamond"/>
          <w:sz w:val="24"/>
          <w:szCs w:val="24"/>
        </w:rPr>
        <w:t>and</w:t>
      </w:r>
      <w:r w:rsidRPr="00E718BA">
        <w:rPr>
          <w:rFonts w:ascii="Garamond" w:eastAsia="Garamond" w:hAnsi="Garamond" w:cs="Garamond"/>
          <w:sz w:val="24"/>
          <w:szCs w:val="24"/>
        </w:rPr>
        <w:t xml:space="preserve"> technolog</w:t>
      </w:r>
      <w:r w:rsidR="00A27915">
        <w:rPr>
          <w:rFonts w:ascii="Garamond" w:eastAsia="Garamond" w:hAnsi="Garamond" w:cs="Garamond"/>
          <w:sz w:val="24"/>
          <w:szCs w:val="24"/>
        </w:rPr>
        <w:t>ical innovation</w:t>
      </w:r>
      <w:r w:rsidRPr="00E718BA">
        <w:rPr>
          <w:rFonts w:ascii="Garamond" w:eastAsia="Garamond" w:hAnsi="Garamond" w:cs="Garamond"/>
          <w:sz w:val="24"/>
          <w:szCs w:val="24"/>
        </w:rPr>
        <w:t xml:space="preserve">, taxation reform to introduce waste power generation, and changes in consumption patterns (Masui, 2005); resource efficiency in the whole steel supply chain at the global level, ranging from mining, primary and secondary production, to steel scrap recycling (Winning et al, 2017), the double dividend accrued from the economic and environmental effects of environmental fiscal reform on 31 pollutant emissions in Spain (Freire-González &amp; Ho, 2018), and the role of sector emission targets for the steel </w:t>
      </w:r>
      <w:del w:id="49" w:author="Jose.Ramos-Torres-Feverei" w:date="2025-03-17T15:21:00Z" w16du:dateUtc="2025-03-17T14:21:00Z">
        <w:r w:rsidRPr="00E718BA" w:rsidDel="00617676">
          <w:rPr>
            <w:rFonts w:ascii="Garamond" w:eastAsia="Garamond" w:hAnsi="Garamond" w:cs="Garamond"/>
            <w:sz w:val="24"/>
            <w:szCs w:val="24"/>
          </w:rPr>
          <w:delText xml:space="preserve">sector </w:delText>
        </w:r>
      </w:del>
      <w:r w:rsidRPr="00E718BA">
        <w:rPr>
          <w:rFonts w:ascii="Garamond" w:eastAsia="Garamond" w:hAnsi="Garamond" w:cs="Garamond"/>
          <w:sz w:val="24"/>
          <w:szCs w:val="24"/>
        </w:rPr>
        <w:t xml:space="preserve">in </w:t>
      </w:r>
      <w:ins w:id="50" w:author="Jose.Ramos-Torres-Feverei" w:date="2025-03-17T15:21:00Z" w16du:dateUtc="2025-03-17T14:21:00Z">
        <w:r w:rsidR="00617676">
          <w:rPr>
            <w:rFonts w:ascii="Garamond" w:eastAsia="Garamond" w:hAnsi="Garamond" w:cs="Garamond"/>
            <w:sz w:val="24"/>
            <w:szCs w:val="24"/>
          </w:rPr>
          <w:t>the cont</w:t>
        </w:r>
      </w:ins>
      <w:ins w:id="51" w:author="Jose.Ramos-Torres-Feverei" w:date="2025-03-17T15:22:00Z" w16du:dateUtc="2025-03-17T14:22:00Z">
        <w:r w:rsidR="00617676">
          <w:rPr>
            <w:rFonts w:ascii="Garamond" w:eastAsia="Garamond" w:hAnsi="Garamond" w:cs="Garamond"/>
            <w:sz w:val="24"/>
            <w:szCs w:val="24"/>
          </w:rPr>
          <w:t xml:space="preserve">ext </w:t>
        </w:r>
      </w:ins>
      <w:r w:rsidRPr="00E718BA">
        <w:rPr>
          <w:rFonts w:ascii="Garamond" w:eastAsia="Garamond" w:hAnsi="Garamond" w:cs="Garamond"/>
          <w:sz w:val="24"/>
          <w:szCs w:val="24"/>
        </w:rPr>
        <w:t>an international</w:t>
      </w:r>
      <w:ins w:id="52" w:author="Jose.Ramos-Torres-Feverei" w:date="2025-03-17T15:22:00Z" w16du:dateUtc="2025-03-17T14:22:00Z">
        <w:r w:rsidR="00617676">
          <w:rPr>
            <w:rFonts w:ascii="Garamond" w:eastAsia="Garamond" w:hAnsi="Garamond" w:cs="Garamond"/>
            <w:sz w:val="24"/>
            <w:szCs w:val="24"/>
          </w:rPr>
          <w:t xml:space="preserve"> cooperation</w:t>
        </w:r>
      </w:ins>
      <w:r w:rsidRPr="00E718BA">
        <w:rPr>
          <w:rFonts w:ascii="Garamond" w:eastAsia="Garamond" w:hAnsi="Garamond" w:cs="Garamond"/>
          <w:sz w:val="24"/>
          <w:szCs w:val="24"/>
        </w:rPr>
        <w:t xml:space="preserve"> agreement and </w:t>
      </w:r>
      <w:r w:rsidR="00A15AEB">
        <w:rPr>
          <w:rFonts w:ascii="Garamond" w:eastAsia="Garamond" w:hAnsi="Garamond" w:cs="Garamond"/>
          <w:sz w:val="24"/>
          <w:szCs w:val="24"/>
        </w:rPr>
        <w:t>their</w:t>
      </w:r>
      <w:r w:rsidRPr="00E718BA">
        <w:rPr>
          <w:rFonts w:ascii="Garamond" w:eastAsia="Garamond" w:hAnsi="Garamond" w:cs="Garamond"/>
          <w:sz w:val="24"/>
          <w:szCs w:val="24"/>
        </w:rPr>
        <w:t xml:space="preserve"> interact</w:t>
      </w:r>
      <w:r w:rsidR="00A15AEB">
        <w:rPr>
          <w:rFonts w:ascii="Garamond" w:eastAsia="Garamond" w:hAnsi="Garamond" w:cs="Garamond"/>
          <w:sz w:val="24"/>
          <w:szCs w:val="24"/>
        </w:rPr>
        <w:t>ion</w:t>
      </w:r>
      <w:r w:rsidRPr="00E718BA">
        <w:rPr>
          <w:rFonts w:ascii="Garamond" w:eastAsia="Garamond" w:hAnsi="Garamond" w:cs="Garamond"/>
          <w:sz w:val="24"/>
          <w:szCs w:val="24"/>
        </w:rPr>
        <w:t xml:space="preserve"> with emissions trading systems and competitiveness (Duscha et al, 2019). </w:t>
      </w:r>
    </w:p>
    <w:p w14:paraId="2F20AC13" w14:textId="69E5E35B" w:rsidR="004417A2" w:rsidRPr="00E718BA" w:rsidRDefault="006F158C" w:rsidP="00E201D7">
      <w:pPr>
        <w:widowControl w:val="0"/>
        <w:spacing w:after="0" w:line="276" w:lineRule="auto"/>
        <w:ind w:right="171"/>
        <w:jc w:val="both"/>
        <w:rPr>
          <w:rFonts w:ascii="Garamond" w:eastAsia="Garamond" w:hAnsi="Garamond" w:cs="Garamond"/>
          <w:sz w:val="24"/>
          <w:szCs w:val="24"/>
        </w:rPr>
      </w:pPr>
      <w:r w:rsidRPr="00E718BA">
        <w:rPr>
          <w:rFonts w:ascii="Garamond" w:eastAsia="Garamond" w:hAnsi="Garamond" w:cs="Garamond"/>
          <w:sz w:val="24"/>
          <w:szCs w:val="24"/>
        </w:rPr>
        <w:t>CGE models</w:t>
      </w:r>
      <w:r w:rsidR="00A15AEB">
        <w:rPr>
          <w:rFonts w:ascii="Garamond" w:eastAsia="Garamond" w:hAnsi="Garamond" w:cs="Garamond"/>
          <w:sz w:val="24"/>
          <w:szCs w:val="24"/>
        </w:rPr>
        <w:t xml:space="preserve"> have been used to</w:t>
      </w:r>
      <w:r w:rsidRPr="00E718BA">
        <w:rPr>
          <w:rFonts w:ascii="Garamond" w:eastAsia="Garamond" w:hAnsi="Garamond" w:cs="Garamond"/>
          <w:sz w:val="24"/>
          <w:szCs w:val="24"/>
        </w:rPr>
        <w:t xml:space="preserve"> capture feedback effects between the environment and the economy by integrating economic model</w:t>
      </w:r>
      <w:r w:rsidR="00A15AEB">
        <w:rPr>
          <w:rFonts w:ascii="Garamond" w:eastAsia="Garamond" w:hAnsi="Garamond" w:cs="Garamond"/>
          <w:sz w:val="24"/>
          <w:szCs w:val="24"/>
        </w:rPr>
        <w:t>s</w:t>
      </w:r>
      <w:r w:rsidRPr="00E718BA">
        <w:rPr>
          <w:rFonts w:ascii="Garamond" w:eastAsia="Garamond" w:hAnsi="Garamond" w:cs="Garamond"/>
          <w:sz w:val="24"/>
          <w:szCs w:val="24"/>
        </w:rPr>
        <w:t xml:space="preserve"> with climate change, energy, waste, and other ecological modules, resulting in Integrated Assessment Models (IAMs). </w:t>
      </w:r>
      <w:r w:rsidRPr="00E77CB0">
        <w:rPr>
          <w:rFonts w:ascii="Garamond" w:eastAsia="Garamond" w:hAnsi="Garamond" w:cs="Garamond"/>
          <w:sz w:val="24"/>
          <w:szCs w:val="24"/>
          <w:lang w:val="nl-NL"/>
        </w:rPr>
        <w:t xml:space="preserve">Examples include Ljunggren Söderman et al. (2016), Schandl et al. (2016), Hatfield-Dodds et al. </w:t>
      </w:r>
      <w:r w:rsidRPr="00E718BA">
        <w:rPr>
          <w:rFonts w:ascii="Garamond" w:eastAsia="Garamond" w:hAnsi="Garamond" w:cs="Garamond"/>
          <w:sz w:val="24"/>
          <w:szCs w:val="24"/>
        </w:rPr>
        <w:t xml:space="preserve">(2017), and Shih et al. (2024). Shih et al. (2024), for example, integrates a </w:t>
      </w:r>
      <w:r w:rsidR="00A15AEB">
        <w:rPr>
          <w:rFonts w:ascii="Garamond" w:eastAsia="Garamond" w:hAnsi="Garamond" w:cs="Garamond"/>
          <w:sz w:val="24"/>
          <w:szCs w:val="24"/>
        </w:rPr>
        <w:t>‘f</w:t>
      </w:r>
      <w:r w:rsidRPr="00E718BA">
        <w:rPr>
          <w:rFonts w:ascii="Garamond" w:eastAsia="Garamond" w:hAnsi="Garamond" w:cs="Garamond"/>
          <w:sz w:val="24"/>
          <w:szCs w:val="24"/>
        </w:rPr>
        <w:t xml:space="preserve">uture </w:t>
      </w:r>
      <w:r w:rsidR="00A15AEB">
        <w:rPr>
          <w:rFonts w:ascii="Garamond" w:eastAsia="Garamond" w:hAnsi="Garamond" w:cs="Garamond"/>
          <w:sz w:val="24"/>
          <w:szCs w:val="24"/>
        </w:rPr>
        <w:t>t</w:t>
      </w:r>
      <w:r w:rsidRPr="00E718BA">
        <w:rPr>
          <w:rFonts w:ascii="Garamond" w:eastAsia="Garamond" w:hAnsi="Garamond" w:cs="Garamond"/>
          <w:sz w:val="24"/>
          <w:szCs w:val="24"/>
        </w:rPr>
        <w:t xml:space="preserve">echnological </w:t>
      </w:r>
      <w:r w:rsidR="00A15AEB">
        <w:rPr>
          <w:rFonts w:ascii="Garamond" w:eastAsia="Garamond" w:hAnsi="Garamond" w:cs="Garamond"/>
          <w:sz w:val="24"/>
          <w:szCs w:val="24"/>
        </w:rPr>
        <w:t>t</w:t>
      </w:r>
      <w:r w:rsidRPr="00E718BA">
        <w:rPr>
          <w:rFonts w:ascii="Garamond" w:eastAsia="Garamond" w:hAnsi="Garamond" w:cs="Garamond"/>
          <w:sz w:val="24"/>
          <w:szCs w:val="24"/>
        </w:rPr>
        <w:t>ransformation</w:t>
      </w:r>
      <w:r w:rsidR="004E62C9">
        <w:rPr>
          <w:rFonts w:ascii="Garamond" w:eastAsia="Garamond" w:hAnsi="Garamond" w:cs="Garamond"/>
          <w:sz w:val="24"/>
          <w:szCs w:val="24"/>
        </w:rPr>
        <w:t>s</w:t>
      </w:r>
      <w:r w:rsidR="00A15AEB">
        <w:rPr>
          <w:rFonts w:ascii="Garamond" w:eastAsia="Garamond" w:hAnsi="Garamond" w:cs="Garamond"/>
          <w:sz w:val="24"/>
          <w:szCs w:val="24"/>
        </w:rPr>
        <w:t>’</w:t>
      </w:r>
      <w:r w:rsidRPr="00E718BA">
        <w:rPr>
          <w:rFonts w:ascii="Garamond" w:eastAsia="Garamond" w:hAnsi="Garamond" w:cs="Garamond"/>
          <w:sz w:val="24"/>
          <w:szCs w:val="24"/>
        </w:rPr>
        <w:t xml:space="preserve"> </w:t>
      </w:r>
      <w:r w:rsidR="004E62C9">
        <w:rPr>
          <w:rFonts w:ascii="Garamond" w:eastAsia="Garamond" w:hAnsi="Garamond" w:cs="Garamond"/>
          <w:sz w:val="24"/>
          <w:szCs w:val="24"/>
        </w:rPr>
        <w:t xml:space="preserve">(FTT) </w:t>
      </w:r>
      <w:r w:rsidRPr="00E718BA">
        <w:rPr>
          <w:rFonts w:ascii="Garamond" w:eastAsia="Garamond" w:hAnsi="Garamond" w:cs="Garamond"/>
          <w:sz w:val="24"/>
          <w:szCs w:val="24"/>
        </w:rPr>
        <w:t>module (Mercure et al., 2012)</w:t>
      </w:r>
      <w:ins w:id="53" w:author="Jose.Ramos-Torres-Feverei" w:date="2025-03-17T15:23:00Z" w16du:dateUtc="2025-03-17T14:23:00Z">
        <w:r w:rsidR="00220ECA">
          <w:rPr>
            <w:rFonts w:ascii="Garamond" w:eastAsia="Garamond" w:hAnsi="Garamond" w:cs="Garamond"/>
            <w:sz w:val="24"/>
            <w:szCs w:val="24"/>
          </w:rPr>
          <w:t xml:space="preserve"> with</w:t>
        </w:r>
      </w:ins>
      <w:del w:id="54" w:author="Jose.Ramos-Torres-Feverei" w:date="2025-03-17T15:23:00Z" w16du:dateUtc="2025-03-17T14:23:00Z">
        <w:r w:rsidR="00A15AEB" w:rsidDel="00220ECA">
          <w:rPr>
            <w:rFonts w:ascii="Garamond" w:eastAsia="Garamond" w:hAnsi="Garamond" w:cs="Garamond"/>
            <w:sz w:val="24"/>
            <w:szCs w:val="24"/>
          </w:rPr>
          <w:delText>,</w:delText>
        </w:r>
        <w:r w:rsidRPr="00E718BA" w:rsidDel="00220ECA">
          <w:rPr>
            <w:rFonts w:ascii="Garamond" w:eastAsia="Garamond" w:hAnsi="Garamond" w:cs="Garamond"/>
            <w:sz w:val="24"/>
            <w:szCs w:val="24"/>
          </w:rPr>
          <w:delText xml:space="preserve"> and</w:delText>
        </w:r>
      </w:del>
      <w:r w:rsidRPr="00E718BA">
        <w:rPr>
          <w:rFonts w:ascii="Garamond" w:eastAsia="Garamond" w:hAnsi="Garamond" w:cs="Garamond"/>
          <w:sz w:val="24"/>
          <w:szCs w:val="24"/>
        </w:rPr>
        <w:t xml:space="preserve"> a WIO model to endogenously determine waste treatment shares</w:t>
      </w:r>
      <w:ins w:id="55" w:author="Jose.Ramos-Torres-Feverei" w:date="2025-03-17T15:23:00Z" w16du:dateUtc="2025-03-17T14:23:00Z">
        <w:r w:rsidR="00220ECA">
          <w:rPr>
            <w:rFonts w:ascii="Garamond" w:eastAsia="Garamond" w:hAnsi="Garamond" w:cs="Garamond"/>
            <w:sz w:val="24"/>
            <w:szCs w:val="24"/>
          </w:rPr>
          <w:t xml:space="preserve"> by techno</w:t>
        </w:r>
        <w:r w:rsidR="00FB0316">
          <w:rPr>
            <w:rFonts w:ascii="Garamond" w:eastAsia="Garamond" w:hAnsi="Garamond" w:cs="Garamond"/>
            <w:sz w:val="24"/>
            <w:szCs w:val="24"/>
          </w:rPr>
          <w:t>logy</w:t>
        </w:r>
      </w:ins>
      <w:r w:rsidRPr="00E718BA">
        <w:rPr>
          <w:rFonts w:ascii="Garamond" w:eastAsia="Garamond" w:hAnsi="Garamond" w:cs="Garamond"/>
          <w:sz w:val="24"/>
          <w:szCs w:val="24"/>
        </w:rPr>
        <w:t xml:space="preserve"> based on demand for recycled goods and carbon taxes. However, IAMs </w:t>
      </w:r>
      <w:r w:rsidR="00A15AEB">
        <w:rPr>
          <w:rFonts w:ascii="Garamond" w:eastAsia="Garamond" w:hAnsi="Garamond" w:cs="Garamond"/>
          <w:sz w:val="24"/>
          <w:szCs w:val="24"/>
        </w:rPr>
        <w:t xml:space="preserve">have </w:t>
      </w:r>
      <w:r w:rsidRPr="00E718BA">
        <w:rPr>
          <w:rFonts w:ascii="Garamond" w:eastAsia="Garamond" w:hAnsi="Garamond" w:cs="Garamond"/>
          <w:sz w:val="24"/>
          <w:szCs w:val="24"/>
        </w:rPr>
        <w:t>face</w:t>
      </w:r>
      <w:r w:rsidR="00A15AEB">
        <w:rPr>
          <w:rFonts w:ascii="Garamond" w:eastAsia="Garamond" w:hAnsi="Garamond" w:cs="Garamond"/>
          <w:sz w:val="24"/>
          <w:szCs w:val="24"/>
        </w:rPr>
        <w:t>d</w:t>
      </w:r>
      <w:r w:rsidRPr="00E718BA">
        <w:rPr>
          <w:rFonts w:ascii="Garamond" w:eastAsia="Garamond" w:hAnsi="Garamond" w:cs="Garamond"/>
          <w:sz w:val="24"/>
          <w:szCs w:val="24"/>
        </w:rPr>
        <w:t xml:space="preserve"> criticism for their complexity, lack of transparency, and high sensitivity to model assumptions, particularly regarding discount rates and climate-damage functions (Pindyck, 2013; Stern, 2021; Stern and Stiglitz, 2021, 2022; Purvis, 2021).</w:t>
      </w:r>
    </w:p>
    <w:p w14:paraId="2F20AC14" w14:textId="39B760EF" w:rsidR="004417A2" w:rsidRPr="00E718BA" w:rsidRDefault="006F158C" w:rsidP="00E201D7">
      <w:pPr>
        <w:widowControl w:val="0"/>
        <w:spacing w:after="0" w:line="276" w:lineRule="auto"/>
        <w:ind w:right="171"/>
        <w:jc w:val="both"/>
        <w:rPr>
          <w:rFonts w:ascii="Garamond" w:eastAsia="Garamond" w:hAnsi="Garamond" w:cs="Garamond"/>
          <w:sz w:val="24"/>
          <w:szCs w:val="24"/>
        </w:rPr>
      </w:pPr>
      <w:r w:rsidRPr="00E718BA">
        <w:rPr>
          <w:rFonts w:ascii="Garamond" w:eastAsia="Garamond" w:hAnsi="Garamond" w:cs="Garamond"/>
          <w:sz w:val="24"/>
          <w:szCs w:val="24"/>
        </w:rPr>
        <w:t xml:space="preserve">Overall, CGE models are powerful tools for </w:t>
      </w:r>
      <w:r w:rsidR="00A15AEB" w:rsidRPr="00E718BA">
        <w:rPr>
          <w:rFonts w:ascii="Garamond" w:eastAsia="Garamond" w:hAnsi="Garamond" w:cs="Garamond"/>
          <w:sz w:val="24"/>
          <w:szCs w:val="24"/>
        </w:rPr>
        <w:t>analysing</w:t>
      </w:r>
      <w:r w:rsidRPr="00E718BA">
        <w:rPr>
          <w:rFonts w:ascii="Garamond" w:eastAsia="Garamond" w:hAnsi="Garamond" w:cs="Garamond"/>
          <w:sz w:val="24"/>
          <w:szCs w:val="24"/>
        </w:rPr>
        <w:t xml:space="preserve"> economy-wide impacts of several economic policies. However, the neoclassical framework, on which all the CGE models reviewed are based, has been criticized for its unrealistic assumptions regarding perfect competition in markets (Robinson, 1969; Shaikh, 2016), rational optimising behaviour of agents (Alchian, 1950; Simon, 1978), flexibility of prices and wages (Tobin, 1993), money neutrality (Mercure et al., 2018), and the lack of representation of the financial side (Godley and Lavoie, 2006), among others. </w:t>
      </w:r>
      <w:r w:rsidR="00A15AEB">
        <w:rPr>
          <w:rFonts w:ascii="Garamond" w:eastAsia="Garamond" w:hAnsi="Garamond" w:cs="Garamond"/>
          <w:sz w:val="24"/>
          <w:szCs w:val="24"/>
        </w:rPr>
        <w:t>Alternative</w:t>
      </w:r>
      <w:r w:rsidRPr="00E718BA">
        <w:rPr>
          <w:rFonts w:ascii="Garamond" w:eastAsia="Garamond" w:hAnsi="Garamond" w:cs="Garamond"/>
          <w:sz w:val="24"/>
          <w:szCs w:val="24"/>
        </w:rPr>
        <w:t xml:space="preserve"> </w:t>
      </w:r>
      <w:r w:rsidR="00A15AEB" w:rsidRPr="00E718BA">
        <w:rPr>
          <w:rFonts w:ascii="Garamond" w:eastAsia="Garamond" w:hAnsi="Garamond" w:cs="Garamond"/>
          <w:sz w:val="24"/>
          <w:szCs w:val="24"/>
        </w:rPr>
        <w:t>behavioural</w:t>
      </w:r>
      <w:r w:rsidRPr="00E718BA">
        <w:rPr>
          <w:rFonts w:ascii="Garamond" w:eastAsia="Garamond" w:hAnsi="Garamond" w:cs="Garamond"/>
          <w:sz w:val="24"/>
          <w:szCs w:val="24"/>
        </w:rPr>
        <w:t xml:space="preserve"> </w:t>
      </w:r>
      <w:ins w:id="56" w:author="Jose.Ramos-Torres-Feverei" w:date="2025-03-17T15:39:00Z" w16du:dateUtc="2025-03-17T14:39:00Z">
        <w:r w:rsidR="00776485">
          <w:rPr>
            <w:rFonts w:ascii="Garamond" w:eastAsia="Garamond" w:hAnsi="Garamond" w:cs="Garamond"/>
            <w:sz w:val="24"/>
            <w:szCs w:val="24"/>
          </w:rPr>
          <w:t>assumptions</w:t>
        </w:r>
      </w:ins>
      <w:del w:id="57" w:author="Jose.Ramos-Torres-Feverei" w:date="2025-03-17T15:39:00Z" w16du:dateUtc="2025-03-17T14:39:00Z">
        <w:r w:rsidRPr="00E718BA" w:rsidDel="00776485">
          <w:rPr>
            <w:rFonts w:ascii="Garamond" w:eastAsia="Garamond" w:hAnsi="Garamond" w:cs="Garamond"/>
            <w:sz w:val="24"/>
            <w:szCs w:val="24"/>
          </w:rPr>
          <w:delText>equations</w:delText>
        </w:r>
      </w:del>
      <w:del w:id="58" w:author="Jose.Ramos-Torres-Feverei" w:date="2025-03-17T15:31:00Z" w16du:dateUtc="2025-03-17T14:31:00Z">
        <w:r w:rsidRPr="00E718BA" w:rsidDel="006F7AAE">
          <w:rPr>
            <w:rFonts w:ascii="Garamond" w:eastAsia="Garamond" w:hAnsi="Garamond" w:cs="Garamond"/>
            <w:sz w:val="24"/>
            <w:szCs w:val="24"/>
          </w:rPr>
          <w:delText xml:space="preserve"> in the Keynesian tradition</w:delText>
        </w:r>
      </w:del>
      <w:r w:rsidRPr="00E718BA">
        <w:rPr>
          <w:rFonts w:ascii="Garamond" w:eastAsia="Garamond" w:hAnsi="Garamond" w:cs="Garamond"/>
          <w:sz w:val="24"/>
          <w:szCs w:val="24"/>
        </w:rPr>
        <w:t xml:space="preserve"> can be </w:t>
      </w:r>
      <w:ins w:id="59" w:author="Jose.Ramos-Torres-Feverei" w:date="2025-03-17T15:30:00Z" w16du:dateUtc="2025-03-17T14:30:00Z">
        <w:r w:rsidR="002363F5">
          <w:rPr>
            <w:rFonts w:ascii="Garamond" w:eastAsia="Garamond" w:hAnsi="Garamond" w:cs="Garamond"/>
            <w:sz w:val="24"/>
            <w:szCs w:val="24"/>
          </w:rPr>
          <w:t>used to ‘close’ the model</w:t>
        </w:r>
      </w:ins>
      <w:r w:rsidRPr="00E718BA">
        <w:rPr>
          <w:rFonts w:ascii="Garamond" w:eastAsia="Garamond" w:hAnsi="Garamond" w:cs="Garamond"/>
          <w:sz w:val="24"/>
          <w:szCs w:val="24"/>
        </w:rPr>
        <w:t xml:space="preserve">, </w:t>
      </w:r>
      <w:del w:id="60" w:author="Jose.Ramos-Torres-Feverei" w:date="2025-03-17T15:35:00Z" w16du:dateUtc="2025-03-17T14:35:00Z">
        <w:r w:rsidRPr="00E718BA" w:rsidDel="00676363">
          <w:rPr>
            <w:rFonts w:ascii="Garamond" w:eastAsia="Garamond" w:hAnsi="Garamond" w:cs="Garamond"/>
            <w:sz w:val="24"/>
            <w:szCs w:val="24"/>
          </w:rPr>
          <w:delText xml:space="preserve">for instance </w:delText>
        </w:r>
      </w:del>
      <w:r w:rsidRPr="00E718BA">
        <w:rPr>
          <w:rFonts w:ascii="Garamond" w:eastAsia="Garamond" w:hAnsi="Garamond" w:cs="Garamond"/>
          <w:sz w:val="24"/>
          <w:szCs w:val="24"/>
        </w:rPr>
        <w:t xml:space="preserve">in the </w:t>
      </w:r>
      <w:ins w:id="61" w:author="Jose.Ramos-Torres-Feverei" w:date="2025-03-17T15:31:00Z" w16du:dateUtc="2025-03-17T14:31:00Z">
        <w:r w:rsidR="006F7AAE" w:rsidRPr="00E718BA">
          <w:rPr>
            <w:rFonts w:ascii="Garamond" w:eastAsia="Garamond" w:hAnsi="Garamond" w:cs="Garamond"/>
            <w:sz w:val="24"/>
            <w:szCs w:val="24"/>
          </w:rPr>
          <w:t xml:space="preserve">Keynesian </w:t>
        </w:r>
        <w:r w:rsidR="006F7AAE">
          <w:rPr>
            <w:rFonts w:ascii="Garamond" w:eastAsia="Garamond" w:hAnsi="Garamond" w:cs="Garamond"/>
            <w:sz w:val="24"/>
            <w:szCs w:val="24"/>
          </w:rPr>
          <w:t xml:space="preserve">and </w:t>
        </w:r>
      </w:ins>
      <w:r w:rsidRPr="00E718BA">
        <w:rPr>
          <w:rFonts w:ascii="Garamond" w:eastAsia="Garamond" w:hAnsi="Garamond" w:cs="Garamond"/>
          <w:sz w:val="24"/>
          <w:szCs w:val="24"/>
        </w:rPr>
        <w:t>structuralist tradition</w:t>
      </w:r>
      <w:ins w:id="62" w:author="Jose.Ramos-Torres-Feverei" w:date="2025-03-17T15:31:00Z" w16du:dateUtc="2025-03-17T14:31:00Z">
        <w:r w:rsidR="006F7AAE">
          <w:rPr>
            <w:rFonts w:ascii="Garamond" w:eastAsia="Garamond" w:hAnsi="Garamond" w:cs="Garamond"/>
            <w:sz w:val="24"/>
            <w:szCs w:val="24"/>
          </w:rPr>
          <w:t>s</w:t>
        </w:r>
      </w:ins>
      <w:ins w:id="63" w:author="Jose.Ramos-Torres-Feverei" w:date="2025-03-17T15:30:00Z" w16du:dateUtc="2025-03-17T14:30:00Z">
        <w:r w:rsidR="002363F5">
          <w:rPr>
            <w:rFonts w:ascii="Garamond" w:eastAsia="Garamond" w:hAnsi="Garamond" w:cs="Garamond"/>
            <w:sz w:val="24"/>
            <w:szCs w:val="24"/>
          </w:rPr>
          <w:t xml:space="preserve"> (</w:t>
        </w:r>
        <w:r w:rsidR="002363F5" w:rsidRPr="00E718BA">
          <w:rPr>
            <w:rFonts w:ascii="Garamond" w:eastAsia="Garamond" w:hAnsi="Garamond" w:cs="Garamond"/>
            <w:sz w:val="24"/>
            <w:szCs w:val="24"/>
          </w:rPr>
          <w:t>Taylor et al., 1990</w:t>
        </w:r>
        <w:r w:rsidR="002363F5">
          <w:rPr>
            <w:rFonts w:ascii="Garamond" w:eastAsia="Garamond" w:hAnsi="Garamond" w:cs="Garamond"/>
            <w:sz w:val="24"/>
            <w:szCs w:val="24"/>
          </w:rPr>
          <w:t>)</w:t>
        </w:r>
      </w:ins>
      <w:r w:rsidRPr="00E718BA">
        <w:rPr>
          <w:rFonts w:ascii="Garamond" w:eastAsia="Garamond" w:hAnsi="Garamond" w:cs="Garamond"/>
          <w:sz w:val="24"/>
          <w:szCs w:val="24"/>
        </w:rPr>
        <w:t>,</w:t>
      </w:r>
      <w:ins w:id="64" w:author="Jose.Ramos-Torres-Feverei" w:date="2025-03-17T15:34:00Z" w16du:dateUtc="2025-03-17T14:34:00Z">
        <w:r w:rsidR="00095393">
          <w:rPr>
            <w:rFonts w:ascii="Garamond" w:eastAsia="Garamond" w:hAnsi="Garamond" w:cs="Garamond"/>
            <w:sz w:val="24"/>
            <w:szCs w:val="24"/>
          </w:rPr>
          <w:t xml:space="preserve"> which </w:t>
        </w:r>
        <w:r w:rsidR="00095393" w:rsidRPr="00E718BA">
          <w:rPr>
            <w:rFonts w:ascii="Garamond" w:eastAsia="Garamond" w:hAnsi="Garamond" w:cs="Garamond"/>
            <w:sz w:val="24"/>
            <w:szCs w:val="24"/>
          </w:rPr>
          <w:t>reverse economic causality implied by the model</w:t>
        </w:r>
      </w:ins>
      <w:ins w:id="65" w:author="Jose.Ramos-Torres-Feverei" w:date="2025-03-17T15:38:00Z" w16du:dateUtc="2025-03-17T14:38:00Z">
        <w:r w:rsidR="00A03B42">
          <w:rPr>
            <w:rFonts w:ascii="Garamond" w:eastAsia="Garamond" w:hAnsi="Garamond" w:cs="Garamond"/>
            <w:sz w:val="24"/>
            <w:szCs w:val="24"/>
          </w:rPr>
          <w:t xml:space="preserve"> to a demand determined </w:t>
        </w:r>
      </w:ins>
      <w:ins w:id="66" w:author="Jose.Ramos-Torres-Feverei" w:date="2025-03-17T15:39:00Z" w16du:dateUtc="2025-03-17T14:39:00Z">
        <w:r w:rsidR="00776485">
          <w:rPr>
            <w:rFonts w:ascii="Garamond" w:eastAsia="Garamond" w:hAnsi="Garamond" w:cs="Garamond"/>
            <w:sz w:val="24"/>
            <w:szCs w:val="24"/>
          </w:rPr>
          <w:t>equilibrium. These behavioural assumptions</w:t>
        </w:r>
        <w:r w:rsidR="00250AF4">
          <w:rPr>
            <w:rFonts w:ascii="Garamond" w:eastAsia="Garamond" w:hAnsi="Garamond" w:cs="Garamond"/>
            <w:sz w:val="24"/>
            <w:szCs w:val="24"/>
          </w:rPr>
          <w:t>,</w:t>
        </w:r>
      </w:ins>
      <w:r w:rsidRPr="00E718BA">
        <w:rPr>
          <w:rFonts w:ascii="Garamond" w:eastAsia="Garamond" w:hAnsi="Garamond" w:cs="Garamond"/>
          <w:sz w:val="24"/>
          <w:szCs w:val="24"/>
        </w:rPr>
        <w:t xml:space="preserve"> such as </w:t>
      </w:r>
      <w:ins w:id="67" w:author="Jose.Ramos-Torres-Feverei" w:date="2025-03-17T15:33:00Z" w16du:dateUtc="2025-03-17T14:33:00Z">
        <w:r w:rsidR="00E06F35" w:rsidRPr="00E718BA">
          <w:rPr>
            <w:rFonts w:ascii="Garamond" w:eastAsia="Garamond" w:hAnsi="Garamond" w:cs="Garamond"/>
            <w:sz w:val="24"/>
            <w:szCs w:val="24"/>
          </w:rPr>
          <w:t>oligopolistic price-setting competition in the form of markup pricing</w:t>
        </w:r>
        <w:r w:rsidR="00E06F35">
          <w:rPr>
            <w:rFonts w:ascii="Garamond" w:eastAsia="Garamond" w:hAnsi="Garamond" w:cs="Garamond"/>
            <w:sz w:val="24"/>
            <w:szCs w:val="24"/>
          </w:rPr>
          <w:t>,</w:t>
        </w:r>
        <w:r w:rsidR="00E06F35" w:rsidRPr="00E718BA">
          <w:rPr>
            <w:rFonts w:ascii="Garamond" w:eastAsia="Garamond" w:hAnsi="Garamond" w:cs="Garamond"/>
            <w:sz w:val="24"/>
            <w:szCs w:val="24"/>
          </w:rPr>
          <w:t xml:space="preserve"> autonomous effective demand</w:t>
        </w:r>
      </w:ins>
      <w:ins w:id="68" w:author="Jose.Ramos-Torres-Feverei" w:date="2025-03-17T15:39:00Z" w16du:dateUtc="2025-03-17T14:39:00Z">
        <w:r w:rsidR="00250AF4">
          <w:rPr>
            <w:rFonts w:ascii="Garamond" w:eastAsia="Garamond" w:hAnsi="Garamond" w:cs="Garamond"/>
            <w:sz w:val="24"/>
            <w:szCs w:val="24"/>
          </w:rPr>
          <w:t>,</w:t>
        </w:r>
      </w:ins>
      <w:ins w:id="69" w:author="Jose.Ramos-Torres-Feverei" w:date="2025-03-17T15:35:00Z" w16du:dateUtc="2025-03-17T14:35:00Z">
        <w:r w:rsidR="00676363">
          <w:rPr>
            <w:rFonts w:ascii="Garamond" w:eastAsia="Garamond" w:hAnsi="Garamond" w:cs="Garamond"/>
            <w:sz w:val="24"/>
            <w:szCs w:val="24"/>
          </w:rPr>
          <w:t xml:space="preserve"> lead to</w:t>
        </w:r>
      </w:ins>
      <w:ins w:id="70" w:author="Jose.Ramos-Torres-Feverei" w:date="2025-03-17T15:33:00Z" w16du:dateUtc="2025-03-17T14:33:00Z">
        <w:r w:rsidR="00E06F35" w:rsidRPr="00E718BA">
          <w:rPr>
            <w:rFonts w:ascii="Garamond" w:eastAsia="Garamond" w:hAnsi="Garamond" w:cs="Garamond"/>
            <w:sz w:val="24"/>
            <w:szCs w:val="24"/>
          </w:rPr>
          <w:t xml:space="preserve"> </w:t>
        </w:r>
      </w:ins>
      <w:r w:rsidRPr="00E718BA">
        <w:rPr>
          <w:rFonts w:ascii="Garamond" w:eastAsia="Garamond" w:hAnsi="Garamond" w:cs="Garamond"/>
          <w:sz w:val="24"/>
          <w:szCs w:val="24"/>
        </w:rPr>
        <w:t>non-market clearing</w:t>
      </w:r>
      <w:ins w:id="71" w:author="Jose.Ramos-Torres-Feverei" w:date="2025-03-17T15:35:00Z" w16du:dateUtc="2025-03-17T14:35:00Z">
        <w:r w:rsidR="0030041C">
          <w:rPr>
            <w:rFonts w:ascii="Garamond" w:eastAsia="Garamond" w:hAnsi="Garamond" w:cs="Garamond"/>
            <w:sz w:val="24"/>
            <w:szCs w:val="24"/>
          </w:rPr>
          <w:t xml:space="preserve"> equilibria</w:t>
        </w:r>
      </w:ins>
      <w:r w:rsidRPr="00E718BA">
        <w:rPr>
          <w:rFonts w:ascii="Garamond" w:eastAsia="Garamond" w:hAnsi="Garamond" w:cs="Garamond"/>
          <w:sz w:val="24"/>
          <w:szCs w:val="24"/>
        </w:rPr>
        <w:t xml:space="preserve"> in </w:t>
      </w:r>
      <w:r w:rsidR="00A15AEB" w:rsidRPr="00E718BA">
        <w:rPr>
          <w:rFonts w:ascii="Garamond" w:eastAsia="Garamond" w:hAnsi="Garamond" w:cs="Garamond"/>
          <w:sz w:val="24"/>
          <w:szCs w:val="24"/>
        </w:rPr>
        <w:t>labour</w:t>
      </w:r>
      <w:r w:rsidRPr="00E718BA">
        <w:rPr>
          <w:rFonts w:ascii="Garamond" w:eastAsia="Garamond" w:hAnsi="Garamond" w:cs="Garamond"/>
          <w:sz w:val="24"/>
          <w:szCs w:val="24"/>
        </w:rPr>
        <w:t xml:space="preserve"> and commodity markets</w:t>
      </w:r>
      <w:ins w:id="72" w:author="Ben Purvis" w:date="2025-02-26T19:18:00Z">
        <w:del w:id="73" w:author="Jose.Ramos-Torres-Feverei" w:date="2025-03-17T15:36:00Z" w16du:dateUtc="2025-03-17T14:36:00Z">
          <w:r w:rsidR="00A15AEB" w:rsidDel="0030041C">
            <w:rPr>
              <w:rFonts w:ascii="Garamond" w:eastAsia="Garamond" w:hAnsi="Garamond" w:cs="Garamond"/>
              <w:sz w:val="24"/>
              <w:szCs w:val="24"/>
            </w:rPr>
            <w:delText>,</w:delText>
          </w:r>
        </w:del>
      </w:ins>
      <w:del w:id="74" w:author="Jose.Ramos-Torres-Feverei" w:date="2025-03-17T15:36:00Z" w16du:dateUtc="2025-03-17T14:36:00Z">
        <w:r w:rsidRPr="00E718BA" w:rsidDel="0030041C">
          <w:rPr>
            <w:rFonts w:ascii="Garamond" w:eastAsia="Garamond" w:hAnsi="Garamond" w:cs="Garamond"/>
            <w:sz w:val="24"/>
            <w:szCs w:val="24"/>
          </w:rPr>
          <w:delText xml:space="preserve">; oligopolistic price-setting competition in the form of markup pricing; </w:delText>
        </w:r>
      </w:del>
      <w:ins w:id="75" w:author="Ben Purvis" w:date="2025-02-26T19:18:00Z">
        <w:del w:id="76" w:author="Jose.Ramos-Torres-Feverei" w:date="2025-03-17T15:36:00Z" w16du:dateUtc="2025-03-17T14:36:00Z">
          <w:r w:rsidR="00A15AEB" w:rsidDel="0030041C">
            <w:rPr>
              <w:rFonts w:ascii="Garamond" w:eastAsia="Garamond" w:hAnsi="Garamond" w:cs="Garamond"/>
              <w:sz w:val="24"/>
              <w:szCs w:val="24"/>
            </w:rPr>
            <w:delText>,</w:delText>
          </w:r>
          <w:r w:rsidR="00A15AEB" w:rsidRPr="00E718BA" w:rsidDel="0030041C">
            <w:rPr>
              <w:rFonts w:ascii="Garamond" w:eastAsia="Garamond" w:hAnsi="Garamond" w:cs="Garamond"/>
              <w:sz w:val="24"/>
              <w:szCs w:val="24"/>
            </w:rPr>
            <w:delText xml:space="preserve"> </w:delText>
          </w:r>
        </w:del>
      </w:ins>
      <w:del w:id="77" w:author="Jose.Ramos-Torres-Feverei" w:date="2025-03-17T15:36:00Z" w16du:dateUtc="2025-03-17T14:36:00Z">
        <w:r w:rsidRPr="00E718BA" w:rsidDel="0030041C">
          <w:rPr>
            <w:rFonts w:ascii="Garamond" w:eastAsia="Garamond" w:hAnsi="Garamond" w:cs="Garamond"/>
            <w:sz w:val="24"/>
            <w:szCs w:val="24"/>
          </w:rPr>
          <w:delText xml:space="preserve">autonomous effective demand; </w:delText>
        </w:r>
      </w:del>
      <w:ins w:id="78" w:author="Ben Purvis" w:date="2025-02-26T19:18:00Z">
        <w:del w:id="79" w:author="Jose.Ramos-Torres-Feverei" w:date="2025-03-17T15:36:00Z" w16du:dateUtc="2025-03-17T14:36:00Z">
          <w:r w:rsidR="00A15AEB" w:rsidDel="0030041C">
            <w:rPr>
              <w:rFonts w:ascii="Garamond" w:eastAsia="Garamond" w:hAnsi="Garamond" w:cs="Garamond"/>
              <w:sz w:val="24"/>
              <w:szCs w:val="24"/>
            </w:rPr>
            <w:delText>,</w:delText>
          </w:r>
          <w:r w:rsidR="00A15AEB" w:rsidRPr="00E718BA" w:rsidDel="0030041C">
            <w:rPr>
              <w:rFonts w:ascii="Garamond" w:eastAsia="Garamond" w:hAnsi="Garamond" w:cs="Garamond"/>
              <w:sz w:val="24"/>
              <w:szCs w:val="24"/>
            </w:rPr>
            <w:delText xml:space="preserve"> </w:delText>
          </w:r>
        </w:del>
      </w:ins>
      <w:del w:id="80" w:author="Jose.Ramos-Torres-Feverei" w:date="2025-03-17T15:36:00Z" w16du:dateUtc="2025-03-17T14:36:00Z">
        <w:r w:rsidRPr="00E718BA" w:rsidDel="0030041C">
          <w:rPr>
            <w:rFonts w:ascii="Garamond" w:eastAsia="Garamond" w:hAnsi="Garamond" w:cs="Garamond"/>
            <w:sz w:val="24"/>
            <w:szCs w:val="24"/>
          </w:rPr>
          <w:delText>and</w:delText>
        </w:r>
      </w:del>
      <w:ins w:id="81" w:author="Ben Purvis" w:date="2025-02-26T19:18:00Z">
        <w:del w:id="82" w:author="Jose.Ramos-Torres-Feverei" w:date="2025-03-17T15:36:00Z" w16du:dateUtc="2025-03-17T14:36:00Z">
          <w:r w:rsidR="00A15AEB" w:rsidDel="0030041C">
            <w:rPr>
              <w:rFonts w:ascii="Garamond" w:eastAsia="Garamond" w:hAnsi="Garamond" w:cs="Garamond"/>
              <w:sz w:val="24"/>
              <w:szCs w:val="24"/>
            </w:rPr>
            <w:delText xml:space="preserve"> </w:delText>
          </w:r>
        </w:del>
      </w:ins>
      <w:del w:id="83" w:author="Jose.Ramos-Torres-Feverei" w:date="2025-03-17T15:36:00Z" w16du:dateUtc="2025-03-17T14:36:00Z">
        <w:r w:rsidRPr="00E718BA" w:rsidDel="0030041C">
          <w:rPr>
            <w:rFonts w:ascii="Garamond" w:eastAsia="Garamond" w:hAnsi="Garamond" w:cs="Garamond"/>
            <w:sz w:val="24"/>
            <w:szCs w:val="24"/>
          </w:rPr>
          <w:delText>, finally, reverse economic causality as implied by the model closure (Taylor et al., 1990;</w:delText>
        </w:r>
      </w:del>
      <w:r w:rsidRPr="00E718BA">
        <w:rPr>
          <w:rFonts w:ascii="Garamond" w:eastAsia="Garamond" w:hAnsi="Garamond" w:cs="Garamond"/>
          <w:sz w:val="24"/>
          <w:szCs w:val="24"/>
        </w:rPr>
        <w:t xml:space="preserve"> </w:t>
      </w:r>
      <w:ins w:id="84" w:author="Jose.Ramos-Torres-Feverei" w:date="2025-03-17T15:36:00Z" w16du:dateUtc="2025-03-17T14:36:00Z">
        <w:r w:rsidR="0030041C">
          <w:rPr>
            <w:rFonts w:ascii="Garamond" w:eastAsia="Garamond" w:hAnsi="Garamond" w:cs="Garamond"/>
            <w:sz w:val="24"/>
            <w:szCs w:val="24"/>
          </w:rPr>
          <w:t>(</w:t>
        </w:r>
      </w:ins>
      <w:r w:rsidRPr="00E718BA">
        <w:rPr>
          <w:rFonts w:ascii="Garamond" w:eastAsia="Garamond" w:hAnsi="Garamond" w:cs="Garamond"/>
          <w:sz w:val="24"/>
          <w:szCs w:val="24"/>
        </w:rPr>
        <w:t xml:space="preserve">Taylor &amp; Von Arnim, 2007). Moreover, results are sensitive to choice of unobservable behavioural parameters, such as the elasticities of substitution, whose empirical validation is hard to verify. In regards, specifically, to CE applications, </w:t>
      </w:r>
      <w:del w:id="85" w:author="Jose.Ramos-Torres-Feverei" w:date="2025-03-17T15:37:00Z" w16du:dateUtc="2025-03-17T14:37:00Z">
        <w:r w:rsidRPr="00E718BA" w:rsidDel="00B02719">
          <w:rPr>
            <w:rFonts w:ascii="Garamond" w:eastAsia="Garamond" w:hAnsi="Garamond" w:cs="Garamond"/>
            <w:sz w:val="24"/>
            <w:szCs w:val="24"/>
          </w:rPr>
          <w:delText>its</w:delText>
        </w:r>
      </w:del>
      <w:ins w:id="86" w:author="Ben Purvis" w:date="2025-02-26T19:20:00Z">
        <w:del w:id="87" w:author="Jose.Ramos-Torres-Feverei" w:date="2025-03-17T15:37:00Z" w16du:dateUtc="2025-03-17T14:37:00Z">
          <w:r w:rsidR="00A15AEB" w:rsidDel="00B02719">
            <w:rPr>
              <w:rFonts w:ascii="Garamond" w:eastAsia="Garamond" w:hAnsi="Garamond" w:cs="Garamond"/>
              <w:sz w:val="24"/>
              <w:szCs w:val="24"/>
            </w:rPr>
            <w:delText>The</w:delText>
          </w:r>
        </w:del>
      </w:ins>
      <w:del w:id="88" w:author="Jose.Ramos-Torres-Feverei" w:date="2025-03-17T15:37:00Z" w16du:dateUtc="2025-03-17T14:37:00Z">
        <w:r w:rsidRPr="00E718BA" w:rsidDel="00B02719">
          <w:rPr>
            <w:rFonts w:ascii="Garamond" w:eastAsia="Garamond" w:hAnsi="Garamond" w:cs="Garamond"/>
            <w:sz w:val="24"/>
            <w:szCs w:val="24"/>
          </w:rPr>
          <w:delText xml:space="preserve"> </w:delText>
        </w:r>
      </w:del>
      <w:r w:rsidRPr="00E718BA">
        <w:rPr>
          <w:rFonts w:ascii="Garamond" w:eastAsia="Garamond" w:hAnsi="Garamond" w:cs="Garamond"/>
          <w:sz w:val="24"/>
          <w:szCs w:val="24"/>
        </w:rPr>
        <w:t>computational complexity</w:t>
      </w:r>
      <w:r w:rsidR="00A15AEB">
        <w:rPr>
          <w:rFonts w:ascii="Garamond" w:eastAsia="Garamond" w:hAnsi="Garamond" w:cs="Garamond"/>
          <w:sz w:val="24"/>
          <w:szCs w:val="24"/>
        </w:rPr>
        <w:t xml:space="preserve"> of CGE</w:t>
      </w:r>
      <w:r w:rsidR="00B02719">
        <w:rPr>
          <w:rFonts w:ascii="Garamond" w:eastAsia="Garamond" w:hAnsi="Garamond" w:cs="Garamond"/>
          <w:sz w:val="24"/>
          <w:szCs w:val="24"/>
        </w:rPr>
        <w:t>’s</w:t>
      </w:r>
      <w:r w:rsidRPr="00E718BA">
        <w:rPr>
          <w:rFonts w:ascii="Garamond" w:eastAsia="Garamond" w:hAnsi="Garamond" w:cs="Garamond"/>
          <w:sz w:val="24"/>
          <w:szCs w:val="24"/>
        </w:rPr>
        <w:t xml:space="preserve"> </w:t>
      </w:r>
      <w:r w:rsidR="00A15AEB">
        <w:rPr>
          <w:rFonts w:ascii="Garamond" w:eastAsia="Garamond" w:hAnsi="Garamond" w:cs="Garamond"/>
          <w:sz w:val="24"/>
          <w:szCs w:val="24"/>
        </w:rPr>
        <w:t>necessitates</w:t>
      </w:r>
      <w:r w:rsidRPr="00E718BA">
        <w:rPr>
          <w:rFonts w:ascii="Garamond" w:eastAsia="Garamond" w:hAnsi="Garamond" w:cs="Garamond"/>
          <w:sz w:val="24"/>
          <w:szCs w:val="24"/>
        </w:rPr>
        <w:t xml:space="preserve"> higher aggregation of sectors and regions relative to the Leontief IO and macroeconometric IO models</w:t>
      </w:r>
      <w:r w:rsidR="00A15AEB">
        <w:rPr>
          <w:rFonts w:ascii="Garamond" w:eastAsia="Garamond" w:hAnsi="Garamond" w:cs="Garamond"/>
          <w:sz w:val="24"/>
          <w:szCs w:val="24"/>
        </w:rPr>
        <w:t xml:space="preserve">, leaving </w:t>
      </w:r>
      <w:r w:rsidRPr="00E718BA">
        <w:rPr>
          <w:rFonts w:ascii="Garamond" w:eastAsia="Garamond" w:hAnsi="Garamond" w:cs="Garamond"/>
          <w:sz w:val="24"/>
          <w:szCs w:val="24"/>
        </w:rPr>
        <w:t>results more vulnerable to aggregation bias</w:t>
      </w:r>
      <w:r w:rsidR="00A15AEB">
        <w:rPr>
          <w:rFonts w:ascii="Garamond" w:eastAsia="Garamond" w:hAnsi="Garamond" w:cs="Garamond"/>
          <w:sz w:val="24"/>
          <w:szCs w:val="24"/>
        </w:rPr>
        <w:t>,</w:t>
      </w:r>
      <w:r w:rsidRPr="00E718BA">
        <w:rPr>
          <w:rFonts w:ascii="Garamond" w:eastAsia="Garamond" w:hAnsi="Garamond" w:cs="Garamond"/>
          <w:sz w:val="24"/>
          <w:szCs w:val="24"/>
        </w:rPr>
        <w:t xml:space="preserve"> and </w:t>
      </w:r>
      <w:r w:rsidR="00A15AEB">
        <w:rPr>
          <w:rFonts w:ascii="Garamond" w:eastAsia="Garamond" w:hAnsi="Garamond" w:cs="Garamond"/>
          <w:sz w:val="24"/>
          <w:szCs w:val="24"/>
        </w:rPr>
        <w:t xml:space="preserve">neglecting </w:t>
      </w:r>
      <w:r w:rsidRPr="00E718BA">
        <w:rPr>
          <w:rFonts w:ascii="Garamond" w:eastAsia="Garamond" w:hAnsi="Garamond" w:cs="Garamond"/>
          <w:sz w:val="24"/>
          <w:szCs w:val="24"/>
        </w:rPr>
        <w:t>uneven regional effects.</w:t>
      </w:r>
    </w:p>
    <w:p w14:paraId="2F20AC15" w14:textId="77777777" w:rsidR="004417A2" w:rsidRPr="00E718BA" w:rsidRDefault="004417A2">
      <w:pPr>
        <w:widowControl w:val="0"/>
        <w:spacing w:after="0" w:line="276" w:lineRule="auto"/>
        <w:ind w:right="171" w:firstLine="369"/>
        <w:jc w:val="both"/>
        <w:rPr>
          <w:rFonts w:ascii="Garamond" w:eastAsia="Garamond" w:hAnsi="Garamond" w:cs="Garamond"/>
          <w:sz w:val="24"/>
          <w:szCs w:val="24"/>
        </w:rPr>
      </w:pPr>
    </w:p>
    <w:p w14:paraId="2F20AC16" w14:textId="77777777" w:rsidR="004417A2" w:rsidRPr="00E718BA" w:rsidRDefault="006F158C">
      <w:pPr>
        <w:spacing w:after="0" w:line="276" w:lineRule="auto"/>
        <w:jc w:val="both"/>
        <w:rPr>
          <w:rFonts w:ascii="Garamond" w:eastAsia="Garamond" w:hAnsi="Garamond" w:cs="Garamond"/>
          <w:i/>
          <w:sz w:val="24"/>
          <w:szCs w:val="24"/>
        </w:rPr>
      </w:pPr>
      <w:r w:rsidRPr="00E718BA">
        <w:rPr>
          <w:rFonts w:ascii="Garamond" w:eastAsia="Garamond" w:hAnsi="Garamond" w:cs="Garamond"/>
          <w:i/>
          <w:sz w:val="24"/>
          <w:szCs w:val="24"/>
        </w:rPr>
        <w:lastRenderedPageBreak/>
        <w:t>3.3</w:t>
      </w:r>
      <w:r w:rsidRPr="00E718BA">
        <w:rPr>
          <w:rFonts w:ascii="Garamond" w:eastAsia="Garamond" w:hAnsi="Garamond" w:cs="Garamond"/>
          <w:b/>
          <w:i/>
          <w:sz w:val="24"/>
          <w:szCs w:val="24"/>
        </w:rPr>
        <w:t xml:space="preserve"> </w:t>
      </w:r>
      <w:r w:rsidRPr="00E718BA">
        <w:rPr>
          <w:rFonts w:ascii="Garamond" w:eastAsia="Garamond" w:hAnsi="Garamond" w:cs="Garamond"/>
          <w:i/>
          <w:sz w:val="24"/>
          <w:szCs w:val="24"/>
        </w:rPr>
        <w:t>Modelling CE interventions: an Overview</w:t>
      </w:r>
    </w:p>
    <w:p w14:paraId="2F20AC17" w14:textId="4EE2C067" w:rsidR="004417A2" w:rsidRPr="00E718BA" w:rsidRDefault="006F158C">
      <w:pPr>
        <w:spacing w:after="0" w:line="276" w:lineRule="auto"/>
        <w:jc w:val="both"/>
        <w:rPr>
          <w:rFonts w:ascii="Garamond" w:eastAsia="Garamond" w:hAnsi="Garamond" w:cs="Garamond"/>
          <w:sz w:val="24"/>
          <w:szCs w:val="24"/>
        </w:rPr>
      </w:pPr>
      <w:bookmarkStart w:id="89" w:name="_heading=h.17dp8vu" w:colFirst="0" w:colLast="0"/>
      <w:bookmarkEnd w:id="89"/>
      <w:r w:rsidRPr="00E718BA">
        <w:rPr>
          <w:rFonts w:ascii="Garamond" w:eastAsia="Garamond" w:hAnsi="Garamond" w:cs="Garamond"/>
          <w:sz w:val="24"/>
          <w:szCs w:val="24"/>
        </w:rPr>
        <w:t xml:space="preserve">Interventions associated with different CE strategies </w:t>
      </w:r>
      <w:r w:rsidR="005A398E">
        <w:rPr>
          <w:rFonts w:ascii="Garamond" w:eastAsia="Garamond" w:hAnsi="Garamond" w:cs="Garamond"/>
          <w:sz w:val="24"/>
          <w:szCs w:val="24"/>
        </w:rPr>
        <w:t>might</w:t>
      </w:r>
      <w:r w:rsidRPr="00E718BA">
        <w:rPr>
          <w:rFonts w:ascii="Garamond" w:eastAsia="Garamond" w:hAnsi="Garamond" w:cs="Garamond"/>
          <w:sz w:val="24"/>
          <w:szCs w:val="24"/>
        </w:rPr>
        <w:t xml:space="preserve"> </w:t>
      </w:r>
      <w:r w:rsidR="005A398E">
        <w:rPr>
          <w:rFonts w:ascii="Garamond" w:eastAsia="Garamond" w:hAnsi="Garamond" w:cs="Garamond"/>
          <w:sz w:val="24"/>
          <w:szCs w:val="24"/>
        </w:rPr>
        <w:t xml:space="preserve">be </w:t>
      </w:r>
      <w:r w:rsidRPr="00E718BA">
        <w:rPr>
          <w:rFonts w:ascii="Garamond" w:eastAsia="Garamond" w:hAnsi="Garamond" w:cs="Garamond"/>
          <w:sz w:val="24"/>
          <w:szCs w:val="24"/>
        </w:rPr>
        <w:t>modelled</w:t>
      </w:r>
      <w:r w:rsidR="005A398E">
        <w:rPr>
          <w:rFonts w:ascii="Garamond" w:eastAsia="Garamond" w:hAnsi="Garamond" w:cs="Garamond"/>
          <w:sz w:val="24"/>
          <w:szCs w:val="24"/>
        </w:rPr>
        <w:t xml:space="preserve"> in different ways</w:t>
      </w:r>
      <w:r w:rsidRPr="00E718BA">
        <w:rPr>
          <w:rFonts w:ascii="Garamond" w:eastAsia="Garamond" w:hAnsi="Garamond" w:cs="Garamond"/>
          <w:sz w:val="24"/>
          <w:szCs w:val="24"/>
        </w:rPr>
        <w:t xml:space="preserve"> within the IO table</w:t>
      </w:r>
      <w:r w:rsidR="005A398E">
        <w:rPr>
          <w:rFonts w:ascii="Garamond" w:eastAsia="Garamond" w:hAnsi="Garamond" w:cs="Garamond"/>
          <w:sz w:val="24"/>
          <w:szCs w:val="24"/>
        </w:rPr>
        <w:t xml:space="preserve">, with </w:t>
      </w:r>
      <w:r w:rsidRPr="00E718BA">
        <w:rPr>
          <w:rFonts w:ascii="Garamond" w:eastAsia="Garamond" w:hAnsi="Garamond" w:cs="Garamond"/>
          <w:sz w:val="24"/>
          <w:szCs w:val="24"/>
        </w:rPr>
        <w:t xml:space="preserve">some </w:t>
      </w:r>
      <w:r w:rsidR="005A398E" w:rsidRPr="00E718BA">
        <w:rPr>
          <w:rFonts w:ascii="Garamond" w:eastAsia="Garamond" w:hAnsi="Garamond" w:cs="Garamond"/>
          <w:sz w:val="24"/>
          <w:szCs w:val="24"/>
        </w:rPr>
        <w:t>involv</w:t>
      </w:r>
      <w:r w:rsidR="005A398E">
        <w:rPr>
          <w:rFonts w:ascii="Garamond" w:eastAsia="Garamond" w:hAnsi="Garamond" w:cs="Garamond"/>
          <w:sz w:val="24"/>
          <w:szCs w:val="24"/>
        </w:rPr>
        <w:t>ing</w:t>
      </w:r>
      <w:r w:rsidR="005A398E" w:rsidRPr="00E718BA">
        <w:rPr>
          <w:rFonts w:ascii="Garamond" w:eastAsia="Garamond" w:hAnsi="Garamond" w:cs="Garamond"/>
          <w:sz w:val="24"/>
          <w:szCs w:val="24"/>
        </w:rPr>
        <w:t xml:space="preserve"> adjust</w:t>
      </w:r>
      <w:r w:rsidR="005A398E">
        <w:rPr>
          <w:rFonts w:ascii="Garamond" w:eastAsia="Garamond" w:hAnsi="Garamond" w:cs="Garamond"/>
          <w:sz w:val="24"/>
          <w:szCs w:val="24"/>
        </w:rPr>
        <w:t>ments</w:t>
      </w:r>
      <w:r w:rsidR="005A398E" w:rsidRPr="00E718BA">
        <w:rPr>
          <w:rFonts w:ascii="Garamond" w:eastAsia="Garamond" w:hAnsi="Garamond" w:cs="Garamond"/>
          <w:sz w:val="24"/>
          <w:szCs w:val="24"/>
        </w:rPr>
        <w:t xml:space="preserve"> </w:t>
      </w:r>
      <w:r w:rsidR="005A398E">
        <w:rPr>
          <w:rFonts w:ascii="Garamond" w:eastAsia="Garamond" w:hAnsi="Garamond" w:cs="Garamond"/>
          <w:sz w:val="24"/>
          <w:szCs w:val="24"/>
        </w:rPr>
        <w:t xml:space="preserve">in the </w:t>
      </w:r>
      <w:r w:rsidRPr="00E718BA">
        <w:rPr>
          <w:rFonts w:ascii="Garamond" w:eastAsia="Garamond" w:hAnsi="Garamond" w:cs="Garamond"/>
          <w:sz w:val="24"/>
          <w:szCs w:val="24"/>
        </w:rPr>
        <w:t xml:space="preserve">technical and/or final demand coefficients, </w:t>
      </w:r>
      <w:r w:rsidR="005A398E">
        <w:rPr>
          <w:rFonts w:ascii="Garamond" w:eastAsia="Garamond" w:hAnsi="Garamond" w:cs="Garamond"/>
          <w:sz w:val="24"/>
          <w:szCs w:val="24"/>
        </w:rPr>
        <w:t xml:space="preserve">and </w:t>
      </w:r>
      <w:r w:rsidRPr="00E718BA">
        <w:rPr>
          <w:rFonts w:ascii="Garamond" w:eastAsia="Garamond" w:hAnsi="Garamond" w:cs="Garamond"/>
          <w:sz w:val="24"/>
          <w:szCs w:val="24"/>
        </w:rPr>
        <w:t xml:space="preserve">others </w:t>
      </w:r>
      <w:r w:rsidR="005A398E" w:rsidRPr="00E718BA">
        <w:rPr>
          <w:rFonts w:ascii="Garamond" w:eastAsia="Garamond" w:hAnsi="Garamond" w:cs="Garamond"/>
          <w:sz w:val="24"/>
          <w:szCs w:val="24"/>
        </w:rPr>
        <w:t>requir</w:t>
      </w:r>
      <w:r w:rsidR="005A398E">
        <w:rPr>
          <w:rFonts w:ascii="Garamond" w:eastAsia="Garamond" w:hAnsi="Garamond" w:cs="Garamond"/>
          <w:sz w:val="24"/>
          <w:szCs w:val="24"/>
        </w:rPr>
        <w:t>ing</w:t>
      </w:r>
      <w:r w:rsidR="005A398E" w:rsidRPr="00E718BA">
        <w:rPr>
          <w:rFonts w:ascii="Garamond" w:eastAsia="Garamond" w:hAnsi="Garamond" w:cs="Garamond"/>
          <w:sz w:val="24"/>
          <w:szCs w:val="24"/>
        </w:rPr>
        <w:t xml:space="preserve"> </w:t>
      </w:r>
      <w:r w:rsidRPr="00E718BA">
        <w:rPr>
          <w:rFonts w:ascii="Garamond" w:eastAsia="Garamond" w:hAnsi="Garamond" w:cs="Garamond"/>
          <w:sz w:val="24"/>
          <w:szCs w:val="24"/>
        </w:rPr>
        <w:t xml:space="preserve">splitting and/or extending sectors. Other interventions require </w:t>
      </w:r>
      <w:r w:rsidR="00493F70">
        <w:rPr>
          <w:rFonts w:ascii="Garamond" w:eastAsia="Garamond" w:hAnsi="Garamond" w:cs="Garamond"/>
          <w:sz w:val="24"/>
          <w:szCs w:val="24"/>
        </w:rPr>
        <w:t xml:space="preserve">the </w:t>
      </w:r>
      <w:r w:rsidR="00493F70" w:rsidRPr="00E718BA">
        <w:rPr>
          <w:rFonts w:ascii="Garamond" w:eastAsia="Garamond" w:hAnsi="Garamond" w:cs="Garamond"/>
          <w:sz w:val="24"/>
          <w:szCs w:val="24"/>
        </w:rPr>
        <w:t>incorporati</w:t>
      </w:r>
      <w:r w:rsidR="00493F70">
        <w:rPr>
          <w:rFonts w:ascii="Garamond" w:eastAsia="Garamond" w:hAnsi="Garamond" w:cs="Garamond"/>
          <w:sz w:val="24"/>
          <w:szCs w:val="24"/>
        </w:rPr>
        <w:t>on of</w:t>
      </w:r>
      <w:r w:rsidR="00493F70" w:rsidRPr="00E718BA">
        <w:rPr>
          <w:rFonts w:ascii="Garamond" w:eastAsia="Garamond" w:hAnsi="Garamond" w:cs="Garamond"/>
          <w:sz w:val="24"/>
          <w:szCs w:val="24"/>
        </w:rPr>
        <w:t xml:space="preserve"> </w:t>
      </w:r>
      <w:r w:rsidRPr="00E718BA">
        <w:rPr>
          <w:rFonts w:ascii="Garamond" w:eastAsia="Garamond" w:hAnsi="Garamond" w:cs="Garamond"/>
          <w:sz w:val="24"/>
          <w:szCs w:val="24"/>
        </w:rPr>
        <w:t>data expressed in hybrid units. In this section, we review the methods and assumptions through which CE interventions are modelled, categorising</w:t>
      </w:r>
      <w:r w:rsidR="00493F70">
        <w:rPr>
          <w:rFonts w:ascii="Garamond" w:eastAsia="Garamond" w:hAnsi="Garamond" w:cs="Garamond"/>
          <w:sz w:val="24"/>
          <w:szCs w:val="24"/>
        </w:rPr>
        <w:t xml:space="preserve"> modelled</w:t>
      </w:r>
      <w:r w:rsidRPr="00E718BA">
        <w:rPr>
          <w:rFonts w:ascii="Garamond" w:eastAsia="Garamond" w:hAnsi="Garamond" w:cs="Garamond"/>
          <w:sz w:val="24"/>
          <w:szCs w:val="24"/>
        </w:rPr>
        <w:t xml:space="preserve"> CE interventions according to Aguilar-Hernandez et al.’s </w:t>
      </w:r>
      <w:hyperlink w:anchor="_heading=h.z337ya">
        <w:r w:rsidRPr="00E718BA">
          <w:rPr>
            <w:rFonts w:ascii="Garamond" w:eastAsia="Garamond" w:hAnsi="Garamond" w:cs="Garamond"/>
            <w:sz w:val="24"/>
            <w:szCs w:val="24"/>
          </w:rPr>
          <w:t>(2018)</w:t>
        </w:r>
      </w:hyperlink>
      <w:bookmarkStart w:id="90" w:name="bookmark=id.2s8eyo1" w:colFirst="0" w:colLast="0"/>
      <w:bookmarkEnd w:id="90"/>
      <w:r w:rsidRPr="00E718BA">
        <w:rPr>
          <w:rFonts w:ascii="Garamond" w:eastAsia="Garamond" w:hAnsi="Garamond" w:cs="Garamond"/>
          <w:sz w:val="24"/>
          <w:szCs w:val="24"/>
        </w:rPr>
        <w:t xml:space="preserve"> typology.</w:t>
      </w:r>
    </w:p>
    <w:p w14:paraId="2F20AC18" w14:textId="77777777" w:rsidR="004417A2" w:rsidRPr="00E718BA" w:rsidRDefault="004417A2">
      <w:pPr>
        <w:spacing w:after="0" w:line="276" w:lineRule="auto"/>
        <w:ind w:firstLine="369"/>
        <w:jc w:val="both"/>
        <w:rPr>
          <w:rFonts w:ascii="Garamond" w:eastAsia="Garamond" w:hAnsi="Garamond" w:cs="Garamond"/>
          <w:sz w:val="24"/>
          <w:szCs w:val="24"/>
        </w:rPr>
      </w:pPr>
    </w:p>
    <w:p w14:paraId="2F20AC19" w14:textId="77777777" w:rsidR="004417A2" w:rsidRPr="00E718BA" w:rsidRDefault="006F158C">
      <w:pPr>
        <w:spacing w:after="0" w:line="276" w:lineRule="auto"/>
        <w:jc w:val="both"/>
        <w:rPr>
          <w:rFonts w:ascii="Garamond" w:eastAsia="Garamond" w:hAnsi="Garamond" w:cs="Garamond"/>
          <w:i/>
          <w:sz w:val="24"/>
          <w:szCs w:val="24"/>
        </w:rPr>
      </w:pPr>
      <w:r w:rsidRPr="00E718BA">
        <w:rPr>
          <w:rFonts w:ascii="Garamond" w:eastAsia="Garamond" w:hAnsi="Garamond" w:cs="Garamond"/>
          <w:i/>
          <w:sz w:val="24"/>
          <w:szCs w:val="24"/>
        </w:rPr>
        <w:t>3.3.1 Product lifetime extension</w:t>
      </w:r>
    </w:p>
    <w:p w14:paraId="7EF84B4D" w14:textId="3B813452" w:rsidR="000A4814" w:rsidRDefault="006F158C">
      <w:pPr>
        <w:spacing w:after="0" w:line="276" w:lineRule="auto"/>
        <w:jc w:val="both"/>
        <w:rPr>
          <w:rFonts w:ascii="Garamond" w:eastAsia="Garamond" w:hAnsi="Garamond" w:cs="Garamond"/>
          <w:sz w:val="24"/>
          <w:szCs w:val="24"/>
        </w:rPr>
      </w:pPr>
      <w:r w:rsidRPr="00E718BA">
        <w:rPr>
          <w:rFonts w:ascii="Garamond" w:eastAsia="Garamond" w:hAnsi="Garamond" w:cs="Garamond"/>
          <w:sz w:val="24"/>
          <w:szCs w:val="24"/>
        </w:rPr>
        <w:t xml:space="preserve">This strategy encompasses interventions that slow down resource depletion by lengthening the useful life of a product, e.g. changing the way products are designed, improving resistance of materials and components, and facilitating maintenance and repair. Significantly, aside from Masui (2005), such interventions have been examined through Leontief IO models (8 studies), with applications </w:t>
      </w:r>
      <w:r w:rsidR="000A4814">
        <w:rPr>
          <w:rFonts w:ascii="Garamond" w:eastAsia="Garamond" w:hAnsi="Garamond" w:cs="Garamond"/>
          <w:sz w:val="24"/>
          <w:szCs w:val="24"/>
        </w:rPr>
        <w:t>including</w:t>
      </w:r>
      <w:r w:rsidR="000A4814" w:rsidRPr="00E718BA">
        <w:rPr>
          <w:rFonts w:ascii="Garamond" w:eastAsia="Garamond" w:hAnsi="Garamond" w:cs="Garamond"/>
          <w:sz w:val="24"/>
          <w:szCs w:val="24"/>
        </w:rPr>
        <w:t xml:space="preserve"> </w:t>
      </w:r>
      <w:r w:rsidRPr="00E718BA">
        <w:rPr>
          <w:rFonts w:ascii="Garamond" w:eastAsia="Garamond" w:hAnsi="Garamond" w:cs="Garamond"/>
          <w:sz w:val="24"/>
          <w:szCs w:val="24"/>
        </w:rPr>
        <w:t xml:space="preserve">electric home appliances (Kondo and Nakamura, </w:t>
      </w:r>
      <w:hyperlink w:anchor="_heading=h.1y810tw">
        <w:r w:rsidRPr="00E718BA">
          <w:rPr>
            <w:rFonts w:ascii="Garamond" w:eastAsia="Garamond" w:hAnsi="Garamond" w:cs="Garamond"/>
            <w:sz w:val="24"/>
            <w:szCs w:val="24"/>
          </w:rPr>
          <w:t>2004)</w:t>
        </w:r>
      </w:hyperlink>
      <w:r w:rsidRPr="00E718BA">
        <w:rPr>
          <w:rFonts w:ascii="Garamond" w:eastAsia="Garamond" w:hAnsi="Garamond" w:cs="Garamond"/>
          <w:sz w:val="24"/>
          <w:szCs w:val="24"/>
        </w:rPr>
        <w:t xml:space="preserve">, the automotive sector (Kagawa et al., </w:t>
      </w:r>
      <w:hyperlink w:anchor="_heading=h.1ci93xb">
        <w:r w:rsidRPr="00E718BA">
          <w:rPr>
            <w:rFonts w:ascii="Garamond" w:eastAsia="Garamond" w:hAnsi="Garamond" w:cs="Garamond"/>
            <w:sz w:val="24"/>
            <w:szCs w:val="24"/>
          </w:rPr>
          <w:t>2008; Walz, 2011)</w:t>
        </w:r>
      </w:hyperlink>
      <w:r w:rsidRPr="00E718BA">
        <w:rPr>
          <w:rFonts w:ascii="Garamond" w:eastAsia="Garamond" w:hAnsi="Garamond" w:cs="Garamond"/>
          <w:sz w:val="24"/>
          <w:szCs w:val="24"/>
        </w:rPr>
        <w:t>, machinery and equipment (Wiebe, 2</w:t>
      </w:r>
      <w:hyperlink w:anchor="_heading=h.3whwml4">
        <w:r w:rsidRPr="00E718BA">
          <w:rPr>
            <w:rFonts w:ascii="Garamond" w:eastAsia="Garamond" w:hAnsi="Garamond" w:cs="Garamond"/>
            <w:sz w:val="24"/>
            <w:szCs w:val="24"/>
          </w:rPr>
          <w:t>019)</w:t>
        </w:r>
      </w:hyperlink>
      <w:r w:rsidRPr="00E718BA">
        <w:rPr>
          <w:rFonts w:ascii="Garamond" w:eastAsia="Garamond" w:hAnsi="Garamond" w:cs="Garamond"/>
          <w:sz w:val="24"/>
          <w:szCs w:val="24"/>
        </w:rPr>
        <w:t>,</w:t>
      </w:r>
      <w:r w:rsidR="000A4814">
        <w:rPr>
          <w:rFonts w:ascii="Garamond" w:eastAsia="Garamond" w:hAnsi="Garamond" w:cs="Garamond"/>
          <w:sz w:val="24"/>
          <w:szCs w:val="24"/>
        </w:rPr>
        <w:t xml:space="preserve"> and</w:t>
      </w:r>
      <w:r w:rsidRPr="00E718BA">
        <w:rPr>
          <w:rFonts w:ascii="Garamond" w:eastAsia="Garamond" w:hAnsi="Garamond" w:cs="Garamond"/>
          <w:sz w:val="24"/>
          <w:szCs w:val="24"/>
        </w:rPr>
        <w:t xml:space="preserve"> metal and electric products (de Boer et al., 2021). </w:t>
      </w:r>
    </w:p>
    <w:p w14:paraId="2F20AC1A" w14:textId="0EA05684" w:rsidR="004417A2" w:rsidRPr="00E718BA" w:rsidRDefault="006F158C">
      <w:pPr>
        <w:spacing w:after="0" w:line="276" w:lineRule="auto"/>
        <w:jc w:val="both"/>
        <w:rPr>
          <w:rFonts w:ascii="Garamond" w:eastAsia="Garamond" w:hAnsi="Garamond" w:cs="Garamond"/>
          <w:i/>
          <w:sz w:val="24"/>
          <w:szCs w:val="24"/>
        </w:rPr>
      </w:pPr>
      <w:r w:rsidRPr="00E718BA">
        <w:rPr>
          <w:rFonts w:ascii="Garamond" w:eastAsia="Garamond" w:hAnsi="Garamond" w:cs="Garamond"/>
          <w:sz w:val="24"/>
          <w:szCs w:val="24"/>
        </w:rPr>
        <w:t xml:space="preserve">Donati et al. </w:t>
      </w:r>
      <w:hyperlink w:anchor="_heading=h.z337ya">
        <w:r w:rsidRPr="00E718BA">
          <w:rPr>
            <w:rFonts w:ascii="Garamond" w:eastAsia="Garamond" w:hAnsi="Garamond" w:cs="Garamond"/>
            <w:sz w:val="24"/>
            <w:szCs w:val="24"/>
          </w:rPr>
          <w:t>(2020</w:t>
        </w:r>
      </w:hyperlink>
      <w:r w:rsidRPr="00E718BA">
        <w:rPr>
          <w:rFonts w:ascii="Garamond" w:eastAsia="Garamond" w:hAnsi="Garamond" w:cs="Garamond"/>
          <w:sz w:val="24"/>
          <w:szCs w:val="24"/>
        </w:rPr>
        <w:t xml:space="preserve">) provide a more comprehensive study using EXIOBASE to assess the potential benefits and drawbacks of several product lifetime extension policies, including extending average lifetime </w:t>
      </w:r>
      <w:r w:rsidR="000A4814">
        <w:rPr>
          <w:rFonts w:ascii="Garamond" w:eastAsia="Garamond" w:hAnsi="Garamond" w:cs="Garamond"/>
          <w:sz w:val="24"/>
          <w:szCs w:val="24"/>
        </w:rPr>
        <w:t>of</w:t>
      </w:r>
      <w:r w:rsidR="000A4814" w:rsidRPr="00E718BA">
        <w:rPr>
          <w:rFonts w:ascii="Garamond" w:eastAsia="Garamond" w:hAnsi="Garamond" w:cs="Garamond"/>
          <w:sz w:val="24"/>
          <w:szCs w:val="24"/>
        </w:rPr>
        <w:t xml:space="preserve"> </w:t>
      </w:r>
      <w:r w:rsidRPr="00E718BA">
        <w:rPr>
          <w:rFonts w:ascii="Garamond" w:eastAsia="Garamond" w:hAnsi="Garamond" w:cs="Garamond"/>
          <w:sz w:val="24"/>
          <w:szCs w:val="24"/>
        </w:rPr>
        <w:t>buildings, vehicles, and electrical machiner</w:t>
      </w:r>
      <w:r w:rsidR="000A4814">
        <w:rPr>
          <w:rFonts w:ascii="Garamond" w:eastAsia="Garamond" w:hAnsi="Garamond" w:cs="Garamond"/>
          <w:sz w:val="24"/>
          <w:szCs w:val="24"/>
        </w:rPr>
        <w:t>y</w:t>
      </w:r>
      <w:r w:rsidRPr="00E718BA">
        <w:rPr>
          <w:rFonts w:ascii="Garamond" w:eastAsia="Garamond" w:hAnsi="Garamond" w:cs="Garamond"/>
          <w:sz w:val="24"/>
          <w:szCs w:val="24"/>
        </w:rPr>
        <w:t xml:space="preserve"> sold to final consumers. Here, an increase in demand for repair and maintenance services is assumed to compensate for a lower final demand for goods. Compared </w:t>
      </w:r>
      <w:r w:rsidR="0082566D">
        <w:rPr>
          <w:rFonts w:ascii="Garamond" w:eastAsia="Garamond" w:hAnsi="Garamond" w:cs="Garamond"/>
          <w:sz w:val="24"/>
          <w:szCs w:val="24"/>
        </w:rPr>
        <w:t>to</w:t>
      </w:r>
      <w:r w:rsidR="0082566D" w:rsidRPr="00E718BA">
        <w:rPr>
          <w:rFonts w:ascii="Garamond" w:eastAsia="Garamond" w:hAnsi="Garamond" w:cs="Garamond"/>
          <w:sz w:val="24"/>
          <w:szCs w:val="24"/>
        </w:rPr>
        <w:t xml:space="preserve"> </w:t>
      </w:r>
      <w:r w:rsidRPr="00E718BA">
        <w:rPr>
          <w:rFonts w:ascii="Garamond" w:eastAsia="Garamond" w:hAnsi="Garamond" w:cs="Garamond"/>
          <w:sz w:val="24"/>
          <w:szCs w:val="24"/>
        </w:rPr>
        <w:t xml:space="preserve">other CE policies </w:t>
      </w:r>
      <w:r w:rsidR="000A4814">
        <w:rPr>
          <w:rFonts w:ascii="Garamond" w:eastAsia="Garamond" w:hAnsi="Garamond" w:cs="Garamond"/>
          <w:sz w:val="24"/>
          <w:szCs w:val="24"/>
        </w:rPr>
        <w:t>modell</w:t>
      </w:r>
      <w:r w:rsidR="000A4814" w:rsidRPr="00E718BA">
        <w:rPr>
          <w:rFonts w:ascii="Garamond" w:eastAsia="Garamond" w:hAnsi="Garamond" w:cs="Garamond"/>
          <w:sz w:val="24"/>
          <w:szCs w:val="24"/>
        </w:rPr>
        <w:t xml:space="preserve">ed </w:t>
      </w:r>
      <w:r w:rsidRPr="00E718BA">
        <w:rPr>
          <w:rFonts w:ascii="Garamond" w:eastAsia="Garamond" w:hAnsi="Garamond" w:cs="Garamond"/>
          <w:sz w:val="24"/>
          <w:szCs w:val="24"/>
        </w:rPr>
        <w:t xml:space="preserve">by Donati et al. (2020), product lifetime extension interventions </w:t>
      </w:r>
      <w:r w:rsidR="0082566D">
        <w:rPr>
          <w:rFonts w:ascii="Garamond" w:eastAsia="Garamond" w:hAnsi="Garamond" w:cs="Garamond"/>
          <w:sz w:val="24"/>
          <w:szCs w:val="24"/>
        </w:rPr>
        <w:t>produce</w:t>
      </w:r>
      <w:r w:rsidRPr="00E718BA">
        <w:rPr>
          <w:rFonts w:ascii="Garamond" w:eastAsia="Garamond" w:hAnsi="Garamond" w:cs="Garamond"/>
          <w:sz w:val="24"/>
          <w:szCs w:val="24"/>
        </w:rPr>
        <w:t xml:space="preserve"> the largest reduction in emissions, GDP, and employment.</w:t>
      </w:r>
    </w:p>
    <w:p w14:paraId="687475A0" w14:textId="2370722E" w:rsidR="00AE59BF" w:rsidRDefault="006F158C" w:rsidP="00AE59BF">
      <w:pPr>
        <w:widowControl w:val="0"/>
        <w:pBdr>
          <w:top w:val="nil"/>
          <w:left w:val="nil"/>
          <w:bottom w:val="nil"/>
          <w:right w:val="nil"/>
          <w:between w:val="nil"/>
        </w:pBdr>
        <w:spacing w:after="0" w:line="276" w:lineRule="auto"/>
        <w:ind w:right="112"/>
        <w:jc w:val="both"/>
        <w:rPr>
          <w:rFonts w:ascii="Garamond" w:eastAsia="Garamond" w:hAnsi="Garamond" w:cs="Garamond"/>
          <w:sz w:val="24"/>
          <w:szCs w:val="24"/>
        </w:rPr>
      </w:pPr>
      <w:r w:rsidRPr="00E718BA">
        <w:rPr>
          <w:rFonts w:ascii="Garamond" w:eastAsia="Garamond" w:hAnsi="Garamond" w:cs="Garamond"/>
          <w:sz w:val="24"/>
          <w:szCs w:val="24"/>
        </w:rPr>
        <w:t xml:space="preserve">In general, product lifetime extension interventions </w:t>
      </w:r>
      <w:r w:rsidR="00D96D2B">
        <w:rPr>
          <w:rFonts w:ascii="Garamond" w:eastAsia="Garamond" w:hAnsi="Garamond" w:cs="Garamond"/>
          <w:sz w:val="24"/>
          <w:szCs w:val="24"/>
        </w:rPr>
        <w:t xml:space="preserve">are </w:t>
      </w:r>
      <w:r w:rsidRPr="00E718BA">
        <w:rPr>
          <w:rFonts w:ascii="Garamond" w:eastAsia="Garamond" w:hAnsi="Garamond" w:cs="Garamond"/>
          <w:sz w:val="24"/>
          <w:szCs w:val="24"/>
        </w:rPr>
        <w:t xml:space="preserve">likely </w:t>
      </w:r>
      <w:r w:rsidR="00D96D2B">
        <w:rPr>
          <w:rFonts w:ascii="Garamond" w:eastAsia="Garamond" w:hAnsi="Garamond" w:cs="Garamond"/>
          <w:sz w:val="24"/>
          <w:szCs w:val="24"/>
        </w:rPr>
        <w:t xml:space="preserve">to </w:t>
      </w:r>
      <w:r w:rsidRPr="00E718BA">
        <w:rPr>
          <w:rFonts w:ascii="Garamond" w:eastAsia="Garamond" w:hAnsi="Garamond" w:cs="Garamond"/>
          <w:sz w:val="24"/>
          <w:szCs w:val="24"/>
        </w:rPr>
        <w:t xml:space="preserve">lead to significant changes </w:t>
      </w:r>
      <w:r w:rsidR="00D96D2B">
        <w:rPr>
          <w:rFonts w:ascii="Garamond" w:eastAsia="Garamond" w:hAnsi="Garamond" w:cs="Garamond"/>
          <w:sz w:val="24"/>
          <w:szCs w:val="24"/>
        </w:rPr>
        <w:t>to</w:t>
      </w:r>
      <w:r w:rsidR="00D96D2B" w:rsidRPr="00E718BA">
        <w:rPr>
          <w:rFonts w:ascii="Garamond" w:eastAsia="Garamond" w:hAnsi="Garamond" w:cs="Garamond"/>
          <w:sz w:val="24"/>
          <w:szCs w:val="24"/>
        </w:rPr>
        <w:t xml:space="preserve"> </w:t>
      </w:r>
      <w:r w:rsidRPr="00E718BA">
        <w:rPr>
          <w:rFonts w:ascii="Garamond" w:eastAsia="Garamond" w:hAnsi="Garamond" w:cs="Garamond"/>
          <w:sz w:val="24"/>
          <w:szCs w:val="24"/>
        </w:rPr>
        <w:t xml:space="preserve">both final and intermediate demand flows in each sector. While all studies record positive effects on environmental variables, findings </w:t>
      </w:r>
      <w:r w:rsidR="00AE59BF" w:rsidRPr="00E718BA">
        <w:rPr>
          <w:rFonts w:ascii="Garamond" w:eastAsia="Garamond" w:hAnsi="Garamond" w:cs="Garamond"/>
          <w:sz w:val="24"/>
          <w:szCs w:val="24"/>
        </w:rPr>
        <w:t>a</w:t>
      </w:r>
      <w:r w:rsidR="00AE59BF">
        <w:rPr>
          <w:rFonts w:ascii="Garamond" w:eastAsia="Garamond" w:hAnsi="Garamond" w:cs="Garamond"/>
          <w:sz w:val="24"/>
          <w:szCs w:val="24"/>
        </w:rPr>
        <w:t>re mixed in relation to impacts on</w:t>
      </w:r>
      <w:r w:rsidR="00AE59BF" w:rsidRPr="00E718BA">
        <w:rPr>
          <w:rFonts w:ascii="Garamond" w:eastAsia="Garamond" w:hAnsi="Garamond" w:cs="Garamond"/>
          <w:sz w:val="24"/>
          <w:szCs w:val="24"/>
        </w:rPr>
        <w:t xml:space="preserve"> </w:t>
      </w:r>
      <w:r w:rsidRPr="00E718BA">
        <w:rPr>
          <w:rFonts w:ascii="Garamond" w:eastAsia="Garamond" w:hAnsi="Garamond" w:cs="Garamond"/>
          <w:sz w:val="24"/>
          <w:szCs w:val="24"/>
        </w:rPr>
        <w:t xml:space="preserve">socio-economic variables. </w:t>
      </w:r>
      <w:r w:rsidR="00AE59BF">
        <w:rPr>
          <w:rFonts w:ascii="Garamond" w:eastAsia="Garamond" w:hAnsi="Garamond" w:cs="Garamond"/>
          <w:sz w:val="24"/>
          <w:szCs w:val="24"/>
        </w:rPr>
        <w:t>D</w:t>
      </w:r>
      <w:r w:rsidRPr="00E718BA">
        <w:rPr>
          <w:rFonts w:ascii="Garamond" w:eastAsia="Garamond" w:hAnsi="Garamond" w:cs="Garamond"/>
          <w:sz w:val="24"/>
          <w:szCs w:val="24"/>
        </w:rPr>
        <w:t>ivergent economic effects</w:t>
      </w:r>
      <w:r w:rsidR="00AE59BF">
        <w:rPr>
          <w:rFonts w:ascii="Garamond" w:eastAsia="Garamond" w:hAnsi="Garamond" w:cs="Garamond"/>
          <w:sz w:val="24"/>
          <w:szCs w:val="24"/>
        </w:rPr>
        <w:t xml:space="preserve"> are observed</w:t>
      </w:r>
      <w:r w:rsidRPr="00E718BA">
        <w:rPr>
          <w:rFonts w:ascii="Garamond" w:eastAsia="Garamond" w:hAnsi="Garamond" w:cs="Garamond"/>
          <w:sz w:val="24"/>
          <w:szCs w:val="24"/>
        </w:rPr>
        <w:t xml:space="preserve">, with the outcome depending on the relative magnitude of each </w:t>
      </w:r>
      <w:r w:rsidR="00AE59BF">
        <w:rPr>
          <w:rFonts w:ascii="Garamond" w:eastAsia="Garamond" w:hAnsi="Garamond" w:cs="Garamond"/>
          <w:sz w:val="24"/>
          <w:szCs w:val="24"/>
        </w:rPr>
        <w:t>intervention</w:t>
      </w:r>
      <w:r w:rsidRPr="00E718BA">
        <w:rPr>
          <w:rFonts w:ascii="Garamond" w:eastAsia="Garamond" w:hAnsi="Garamond" w:cs="Garamond"/>
          <w:sz w:val="24"/>
          <w:szCs w:val="24"/>
        </w:rPr>
        <w:t xml:space="preserve">: if goods last longer, final demand for them reduces. </w:t>
      </w:r>
    </w:p>
    <w:p w14:paraId="2F20AC1B" w14:textId="245A0664" w:rsidR="004417A2" w:rsidRPr="00E718BA" w:rsidRDefault="00AE59BF" w:rsidP="00882BE1">
      <w:pPr>
        <w:widowControl w:val="0"/>
        <w:pBdr>
          <w:top w:val="nil"/>
          <w:left w:val="nil"/>
          <w:bottom w:val="nil"/>
          <w:right w:val="nil"/>
          <w:between w:val="nil"/>
        </w:pBdr>
        <w:spacing w:after="0" w:line="276" w:lineRule="auto"/>
        <w:ind w:right="112"/>
        <w:jc w:val="both"/>
        <w:rPr>
          <w:rFonts w:ascii="Garamond" w:eastAsia="Garamond" w:hAnsi="Garamond" w:cs="Garamond"/>
          <w:sz w:val="24"/>
          <w:szCs w:val="24"/>
        </w:rPr>
      </w:pPr>
      <w:r>
        <w:rPr>
          <w:rFonts w:ascii="Garamond" w:eastAsia="Garamond" w:hAnsi="Garamond" w:cs="Garamond"/>
          <w:sz w:val="24"/>
          <w:szCs w:val="24"/>
        </w:rPr>
        <w:t>T</w:t>
      </w:r>
      <w:r w:rsidR="006F158C" w:rsidRPr="00E718BA">
        <w:rPr>
          <w:rFonts w:ascii="Garamond" w:eastAsia="Garamond" w:hAnsi="Garamond" w:cs="Garamond"/>
          <w:sz w:val="24"/>
          <w:szCs w:val="24"/>
        </w:rPr>
        <w:t xml:space="preserve">his direct effect </w:t>
      </w:r>
      <w:r>
        <w:rPr>
          <w:rFonts w:ascii="Garamond" w:eastAsia="Garamond" w:hAnsi="Garamond" w:cs="Garamond"/>
          <w:sz w:val="24"/>
          <w:szCs w:val="24"/>
        </w:rPr>
        <w:t>may be</w:t>
      </w:r>
      <w:r w:rsidRPr="00E718BA">
        <w:rPr>
          <w:rFonts w:ascii="Garamond" w:eastAsia="Garamond" w:hAnsi="Garamond" w:cs="Garamond"/>
          <w:sz w:val="24"/>
          <w:szCs w:val="24"/>
        </w:rPr>
        <w:t xml:space="preserve"> </w:t>
      </w:r>
      <w:r w:rsidR="006F158C" w:rsidRPr="00E718BA">
        <w:rPr>
          <w:rFonts w:ascii="Garamond" w:eastAsia="Garamond" w:hAnsi="Garamond" w:cs="Garamond"/>
          <w:sz w:val="24"/>
          <w:szCs w:val="24"/>
        </w:rPr>
        <w:t>(partially) offset by two indirect effects</w:t>
      </w:r>
      <w:r>
        <w:rPr>
          <w:rFonts w:ascii="Garamond" w:eastAsia="Garamond" w:hAnsi="Garamond" w:cs="Garamond"/>
          <w:sz w:val="24"/>
          <w:szCs w:val="24"/>
        </w:rPr>
        <w:t>.</w:t>
      </w:r>
      <w:r w:rsidR="006F158C" w:rsidRPr="00E718BA">
        <w:rPr>
          <w:rFonts w:ascii="Garamond" w:eastAsia="Garamond" w:hAnsi="Garamond" w:cs="Garamond"/>
          <w:sz w:val="24"/>
          <w:szCs w:val="24"/>
        </w:rPr>
        <w:t xml:space="preserve"> </w:t>
      </w:r>
      <w:r>
        <w:rPr>
          <w:rFonts w:ascii="Garamond" w:eastAsia="Garamond" w:hAnsi="Garamond" w:cs="Garamond"/>
          <w:sz w:val="24"/>
          <w:szCs w:val="24"/>
        </w:rPr>
        <w:t>F</w:t>
      </w:r>
      <w:r w:rsidR="006F158C" w:rsidRPr="00E718BA">
        <w:rPr>
          <w:rFonts w:ascii="Garamond" w:eastAsia="Garamond" w:hAnsi="Garamond" w:cs="Garamond"/>
          <w:sz w:val="24"/>
          <w:szCs w:val="24"/>
        </w:rPr>
        <w:t xml:space="preserve">irst, a higher amount of material input per unit of physical output </w:t>
      </w:r>
      <w:r>
        <w:rPr>
          <w:rFonts w:ascii="Garamond" w:eastAsia="Garamond" w:hAnsi="Garamond" w:cs="Garamond"/>
          <w:sz w:val="24"/>
          <w:szCs w:val="24"/>
        </w:rPr>
        <w:t>might</w:t>
      </w:r>
      <w:r w:rsidRPr="00E718BA">
        <w:rPr>
          <w:rFonts w:ascii="Garamond" w:eastAsia="Garamond" w:hAnsi="Garamond" w:cs="Garamond"/>
          <w:sz w:val="24"/>
          <w:szCs w:val="24"/>
        </w:rPr>
        <w:t xml:space="preserve"> </w:t>
      </w:r>
      <w:r w:rsidR="006F158C" w:rsidRPr="00E718BA">
        <w:rPr>
          <w:rFonts w:ascii="Garamond" w:eastAsia="Garamond" w:hAnsi="Garamond" w:cs="Garamond"/>
          <w:sz w:val="24"/>
          <w:szCs w:val="24"/>
        </w:rPr>
        <w:t>be necessary to increase the lifetime of products</w:t>
      </w:r>
      <w:r w:rsidR="0082566D">
        <w:rPr>
          <w:rFonts w:ascii="Garamond" w:eastAsia="Garamond" w:hAnsi="Garamond" w:cs="Garamond"/>
          <w:sz w:val="24"/>
          <w:szCs w:val="24"/>
        </w:rPr>
        <w:t xml:space="preserve">; </w:t>
      </w:r>
      <w:r>
        <w:rPr>
          <w:rFonts w:ascii="Garamond" w:eastAsia="Garamond" w:hAnsi="Garamond" w:cs="Garamond"/>
          <w:sz w:val="24"/>
          <w:szCs w:val="24"/>
        </w:rPr>
        <w:t xml:space="preserve">causing </w:t>
      </w:r>
      <w:r w:rsidR="0082566D">
        <w:rPr>
          <w:rFonts w:ascii="Garamond" w:eastAsia="Garamond" w:hAnsi="Garamond" w:cs="Garamond"/>
          <w:sz w:val="24"/>
          <w:szCs w:val="24"/>
        </w:rPr>
        <w:t>an increase in</w:t>
      </w:r>
      <w:r w:rsidR="006F158C" w:rsidRPr="00E718BA">
        <w:rPr>
          <w:rFonts w:ascii="Garamond" w:eastAsia="Garamond" w:hAnsi="Garamond" w:cs="Garamond"/>
          <w:sz w:val="24"/>
          <w:szCs w:val="24"/>
        </w:rPr>
        <w:t xml:space="preserve"> technical input-output coefficients. Hence, whil</w:t>
      </w:r>
      <w:r>
        <w:rPr>
          <w:rFonts w:ascii="Garamond" w:eastAsia="Garamond" w:hAnsi="Garamond" w:cs="Garamond"/>
          <w:sz w:val="24"/>
          <w:szCs w:val="24"/>
        </w:rPr>
        <w:t>st a</w:t>
      </w:r>
      <w:r w:rsidR="006F158C" w:rsidRPr="00E718BA">
        <w:rPr>
          <w:rFonts w:ascii="Garamond" w:eastAsia="Garamond" w:hAnsi="Garamond" w:cs="Garamond"/>
          <w:sz w:val="24"/>
          <w:szCs w:val="24"/>
        </w:rPr>
        <w:t xml:space="preserve"> lower final demand </w:t>
      </w:r>
      <w:r>
        <w:rPr>
          <w:rFonts w:ascii="Garamond" w:eastAsia="Garamond" w:hAnsi="Garamond" w:cs="Garamond"/>
          <w:sz w:val="24"/>
          <w:szCs w:val="24"/>
        </w:rPr>
        <w:t xml:space="preserve">might </w:t>
      </w:r>
      <w:r w:rsidR="006F158C" w:rsidRPr="00E718BA">
        <w:rPr>
          <w:rFonts w:ascii="Garamond" w:eastAsia="Garamond" w:hAnsi="Garamond" w:cs="Garamond"/>
          <w:sz w:val="24"/>
          <w:szCs w:val="24"/>
        </w:rPr>
        <w:t xml:space="preserve">reduce material consumption, the associated change in product design </w:t>
      </w:r>
      <w:r>
        <w:rPr>
          <w:rFonts w:ascii="Garamond" w:eastAsia="Garamond" w:hAnsi="Garamond" w:cs="Garamond"/>
          <w:sz w:val="24"/>
          <w:szCs w:val="24"/>
        </w:rPr>
        <w:t xml:space="preserve">can </w:t>
      </w:r>
      <w:r w:rsidR="0082566D">
        <w:rPr>
          <w:rFonts w:ascii="Garamond" w:eastAsia="Garamond" w:hAnsi="Garamond" w:cs="Garamond"/>
          <w:sz w:val="24"/>
          <w:szCs w:val="24"/>
        </w:rPr>
        <w:t>result in a</w:t>
      </w:r>
      <w:r w:rsidR="006F158C" w:rsidRPr="00E718BA">
        <w:rPr>
          <w:rFonts w:ascii="Garamond" w:eastAsia="Garamond" w:hAnsi="Garamond" w:cs="Garamond"/>
          <w:sz w:val="24"/>
          <w:szCs w:val="24"/>
        </w:rPr>
        <w:t xml:space="preserve"> higher demand for materials</w:t>
      </w:r>
      <w:r>
        <w:rPr>
          <w:rFonts w:ascii="Garamond" w:eastAsia="Garamond" w:hAnsi="Garamond" w:cs="Garamond"/>
          <w:sz w:val="24"/>
          <w:szCs w:val="24"/>
        </w:rPr>
        <w:t>.</w:t>
      </w:r>
      <w:r w:rsidR="006F158C" w:rsidRPr="00E718BA">
        <w:rPr>
          <w:rFonts w:ascii="Garamond" w:eastAsia="Garamond" w:hAnsi="Garamond" w:cs="Garamond"/>
          <w:sz w:val="24"/>
          <w:szCs w:val="24"/>
        </w:rPr>
        <w:t xml:space="preserve"> </w:t>
      </w:r>
      <w:r>
        <w:rPr>
          <w:rFonts w:ascii="Garamond" w:eastAsia="Garamond" w:hAnsi="Garamond" w:cs="Garamond"/>
          <w:sz w:val="24"/>
          <w:szCs w:val="24"/>
        </w:rPr>
        <w:t>Secondly</w:t>
      </w:r>
      <w:r w:rsidR="0082566D">
        <w:rPr>
          <w:rFonts w:ascii="Garamond" w:eastAsia="Garamond" w:hAnsi="Garamond" w:cs="Garamond"/>
          <w:sz w:val="24"/>
          <w:szCs w:val="24"/>
        </w:rPr>
        <w:t xml:space="preserve">, </w:t>
      </w:r>
      <w:r w:rsidR="006F158C" w:rsidRPr="00E718BA">
        <w:rPr>
          <w:rFonts w:ascii="Garamond" w:eastAsia="Garamond" w:hAnsi="Garamond" w:cs="Garamond"/>
          <w:sz w:val="24"/>
          <w:szCs w:val="24"/>
        </w:rPr>
        <w:t xml:space="preserve">product lifetime extension </w:t>
      </w:r>
      <w:r>
        <w:rPr>
          <w:rFonts w:ascii="Garamond" w:eastAsia="Garamond" w:hAnsi="Garamond" w:cs="Garamond"/>
          <w:sz w:val="24"/>
          <w:szCs w:val="24"/>
        </w:rPr>
        <w:t>intervention</w:t>
      </w:r>
      <w:r w:rsidRPr="00E718BA">
        <w:rPr>
          <w:rFonts w:ascii="Garamond" w:eastAsia="Garamond" w:hAnsi="Garamond" w:cs="Garamond"/>
          <w:sz w:val="24"/>
          <w:szCs w:val="24"/>
        </w:rPr>
        <w:t xml:space="preserve">s </w:t>
      </w:r>
      <w:r w:rsidR="006F158C" w:rsidRPr="00E718BA">
        <w:rPr>
          <w:rFonts w:ascii="Garamond" w:eastAsia="Garamond" w:hAnsi="Garamond" w:cs="Garamond"/>
          <w:sz w:val="24"/>
          <w:szCs w:val="24"/>
        </w:rPr>
        <w:t xml:space="preserve">increase final demand for maintenance and repair services. These services still require material inputs, although </w:t>
      </w:r>
      <w:r>
        <w:rPr>
          <w:rFonts w:ascii="Garamond" w:eastAsia="Garamond" w:hAnsi="Garamond" w:cs="Garamond"/>
          <w:sz w:val="24"/>
          <w:szCs w:val="24"/>
        </w:rPr>
        <w:t xml:space="preserve">likely </w:t>
      </w:r>
      <w:r w:rsidR="006F158C" w:rsidRPr="00E718BA">
        <w:rPr>
          <w:rFonts w:ascii="Garamond" w:eastAsia="Garamond" w:hAnsi="Garamond" w:cs="Garamond"/>
          <w:sz w:val="24"/>
          <w:szCs w:val="24"/>
        </w:rPr>
        <w:t xml:space="preserve">less </w:t>
      </w:r>
      <w:r>
        <w:rPr>
          <w:rFonts w:ascii="Garamond" w:eastAsia="Garamond" w:hAnsi="Garamond" w:cs="Garamond"/>
          <w:sz w:val="24"/>
          <w:szCs w:val="24"/>
        </w:rPr>
        <w:t>than</w:t>
      </w:r>
      <w:r w:rsidR="006F158C" w:rsidRPr="00E718BA">
        <w:rPr>
          <w:rFonts w:ascii="Garamond" w:eastAsia="Garamond" w:hAnsi="Garamond" w:cs="Garamond"/>
          <w:sz w:val="24"/>
          <w:szCs w:val="24"/>
        </w:rPr>
        <w:t xml:space="preserve"> the production of brand-new products. </w:t>
      </w:r>
      <w:r>
        <w:rPr>
          <w:rFonts w:ascii="Garamond" w:eastAsia="Garamond" w:hAnsi="Garamond" w:cs="Garamond"/>
          <w:sz w:val="24"/>
          <w:szCs w:val="24"/>
        </w:rPr>
        <w:t>Additionally</w:t>
      </w:r>
      <w:r w:rsidR="006F158C" w:rsidRPr="00E718BA">
        <w:rPr>
          <w:rFonts w:ascii="Garamond" w:eastAsia="Garamond" w:hAnsi="Garamond" w:cs="Garamond"/>
          <w:sz w:val="24"/>
          <w:szCs w:val="24"/>
        </w:rPr>
        <w:t>, the associated shift in final demand (from manufacturing sectors to repair) can affect relative prices.</w:t>
      </w:r>
    </w:p>
    <w:p w14:paraId="47CE80D0" w14:textId="7F20B724" w:rsidR="00A27FB2" w:rsidRDefault="00AE59BF" w:rsidP="00A27FB2">
      <w:pPr>
        <w:widowControl w:val="0"/>
        <w:pBdr>
          <w:top w:val="nil"/>
          <w:left w:val="nil"/>
          <w:bottom w:val="nil"/>
          <w:right w:val="nil"/>
          <w:between w:val="nil"/>
        </w:pBdr>
        <w:spacing w:after="0" w:line="276" w:lineRule="auto"/>
        <w:ind w:right="112"/>
        <w:jc w:val="both"/>
        <w:rPr>
          <w:rFonts w:ascii="Garamond" w:eastAsia="Garamond" w:hAnsi="Garamond" w:cs="Garamond"/>
          <w:sz w:val="24"/>
          <w:szCs w:val="24"/>
        </w:rPr>
      </w:pPr>
      <w:bookmarkStart w:id="91" w:name="_heading=h.3rdcrjn" w:colFirst="0" w:colLast="0"/>
      <w:bookmarkEnd w:id="91"/>
      <w:r>
        <w:rPr>
          <w:rFonts w:ascii="Garamond" w:eastAsia="Garamond" w:hAnsi="Garamond" w:cs="Garamond"/>
          <w:sz w:val="24"/>
          <w:szCs w:val="24"/>
        </w:rPr>
        <w:t xml:space="preserve">In relation to </w:t>
      </w:r>
      <w:r w:rsidR="006F158C" w:rsidRPr="00E718BA">
        <w:rPr>
          <w:rFonts w:ascii="Garamond" w:eastAsia="Garamond" w:hAnsi="Garamond" w:cs="Garamond"/>
          <w:sz w:val="24"/>
          <w:szCs w:val="24"/>
        </w:rPr>
        <w:t xml:space="preserve">assumptions regarding </w:t>
      </w:r>
      <w:r w:rsidR="00D96D2B">
        <w:rPr>
          <w:rFonts w:ascii="Garamond" w:eastAsia="Garamond" w:hAnsi="Garamond" w:cs="Garamond"/>
          <w:sz w:val="24"/>
          <w:szCs w:val="24"/>
        </w:rPr>
        <w:t>final demand</w:t>
      </w:r>
      <w:r w:rsidR="006F158C" w:rsidRPr="00E718BA">
        <w:rPr>
          <w:rFonts w:ascii="Garamond" w:eastAsia="Garamond" w:hAnsi="Garamond" w:cs="Garamond"/>
          <w:sz w:val="24"/>
          <w:szCs w:val="24"/>
        </w:rPr>
        <w:t xml:space="preserve"> for repair and maintenance services</w:t>
      </w:r>
      <w:r w:rsidR="00D96D2B">
        <w:rPr>
          <w:rFonts w:ascii="Garamond" w:eastAsia="Garamond" w:hAnsi="Garamond" w:cs="Garamond"/>
          <w:sz w:val="24"/>
          <w:szCs w:val="24"/>
        </w:rPr>
        <w:t>, s</w:t>
      </w:r>
      <w:r w:rsidR="006F158C" w:rsidRPr="00E718BA">
        <w:rPr>
          <w:rFonts w:ascii="Garamond" w:eastAsia="Garamond" w:hAnsi="Garamond" w:cs="Garamond"/>
          <w:sz w:val="24"/>
          <w:szCs w:val="24"/>
        </w:rPr>
        <w:t xml:space="preserve">ome studies keep </w:t>
      </w:r>
      <w:r w:rsidR="00D96D2B">
        <w:rPr>
          <w:rFonts w:ascii="Garamond" w:eastAsia="Garamond" w:hAnsi="Garamond" w:cs="Garamond"/>
          <w:sz w:val="24"/>
          <w:szCs w:val="24"/>
        </w:rPr>
        <w:t>this</w:t>
      </w:r>
      <w:r w:rsidR="006F158C" w:rsidRPr="00E718BA">
        <w:rPr>
          <w:rFonts w:ascii="Garamond" w:eastAsia="Garamond" w:hAnsi="Garamond" w:cs="Garamond"/>
          <w:sz w:val="24"/>
          <w:szCs w:val="24"/>
        </w:rPr>
        <w:t xml:space="preserve"> constant in absolute terms</w:t>
      </w:r>
      <w:r>
        <w:rPr>
          <w:rFonts w:ascii="Garamond" w:eastAsia="Garamond" w:hAnsi="Garamond" w:cs="Garamond"/>
          <w:sz w:val="24"/>
          <w:szCs w:val="24"/>
        </w:rPr>
        <w:t>,</w:t>
      </w:r>
      <w:r w:rsidR="006F158C" w:rsidRPr="00E718BA">
        <w:rPr>
          <w:rFonts w:ascii="Garamond" w:eastAsia="Garamond" w:hAnsi="Garamond" w:cs="Garamond"/>
          <w:sz w:val="24"/>
          <w:szCs w:val="24"/>
        </w:rPr>
        <w:t xml:space="preserve"> s</w:t>
      </w:r>
      <w:r>
        <w:rPr>
          <w:rFonts w:ascii="Garamond" w:eastAsia="Garamond" w:hAnsi="Garamond" w:cs="Garamond"/>
          <w:sz w:val="24"/>
          <w:szCs w:val="24"/>
        </w:rPr>
        <w:t>uch as</w:t>
      </w:r>
      <w:r w:rsidR="006F158C" w:rsidRPr="00E718BA">
        <w:rPr>
          <w:rFonts w:ascii="Garamond" w:eastAsia="Garamond" w:hAnsi="Garamond" w:cs="Garamond"/>
          <w:sz w:val="24"/>
          <w:szCs w:val="24"/>
        </w:rPr>
        <w:t xml:space="preserve"> Wiebe </w:t>
      </w:r>
      <w:hyperlink w:anchor="_heading=h.3whwml4">
        <w:r w:rsidR="006F158C" w:rsidRPr="00E718BA">
          <w:rPr>
            <w:rFonts w:ascii="Garamond" w:eastAsia="Garamond" w:hAnsi="Garamond" w:cs="Garamond"/>
            <w:sz w:val="24"/>
            <w:szCs w:val="24"/>
          </w:rPr>
          <w:t xml:space="preserve">(2019), </w:t>
        </w:r>
      </w:hyperlink>
      <w:r w:rsidR="006F158C" w:rsidRPr="00E718BA">
        <w:rPr>
          <w:rFonts w:ascii="Garamond" w:eastAsia="Garamond" w:hAnsi="Garamond" w:cs="Garamond"/>
          <w:sz w:val="24"/>
          <w:szCs w:val="24"/>
        </w:rPr>
        <w:t xml:space="preserve">and the ‘product lifetime extension with functional upgrading’ scenario in Kondo and Nakamura </w:t>
      </w:r>
      <w:hyperlink w:anchor="_heading=h.1y810tw">
        <w:r w:rsidR="006F158C" w:rsidRPr="00E718BA">
          <w:rPr>
            <w:rFonts w:ascii="Garamond" w:eastAsia="Garamond" w:hAnsi="Garamond" w:cs="Garamond"/>
            <w:sz w:val="24"/>
            <w:szCs w:val="24"/>
          </w:rPr>
          <w:t>(2004).</w:t>
        </w:r>
      </w:hyperlink>
      <w:r w:rsidR="006F158C" w:rsidRPr="00E718BA">
        <w:rPr>
          <w:rFonts w:ascii="Garamond" w:eastAsia="Garamond" w:hAnsi="Garamond" w:cs="Garamond"/>
          <w:sz w:val="24"/>
          <w:szCs w:val="24"/>
        </w:rPr>
        <w:t xml:space="preserve"> Other studies assume </w:t>
      </w:r>
      <w:r>
        <w:rPr>
          <w:rFonts w:ascii="Garamond" w:eastAsia="Garamond" w:hAnsi="Garamond" w:cs="Garamond"/>
          <w:sz w:val="24"/>
          <w:szCs w:val="24"/>
        </w:rPr>
        <w:t xml:space="preserve">that </w:t>
      </w:r>
      <w:r w:rsidR="006F158C" w:rsidRPr="00E718BA">
        <w:rPr>
          <w:rFonts w:ascii="Garamond" w:eastAsia="Garamond" w:hAnsi="Garamond" w:cs="Garamond"/>
          <w:sz w:val="24"/>
          <w:szCs w:val="24"/>
        </w:rPr>
        <w:t>repair and maintenance services</w:t>
      </w:r>
      <w:r w:rsidR="00A27FB2">
        <w:rPr>
          <w:rFonts w:ascii="Garamond" w:eastAsia="Garamond" w:hAnsi="Garamond" w:cs="Garamond"/>
          <w:sz w:val="24"/>
          <w:szCs w:val="24"/>
        </w:rPr>
        <w:t xml:space="preserve"> </w:t>
      </w:r>
      <w:r w:rsidR="006F158C" w:rsidRPr="00E718BA">
        <w:rPr>
          <w:rFonts w:ascii="Garamond" w:eastAsia="Garamond" w:hAnsi="Garamond" w:cs="Garamond"/>
          <w:sz w:val="24"/>
          <w:szCs w:val="24"/>
        </w:rPr>
        <w:t xml:space="preserve">only increase proportionally, </w:t>
      </w:r>
      <w:r w:rsidR="00A27FB2" w:rsidRPr="00E718BA">
        <w:rPr>
          <w:rFonts w:ascii="Garamond" w:eastAsia="Garamond" w:hAnsi="Garamond" w:cs="Garamond"/>
          <w:sz w:val="24"/>
          <w:szCs w:val="24"/>
        </w:rPr>
        <w:t>s</w:t>
      </w:r>
      <w:r w:rsidR="00A27FB2">
        <w:rPr>
          <w:rFonts w:ascii="Garamond" w:eastAsia="Garamond" w:hAnsi="Garamond" w:cs="Garamond"/>
          <w:sz w:val="24"/>
          <w:szCs w:val="24"/>
        </w:rPr>
        <w:t>uch as</w:t>
      </w:r>
      <w:r w:rsidR="00A27FB2" w:rsidRPr="00E718BA">
        <w:rPr>
          <w:rFonts w:ascii="Garamond" w:eastAsia="Garamond" w:hAnsi="Garamond" w:cs="Garamond"/>
          <w:sz w:val="24"/>
          <w:szCs w:val="24"/>
        </w:rPr>
        <w:t xml:space="preserve"> </w:t>
      </w:r>
      <w:r w:rsidR="006F158C" w:rsidRPr="00E718BA">
        <w:rPr>
          <w:rFonts w:ascii="Garamond" w:eastAsia="Garamond" w:hAnsi="Garamond" w:cs="Garamond"/>
          <w:sz w:val="24"/>
          <w:szCs w:val="24"/>
        </w:rPr>
        <w:t xml:space="preserve">Donati et al. </w:t>
      </w:r>
      <w:hyperlink w:anchor="_heading=h.z337ya">
        <w:r w:rsidR="006F158C" w:rsidRPr="00E718BA">
          <w:rPr>
            <w:rFonts w:ascii="Garamond" w:eastAsia="Garamond" w:hAnsi="Garamond" w:cs="Garamond"/>
            <w:sz w:val="24"/>
            <w:szCs w:val="24"/>
          </w:rPr>
          <w:t>(2020),</w:t>
        </w:r>
      </w:hyperlink>
      <w:r w:rsidR="006F158C" w:rsidRPr="00E718BA">
        <w:rPr>
          <w:rFonts w:ascii="Garamond" w:eastAsia="Garamond" w:hAnsi="Garamond" w:cs="Garamond"/>
          <w:sz w:val="24"/>
          <w:szCs w:val="24"/>
        </w:rPr>
        <w:t xml:space="preserve"> and the ‘product lifetime extension with no-functional upgrading’ </w:t>
      </w:r>
      <w:r w:rsidR="0082566D">
        <w:rPr>
          <w:rFonts w:ascii="Garamond" w:eastAsia="Garamond" w:hAnsi="Garamond" w:cs="Garamond"/>
          <w:sz w:val="24"/>
          <w:szCs w:val="24"/>
        </w:rPr>
        <w:t xml:space="preserve">scenario </w:t>
      </w:r>
      <w:r w:rsidR="006F158C" w:rsidRPr="00E718BA">
        <w:rPr>
          <w:rFonts w:ascii="Garamond" w:eastAsia="Garamond" w:hAnsi="Garamond" w:cs="Garamond"/>
          <w:sz w:val="24"/>
          <w:szCs w:val="24"/>
        </w:rPr>
        <w:t xml:space="preserve">in Kondo and Nakamura </w:t>
      </w:r>
      <w:hyperlink w:anchor="_heading=h.1y810tw">
        <w:r w:rsidR="006F158C" w:rsidRPr="00E718BA">
          <w:rPr>
            <w:rFonts w:ascii="Garamond" w:eastAsia="Garamond" w:hAnsi="Garamond" w:cs="Garamond"/>
            <w:sz w:val="24"/>
            <w:szCs w:val="24"/>
          </w:rPr>
          <w:t>(2004).</w:t>
        </w:r>
      </w:hyperlink>
      <w:r w:rsidR="006F158C" w:rsidRPr="00E718BA">
        <w:rPr>
          <w:rFonts w:ascii="Garamond" w:eastAsia="Garamond" w:hAnsi="Garamond" w:cs="Garamond"/>
          <w:sz w:val="24"/>
          <w:szCs w:val="24"/>
        </w:rPr>
        <w:t xml:space="preserve"> As a result, the socio-economic results of these interventions considerably differ depending on how their impact on final demand is modelled.</w:t>
      </w:r>
    </w:p>
    <w:p w14:paraId="2F20AC1C" w14:textId="7ABD365D" w:rsidR="004417A2" w:rsidRPr="00E718BA" w:rsidRDefault="006F158C" w:rsidP="00A97151">
      <w:pPr>
        <w:widowControl w:val="0"/>
        <w:pBdr>
          <w:top w:val="nil"/>
          <w:left w:val="nil"/>
          <w:bottom w:val="nil"/>
          <w:right w:val="nil"/>
          <w:between w:val="nil"/>
        </w:pBdr>
        <w:spacing w:after="0" w:line="276" w:lineRule="auto"/>
        <w:ind w:right="112"/>
        <w:jc w:val="both"/>
        <w:rPr>
          <w:rFonts w:ascii="Garamond" w:eastAsia="Garamond" w:hAnsi="Garamond" w:cs="Garamond"/>
          <w:sz w:val="24"/>
          <w:szCs w:val="24"/>
        </w:rPr>
      </w:pPr>
      <w:del w:id="92" w:author="Jose.Ramos-Torres-Feverei" w:date="2025-03-17T18:21:00Z" w16du:dateUtc="2025-03-17T17:21:00Z">
        <w:r w:rsidRPr="00E718BA" w:rsidDel="003614B3">
          <w:rPr>
            <w:rFonts w:ascii="Garamond" w:eastAsia="Garamond" w:hAnsi="Garamond" w:cs="Garamond"/>
            <w:sz w:val="24"/>
            <w:szCs w:val="24"/>
          </w:rPr>
          <w:delText xml:space="preserve"> </w:delText>
        </w:r>
      </w:del>
      <w:r w:rsidR="00C16504">
        <w:rPr>
          <w:rFonts w:ascii="Garamond" w:eastAsia="Garamond" w:hAnsi="Garamond" w:cs="Garamond"/>
          <w:sz w:val="24"/>
          <w:szCs w:val="24"/>
        </w:rPr>
        <w:t>E</w:t>
      </w:r>
      <w:r w:rsidRPr="00E718BA">
        <w:rPr>
          <w:rFonts w:ascii="Garamond" w:eastAsia="Garamond" w:hAnsi="Garamond" w:cs="Garamond"/>
          <w:sz w:val="24"/>
          <w:szCs w:val="24"/>
        </w:rPr>
        <w:t xml:space="preserve">mployment </w:t>
      </w:r>
      <w:r w:rsidR="00C16504">
        <w:rPr>
          <w:rFonts w:ascii="Garamond" w:eastAsia="Garamond" w:hAnsi="Garamond" w:cs="Garamond"/>
          <w:sz w:val="24"/>
          <w:szCs w:val="24"/>
        </w:rPr>
        <w:t xml:space="preserve">might </w:t>
      </w:r>
      <w:r w:rsidRPr="00E718BA">
        <w:rPr>
          <w:rFonts w:ascii="Garamond" w:eastAsia="Garamond" w:hAnsi="Garamond" w:cs="Garamond"/>
          <w:sz w:val="24"/>
          <w:szCs w:val="24"/>
        </w:rPr>
        <w:t>increase if total final demand is kept constant in absolute terms</w:t>
      </w:r>
      <w:r w:rsidR="00C16504">
        <w:rPr>
          <w:rFonts w:ascii="Garamond" w:eastAsia="Garamond" w:hAnsi="Garamond" w:cs="Garamond"/>
          <w:sz w:val="24"/>
          <w:szCs w:val="24"/>
        </w:rPr>
        <w:t xml:space="preserve">, given the higher labour-intensity of </w:t>
      </w:r>
      <w:r w:rsidRPr="00E718BA">
        <w:rPr>
          <w:rFonts w:ascii="Garamond" w:eastAsia="Garamond" w:hAnsi="Garamond" w:cs="Garamond"/>
          <w:sz w:val="24"/>
          <w:szCs w:val="24"/>
        </w:rPr>
        <w:t xml:space="preserve">repair and maintenance services </w:t>
      </w:r>
      <w:r w:rsidR="00C16504">
        <w:rPr>
          <w:rFonts w:ascii="Garamond" w:eastAsia="Garamond" w:hAnsi="Garamond" w:cs="Garamond"/>
          <w:sz w:val="24"/>
          <w:szCs w:val="24"/>
        </w:rPr>
        <w:t>compared to</w:t>
      </w:r>
      <w:r w:rsidRPr="00E718BA">
        <w:rPr>
          <w:rFonts w:ascii="Garamond" w:eastAsia="Garamond" w:hAnsi="Garamond" w:cs="Garamond"/>
          <w:sz w:val="24"/>
          <w:szCs w:val="24"/>
        </w:rPr>
        <w:t xml:space="preserve"> the manufacturing sector. However, as Kondo and Nakamura </w:t>
      </w:r>
      <w:hyperlink w:anchor="_heading=h.1y810tw">
        <w:r w:rsidRPr="00E718BA">
          <w:rPr>
            <w:rFonts w:ascii="Garamond" w:eastAsia="Garamond" w:hAnsi="Garamond" w:cs="Garamond"/>
            <w:sz w:val="24"/>
            <w:szCs w:val="24"/>
          </w:rPr>
          <w:t>(2004)</w:t>
        </w:r>
      </w:hyperlink>
      <w:r w:rsidRPr="00E718BA">
        <w:rPr>
          <w:rFonts w:ascii="Garamond" w:eastAsia="Garamond" w:hAnsi="Garamond" w:cs="Garamond"/>
          <w:sz w:val="24"/>
          <w:szCs w:val="24"/>
        </w:rPr>
        <w:t xml:space="preserve"> observe, a constant final demand may imply an </w:t>
      </w:r>
      <w:r w:rsidRPr="00E718BA">
        <w:rPr>
          <w:rFonts w:ascii="Garamond" w:eastAsia="Garamond" w:hAnsi="Garamond" w:cs="Garamond"/>
          <w:sz w:val="24"/>
          <w:szCs w:val="24"/>
        </w:rPr>
        <w:lastRenderedPageBreak/>
        <w:t xml:space="preserve">unrealistic </w:t>
      </w:r>
      <w:r w:rsidR="00C16504">
        <w:rPr>
          <w:rFonts w:ascii="Garamond" w:eastAsia="Garamond" w:hAnsi="Garamond" w:cs="Garamond"/>
          <w:sz w:val="24"/>
          <w:szCs w:val="24"/>
        </w:rPr>
        <w:t xml:space="preserve">demand </w:t>
      </w:r>
      <w:r w:rsidRPr="00E718BA">
        <w:rPr>
          <w:rFonts w:ascii="Garamond" w:eastAsia="Garamond" w:hAnsi="Garamond" w:cs="Garamond"/>
          <w:sz w:val="24"/>
          <w:szCs w:val="24"/>
        </w:rPr>
        <w:t xml:space="preserve">increase in the repair and maintenance sector. On a more realistic note, Wiebe et al. (2023), working across five </w:t>
      </w:r>
      <w:r w:rsidR="00A27FB2">
        <w:rPr>
          <w:rFonts w:ascii="Garamond" w:eastAsia="Garamond" w:hAnsi="Garamond" w:cs="Garamond"/>
          <w:sz w:val="24"/>
          <w:szCs w:val="24"/>
        </w:rPr>
        <w:t xml:space="preserve">consumer goods </w:t>
      </w:r>
      <w:r w:rsidRPr="00E718BA">
        <w:rPr>
          <w:rFonts w:ascii="Garamond" w:eastAsia="Garamond" w:hAnsi="Garamond" w:cs="Garamond"/>
          <w:sz w:val="24"/>
          <w:szCs w:val="24"/>
        </w:rPr>
        <w:t>supply chains (electronics; textiles; construction; plastics; metal</w:t>
      </w:r>
      <w:r w:rsidR="00A97151">
        <w:rPr>
          <w:rFonts w:ascii="Garamond" w:eastAsia="Garamond" w:hAnsi="Garamond" w:cs="Garamond"/>
          <w:sz w:val="24"/>
          <w:szCs w:val="24"/>
        </w:rPr>
        <w:t xml:space="preserve"> produ</w:t>
      </w:r>
      <w:r w:rsidR="006D3405">
        <w:rPr>
          <w:rFonts w:ascii="Garamond" w:eastAsia="Garamond" w:hAnsi="Garamond" w:cs="Garamond"/>
          <w:sz w:val="24"/>
          <w:szCs w:val="24"/>
        </w:rPr>
        <w:t>c</w:t>
      </w:r>
      <w:r w:rsidR="00A97151">
        <w:rPr>
          <w:rFonts w:ascii="Garamond" w:eastAsia="Garamond" w:hAnsi="Garamond" w:cs="Garamond"/>
          <w:sz w:val="24"/>
          <w:szCs w:val="24"/>
        </w:rPr>
        <w:t>ts</w:t>
      </w:r>
      <w:r w:rsidRPr="00E718BA">
        <w:rPr>
          <w:rFonts w:ascii="Garamond" w:eastAsia="Garamond" w:hAnsi="Garamond" w:cs="Garamond"/>
          <w:sz w:val="24"/>
          <w:szCs w:val="24"/>
        </w:rPr>
        <w:t>) report on the positive impacts</w:t>
      </w:r>
      <w:r w:rsidR="00A27FB2">
        <w:rPr>
          <w:rFonts w:ascii="Garamond" w:eastAsia="Garamond" w:hAnsi="Garamond" w:cs="Garamond"/>
          <w:sz w:val="24"/>
          <w:szCs w:val="24"/>
        </w:rPr>
        <w:t xml:space="preserve"> in Norway</w:t>
      </w:r>
      <w:r w:rsidRPr="00E718BA">
        <w:rPr>
          <w:rFonts w:ascii="Garamond" w:eastAsia="Garamond" w:hAnsi="Garamond" w:cs="Garamond"/>
          <w:sz w:val="24"/>
          <w:szCs w:val="24"/>
        </w:rPr>
        <w:t xml:space="preserve"> of </w:t>
      </w:r>
      <w:r w:rsidR="00A27FB2">
        <w:rPr>
          <w:rFonts w:ascii="Garamond" w:eastAsia="Garamond" w:hAnsi="Garamond" w:cs="Garamond"/>
          <w:sz w:val="24"/>
          <w:szCs w:val="24"/>
        </w:rPr>
        <w:t>product lifetime extension</w:t>
      </w:r>
      <w:r w:rsidRPr="00E718BA">
        <w:rPr>
          <w:rFonts w:ascii="Garamond" w:eastAsia="Garamond" w:hAnsi="Garamond" w:cs="Garamond"/>
          <w:sz w:val="24"/>
          <w:szCs w:val="24"/>
        </w:rPr>
        <w:t>, resulting in increased employment and decreased imports, which potentially leads to lower emissions</w:t>
      </w:r>
      <w:r w:rsidR="00A27FB2">
        <w:rPr>
          <w:rFonts w:ascii="Garamond" w:eastAsia="Garamond" w:hAnsi="Garamond" w:cs="Garamond"/>
          <w:sz w:val="24"/>
          <w:szCs w:val="24"/>
        </w:rPr>
        <w:t>. Yet</w:t>
      </w:r>
      <w:r w:rsidRPr="00E718BA">
        <w:rPr>
          <w:rFonts w:ascii="Garamond" w:eastAsia="Garamond" w:hAnsi="Garamond" w:cs="Garamond"/>
          <w:sz w:val="24"/>
          <w:szCs w:val="24"/>
        </w:rPr>
        <w:t>, they recognise potential negative impact</w:t>
      </w:r>
      <w:r w:rsidR="00A27FB2">
        <w:rPr>
          <w:rFonts w:ascii="Garamond" w:eastAsia="Garamond" w:hAnsi="Garamond" w:cs="Garamond"/>
          <w:sz w:val="24"/>
          <w:szCs w:val="24"/>
        </w:rPr>
        <w:t xml:space="preserve">s on </w:t>
      </w:r>
      <w:r w:rsidR="006D3405">
        <w:rPr>
          <w:rFonts w:ascii="Garamond" w:eastAsia="Garamond" w:hAnsi="Garamond" w:cs="Garamond"/>
          <w:sz w:val="24"/>
          <w:szCs w:val="24"/>
        </w:rPr>
        <w:t>employment</w:t>
      </w:r>
      <w:r w:rsidRPr="00E718BA">
        <w:rPr>
          <w:rFonts w:ascii="Garamond" w:eastAsia="Garamond" w:hAnsi="Garamond" w:cs="Garamond"/>
          <w:sz w:val="24"/>
          <w:szCs w:val="24"/>
        </w:rPr>
        <w:t xml:space="preserve"> at a global level. </w:t>
      </w:r>
    </w:p>
    <w:p w14:paraId="2F20AC1D" w14:textId="77777777" w:rsidR="004417A2" w:rsidRPr="00E718BA" w:rsidRDefault="004417A2">
      <w:pPr>
        <w:spacing w:after="0" w:line="276" w:lineRule="auto"/>
        <w:jc w:val="both"/>
        <w:rPr>
          <w:rFonts w:ascii="Garamond" w:eastAsia="Garamond" w:hAnsi="Garamond" w:cs="Garamond"/>
          <w:i/>
          <w:sz w:val="24"/>
          <w:szCs w:val="24"/>
        </w:rPr>
      </w:pPr>
    </w:p>
    <w:p w14:paraId="2F20AC1E" w14:textId="77777777" w:rsidR="004417A2" w:rsidRPr="00E718BA" w:rsidRDefault="006F158C">
      <w:pPr>
        <w:spacing w:after="0" w:line="276" w:lineRule="auto"/>
        <w:jc w:val="both"/>
        <w:rPr>
          <w:rFonts w:ascii="Garamond" w:eastAsia="Garamond" w:hAnsi="Garamond" w:cs="Garamond"/>
          <w:i/>
          <w:sz w:val="24"/>
          <w:szCs w:val="24"/>
        </w:rPr>
      </w:pPr>
      <w:r w:rsidRPr="00E718BA">
        <w:rPr>
          <w:rFonts w:ascii="Garamond" w:eastAsia="Garamond" w:hAnsi="Garamond" w:cs="Garamond"/>
          <w:i/>
          <w:sz w:val="24"/>
          <w:szCs w:val="24"/>
        </w:rPr>
        <w:t>3.3.2 Closing supply chains</w:t>
      </w:r>
    </w:p>
    <w:p w14:paraId="65DF79A0" w14:textId="0222CFAF" w:rsidR="00781B3E" w:rsidRDefault="00781B3E">
      <w:pPr>
        <w:widowControl w:val="0"/>
        <w:pBdr>
          <w:top w:val="nil"/>
          <w:left w:val="nil"/>
          <w:bottom w:val="nil"/>
          <w:right w:val="nil"/>
          <w:between w:val="nil"/>
        </w:pBdr>
        <w:spacing w:after="0" w:line="276" w:lineRule="auto"/>
        <w:ind w:right="113"/>
        <w:jc w:val="both"/>
        <w:rPr>
          <w:rFonts w:ascii="Garamond" w:eastAsia="Garamond" w:hAnsi="Garamond" w:cs="Garamond"/>
          <w:sz w:val="24"/>
          <w:szCs w:val="24"/>
        </w:rPr>
      </w:pPr>
      <w:r>
        <w:rPr>
          <w:rFonts w:ascii="Garamond" w:eastAsia="Garamond" w:hAnsi="Garamond" w:cs="Garamond"/>
          <w:sz w:val="24"/>
          <w:szCs w:val="24"/>
        </w:rPr>
        <w:t>C</w:t>
      </w:r>
      <w:r w:rsidR="006F158C" w:rsidRPr="00E718BA">
        <w:rPr>
          <w:rFonts w:ascii="Garamond" w:eastAsia="Garamond" w:hAnsi="Garamond" w:cs="Garamond"/>
          <w:sz w:val="24"/>
          <w:szCs w:val="24"/>
        </w:rPr>
        <w:t xml:space="preserve">losing supply chains strategies imply the reintegration of materials at different levels of the supply chain after being used, via for instance product reuse, component reuse, refurbishing, and recycling. </w:t>
      </w:r>
      <w:r>
        <w:rPr>
          <w:rFonts w:ascii="Garamond" w:eastAsia="Garamond" w:hAnsi="Garamond" w:cs="Garamond"/>
          <w:sz w:val="24"/>
          <w:szCs w:val="24"/>
        </w:rPr>
        <w:t>42</w:t>
      </w:r>
      <w:r w:rsidRPr="00E718BA">
        <w:rPr>
          <w:rFonts w:ascii="Garamond" w:eastAsia="Garamond" w:hAnsi="Garamond" w:cs="Garamond"/>
          <w:sz w:val="24"/>
          <w:szCs w:val="24"/>
        </w:rPr>
        <w:t xml:space="preserve"> </w:t>
      </w:r>
      <w:r w:rsidR="006F158C" w:rsidRPr="00E718BA">
        <w:rPr>
          <w:rFonts w:ascii="Garamond" w:eastAsia="Garamond" w:hAnsi="Garamond" w:cs="Garamond"/>
          <w:sz w:val="24"/>
          <w:szCs w:val="24"/>
        </w:rPr>
        <w:t xml:space="preserve">papers, dealing with recycling, reuse, and remanufacturing strategies are included in this category, presenting several modelling challenges. </w:t>
      </w:r>
    </w:p>
    <w:p w14:paraId="32502529" w14:textId="47831573" w:rsidR="00CE5338" w:rsidRDefault="006F158C">
      <w:pPr>
        <w:widowControl w:val="0"/>
        <w:pBdr>
          <w:top w:val="nil"/>
          <w:left w:val="nil"/>
          <w:bottom w:val="nil"/>
          <w:right w:val="nil"/>
          <w:between w:val="nil"/>
        </w:pBdr>
        <w:spacing w:after="0" w:line="276" w:lineRule="auto"/>
        <w:ind w:right="113"/>
        <w:jc w:val="both"/>
        <w:rPr>
          <w:rFonts w:ascii="Garamond" w:eastAsia="Garamond" w:hAnsi="Garamond" w:cs="Garamond"/>
          <w:sz w:val="24"/>
          <w:szCs w:val="24"/>
        </w:rPr>
      </w:pPr>
      <w:r w:rsidRPr="00E718BA">
        <w:rPr>
          <w:rFonts w:ascii="Garamond" w:eastAsia="Garamond" w:hAnsi="Garamond" w:cs="Garamond"/>
          <w:sz w:val="24"/>
          <w:szCs w:val="24"/>
        </w:rPr>
        <w:t xml:space="preserve">First, sectors </w:t>
      </w:r>
      <w:r w:rsidR="00781B3E">
        <w:rPr>
          <w:rFonts w:ascii="Garamond" w:eastAsia="Garamond" w:hAnsi="Garamond" w:cs="Garamond"/>
          <w:sz w:val="24"/>
          <w:szCs w:val="24"/>
        </w:rPr>
        <w:t>need to</w:t>
      </w:r>
      <w:r w:rsidR="00781B3E" w:rsidRPr="00E718BA">
        <w:rPr>
          <w:rFonts w:ascii="Garamond" w:eastAsia="Garamond" w:hAnsi="Garamond" w:cs="Garamond"/>
          <w:sz w:val="24"/>
          <w:szCs w:val="24"/>
        </w:rPr>
        <w:t xml:space="preserve"> </w:t>
      </w:r>
      <w:r w:rsidRPr="00E718BA">
        <w:rPr>
          <w:rFonts w:ascii="Garamond" w:eastAsia="Garamond" w:hAnsi="Garamond" w:cs="Garamond"/>
          <w:sz w:val="24"/>
          <w:szCs w:val="24"/>
        </w:rPr>
        <w:t>be disaggregated depending on the usage of primary or secondary sources</w:t>
      </w:r>
      <w:r w:rsidR="00781B3E">
        <w:rPr>
          <w:rFonts w:ascii="Garamond" w:eastAsia="Garamond" w:hAnsi="Garamond" w:cs="Garamond"/>
          <w:sz w:val="24"/>
          <w:szCs w:val="24"/>
        </w:rPr>
        <w:t xml:space="preserve">, making </w:t>
      </w:r>
      <w:r w:rsidRPr="00E718BA">
        <w:rPr>
          <w:rFonts w:ascii="Garamond" w:eastAsia="Garamond" w:hAnsi="Garamond" w:cs="Garamond"/>
          <w:sz w:val="24"/>
          <w:szCs w:val="24"/>
        </w:rPr>
        <w:t xml:space="preserve">assumptions about technical and labour coefficients crucial. Second, </w:t>
      </w:r>
      <w:r w:rsidR="00CE5338">
        <w:rPr>
          <w:rFonts w:ascii="Garamond" w:eastAsia="Garamond" w:hAnsi="Garamond" w:cs="Garamond"/>
          <w:sz w:val="24"/>
          <w:szCs w:val="24"/>
        </w:rPr>
        <w:t xml:space="preserve">the model may assume </w:t>
      </w:r>
      <w:r w:rsidRPr="00E718BA">
        <w:rPr>
          <w:rFonts w:ascii="Garamond" w:eastAsia="Garamond" w:hAnsi="Garamond" w:cs="Garamond"/>
          <w:sz w:val="24"/>
          <w:szCs w:val="24"/>
        </w:rPr>
        <w:t xml:space="preserve">an unlimited supply of secondary raw materials, or this can be linked back to waste production through a WIO model. </w:t>
      </w:r>
    </w:p>
    <w:p w14:paraId="2F20AC1F" w14:textId="5534F199" w:rsidR="004417A2" w:rsidRPr="00E718BA" w:rsidRDefault="006F158C">
      <w:pPr>
        <w:widowControl w:val="0"/>
        <w:pBdr>
          <w:top w:val="nil"/>
          <w:left w:val="nil"/>
          <w:bottom w:val="nil"/>
          <w:right w:val="nil"/>
          <w:between w:val="nil"/>
        </w:pBdr>
        <w:spacing w:after="0" w:line="276" w:lineRule="auto"/>
        <w:ind w:right="113"/>
        <w:jc w:val="both"/>
        <w:rPr>
          <w:rFonts w:ascii="Garamond" w:eastAsia="Garamond" w:hAnsi="Garamond" w:cs="Garamond"/>
          <w:sz w:val="24"/>
          <w:szCs w:val="24"/>
        </w:rPr>
      </w:pPr>
      <w:r w:rsidRPr="00E718BA">
        <w:rPr>
          <w:rFonts w:ascii="Garamond" w:eastAsia="Garamond" w:hAnsi="Garamond" w:cs="Garamond"/>
          <w:sz w:val="24"/>
          <w:szCs w:val="24"/>
        </w:rPr>
        <w:t>Further, recycled materials are not always perfect substitutes of primary ones due to downcycling effects</w:t>
      </w:r>
      <w:r w:rsidR="00C16504">
        <w:rPr>
          <w:rFonts w:ascii="Garamond" w:eastAsia="Garamond" w:hAnsi="Garamond" w:cs="Garamond"/>
          <w:sz w:val="24"/>
          <w:szCs w:val="24"/>
        </w:rPr>
        <w:t>;</w:t>
      </w:r>
      <w:r w:rsidR="00C16504" w:rsidRPr="00E718BA">
        <w:rPr>
          <w:rFonts w:ascii="Garamond" w:eastAsia="Garamond" w:hAnsi="Garamond" w:cs="Garamond"/>
          <w:sz w:val="24"/>
          <w:szCs w:val="24"/>
        </w:rPr>
        <w:t xml:space="preserve"> </w:t>
      </w:r>
      <w:r w:rsidR="00C16504">
        <w:rPr>
          <w:rFonts w:ascii="Garamond" w:eastAsia="Garamond" w:hAnsi="Garamond" w:cs="Garamond"/>
          <w:sz w:val="24"/>
          <w:szCs w:val="24"/>
        </w:rPr>
        <w:t>as such,</w:t>
      </w:r>
      <w:r w:rsidR="00C16504" w:rsidRPr="00E718BA">
        <w:rPr>
          <w:rFonts w:ascii="Garamond" w:eastAsia="Garamond" w:hAnsi="Garamond" w:cs="Garamond"/>
          <w:sz w:val="24"/>
          <w:szCs w:val="24"/>
        </w:rPr>
        <w:t xml:space="preserve"> </w:t>
      </w:r>
      <w:r w:rsidRPr="00E718BA">
        <w:rPr>
          <w:rFonts w:ascii="Garamond" w:eastAsia="Garamond" w:hAnsi="Garamond" w:cs="Garamond"/>
          <w:sz w:val="24"/>
          <w:szCs w:val="24"/>
        </w:rPr>
        <w:t xml:space="preserve">prices of secondary goods may be a fraction of those original ones. </w:t>
      </w:r>
      <w:r w:rsidR="00CE5338">
        <w:rPr>
          <w:rFonts w:ascii="Garamond" w:eastAsia="Garamond" w:hAnsi="Garamond" w:cs="Garamond"/>
          <w:sz w:val="24"/>
          <w:szCs w:val="24"/>
        </w:rPr>
        <w:t>Estimates of t</w:t>
      </w:r>
      <w:r w:rsidRPr="00E718BA">
        <w:rPr>
          <w:rFonts w:ascii="Garamond" w:eastAsia="Garamond" w:hAnsi="Garamond" w:cs="Garamond"/>
          <w:sz w:val="24"/>
          <w:szCs w:val="24"/>
        </w:rPr>
        <w:t xml:space="preserve">his price reduction varies significantly across different studies, </w:t>
      </w:r>
      <w:r w:rsidR="00CE5338">
        <w:rPr>
          <w:rFonts w:ascii="Garamond" w:eastAsia="Garamond" w:hAnsi="Garamond" w:cs="Garamond"/>
          <w:sz w:val="24"/>
          <w:szCs w:val="24"/>
        </w:rPr>
        <w:t>leading to</w:t>
      </w:r>
      <w:r w:rsidR="00CE5338" w:rsidRPr="00E718BA">
        <w:rPr>
          <w:rFonts w:ascii="Garamond" w:eastAsia="Garamond" w:hAnsi="Garamond" w:cs="Garamond"/>
          <w:sz w:val="24"/>
          <w:szCs w:val="24"/>
        </w:rPr>
        <w:t xml:space="preserve"> </w:t>
      </w:r>
      <w:r w:rsidRPr="00E718BA">
        <w:rPr>
          <w:rFonts w:ascii="Garamond" w:eastAsia="Garamond" w:hAnsi="Garamond" w:cs="Garamond"/>
          <w:sz w:val="24"/>
          <w:szCs w:val="24"/>
        </w:rPr>
        <w:t xml:space="preserve">issues </w:t>
      </w:r>
      <w:r w:rsidR="00CE5338">
        <w:rPr>
          <w:rFonts w:ascii="Garamond" w:eastAsia="Garamond" w:hAnsi="Garamond" w:cs="Garamond"/>
          <w:sz w:val="24"/>
          <w:szCs w:val="24"/>
        </w:rPr>
        <w:t>with</w:t>
      </w:r>
      <w:r w:rsidR="00CE5338" w:rsidRPr="00E718BA">
        <w:rPr>
          <w:rFonts w:ascii="Garamond" w:eastAsia="Garamond" w:hAnsi="Garamond" w:cs="Garamond"/>
          <w:sz w:val="24"/>
          <w:szCs w:val="24"/>
        </w:rPr>
        <w:t xml:space="preserve"> </w:t>
      </w:r>
      <w:r w:rsidRPr="00E718BA">
        <w:rPr>
          <w:rFonts w:ascii="Garamond" w:eastAsia="Garamond" w:hAnsi="Garamond" w:cs="Garamond"/>
          <w:sz w:val="24"/>
          <w:szCs w:val="24"/>
        </w:rPr>
        <w:t>the distribution of savings associated with a lower cost of remanufactured inputs among profits and prices. Furthermore, changes in relative prices and disposable income may have an impact on final demand. Despite different assumptions, all studies assume that remanufactured products are more labour intensive than the original ones due to lower automation of closing supply chains activities.</w:t>
      </w:r>
    </w:p>
    <w:p w14:paraId="2F20AC20" w14:textId="2AC3CDAE" w:rsidR="004417A2" w:rsidRPr="00E718BA" w:rsidRDefault="006F158C" w:rsidP="00DC57E2">
      <w:pPr>
        <w:widowControl w:val="0"/>
        <w:pBdr>
          <w:top w:val="nil"/>
          <w:left w:val="nil"/>
          <w:bottom w:val="nil"/>
          <w:right w:val="nil"/>
          <w:between w:val="nil"/>
        </w:pBdr>
        <w:spacing w:after="0" w:line="276" w:lineRule="auto"/>
        <w:ind w:right="113"/>
        <w:jc w:val="both"/>
        <w:rPr>
          <w:rFonts w:ascii="Garamond" w:eastAsia="Garamond" w:hAnsi="Garamond" w:cs="Garamond"/>
          <w:sz w:val="24"/>
          <w:szCs w:val="24"/>
        </w:rPr>
      </w:pPr>
      <w:r w:rsidRPr="00E718BA">
        <w:rPr>
          <w:rFonts w:ascii="Garamond" w:eastAsia="Garamond" w:hAnsi="Garamond" w:cs="Garamond"/>
          <w:sz w:val="24"/>
          <w:szCs w:val="24"/>
        </w:rPr>
        <w:t xml:space="preserve">A few </w:t>
      </w:r>
      <w:r w:rsidR="00CE5338">
        <w:rPr>
          <w:rFonts w:ascii="Garamond" w:eastAsia="Garamond" w:hAnsi="Garamond" w:cs="Garamond"/>
          <w:sz w:val="24"/>
          <w:szCs w:val="24"/>
        </w:rPr>
        <w:t xml:space="preserve">early </w:t>
      </w:r>
      <w:r w:rsidRPr="00E718BA">
        <w:rPr>
          <w:rFonts w:ascii="Garamond" w:eastAsia="Garamond" w:hAnsi="Garamond" w:cs="Garamond"/>
          <w:sz w:val="24"/>
          <w:szCs w:val="24"/>
        </w:rPr>
        <w:t xml:space="preserve">IO-based contributions define alternative approaches for closing supply chain interventions: Ferrer and Ayres (2000), Nakamura (1999), and Nakamura and Kondo (2002), which expands on Duchin (1990, 1992). Using a 30-sector model for the French economy, Ferrer and Ayres (2000) evaluate the impact of an increase in remanufacturing activities on material consumption and employment. The authors split each sector into two sub-sectors, based on the source of raw materials (primary or secondary). The two </w:t>
      </w:r>
      <w:r w:rsidR="00705AFD">
        <w:rPr>
          <w:rFonts w:ascii="Garamond" w:eastAsia="Garamond" w:hAnsi="Garamond" w:cs="Garamond"/>
          <w:sz w:val="24"/>
          <w:szCs w:val="24"/>
        </w:rPr>
        <w:t>sub-</w:t>
      </w:r>
      <w:r w:rsidRPr="00E718BA">
        <w:rPr>
          <w:rFonts w:ascii="Garamond" w:eastAsia="Garamond" w:hAnsi="Garamond" w:cs="Garamond"/>
          <w:sz w:val="24"/>
          <w:szCs w:val="24"/>
        </w:rPr>
        <w:t xml:space="preserve">sectors produce the same final output through their own technical and labour coefficients. In general, remanufacturing industries require less inputs from other industries, modelled </w:t>
      </w:r>
      <w:r w:rsidR="00E7548F">
        <w:rPr>
          <w:rFonts w:ascii="Garamond" w:eastAsia="Garamond" w:hAnsi="Garamond" w:cs="Garamond"/>
          <w:sz w:val="24"/>
          <w:szCs w:val="24"/>
        </w:rPr>
        <w:t>through</w:t>
      </w:r>
      <w:r w:rsidRPr="00E718BA">
        <w:rPr>
          <w:rFonts w:ascii="Garamond" w:eastAsia="Garamond" w:hAnsi="Garamond" w:cs="Garamond"/>
          <w:sz w:val="24"/>
          <w:szCs w:val="24"/>
        </w:rPr>
        <w:t xml:space="preserve"> lower technical coefficients</w:t>
      </w:r>
      <m:oMath>
        <m:r>
          <w:rPr>
            <w:rFonts w:ascii="Cambria Math" w:eastAsia="Cambria Math" w:hAnsi="Cambria Math" w:cs="Cambria Math"/>
            <w:sz w:val="24"/>
            <w:szCs w:val="24"/>
          </w:rPr>
          <m:t xml:space="preserve">, </m:t>
        </m:r>
      </m:oMath>
      <w:r w:rsidRPr="00E718BA">
        <w:rPr>
          <w:rFonts w:ascii="Garamond" w:eastAsia="Garamond" w:hAnsi="Garamond" w:cs="Garamond"/>
          <w:sz w:val="24"/>
          <w:szCs w:val="24"/>
        </w:rPr>
        <w:t>compared to traditional industries. However, some technical coefficients may be higher, namely for transportation services</w:t>
      </w:r>
      <w:del w:id="93" w:author="Andrea Genovese" w:date="2025-03-01T16:23:00Z">
        <w:r w:rsidRPr="00E718BA" w:rsidDel="00705AFD">
          <w:rPr>
            <w:rFonts w:ascii="Garamond" w:eastAsia="Garamond" w:hAnsi="Garamond" w:cs="Garamond"/>
            <w:sz w:val="24"/>
            <w:szCs w:val="24"/>
          </w:rPr>
          <w:delText>,</w:delText>
        </w:r>
      </w:del>
      <w:r w:rsidRPr="00E718BA">
        <w:rPr>
          <w:rFonts w:ascii="Garamond" w:eastAsia="Garamond" w:hAnsi="Garamond" w:cs="Garamond"/>
          <w:sz w:val="24"/>
          <w:szCs w:val="24"/>
        </w:rPr>
        <w:t xml:space="preserve"> </w:t>
      </w:r>
      <w:ins w:id="94" w:author="Andrea Genovese" w:date="2025-03-01T16:23:00Z">
        <w:r w:rsidR="00705AFD">
          <w:rPr>
            <w:rFonts w:ascii="Garamond" w:eastAsia="Garamond" w:hAnsi="Garamond" w:cs="Garamond"/>
            <w:sz w:val="24"/>
            <w:szCs w:val="24"/>
          </w:rPr>
          <w:t>(</w:t>
        </w:r>
      </w:ins>
      <w:r w:rsidRPr="00E718BA">
        <w:rPr>
          <w:rFonts w:ascii="Garamond" w:eastAsia="Garamond" w:hAnsi="Garamond" w:cs="Garamond"/>
          <w:sz w:val="24"/>
          <w:szCs w:val="24"/>
        </w:rPr>
        <w:t>due to the complexity of reverse logistics</w:t>
      </w:r>
      <w:del w:id="95" w:author="Andrea Genovese" w:date="2025-03-01T16:23:00Z">
        <w:r w:rsidRPr="00E718BA" w:rsidDel="00705AFD">
          <w:rPr>
            <w:rFonts w:ascii="Garamond" w:eastAsia="Garamond" w:hAnsi="Garamond" w:cs="Garamond"/>
            <w:sz w:val="24"/>
            <w:szCs w:val="24"/>
          </w:rPr>
          <w:delText xml:space="preserve">, </w:delText>
        </w:r>
      </w:del>
      <w:ins w:id="96" w:author="Andrea Genovese" w:date="2025-03-01T16:23:00Z">
        <w:r w:rsidR="00705AFD">
          <w:rPr>
            <w:rFonts w:ascii="Garamond" w:eastAsia="Garamond" w:hAnsi="Garamond" w:cs="Garamond"/>
            <w:sz w:val="24"/>
            <w:szCs w:val="24"/>
          </w:rPr>
          <w:t>)</w:t>
        </w:r>
        <w:r w:rsidR="00705AFD" w:rsidRPr="00E718BA">
          <w:rPr>
            <w:rFonts w:ascii="Garamond" w:eastAsia="Garamond" w:hAnsi="Garamond" w:cs="Garamond"/>
            <w:sz w:val="24"/>
            <w:szCs w:val="24"/>
          </w:rPr>
          <w:t xml:space="preserve"> </w:t>
        </w:r>
      </w:ins>
      <w:r w:rsidRPr="00E718BA">
        <w:rPr>
          <w:rFonts w:ascii="Garamond" w:eastAsia="Garamond" w:hAnsi="Garamond" w:cs="Garamond"/>
          <w:sz w:val="24"/>
          <w:szCs w:val="24"/>
        </w:rPr>
        <w:t xml:space="preserve">or labour requirements </w:t>
      </w:r>
      <w:r w:rsidR="00705AFD">
        <w:rPr>
          <w:rFonts w:ascii="Garamond" w:eastAsia="Garamond" w:hAnsi="Garamond" w:cs="Garamond"/>
          <w:sz w:val="24"/>
          <w:szCs w:val="24"/>
        </w:rPr>
        <w:t>(</w:t>
      </w:r>
      <w:r w:rsidRPr="00E718BA">
        <w:rPr>
          <w:rFonts w:ascii="Garamond" w:eastAsia="Garamond" w:hAnsi="Garamond" w:cs="Garamond"/>
          <w:sz w:val="24"/>
          <w:szCs w:val="24"/>
        </w:rPr>
        <w:t>as</w:t>
      </w:r>
      <w:r w:rsidR="00705AFD">
        <w:rPr>
          <w:rFonts w:ascii="Garamond" w:eastAsia="Garamond" w:hAnsi="Garamond" w:cs="Garamond"/>
          <w:sz w:val="24"/>
          <w:szCs w:val="24"/>
        </w:rPr>
        <w:t xml:space="preserve"> scale advantages are not always possible in</w:t>
      </w:r>
      <w:r w:rsidRPr="00E718BA">
        <w:rPr>
          <w:rFonts w:ascii="Garamond" w:eastAsia="Garamond" w:hAnsi="Garamond" w:cs="Garamond"/>
          <w:sz w:val="24"/>
          <w:szCs w:val="24"/>
        </w:rPr>
        <w:t xml:space="preserve"> remanufacturing</w:t>
      </w:r>
      <w:r w:rsidR="00705AFD">
        <w:rPr>
          <w:rFonts w:ascii="Garamond" w:eastAsia="Garamond" w:hAnsi="Garamond" w:cs="Garamond"/>
          <w:sz w:val="24"/>
          <w:szCs w:val="24"/>
        </w:rPr>
        <w:t>)</w:t>
      </w:r>
      <w:r w:rsidRPr="00E718BA">
        <w:rPr>
          <w:rFonts w:ascii="Garamond" w:eastAsia="Garamond" w:hAnsi="Garamond" w:cs="Garamond"/>
          <w:sz w:val="24"/>
          <w:szCs w:val="24"/>
        </w:rPr>
        <w:t xml:space="preserve">. In addition, manufacturing industries </w:t>
      </w:r>
      <w:r w:rsidR="00705AFD">
        <w:rPr>
          <w:rFonts w:ascii="Garamond" w:eastAsia="Garamond" w:hAnsi="Garamond" w:cs="Garamond"/>
          <w:sz w:val="24"/>
          <w:szCs w:val="24"/>
        </w:rPr>
        <w:t>might need to</w:t>
      </w:r>
      <w:r w:rsidR="00705AFD" w:rsidRPr="00E718BA">
        <w:rPr>
          <w:rFonts w:ascii="Garamond" w:eastAsia="Garamond" w:hAnsi="Garamond" w:cs="Garamond"/>
          <w:sz w:val="24"/>
          <w:szCs w:val="24"/>
        </w:rPr>
        <w:t xml:space="preserve"> </w:t>
      </w:r>
      <w:r w:rsidRPr="00E718BA">
        <w:rPr>
          <w:rFonts w:ascii="Garamond" w:eastAsia="Garamond" w:hAnsi="Garamond" w:cs="Garamond"/>
          <w:sz w:val="24"/>
          <w:szCs w:val="24"/>
        </w:rPr>
        <w:t xml:space="preserve">provide additional inputs to the remanufacturing sector. Thus, while the direction of change in coefficients can be established qualitatively in a straightforward manner, determining </w:t>
      </w:r>
      <w:r w:rsidR="00705AFD">
        <w:rPr>
          <w:rFonts w:ascii="Garamond" w:eastAsia="Garamond" w:hAnsi="Garamond" w:cs="Garamond"/>
          <w:sz w:val="24"/>
          <w:szCs w:val="24"/>
        </w:rPr>
        <w:t>its</w:t>
      </w:r>
      <w:r w:rsidRPr="00E718BA">
        <w:rPr>
          <w:rFonts w:ascii="Garamond" w:eastAsia="Garamond" w:hAnsi="Garamond" w:cs="Garamond"/>
          <w:sz w:val="24"/>
          <w:szCs w:val="24"/>
        </w:rPr>
        <w:t xml:space="preserve"> magnitude  may be challenging. This may lead to different environmental and socio-economic results</w:t>
      </w:r>
      <w:commentRangeStart w:id="97"/>
      <w:r w:rsidRPr="00E718BA">
        <w:rPr>
          <w:rFonts w:ascii="Garamond" w:eastAsia="Garamond" w:hAnsi="Garamond" w:cs="Garamond"/>
          <w:sz w:val="24"/>
          <w:szCs w:val="24"/>
        </w:rPr>
        <w:t>, requiring empirical</w:t>
      </w:r>
      <w:ins w:id="98" w:author="Jose.Ramos-Torres-Feverei" w:date="2025-03-17T15:51:00Z" w16du:dateUtc="2025-03-17T14:51:00Z">
        <w:r w:rsidR="001F0F7C">
          <w:rPr>
            <w:rFonts w:ascii="Garamond" w:eastAsia="Garamond" w:hAnsi="Garamond" w:cs="Garamond"/>
            <w:sz w:val="24"/>
            <w:szCs w:val="24"/>
          </w:rPr>
          <w:t xml:space="preserve"> qualitative and </w:t>
        </w:r>
      </w:ins>
      <w:ins w:id="99" w:author="Jose.Ramos-Torres-Feverei" w:date="2025-03-17T15:52:00Z" w16du:dateUtc="2025-03-17T14:52:00Z">
        <w:r w:rsidR="00DB2016">
          <w:rPr>
            <w:rFonts w:ascii="Garamond" w:eastAsia="Garamond" w:hAnsi="Garamond" w:cs="Garamond"/>
            <w:sz w:val="24"/>
            <w:szCs w:val="24"/>
          </w:rPr>
          <w:t>quantitative</w:t>
        </w:r>
      </w:ins>
      <w:ins w:id="100" w:author="Jose.Ramos-Torres-Feverei" w:date="2025-03-17T15:51:00Z" w16du:dateUtc="2025-03-17T14:51:00Z">
        <w:r w:rsidR="001F0F7C">
          <w:rPr>
            <w:rFonts w:ascii="Garamond" w:eastAsia="Garamond" w:hAnsi="Garamond" w:cs="Garamond"/>
            <w:sz w:val="24"/>
            <w:szCs w:val="24"/>
          </w:rPr>
          <w:t xml:space="preserve"> studies </w:t>
        </w:r>
      </w:ins>
      <w:del w:id="101" w:author="Jose.Ramos-Torres-Feverei" w:date="2025-03-17T15:51:00Z" w16du:dateUtc="2025-03-17T14:51:00Z">
        <w:r w:rsidRPr="00E718BA" w:rsidDel="001F0F7C">
          <w:rPr>
            <w:rFonts w:ascii="Garamond" w:eastAsia="Garamond" w:hAnsi="Garamond" w:cs="Garamond"/>
            <w:sz w:val="24"/>
            <w:szCs w:val="24"/>
          </w:rPr>
          <w:delText>ly</w:delText>
        </w:r>
      </w:del>
      <w:del w:id="102" w:author="Jose.Ramos-Torres-Feverei" w:date="2025-03-17T15:52:00Z" w16du:dateUtc="2025-03-17T14:52:00Z">
        <w:r w:rsidRPr="00E718BA" w:rsidDel="00DB2016">
          <w:rPr>
            <w:rFonts w:ascii="Garamond" w:eastAsia="Garamond" w:hAnsi="Garamond" w:cs="Garamond"/>
            <w:sz w:val="24"/>
            <w:szCs w:val="24"/>
          </w:rPr>
          <w:delText xml:space="preserve"> derived </w:delText>
        </w:r>
      </w:del>
      <w:del w:id="103" w:author="Ben Purvis" w:date="2025-03-04T17:03:00Z">
        <w:r w:rsidRPr="00E718BA" w:rsidDel="00CE5338">
          <w:rPr>
            <w:rFonts w:ascii="Garamond" w:eastAsia="Garamond" w:hAnsi="Garamond" w:cs="Garamond"/>
            <w:sz w:val="24"/>
            <w:szCs w:val="24"/>
          </w:rPr>
          <w:delText>information on the implementation of remanufacturing activities</w:delText>
        </w:r>
      </w:del>
      <w:ins w:id="104" w:author="Ben Purvis" w:date="2025-03-04T17:03:00Z">
        <w:r w:rsidR="00CE5338">
          <w:rPr>
            <w:rFonts w:ascii="Garamond" w:eastAsia="Garamond" w:hAnsi="Garamond" w:cs="Garamond"/>
            <w:sz w:val="24"/>
            <w:szCs w:val="24"/>
          </w:rPr>
          <w:t>for validation</w:t>
        </w:r>
      </w:ins>
      <w:ins w:id="105" w:author="Jose.Ramos-Torres-Feverei" w:date="2025-03-17T15:52:00Z" w16du:dateUtc="2025-03-17T14:52:00Z">
        <w:r w:rsidR="00DB2016">
          <w:rPr>
            <w:rFonts w:ascii="Garamond" w:eastAsia="Garamond" w:hAnsi="Garamond" w:cs="Garamond"/>
            <w:sz w:val="24"/>
            <w:szCs w:val="24"/>
          </w:rPr>
          <w:t xml:space="preserve"> of</w:t>
        </w:r>
      </w:ins>
      <w:ins w:id="106" w:author="Jose.Ramos-Torres-Feverei" w:date="2025-03-17T15:51:00Z" w16du:dateUtc="2025-03-17T14:51:00Z">
        <w:r w:rsidR="009C2B43">
          <w:rPr>
            <w:rFonts w:ascii="Garamond" w:eastAsia="Garamond" w:hAnsi="Garamond" w:cs="Garamond"/>
            <w:sz w:val="24"/>
            <w:szCs w:val="24"/>
          </w:rPr>
          <w:t xml:space="preserve"> </w:t>
        </w:r>
      </w:ins>
      <w:ins w:id="107" w:author="Jose.Ramos-Torres-Feverei" w:date="2025-03-17T15:53:00Z" w16du:dateUtc="2025-03-17T14:53:00Z">
        <w:r w:rsidR="00476F02">
          <w:rPr>
            <w:rFonts w:ascii="Garamond" w:eastAsia="Garamond" w:hAnsi="Garamond" w:cs="Garamond"/>
            <w:sz w:val="24"/>
            <w:szCs w:val="24"/>
          </w:rPr>
          <w:t>changes assumed</w:t>
        </w:r>
      </w:ins>
      <w:r w:rsidRPr="00E718BA">
        <w:rPr>
          <w:rFonts w:ascii="Garamond" w:eastAsia="Garamond" w:hAnsi="Garamond" w:cs="Garamond"/>
          <w:sz w:val="24"/>
          <w:szCs w:val="24"/>
        </w:rPr>
        <w:t xml:space="preserve">. </w:t>
      </w:r>
      <w:commentRangeEnd w:id="97"/>
      <w:r w:rsidR="007922C2">
        <w:rPr>
          <w:rStyle w:val="CommentReference"/>
        </w:rPr>
        <w:commentReference w:id="97"/>
      </w:r>
    </w:p>
    <w:p w14:paraId="2F20AC21" w14:textId="2FBFF07A" w:rsidR="004417A2" w:rsidRPr="00E718BA" w:rsidRDefault="006F158C" w:rsidP="00DC57E2">
      <w:pPr>
        <w:widowControl w:val="0"/>
        <w:pBdr>
          <w:top w:val="nil"/>
          <w:left w:val="nil"/>
          <w:bottom w:val="nil"/>
          <w:right w:val="nil"/>
          <w:between w:val="nil"/>
        </w:pBdr>
        <w:spacing w:after="0" w:line="276" w:lineRule="auto"/>
        <w:ind w:right="113"/>
        <w:jc w:val="both"/>
        <w:rPr>
          <w:rFonts w:ascii="Garamond" w:eastAsia="Garamond" w:hAnsi="Garamond" w:cs="Garamond"/>
          <w:sz w:val="24"/>
          <w:szCs w:val="24"/>
        </w:rPr>
      </w:pPr>
      <w:r w:rsidRPr="00E718BA">
        <w:rPr>
          <w:rFonts w:ascii="Garamond" w:eastAsia="Garamond" w:hAnsi="Garamond" w:cs="Garamond"/>
          <w:sz w:val="24"/>
          <w:szCs w:val="24"/>
        </w:rPr>
        <w:t xml:space="preserve">From a demand perspective, similar issues </w:t>
      </w:r>
      <w:r w:rsidR="00705AFD">
        <w:rPr>
          <w:rFonts w:ascii="Garamond" w:eastAsia="Garamond" w:hAnsi="Garamond" w:cs="Garamond"/>
          <w:sz w:val="24"/>
          <w:szCs w:val="24"/>
        </w:rPr>
        <w:t xml:space="preserve">to the ones </w:t>
      </w:r>
      <w:r w:rsidRPr="00E718BA">
        <w:rPr>
          <w:rFonts w:ascii="Garamond" w:eastAsia="Garamond" w:hAnsi="Garamond" w:cs="Garamond"/>
          <w:sz w:val="24"/>
          <w:szCs w:val="24"/>
        </w:rPr>
        <w:t xml:space="preserve">found with product lifetime extension appear. Ferrer and Ayres (2000) assume that the original final demand (in physical terms) is split between the remanufacturing and the original manufacturing sectors. This implies a fall in monetary final expenditure, considering that alternative goods produced by the remanufacturing </w:t>
      </w:r>
      <w:r w:rsidRPr="00E718BA">
        <w:rPr>
          <w:rFonts w:ascii="Garamond" w:eastAsia="Garamond" w:hAnsi="Garamond" w:cs="Garamond"/>
          <w:sz w:val="24"/>
          <w:szCs w:val="24"/>
        </w:rPr>
        <w:lastRenderedPageBreak/>
        <w:t xml:space="preserve">sector are delivered to consumers at a reduced price. Instead of assuming that income in monetary terms falls concomitantly </w:t>
      </w:r>
      <w:ins w:id="108" w:author="Andrea Genovese" w:date="2025-03-01T16:30:00Z">
        <w:r w:rsidR="00705AFD">
          <w:rPr>
            <w:rFonts w:ascii="Garamond" w:eastAsia="Garamond" w:hAnsi="Garamond" w:cs="Garamond"/>
            <w:sz w:val="24"/>
            <w:szCs w:val="24"/>
          </w:rPr>
          <w:t>(</w:t>
        </w:r>
      </w:ins>
      <w:r w:rsidRPr="00E718BA">
        <w:rPr>
          <w:rFonts w:ascii="Garamond" w:eastAsia="Garamond" w:hAnsi="Garamond" w:cs="Garamond"/>
          <w:sz w:val="24"/>
          <w:szCs w:val="24"/>
        </w:rPr>
        <w:t>as in a neoclassical general equilibrium framework</w:t>
      </w:r>
      <w:del w:id="109" w:author="Andrea Genovese" w:date="2025-03-01T16:30:00Z">
        <w:r w:rsidRPr="00E718BA" w:rsidDel="00705AFD">
          <w:rPr>
            <w:rFonts w:ascii="Garamond" w:eastAsia="Garamond" w:hAnsi="Garamond" w:cs="Garamond"/>
            <w:sz w:val="24"/>
            <w:szCs w:val="24"/>
          </w:rPr>
          <w:delText xml:space="preserve">, </w:delText>
        </w:r>
      </w:del>
      <w:ins w:id="110" w:author="Andrea Genovese" w:date="2025-03-01T16:30:00Z">
        <w:r w:rsidR="00705AFD">
          <w:rPr>
            <w:rFonts w:ascii="Garamond" w:eastAsia="Garamond" w:hAnsi="Garamond" w:cs="Garamond"/>
            <w:sz w:val="24"/>
            <w:szCs w:val="24"/>
          </w:rPr>
          <w:t>)</w:t>
        </w:r>
        <w:r w:rsidR="00705AFD" w:rsidRPr="00E718BA">
          <w:rPr>
            <w:rFonts w:ascii="Garamond" w:eastAsia="Garamond" w:hAnsi="Garamond" w:cs="Garamond"/>
            <w:sz w:val="24"/>
            <w:szCs w:val="24"/>
          </w:rPr>
          <w:t xml:space="preserve"> </w:t>
        </w:r>
      </w:ins>
      <w:r w:rsidRPr="00E718BA">
        <w:rPr>
          <w:rFonts w:ascii="Garamond" w:eastAsia="Garamond" w:hAnsi="Garamond" w:cs="Garamond"/>
          <w:sz w:val="24"/>
          <w:szCs w:val="24"/>
        </w:rPr>
        <w:t>Ferrer and Ayres (2000) assume a constant final demand and then redistribute the increased disposable income proportionally to all sectors.</w:t>
      </w:r>
    </w:p>
    <w:p w14:paraId="077898CE" w14:textId="14AD32D1" w:rsidR="00CE5338" w:rsidRDefault="006F158C" w:rsidP="00CE5338">
      <w:pPr>
        <w:widowControl w:val="0"/>
        <w:pBdr>
          <w:top w:val="nil"/>
          <w:left w:val="nil"/>
          <w:bottom w:val="nil"/>
          <w:right w:val="nil"/>
          <w:between w:val="nil"/>
        </w:pBdr>
        <w:spacing w:after="0" w:line="276" w:lineRule="auto"/>
        <w:ind w:right="113"/>
        <w:jc w:val="both"/>
        <w:rPr>
          <w:rFonts w:ascii="Garamond" w:eastAsia="Garamond" w:hAnsi="Garamond" w:cs="Garamond"/>
          <w:sz w:val="24"/>
          <w:szCs w:val="24"/>
        </w:rPr>
      </w:pPr>
      <w:r w:rsidRPr="00E718BA">
        <w:rPr>
          <w:rFonts w:ascii="Garamond" w:eastAsia="Garamond" w:hAnsi="Garamond" w:cs="Garamond"/>
          <w:sz w:val="24"/>
          <w:szCs w:val="24"/>
        </w:rPr>
        <w:t xml:space="preserve">Overall, results show that </w:t>
      </w:r>
      <w:r w:rsidR="00FB1518">
        <w:rPr>
          <w:rFonts w:ascii="Garamond" w:eastAsia="Garamond" w:hAnsi="Garamond" w:cs="Garamond"/>
          <w:sz w:val="24"/>
          <w:szCs w:val="24"/>
        </w:rPr>
        <w:t xml:space="preserve">interventions aimed at </w:t>
      </w:r>
      <w:r w:rsidRPr="00E718BA">
        <w:rPr>
          <w:rFonts w:ascii="Garamond" w:eastAsia="Garamond" w:hAnsi="Garamond" w:cs="Garamond"/>
          <w:sz w:val="24"/>
          <w:szCs w:val="24"/>
        </w:rPr>
        <w:t xml:space="preserve">closing supply chains tend to have positive socio-economic impacts, with an increase in GDP and employment, and a decrease in environmental impacts at a global level, independently of the modelling framework adopted. </w:t>
      </w:r>
    </w:p>
    <w:p w14:paraId="75B4CA17" w14:textId="2C0FACB4" w:rsidR="00CE5338" w:rsidRDefault="00CE5338" w:rsidP="00CE5338">
      <w:pPr>
        <w:widowControl w:val="0"/>
        <w:pBdr>
          <w:top w:val="nil"/>
          <w:left w:val="nil"/>
          <w:bottom w:val="nil"/>
          <w:right w:val="nil"/>
          <w:between w:val="nil"/>
        </w:pBdr>
        <w:spacing w:after="0" w:line="276" w:lineRule="auto"/>
        <w:ind w:right="113"/>
        <w:jc w:val="both"/>
        <w:rPr>
          <w:rFonts w:ascii="Garamond" w:eastAsia="Garamond" w:hAnsi="Garamond" w:cs="Garamond"/>
          <w:sz w:val="24"/>
          <w:szCs w:val="24"/>
        </w:rPr>
      </w:pPr>
      <w:r>
        <w:rPr>
          <w:rFonts w:ascii="Garamond" w:eastAsia="Garamond" w:hAnsi="Garamond" w:cs="Garamond"/>
          <w:sz w:val="24"/>
          <w:szCs w:val="24"/>
        </w:rPr>
        <w:t>A noteworthy</w:t>
      </w:r>
      <w:r w:rsidRPr="00E718BA">
        <w:rPr>
          <w:rFonts w:ascii="Garamond" w:eastAsia="Garamond" w:hAnsi="Garamond" w:cs="Garamond"/>
          <w:sz w:val="24"/>
          <w:szCs w:val="24"/>
        </w:rPr>
        <w:t xml:space="preserve"> </w:t>
      </w:r>
      <w:r w:rsidR="006F158C" w:rsidRPr="00E718BA">
        <w:rPr>
          <w:rFonts w:ascii="Garamond" w:eastAsia="Garamond" w:hAnsi="Garamond" w:cs="Garamond"/>
          <w:sz w:val="24"/>
          <w:szCs w:val="24"/>
        </w:rPr>
        <w:t>case</w:t>
      </w:r>
      <w:r>
        <w:rPr>
          <w:rFonts w:ascii="Garamond" w:eastAsia="Garamond" w:hAnsi="Garamond" w:cs="Garamond"/>
          <w:sz w:val="24"/>
          <w:szCs w:val="24"/>
        </w:rPr>
        <w:t xml:space="preserve"> is</w:t>
      </w:r>
      <w:r w:rsidR="006F158C" w:rsidRPr="00E718BA">
        <w:rPr>
          <w:rFonts w:ascii="Garamond" w:eastAsia="Garamond" w:hAnsi="Garamond" w:cs="Garamond"/>
          <w:sz w:val="24"/>
          <w:szCs w:val="24"/>
        </w:rPr>
        <w:t xml:space="preserve"> presented </w:t>
      </w:r>
      <w:r>
        <w:rPr>
          <w:rFonts w:ascii="Garamond" w:eastAsia="Garamond" w:hAnsi="Garamond" w:cs="Garamond"/>
          <w:sz w:val="24"/>
          <w:szCs w:val="24"/>
        </w:rPr>
        <w:t>by</w:t>
      </w:r>
      <w:r w:rsidRPr="00E718BA">
        <w:rPr>
          <w:rFonts w:ascii="Garamond" w:eastAsia="Garamond" w:hAnsi="Garamond" w:cs="Garamond"/>
          <w:sz w:val="24"/>
          <w:szCs w:val="24"/>
        </w:rPr>
        <w:t xml:space="preserve"> </w:t>
      </w:r>
      <w:r w:rsidR="006F158C" w:rsidRPr="00E718BA">
        <w:rPr>
          <w:rFonts w:ascii="Garamond" w:eastAsia="Garamond" w:hAnsi="Garamond" w:cs="Garamond"/>
          <w:sz w:val="24"/>
          <w:szCs w:val="24"/>
        </w:rPr>
        <w:t xml:space="preserve">Gue et al. (2022), who introduce a 16-sector </w:t>
      </w:r>
      <w:r w:rsidR="00A7308F">
        <w:rPr>
          <w:rFonts w:ascii="Garamond" w:eastAsia="Garamond" w:hAnsi="Garamond" w:cs="Garamond"/>
          <w:sz w:val="24"/>
          <w:szCs w:val="24"/>
        </w:rPr>
        <w:t>EEIO</w:t>
      </w:r>
      <w:r w:rsidR="006F158C" w:rsidRPr="00E718BA">
        <w:rPr>
          <w:rFonts w:ascii="Garamond" w:eastAsia="Garamond" w:hAnsi="Garamond" w:cs="Garamond"/>
          <w:sz w:val="24"/>
          <w:szCs w:val="24"/>
        </w:rPr>
        <w:t xml:space="preserve"> model to simulate CE strategies mainly concerned with supply chain issues</w:t>
      </w:r>
      <w:r w:rsidR="00FB1518">
        <w:rPr>
          <w:rFonts w:ascii="Garamond" w:eastAsia="Garamond" w:hAnsi="Garamond" w:cs="Garamond"/>
          <w:sz w:val="24"/>
          <w:szCs w:val="24"/>
        </w:rPr>
        <w:t xml:space="preserve"> (</w:t>
      </w:r>
      <w:r w:rsidR="006F158C" w:rsidRPr="00E718BA">
        <w:rPr>
          <w:rFonts w:ascii="Garamond" w:eastAsia="Garamond" w:hAnsi="Garamond" w:cs="Garamond"/>
          <w:sz w:val="24"/>
          <w:szCs w:val="24"/>
        </w:rPr>
        <w:t>such as the implementation of circular business models and servitisation</w:t>
      </w:r>
      <w:r w:rsidR="00C71E51">
        <w:rPr>
          <w:rFonts w:ascii="Garamond" w:eastAsia="Garamond" w:hAnsi="Garamond" w:cs="Garamond"/>
          <w:sz w:val="24"/>
          <w:szCs w:val="24"/>
        </w:rPr>
        <w:t>)</w:t>
      </w:r>
      <w:r>
        <w:rPr>
          <w:rFonts w:ascii="Garamond" w:eastAsia="Garamond" w:hAnsi="Garamond" w:cs="Garamond"/>
          <w:sz w:val="24"/>
          <w:szCs w:val="24"/>
        </w:rPr>
        <w:t>.</w:t>
      </w:r>
      <w:r w:rsidR="006F158C" w:rsidRPr="00E718BA">
        <w:rPr>
          <w:rFonts w:ascii="Garamond" w:eastAsia="Garamond" w:hAnsi="Garamond" w:cs="Garamond"/>
          <w:sz w:val="24"/>
          <w:szCs w:val="24"/>
        </w:rPr>
        <w:t xml:space="preserve"> </w:t>
      </w:r>
      <w:r>
        <w:rPr>
          <w:rFonts w:ascii="Garamond" w:eastAsia="Garamond" w:hAnsi="Garamond" w:cs="Garamond"/>
          <w:sz w:val="24"/>
          <w:szCs w:val="24"/>
        </w:rPr>
        <w:t>Their</w:t>
      </w:r>
      <w:r w:rsidRPr="00E718BA">
        <w:rPr>
          <w:rFonts w:ascii="Garamond" w:eastAsia="Garamond" w:hAnsi="Garamond" w:cs="Garamond"/>
          <w:sz w:val="24"/>
          <w:szCs w:val="24"/>
        </w:rPr>
        <w:t xml:space="preserve"> </w:t>
      </w:r>
      <w:r w:rsidR="006F158C" w:rsidRPr="00E718BA">
        <w:rPr>
          <w:rFonts w:ascii="Garamond" w:eastAsia="Garamond" w:hAnsi="Garamond" w:cs="Garamond"/>
          <w:sz w:val="24"/>
          <w:szCs w:val="24"/>
        </w:rPr>
        <w:t xml:space="preserve">results show a potential of up to 10.05% increase in GDP and 62.51% decrease in material footprint </w:t>
      </w:r>
      <w:r w:rsidR="00FB1518">
        <w:rPr>
          <w:rFonts w:ascii="Garamond" w:eastAsia="Garamond" w:hAnsi="Garamond" w:cs="Garamond"/>
          <w:sz w:val="24"/>
          <w:szCs w:val="24"/>
        </w:rPr>
        <w:t>compared</w:t>
      </w:r>
      <w:r w:rsidR="00FB1518" w:rsidRPr="00E718BA">
        <w:rPr>
          <w:rFonts w:ascii="Garamond" w:eastAsia="Garamond" w:hAnsi="Garamond" w:cs="Garamond"/>
          <w:sz w:val="24"/>
          <w:szCs w:val="24"/>
        </w:rPr>
        <w:t xml:space="preserve"> </w:t>
      </w:r>
      <w:r w:rsidR="006F158C" w:rsidRPr="00E718BA">
        <w:rPr>
          <w:rFonts w:ascii="Garamond" w:eastAsia="Garamond" w:hAnsi="Garamond" w:cs="Garamond"/>
          <w:sz w:val="24"/>
          <w:szCs w:val="24"/>
        </w:rPr>
        <w:t xml:space="preserve">to </w:t>
      </w:r>
      <w:r w:rsidR="00FB1518">
        <w:rPr>
          <w:rFonts w:ascii="Garamond" w:eastAsia="Garamond" w:hAnsi="Garamond" w:cs="Garamond"/>
          <w:sz w:val="24"/>
          <w:szCs w:val="24"/>
        </w:rPr>
        <w:t xml:space="preserve">a </w:t>
      </w:r>
      <w:r w:rsidR="006F158C" w:rsidRPr="00E718BA">
        <w:rPr>
          <w:rFonts w:ascii="Garamond" w:eastAsia="Garamond" w:hAnsi="Garamond" w:cs="Garamond"/>
          <w:sz w:val="24"/>
          <w:szCs w:val="24"/>
        </w:rPr>
        <w:t xml:space="preserve">business-as-usual </w:t>
      </w:r>
      <w:r w:rsidR="00FB1518">
        <w:rPr>
          <w:rFonts w:ascii="Garamond" w:eastAsia="Garamond" w:hAnsi="Garamond" w:cs="Garamond"/>
          <w:sz w:val="24"/>
          <w:szCs w:val="24"/>
        </w:rPr>
        <w:t xml:space="preserve">scenario </w:t>
      </w:r>
      <w:r w:rsidR="006F158C" w:rsidRPr="00E718BA">
        <w:rPr>
          <w:rFonts w:ascii="Garamond" w:eastAsia="Garamond" w:hAnsi="Garamond" w:cs="Garamond"/>
          <w:sz w:val="24"/>
          <w:szCs w:val="24"/>
        </w:rPr>
        <w:t xml:space="preserve">for the economy of the Philippines. </w:t>
      </w:r>
    </w:p>
    <w:p w14:paraId="2F20AC22" w14:textId="159A687E" w:rsidR="004417A2" w:rsidRPr="00E718BA" w:rsidRDefault="00CE5338" w:rsidP="003935BB">
      <w:pPr>
        <w:widowControl w:val="0"/>
        <w:pBdr>
          <w:top w:val="nil"/>
          <w:left w:val="nil"/>
          <w:bottom w:val="nil"/>
          <w:right w:val="nil"/>
          <w:between w:val="nil"/>
        </w:pBdr>
        <w:spacing w:after="0" w:line="276" w:lineRule="auto"/>
        <w:ind w:right="113"/>
        <w:jc w:val="both"/>
        <w:rPr>
          <w:rFonts w:ascii="Garamond" w:eastAsia="Garamond" w:hAnsi="Garamond" w:cs="Garamond"/>
          <w:sz w:val="24"/>
          <w:szCs w:val="24"/>
        </w:rPr>
      </w:pPr>
      <w:r>
        <w:rPr>
          <w:rFonts w:ascii="Garamond" w:eastAsia="Garamond" w:hAnsi="Garamond" w:cs="Garamond"/>
          <w:sz w:val="24"/>
          <w:szCs w:val="24"/>
        </w:rPr>
        <w:t>In</w:t>
      </w:r>
      <w:r w:rsidR="006F158C" w:rsidRPr="00E718BA">
        <w:rPr>
          <w:rFonts w:ascii="Garamond" w:eastAsia="Garamond" w:hAnsi="Garamond" w:cs="Garamond"/>
          <w:sz w:val="24"/>
          <w:szCs w:val="24"/>
        </w:rPr>
        <w:t xml:space="preserve"> papers disaggregating results into regional impacts, such as Fuse and Kashima (2008), Winning et al. (2017) and Nechifor et al. (2020), results are more nuanced. Nechifor et al. (2020) for instance</w:t>
      </w:r>
      <w:r w:rsidR="0041172C">
        <w:rPr>
          <w:rFonts w:ascii="Garamond" w:eastAsia="Garamond" w:hAnsi="Garamond" w:cs="Garamond"/>
          <w:sz w:val="24"/>
          <w:szCs w:val="24"/>
        </w:rPr>
        <w:t xml:space="preserve"> show resulting</w:t>
      </w:r>
      <w:r w:rsidR="006F158C" w:rsidRPr="00E718BA">
        <w:rPr>
          <w:rFonts w:ascii="Garamond" w:eastAsia="Garamond" w:hAnsi="Garamond" w:cs="Garamond"/>
          <w:sz w:val="24"/>
          <w:szCs w:val="24"/>
        </w:rPr>
        <w:t xml:space="preserve"> impacts </w:t>
      </w:r>
      <w:r w:rsidR="0041172C">
        <w:rPr>
          <w:rFonts w:ascii="Garamond" w:eastAsia="Garamond" w:hAnsi="Garamond" w:cs="Garamond"/>
          <w:sz w:val="24"/>
          <w:szCs w:val="24"/>
        </w:rPr>
        <w:t xml:space="preserve">which </w:t>
      </w:r>
      <w:r w:rsidR="006F158C" w:rsidRPr="00E718BA">
        <w:rPr>
          <w:rFonts w:ascii="Garamond" w:eastAsia="Garamond" w:hAnsi="Garamond" w:cs="Garamond"/>
          <w:sz w:val="24"/>
          <w:szCs w:val="24"/>
        </w:rPr>
        <w:t xml:space="preserve">are unevenly distributed, with negative effects for major iron ore exporters from the Global South. This is </w:t>
      </w:r>
      <w:r w:rsidR="0041172C">
        <w:rPr>
          <w:rFonts w:ascii="Garamond" w:eastAsia="Garamond" w:hAnsi="Garamond" w:cs="Garamond"/>
          <w:sz w:val="24"/>
          <w:szCs w:val="24"/>
        </w:rPr>
        <w:t>support</w:t>
      </w:r>
      <w:r w:rsidR="0041172C" w:rsidRPr="00E718BA">
        <w:rPr>
          <w:rFonts w:ascii="Garamond" w:eastAsia="Garamond" w:hAnsi="Garamond" w:cs="Garamond"/>
          <w:sz w:val="24"/>
          <w:szCs w:val="24"/>
        </w:rPr>
        <w:t xml:space="preserve">ed </w:t>
      </w:r>
      <w:r w:rsidR="006F158C" w:rsidRPr="00E718BA">
        <w:rPr>
          <w:rFonts w:ascii="Garamond" w:eastAsia="Garamond" w:hAnsi="Garamond" w:cs="Garamond"/>
          <w:sz w:val="24"/>
          <w:szCs w:val="24"/>
        </w:rPr>
        <w:t>by the study from Martínez-Hernando et al. (2024), wh</w:t>
      </w:r>
      <w:r w:rsidR="00B245B7">
        <w:rPr>
          <w:rFonts w:ascii="Garamond" w:eastAsia="Garamond" w:hAnsi="Garamond" w:cs="Garamond"/>
          <w:sz w:val="24"/>
          <w:szCs w:val="24"/>
        </w:rPr>
        <w:t>o</w:t>
      </w:r>
      <w:r w:rsidR="006F158C" w:rsidRPr="00E718BA">
        <w:rPr>
          <w:rFonts w:ascii="Garamond" w:eastAsia="Garamond" w:hAnsi="Garamond" w:cs="Garamond"/>
          <w:sz w:val="24"/>
          <w:szCs w:val="24"/>
        </w:rPr>
        <w:t xml:space="preserve"> looks at the potential of the secondary production of platinum, through supply chain interventions; through an </w:t>
      </w:r>
      <w:r w:rsidR="00A7308F">
        <w:rPr>
          <w:rFonts w:ascii="Garamond" w:eastAsia="Garamond" w:hAnsi="Garamond" w:cs="Garamond"/>
          <w:sz w:val="24"/>
          <w:szCs w:val="24"/>
        </w:rPr>
        <w:t xml:space="preserve">multi-regional </w:t>
      </w:r>
      <w:r w:rsidR="0041172C">
        <w:rPr>
          <w:rFonts w:ascii="Garamond" w:eastAsia="Garamond" w:hAnsi="Garamond" w:cs="Garamond"/>
          <w:sz w:val="24"/>
          <w:szCs w:val="24"/>
        </w:rPr>
        <w:t xml:space="preserve">EEIO </w:t>
      </w:r>
      <w:r w:rsidR="006F158C" w:rsidRPr="00E718BA">
        <w:rPr>
          <w:rFonts w:ascii="Garamond" w:eastAsia="Garamond" w:hAnsi="Garamond" w:cs="Garamond"/>
          <w:sz w:val="24"/>
          <w:szCs w:val="24"/>
        </w:rPr>
        <w:t>approach, results show that secondary production of platinum in Europe causes a substantial drop in CO</w:t>
      </w:r>
      <w:r w:rsidR="006F158C" w:rsidRPr="00E718BA">
        <w:rPr>
          <w:rFonts w:ascii="Garamond" w:eastAsia="Garamond" w:hAnsi="Garamond" w:cs="Garamond"/>
          <w:sz w:val="24"/>
          <w:szCs w:val="24"/>
          <w:vertAlign w:val="subscript"/>
        </w:rPr>
        <w:t>2</w:t>
      </w:r>
      <w:r w:rsidR="006F158C" w:rsidRPr="00E718BA">
        <w:rPr>
          <w:rFonts w:ascii="Garamond" w:eastAsia="Garamond" w:hAnsi="Garamond" w:cs="Garamond"/>
          <w:sz w:val="24"/>
          <w:szCs w:val="24"/>
        </w:rPr>
        <w:t xml:space="preserve">-eq emissions (-100.9 %); however, impacts in terms of labour hours are negative (-78.9%), mainly affecting Global South countries. </w:t>
      </w:r>
    </w:p>
    <w:p w14:paraId="2F20AC23" w14:textId="78552214" w:rsidR="004417A2" w:rsidRPr="00E718BA" w:rsidRDefault="006F158C" w:rsidP="003935BB">
      <w:pPr>
        <w:widowControl w:val="0"/>
        <w:pBdr>
          <w:top w:val="nil"/>
          <w:left w:val="nil"/>
          <w:bottom w:val="nil"/>
          <w:right w:val="nil"/>
          <w:between w:val="nil"/>
        </w:pBdr>
        <w:spacing w:after="0" w:line="276" w:lineRule="auto"/>
        <w:ind w:right="113"/>
        <w:jc w:val="both"/>
        <w:rPr>
          <w:rFonts w:ascii="Garamond" w:eastAsia="Garamond" w:hAnsi="Garamond" w:cs="Garamond"/>
          <w:sz w:val="24"/>
          <w:szCs w:val="24"/>
        </w:rPr>
      </w:pPr>
      <w:r w:rsidRPr="00E718BA">
        <w:rPr>
          <w:rFonts w:ascii="Garamond" w:eastAsia="Garamond" w:hAnsi="Garamond" w:cs="Garamond"/>
          <w:sz w:val="24"/>
          <w:szCs w:val="24"/>
        </w:rPr>
        <w:t>In general, estimates of employment increase</w:t>
      </w:r>
      <w:r w:rsidR="0041172C">
        <w:rPr>
          <w:rFonts w:ascii="Garamond" w:eastAsia="Garamond" w:hAnsi="Garamond" w:cs="Garamond"/>
          <w:sz w:val="24"/>
          <w:szCs w:val="24"/>
        </w:rPr>
        <w:t>s</w:t>
      </w:r>
      <w:r w:rsidRPr="00E718BA">
        <w:rPr>
          <w:rFonts w:ascii="Garamond" w:eastAsia="Garamond" w:hAnsi="Garamond" w:cs="Garamond"/>
          <w:sz w:val="24"/>
          <w:szCs w:val="24"/>
        </w:rPr>
        <w:t xml:space="preserve"> are linked to the assumption that remanufacturing, recycling, and reuse of goods are more labour intensive than the original manufacturing process. This, however, comes with a fall in labour productivity at the aggregate level, which may </w:t>
      </w:r>
      <w:r w:rsidR="0041172C">
        <w:rPr>
          <w:rFonts w:ascii="Garamond" w:eastAsia="Garamond" w:hAnsi="Garamond" w:cs="Garamond"/>
          <w:sz w:val="24"/>
          <w:szCs w:val="24"/>
        </w:rPr>
        <w:t>negatively impact</w:t>
      </w:r>
      <w:r w:rsidR="0041172C" w:rsidRPr="00E718BA">
        <w:rPr>
          <w:rFonts w:ascii="Garamond" w:eastAsia="Garamond" w:hAnsi="Garamond" w:cs="Garamond"/>
          <w:sz w:val="24"/>
          <w:szCs w:val="24"/>
        </w:rPr>
        <w:t xml:space="preserve"> </w:t>
      </w:r>
      <w:r w:rsidRPr="00E718BA">
        <w:rPr>
          <w:rFonts w:ascii="Garamond" w:eastAsia="Garamond" w:hAnsi="Garamond" w:cs="Garamond"/>
          <w:sz w:val="24"/>
          <w:szCs w:val="24"/>
        </w:rPr>
        <w:t xml:space="preserve">firm profitability. Hence, </w:t>
      </w:r>
      <w:r w:rsidR="00FB1518">
        <w:rPr>
          <w:rFonts w:ascii="Garamond" w:eastAsia="Garamond" w:hAnsi="Garamond" w:cs="Garamond"/>
          <w:sz w:val="24"/>
          <w:szCs w:val="24"/>
        </w:rPr>
        <w:t xml:space="preserve">to guarantee </w:t>
      </w:r>
      <w:r w:rsidRPr="00E718BA">
        <w:rPr>
          <w:rFonts w:ascii="Garamond" w:eastAsia="Garamond" w:hAnsi="Garamond" w:cs="Garamond"/>
          <w:sz w:val="24"/>
          <w:szCs w:val="24"/>
        </w:rPr>
        <w:t>the economic viability of CE interventions for profit-driven firms</w:t>
      </w:r>
      <w:r w:rsidR="00FB1518">
        <w:rPr>
          <w:rFonts w:ascii="Garamond" w:eastAsia="Garamond" w:hAnsi="Garamond" w:cs="Garamond"/>
          <w:sz w:val="24"/>
          <w:szCs w:val="24"/>
        </w:rPr>
        <w:t>,</w:t>
      </w:r>
      <w:r w:rsidRPr="00E718BA">
        <w:rPr>
          <w:rFonts w:ascii="Garamond" w:eastAsia="Garamond" w:hAnsi="Garamond" w:cs="Garamond"/>
          <w:sz w:val="24"/>
          <w:szCs w:val="24"/>
        </w:rPr>
        <w:t xml:space="preserve"> the difference in material costs </w:t>
      </w:r>
      <w:r w:rsidR="00FB1518">
        <w:rPr>
          <w:rFonts w:ascii="Garamond" w:eastAsia="Garamond" w:hAnsi="Garamond" w:cs="Garamond"/>
          <w:sz w:val="24"/>
          <w:szCs w:val="24"/>
        </w:rPr>
        <w:t xml:space="preserve">must </w:t>
      </w:r>
      <w:r w:rsidRPr="00E718BA">
        <w:rPr>
          <w:rFonts w:ascii="Garamond" w:eastAsia="Garamond" w:hAnsi="Garamond" w:cs="Garamond"/>
          <w:sz w:val="24"/>
          <w:szCs w:val="24"/>
        </w:rPr>
        <w:t>offset potential higher labour costs</w:t>
      </w:r>
      <w:ins w:id="111" w:author="Jose.Ramos-Torres-Feverei" w:date="2025-03-18T04:01:00Z" w16du:dateUtc="2025-03-18T03:01:00Z">
        <w:r w:rsidR="00EC0E90">
          <w:rPr>
            <w:rStyle w:val="FootnoteReference"/>
            <w:rFonts w:ascii="Garamond" w:eastAsia="Garamond" w:hAnsi="Garamond" w:cs="Garamond"/>
            <w:sz w:val="24"/>
            <w:szCs w:val="24"/>
          </w:rPr>
          <w:footnoteReference w:id="11"/>
        </w:r>
      </w:ins>
      <w:r w:rsidRPr="00E718BA">
        <w:rPr>
          <w:rFonts w:ascii="Garamond" w:eastAsia="Garamond" w:hAnsi="Garamond" w:cs="Garamond"/>
          <w:sz w:val="24"/>
          <w:szCs w:val="24"/>
        </w:rPr>
        <w:t>. A corollary is that different models of firm ownership (e.g. private, collective, or public) may show significantly different speeds in the adoption of CE strategies. Most papers do not take into consideration price dynamics to determine the adoption rate of closing supply chains</w:t>
      </w:r>
      <w:r w:rsidR="00FB1518">
        <w:rPr>
          <w:rFonts w:ascii="Garamond" w:eastAsia="Garamond" w:hAnsi="Garamond" w:cs="Garamond"/>
          <w:sz w:val="24"/>
          <w:szCs w:val="24"/>
        </w:rPr>
        <w:t>.</w:t>
      </w:r>
      <w:r w:rsidRPr="00E718BA">
        <w:rPr>
          <w:rFonts w:ascii="Garamond" w:eastAsia="Garamond" w:hAnsi="Garamond" w:cs="Garamond"/>
          <w:sz w:val="24"/>
          <w:szCs w:val="24"/>
        </w:rPr>
        <w:t xml:space="preserve"> </w:t>
      </w:r>
      <w:r w:rsidR="00FB1518">
        <w:rPr>
          <w:rFonts w:ascii="Garamond" w:eastAsia="Garamond" w:hAnsi="Garamond" w:cs="Garamond"/>
          <w:sz w:val="24"/>
          <w:szCs w:val="24"/>
        </w:rPr>
        <w:t>E</w:t>
      </w:r>
      <w:r w:rsidRPr="00E718BA">
        <w:rPr>
          <w:rFonts w:ascii="Garamond" w:eastAsia="Garamond" w:hAnsi="Garamond" w:cs="Garamond"/>
          <w:sz w:val="24"/>
          <w:szCs w:val="24"/>
        </w:rPr>
        <w:t xml:space="preserve">ven in macroeconometric IO and CGE models, rates of recycling and demand for remanufactured goods in secondary production are exogenously set, mainly based on climate targets. </w:t>
      </w:r>
      <w:r w:rsidR="00F17603">
        <w:rPr>
          <w:rFonts w:ascii="Garamond" w:eastAsia="Garamond" w:hAnsi="Garamond" w:cs="Garamond"/>
          <w:sz w:val="24"/>
          <w:szCs w:val="24"/>
        </w:rPr>
        <w:t xml:space="preserve">The use of a </w:t>
      </w:r>
      <w:r w:rsidR="004E62C9">
        <w:rPr>
          <w:rFonts w:ascii="Garamond" w:eastAsia="Garamond" w:hAnsi="Garamond" w:cs="Garamond"/>
          <w:sz w:val="24"/>
          <w:szCs w:val="24"/>
        </w:rPr>
        <w:t>FTT</w:t>
      </w:r>
      <w:r w:rsidR="00F17603">
        <w:rPr>
          <w:rFonts w:ascii="Garamond" w:eastAsia="Garamond" w:hAnsi="Garamond" w:cs="Garamond"/>
          <w:sz w:val="24"/>
          <w:szCs w:val="24"/>
        </w:rPr>
        <w:t xml:space="preserve"> model to endogenously determine </w:t>
      </w:r>
      <w:r w:rsidR="00F17603" w:rsidRPr="00E718BA">
        <w:rPr>
          <w:rFonts w:ascii="Garamond" w:eastAsia="Garamond" w:hAnsi="Garamond" w:cs="Garamond"/>
          <w:sz w:val="24"/>
          <w:szCs w:val="24"/>
        </w:rPr>
        <w:t xml:space="preserve">the shares of waste going to recycling </w:t>
      </w:r>
      <w:r w:rsidR="00F17603">
        <w:rPr>
          <w:rFonts w:ascii="Garamond" w:eastAsia="Garamond" w:hAnsi="Garamond" w:cs="Garamond"/>
          <w:sz w:val="24"/>
          <w:szCs w:val="24"/>
        </w:rPr>
        <w:t xml:space="preserve">by </w:t>
      </w:r>
      <w:r w:rsidRPr="00E718BA">
        <w:rPr>
          <w:rFonts w:ascii="Garamond" w:eastAsia="Garamond" w:hAnsi="Garamond" w:cs="Garamond"/>
          <w:sz w:val="24"/>
          <w:szCs w:val="24"/>
        </w:rPr>
        <w:t xml:space="preserve">Shih et al. (2024) </w:t>
      </w:r>
      <w:r w:rsidR="0041172C">
        <w:rPr>
          <w:rFonts w:ascii="Garamond" w:eastAsia="Garamond" w:hAnsi="Garamond" w:cs="Garamond"/>
          <w:sz w:val="24"/>
          <w:szCs w:val="24"/>
        </w:rPr>
        <w:t>provides</w:t>
      </w:r>
      <w:r w:rsidR="0041172C" w:rsidRPr="00E718BA">
        <w:rPr>
          <w:rFonts w:ascii="Garamond" w:eastAsia="Garamond" w:hAnsi="Garamond" w:cs="Garamond"/>
          <w:sz w:val="24"/>
          <w:szCs w:val="24"/>
        </w:rPr>
        <w:t xml:space="preserve"> </w:t>
      </w:r>
      <w:r w:rsidRPr="00E718BA">
        <w:rPr>
          <w:rFonts w:ascii="Garamond" w:eastAsia="Garamond" w:hAnsi="Garamond" w:cs="Garamond"/>
          <w:sz w:val="24"/>
          <w:szCs w:val="24"/>
        </w:rPr>
        <w:t>an interesting exception</w:t>
      </w:r>
      <w:r w:rsidR="00DD0F4B">
        <w:rPr>
          <w:rFonts w:ascii="Garamond" w:eastAsia="Garamond" w:hAnsi="Garamond" w:cs="Garamond"/>
          <w:sz w:val="24"/>
          <w:szCs w:val="24"/>
        </w:rPr>
        <w:t>.</w:t>
      </w:r>
    </w:p>
    <w:p w14:paraId="2F20AC24" w14:textId="77777777" w:rsidR="004417A2" w:rsidRPr="00E718BA" w:rsidRDefault="004417A2">
      <w:pPr>
        <w:widowControl w:val="0"/>
        <w:pBdr>
          <w:top w:val="nil"/>
          <w:left w:val="nil"/>
          <w:bottom w:val="nil"/>
          <w:right w:val="nil"/>
          <w:between w:val="nil"/>
        </w:pBdr>
        <w:spacing w:after="0" w:line="276" w:lineRule="auto"/>
        <w:ind w:right="112" w:firstLine="369"/>
        <w:jc w:val="both"/>
        <w:rPr>
          <w:rFonts w:ascii="Garamond" w:eastAsia="Garamond" w:hAnsi="Garamond" w:cs="Garamond"/>
          <w:sz w:val="24"/>
          <w:szCs w:val="24"/>
        </w:rPr>
      </w:pPr>
      <w:bookmarkStart w:id="115" w:name="_heading=h.lnxbz9" w:colFirst="0" w:colLast="0"/>
      <w:bookmarkEnd w:id="115"/>
    </w:p>
    <w:p w14:paraId="2F20AC25" w14:textId="77777777" w:rsidR="004417A2" w:rsidRPr="00E718BA" w:rsidRDefault="006F158C">
      <w:pPr>
        <w:spacing w:after="0" w:line="276" w:lineRule="auto"/>
        <w:jc w:val="both"/>
        <w:rPr>
          <w:rFonts w:ascii="Garamond" w:eastAsia="Garamond" w:hAnsi="Garamond" w:cs="Garamond"/>
          <w:i/>
          <w:sz w:val="24"/>
          <w:szCs w:val="24"/>
        </w:rPr>
      </w:pPr>
      <w:r w:rsidRPr="00E718BA">
        <w:rPr>
          <w:rFonts w:ascii="Garamond" w:eastAsia="Garamond" w:hAnsi="Garamond" w:cs="Garamond"/>
          <w:i/>
          <w:sz w:val="24"/>
          <w:szCs w:val="24"/>
        </w:rPr>
        <w:t>3.3.3 Resource efficiency</w:t>
      </w:r>
    </w:p>
    <w:p w14:paraId="2F20AC26" w14:textId="200E6A9D" w:rsidR="004417A2" w:rsidRPr="00E718BA" w:rsidRDefault="006F158C">
      <w:pPr>
        <w:widowControl w:val="0"/>
        <w:pBdr>
          <w:top w:val="nil"/>
          <w:left w:val="nil"/>
          <w:bottom w:val="nil"/>
          <w:right w:val="nil"/>
          <w:between w:val="nil"/>
        </w:pBdr>
        <w:spacing w:after="0" w:line="276" w:lineRule="auto"/>
        <w:ind w:right="112"/>
        <w:jc w:val="both"/>
        <w:rPr>
          <w:rFonts w:ascii="Garamond" w:eastAsia="Garamond" w:hAnsi="Garamond" w:cs="Garamond"/>
          <w:sz w:val="24"/>
          <w:szCs w:val="24"/>
        </w:rPr>
      </w:pPr>
      <w:r w:rsidRPr="00E718BA">
        <w:rPr>
          <w:rFonts w:ascii="Garamond" w:eastAsia="Garamond" w:hAnsi="Garamond" w:cs="Garamond"/>
          <w:sz w:val="24"/>
          <w:szCs w:val="24"/>
        </w:rPr>
        <w:t>Resource efficiency interventions (</w:t>
      </w:r>
      <w:r w:rsidR="0041172C">
        <w:rPr>
          <w:rFonts w:ascii="Garamond" w:eastAsia="Garamond" w:hAnsi="Garamond" w:cs="Garamond"/>
          <w:sz w:val="24"/>
          <w:szCs w:val="24"/>
        </w:rPr>
        <w:t>36</w:t>
      </w:r>
      <w:r w:rsidR="0041172C" w:rsidRPr="00E718BA">
        <w:rPr>
          <w:rFonts w:ascii="Garamond" w:eastAsia="Garamond" w:hAnsi="Garamond" w:cs="Garamond"/>
          <w:sz w:val="24"/>
          <w:szCs w:val="24"/>
        </w:rPr>
        <w:t xml:space="preserve"> </w:t>
      </w:r>
      <w:r w:rsidRPr="00E718BA">
        <w:rPr>
          <w:rFonts w:ascii="Garamond" w:eastAsia="Garamond" w:hAnsi="Garamond" w:cs="Garamond"/>
          <w:sz w:val="24"/>
          <w:szCs w:val="24"/>
        </w:rPr>
        <w:t xml:space="preserve">studies) </w:t>
      </w:r>
      <w:r w:rsidR="00B70E62">
        <w:rPr>
          <w:rFonts w:ascii="Garamond" w:eastAsia="Garamond" w:hAnsi="Garamond" w:cs="Garamond"/>
          <w:sz w:val="24"/>
          <w:szCs w:val="24"/>
        </w:rPr>
        <w:t xml:space="preserve">aim to </w:t>
      </w:r>
      <w:r w:rsidRPr="00E718BA">
        <w:rPr>
          <w:rFonts w:ascii="Garamond" w:eastAsia="Garamond" w:hAnsi="Garamond" w:cs="Garamond"/>
          <w:sz w:val="24"/>
          <w:szCs w:val="24"/>
        </w:rPr>
        <w:t>reduce material consumption in the production process by using fewer resources per unit of output</w:t>
      </w:r>
      <w:r w:rsidR="00B70E62">
        <w:rPr>
          <w:rFonts w:ascii="Garamond" w:eastAsia="Garamond" w:hAnsi="Garamond" w:cs="Garamond"/>
          <w:sz w:val="24"/>
          <w:szCs w:val="24"/>
        </w:rPr>
        <w:t>. These include</w:t>
      </w:r>
      <w:r w:rsidRPr="00E718BA">
        <w:rPr>
          <w:rFonts w:ascii="Garamond" w:eastAsia="Garamond" w:hAnsi="Garamond" w:cs="Garamond"/>
          <w:sz w:val="24"/>
          <w:szCs w:val="24"/>
        </w:rPr>
        <w:t xml:space="preserve"> scrap diversion, yield loss reduction, process improvements, and use intensification. Functional economy initiatives, such as shared use of products among final consumers (e.g. car clubs), are also included</w:t>
      </w:r>
      <w:r w:rsidR="00B70E62">
        <w:rPr>
          <w:rFonts w:ascii="Garamond" w:eastAsia="Garamond" w:hAnsi="Garamond" w:cs="Garamond"/>
          <w:sz w:val="24"/>
          <w:szCs w:val="24"/>
        </w:rPr>
        <w:t xml:space="preserve"> here</w:t>
      </w:r>
      <w:r w:rsidRPr="00E718BA">
        <w:rPr>
          <w:rFonts w:ascii="Garamond" w:eastAsia="Garamond" w:hAnsi="Garamond" w:cs="Garamond"/>
          <w:sz w:val="24"/>
          <w:szCs w:val="24"/>
        </w:rPr>
        <w:t xml:space="preserve">. We also classify within this category papers analysing the impact of changes in tax rates </w:t>
      </w:r>
      <w:r w:rsidR="00B70E62">
        <w:rPr>
          <w:rFonts w:ascii="Garamond" w:eastAsia="Garamond" w:hAnsi="Garamond" w:cs="Garamond"/>
          <w:sz w:val="24"/>
          <w:szCs w:val="24"/>
        </w:rPr>
        <w:t xml:space="preserve">intended to induce </w:t>
      </w:r>
      <w:r w:rsidRPr="00E718BA">
        <w:rPr>
          <w:rFonts w:ascii="Garamond" w:eastAsia="Garamond" w:hAnsi="Garamond" w:cs="Garamond"/>
          <w:sz w:val="24"/>
          <w:szCs w:val="24"/>
        </w:rPr>
        <w:t>a reduction in resource use per unit of output.</w:t>
      </w:r>
    </w:p>
    <w:p w14:paraId="4670186E" w14:textId="08A5B51C" w:rsidR="00B70E62" w:rsidRDefault="006F158C" w:rsidP="00B70E62">
      <w:pPr>
        <w:widowControl w:val="0"/>
        <w:pBdr>
          <w:top w:val="nil"/>
          <w:left w:val="nil"/>
          <w:bottom w:val="nil"/>
          <w:right w:val="nil"/>
          <w:between w:val="nil"/>
        </w:pBdr>
        <w:spacing w:after="0" w:line="276" w:lineRule="auto"/>
        <w:ind w:right="112"/>
        <w:jc w:val="both"/>
        <w:rPr>
          <w:rFonts w:ascii="Garamond" w:eastAsia="Garamond" w:hAnsi="Garamond" w:cs="Garamond"/>
          <w:sz w:val="24"/>
          <w:szCs w:val="24"/>
        </w:rPr>
      </w:pPr>
      <w:r w:rsidRPr="00E718BA">
        <w:rPr>
          <w:rFonts w:ascii="Garamond" w:eastAsia="Garamond" w:hAnsi="Garamond" w:cs="Garamond"/>
          <w:sz w:val="24"/>
          <w:szCs w:val="24"/>
        </w:rPr>
        <w:t>In terms of modelling this</w:t>
      </w:r>
      <w:r w:rsidR="00F828AA">
        <w:rPr>
          <w:rFonts w:ascii="Garamond" w:eastAsia="Garamond" w:hAnsi="Garamond" w:cs="Garamond"/>
          <w:sz w:val="24"/>
          <w:szCs w:val="24"/>
        </w:rPr>
        <w:t xml:space="preserve"> category of</w:t>
      </w:r>
      <w:r w:rsidRPr="00E718BA">
        <w:rPr>
          <w:rFonts w:ascii="Garamond" w:eastAsia="Garamond" w:hAnsi="Garamond" w:cs="Garamond"/>
          <w:sz w:val="24"/>
          <w:szCs w:val="24"/>
        </w:rPr>
        <w:t xml:space="preserve"> CE intervention</w:t>
      </w:r>
      <w:r w:rsidR="00F828AA">
        <w:rPr>
          <w:rFonts w:ascii="Garamond" w:eastAsia="Garamond" w:hAnsi="Garamond" w:cs="Garamond"/>
          <w:sz w:val="24"/>
          <w:szCs w:val="24"/>
        </w:rPr>
        <w:t>s</w:t>
      </w:r>
      <w:r w:rsidRPr="00E718BA">
        <w:rPr>
          <w:rFonts w:ascii="Garamond" w:eastAsia="Garamond" w:hAnsi="Garamond" w:cs="Garamond"/>
          <w:sz w:val="24"/>
          <w:szCs w:val="24"/>
        </w:rPr>
        <w:t xml:space="preserve">, technological changes that increase </w:t>
      </w:r>
      <w:r w:rsidRPr="00E718BA">
        <w:rPr>
          <w:rFonts w:ascii="Garamond" w:eastAsia="Garamond" w:hAnsi="Garamond" w:cs="Garamond"/>
          <w:sz w:val="24"/>
          <w:szCs w:val="24"/>
        </w:rPr>
        <w:lastRenderedPageBreak/>
        <w:t xml:space="preserve">material efficiency in production can be represented as a reduction in technical coefficients (see, for instance, Cimpan et al., 2023). Different studies, however, make varying assumptions regarding whether material efficiency gains can be obtained without any additional expenditure in other services, such as consulting or research &amp; development, or higher investment in fixed capital. </w:t>
      </w:r>
    </w:p>
    <w:p w14:paraId="398C8615" w14:textId="4729F2A1" w:rsidR="00B70E62" w:rsidRDefault="006F158C" w:rsidP="00B70E62">
      <w:pPr>
        <w:widowControl w:val="0"/>
        <w:pBdr>
          <w:top w:val="nil"/>
          <w:left w:val="nil"/>
          <w:bottom w:val="nil"/>
          <w:right w:val="nil"/>
          <w:between w:val="nil"/>
        </w:pBdr>
        <w:spacing w:after="0" w:line="276" w:lineRule="auto"/>
        <w:ind w:right="112"/>
        <w:jc w:val="both"/>
        <w:rPr>
          <w:rFonts w:ascii="Garamond" w:eastAsia="Garamond" w:hAnsi="Garamond" w:cs="Garamond"/>
          <w:sz w:val="24"/>
          <w:szCs w:val="24"/>
        </w:rPr>
      </w:pPr>
      <w:r w:rsidRPr="00E718BA">
        <w:rPr>
          <w:rFonts w:ascii="Garamond" w:eastAsia="Garamond" w:hAnsi="Garamond" w:cs="Garamond"/>
          <w:sz w:val="24"/>
          <w:szCs w:val="24"/>
        </w:rPr>
        <w:t xml:space="preserve">Meyer et al. (2007) simulate the effect of a linear increase in material efficiency in production in Germany over a period of 11 years, causing an increase in expenditure in consulting costs and investment in fixed capital worth </w:t>
      </w:r>
      <w:r w:rsidR="00F828AA">
        <w:rPr>
          <w:rFonts w:ascii="Garamond" w:eastAsia="Garamond" w:hAnsi="Garamond" w:cs="Garamond"/>
          <w:sz w:val="24"/>
          <w:szCs w:val="24"/>
        </w:rPr>
        <w:t>six</w:t>
      </w:r>
      <w:r w:rsidR="00F828AA" w:rsidRPr="00E718BA">
        <w:rPr>
          <w:rFonts w:ascii="Garamond" w:eastAsia="Garamond" w:hAnsi="Garamond" w:cs="Garamond"/>
          <w:sz w:val="24"/>
          <w:szCs w:val="24"/>
        </w:rPr>
        <w:t xml:space="preserve"> </w:t>
      </w:r>
      <w:r w:rsidRPr="00E718BA">
        <w:rPr>
          <w:rFonts w:ascii="Garamond" w:eastAsia="Garamond" w:hAnsi="Garamond" w:cs="Garamond"/>
          <w:sz w:val="24"/>
          <w:szCs w:val="24"/>
        </w:rPr>
        <w:t>years in material cost savings. Wiebe et al. (2019) assume that reduction in material costs are completely offset by increased research &amp; development expenditure, thus keeping total demand constant. Donati et al. (2020)</w:t>
      </w:r>
      <w:r w:rsidR="00B70E62">
        <w:rPr>
          <w:rFonts w:ascii="Garamond" w:eastAsia="Garamond" w:hAnsi="Garamond" w:cs="Garamond"/>
          <w:sz w:val="24"/>
          <w:szCs w:val="24"/>
        </w:rPr>
        <w:t>, who</w:t>
      </w:r>
      <w:r w:rsidRPr="00E718BA">
        <w:rPr>
          <w:rFonts w:ascii="Garamond" w:eastAsia="Garamond" w:hAnsi="Garamond" w:cs="Garamond"/>
          <w:sz w:val="24"/>
          <w:szCs w:val="24"/>
        </w:rPr>
        <w:t xml:space="preserve"> do not include any compensating increase in technical coefficients from consulting or increased investment, find a negative impact on </w:t>
      </w:r>
      <w:r w:rsidR="00B70E62">
        <w:rPr>
          <w:rFonts w:ascii="Garamond" w:eastAsia="Garamond" w:hAnsi="Garamond" w:cs="Garamond"/>
          <w:sz w:val="24"/>
          <w:szCs w:val="24"/>
        </w:rPr>
        <w:t>modelled</w:t>
      </w:r>
      <w:r w:rsidR="00B70E62" w:rsidRPr="00E718BA">
        <w:rPr>
          <w:rFonts w:ascii="Garamond" w:eastAsia="Garamond" w:hAnsi="Garamond" w:cs="Garamond"/>
          <w:sz w:val="24"/>
          <w:szCs w:val="24"/>
        </w:rPr>
        <w:t xml:space="preserve"> </w:t>
      </w:r>
      <w:r w:rsidRPr="00E718BA">
        <w:rPr>
          <w:rFonts w:ascii="Garamond" w:eastAsia="Garamond" w:hAnsi="Garamond" w:cs="Garamond"/>
          <w:sz w:val="24"/>
          <w:szCs w:val="24"/>
        </w:rPr>
        <w:t>socio-economic variables considered. In contrast, Meyer et al. (2007) and Wiebe et al. (2019) find positive impacts</w:t>
      </w:r>
      <w:r w:rsidR="00B70E62">
        <w:rPr>
          <w:rFonts w:ascii="Garamond" w:eastAsia="Garamond" w:hAnsi="Garamond" w:cs="Garamond"/>
          <w:sz w:val="24"/>
          <w:szCs w:val="24"/>
        </w:rPr>
        <w:t>.</w:t>
      </w:r>
      <w:r w:rsidRPr="00E718BA">
        <w:rPr>
          <w:rFonts w:ascii="Garamond" w:eastAsia="Garamond" w:hAnsi="Garamond" w:cs="Garamond"/>
          <w:sz w:val="24"/>
          <w:szCs w:val="24"/>
        </w:rPr>
        <w:t xml:space="preserve"> </w:t>
      </w:r>
      <w:r w:rsidR="00316FAD">
        <w:rPr>
          <w:rFonts w:ascii="Garamond" w:eastAsia="Garamond" w:hAnsi="Garamond" w:cs="Garamond"/>
          <w:sz w:val="24"/>
          <w:szCs w:val="24"/>
        </w:rPr>
        <w:t>A</w:t>
      </w:r>
      <w:r w:rsidRPr="00E718BA">
        <w:rPr>
          <w:rFonts w:ascii="Garamond" w:eastAsia="Garamond" w:hAnsi="Garamond" w:cs="Garamond"/>
          <w:sz w:val="24"/>
          <w:szCs w:val="24"/>
        </w:rPr>
        <w:t>n unexpected result given th</w:t>
      </w:r>
      <w:ins w:id="116" w:author="Jose.Ramos-Torres-Feverei" w:date="2025-03-18T03:50:00Z" w16du:dateUtc="2025-03-18T02:50:00Z">
        <w:r w:rsidR="00EF5FAE">
          <w:rPr>
            <w:rFonts w:ascii="Garamond" w:eastAsia="Garamond" w:hAnsi="Garamond" w:cs="Garamond"/>
            <w:sz w:val="24"/>
            <w:szCs w:val="24"/>
          </w:rPr>
          <w:t>at all three models share a</w:t>
        </w:r>
      </w:ins>
      <w:ins w:id="117" w:author="Jose.Ramos-Torres-Feverei" w:date="2025-03-18T03:51:00Z" w16du:dateUtc="2025-03-18T02:51:00Z">
        <w:r w:rsidR="00755D24">
          <w:rPr>
            <w:rFonts w:ascii="Garamond" w:eastAsia="Garamond" w:hAnsi="Garamond" w:cs="Garamond"/>
            <w:sz w:val="24"/>
            <w:szCs w:val="24"/>
          </w:rPr>
          <w:t xml:space="preserve"> common</w:t>
        </w:r>
      </w:ins>
      <w:r w:rsidRPr="00E718BA">
        <w:rPr>
          <w:rFonts w:ascii="Garamond" w:eastAsia="Garamond" w:hAnsi="Garamond" w:cs="Garamond"/>
          <w:sz w:val="24"/>
          <w:szCs w:val="24"/>
        </w:rPr>
        <w:t xml:space="preserve"> demand-driven</w:t>
      </w:r>
      <w:ins w:id="118" w:author="Jose.Ramos-Torres-Feverei" w:date="2025-03-18T03:56:00Z" w16du:dateUtc="2025-03-18T02:56:00Z">
        <w:r w:rsidR="00B64E92">
          <w:rPr>
            <w:rFonts w:ascii="Garamond" w:eastAsia="Garamond" w:hAnsi="Garamond" w:cs="Garamond"/>
            <w:sz w:val="24"/>
            <w:szCs w:val="24"/>
          </w:rPr>
          <w:t xml:space="preserve"> approa</w:t>
        </w:r>
      </w:ins>
      <w:ins w:id="119" w:author="Jose.Ramos-Torres-Feverei" w:date="2025-03-18T03:57:00Z" w16du:dateUtc="2025-03-18T02:57:00Z">
        <w:r w:rsidR="00B64E92">
          <w:rPr>
            <w:rFonts w:ascii="Garamond" w:eastAsia="Garamond" w:hAnsi="Garamond" w:cs="Garamond"/>
            <w:sz w:val="24"/>
            <w:szCs w:val="24"/>
          </w:rPr>
          <w:t>ch</w:t>
        </w:r>
      </w:ins>
      <w:del w:id="120" w:author="Jose.Ramos-Torres-Feverei" w:date="2025-03-18T03:57:00Z" w16du:dateUtc="2025-03-18T02:57:00Z">
        <w:r w:rsidRPr="00E718BA" w:rsidDel="00B64E92">
          <w:rPr>
            <w:rFonts w:ascii="Garamond" w:eastAsia="Garamond" w:hAnsi="Garamond" w:cs="Garamond"/>
            <w:sz w:val="24"/>
            <w:szCs w:val="24"/>
          </w:rPr>
          <w:delText xml:space="preserve"> nature</w:delText>
        </w:r>
      </w:del>
      <w:ins w:id="121" w:author="Jose.Ramos-Torres-Feverei" w:date="2025-03-18T03:50:00Z" w16du:dateUtc="2025-03-18T02:50:00Z">
        <w:r w:rsidR="00EF5FAE">
          <w:rPr>
            <w:rFonts w:ascii="Garamond" w:eastAsia="Garamond" w:hAnsi="Garamond" w:cs="Garamond"/>
            <w:sz w:val="24"/>
            <w:szCs w:val="24"/>
          </w:rPr>
          <w:t xml:space="preserve">, highlighting once again that differences in assumptions regarding changes in </w:t>
        </w:r>
      </w:ins>
      <w:ins w:id="122" w:author="Jose.Ramos-Torres-Feverei" w:date="2025-03-18T03:51:00Z" w16du:dateUtc="2025-03-18T02:51:00Z">
        <w:r w:rsidR="00EF5FAE">
          <w:rPr>
            <w:rFonts w:ascii="Garamond" w:eastAsia="Garamond" w:hAnsi="Garamond" w:cs="Garamond"/>
            <w:sz w:val="24"/>
            <w:szCs w:val="24"/>
          </w:rPr>
          <w:t xml:space="preserve">technical coefficients </w:t>
        </w:r>
        <w:r w:rsidR="00941967">
          <w:rPr>
            <w:rFonts w:ascii="Garamond" w:eastAsia="Garamond" w:hAnsi="Garamond" w:cs="Garamond"/>
            <w:sz w:val="24"/>
            <w:szCs w:val="24"/>
          </w:rPr>
          <w:t>associated with the CE intervention can alter direction of results</w:t>
        </w:r>
        <w:r w:rsidR="00755D24">
          <w:rPr>
            <w:rFonts w:ascii="Garamond" w:eastAsia="Garamond" w:hAnsi="Garamond" w:cs="Garamond"/>
            <w:sz w:val="24"/>
            <w:szCs w:val="24"/>
          </w:rPr>
          <w:t>.</w:t>
        </w:r>
      </w:ins>
      <w:del w:id="123" w:author="Jose.Ramos-Torres-Feverei" w:date="2025-03-18T03:53:00Z" w16du:dateUtc="2025-03-18T02:53:00Z">
        <w:r w:rsidRPr="00E718BA" w:rsidDel="009C5F4C">
          <w:rPr>
            <w:rFonts w:ascii="Garamond" w:eastAsia="Garamond" w:hAnsi="Garamond" w:cs="Garamond"/>
            <w:sz w:val="24"/>
            <w:szCs w:val="24"/>
          </w:rPr>
          <w:delText xml:space="preserve"> </w:delText>
        </w:r>
        <w:r w:rsidRPr="00E718BA" w:rsidDel="00DB53EC">
          <w:rPr>
            <w:rFonts w:ascii="Garamond" w:eastAsia="Garamond" w:hAnsi="Garamond" w:cs="Garamond"/>
            <w:sz w:val="24"/>
            <w:szCs w:val="24"/>
          </w:rPr>
          <w:delText xml:space="preserve">of </w:delText>
        </w:r>
        <w:r w:rsidR="00B70E62" w:rsidDel="00DB53EC">
          <w:rPr>
            <w:rFonts w:ascii="Garamond" w:eastAsia="Garamond" w:hAnsi="Garamond" w:cs="Garamond"/>
            <w:sz w:val="24"/>
            <w:szCs w:val="24"/>
          </w:rPr>
          <w:delText>all three models.</w:delText>
        </w:r>
      </w:del>
    </w:p>
    <w:p w14:paraId="2F20AC27" w14:textId="58DED1DE" w:rsidR="004417A2" w:rsidRPr="00E718BA" w:rsidRDefault="006F158C" w:rsidP="006B0C37">
      <w:pPr>
        <w:widowControl w:val="0"/>
        <w:pBdr>
          <w:top w:val="nil"/>
          <w:left w:val="nil"/>
          <w:bottom w:val="nil"/>
          <w:right w:val="nil"/>
          <w:between w:val="nil"/>
        </w:pBdr>
        <w:spacing w:after="0" w:line="276" w:lineRule="auto"/>
        <w:ind w:right="112"/>
        <w:jc w:val="both"/>
        <w:rPr>
          <w:rFonts w:ascii="Garamond" w:eastAsia="Garamond" w:hAnsi="Garamond" w:cs="Garamond"/>
          <w:sz w:val="24"/>
          <w:szCs w:val="24"/>
        </w:rPr>
      </w:pPr>
      <w:r w:rsidRPr="00E718BA">
        <w:rPr>
          <w:rFonts w:ascii="Garamond" w:eastAsia="Garamond" w:hAnsi="Garamond" w:cs="Garamond"/>
          <w:sz w:val="24"/>
          <w:szCs w:val="24"/>
        </w:rPr>
        <w:t>In supply-driven CGE models</w:t>
      </w:r>
      <w:r w:rsidR="00F828AA">
        <w:rPr>
          <w:rFonts w:ascii="Garamond" w:eastAsia="Garamond" w:hAnsi="Garamond" w:cs="Garamond"/>
          <w:sz w:val="24"/>
          <w:szCs w:val="24"/>
        </w:rPr>
        <w:t>,</w:t>
      </w:r>
      <w:r w:rsidRPr="00E718BA">
        <w:rPr>
          <w:rFonts w:ascii="Garamond" w:eastAsia="Garamond" w:hAnsi="Garamond" w:cs="Garamond"/>
          <w:sz w:val="24"/>
          <w:szCs w:val="24"/>
        </w:rPr>
        <w:t xml:space="preserve"> costless material efficiency gains would be expected to stimulate economic growth and employment due to lower prices. For example, Hatfield-Dodds et al. (2017)</w:t>
      </w:r>
      <w:r w:rsidRPr="00E718BA">
        <w:rPr>
          <w:rFonts w:ascii="Garamond" w:eastAsia="Garamond" w:hAnsi="Garamond" w:cs="Garamond"/>
          <w:sz w:val="24"/>
          <w:szCs w:val="24"/>
          <w:vertAlign w:val="superscript"/>
        </w:rPr>
        <w:footnoteReference w:id="12"/>
      </w:r>
      <w:r w:rsidRPr="00E718BA">
        <w:rPr>
          <w:rFonts w:ascii="Garamond" w:eastAsia="Garamond" w:hAnsi="Garamond" w:cs="Garamond"/>
          <w:sz w:val="24"/>
          <w:szCs w:val="24"/>
        </w:rPr>
        <w:t xml:space="preserve"> model a reduction in the raw material required in </w:t>
      </w:r>
      <w:r w:rsidR="00F828AA">
        <w:rPr>
          <w:rFonts w:ascii="Garamond" w:eastAsia="Garamond" w:hAnsi="Garamond" w:cs="Garamond"/>
          <w:sz w:val="24"/>
          <w:szCs w:val="24"/>
        </w:rPr>
        <w:t>several sectors (</w:t>
      </w:r>
      <w:r w:rsidRPr="00E718BA">
        <w:rPr>
          <w:rFonts w:ascii="Garamond" w:eastAsia="Garamond" w:hAnsi="Garamond" w:cs="Garamond"/>
          <w:sz w:val="24"/>
          <w:szCs w:val="24"/>
        </w:rPr>
        <w:t xml:space="preserve"> forestry; non-metallic minerals; iron and steel; non-ferrous metals; chemicals</w:t>
      </w:r>
      <w:r w:rsidR="006B0C37">
        <w:rPr>
          <w:rFonts w:ascii="Garamond" w:eastAsia="Garamond" w:hAnsi="Garamond" w:cs="Garamond"/>
          <w:sz w:val="24"/>
          <w:szCs w:val="24"/>
        </w:rPr>
        <w:t>,</w:t>
      </w:r>
      <w:r w:rsidRPr="00E718BA">
        <w:rPr>
          <w:rFonts w:ascii="Garamond" w:eastAsia="Garamond" w:hAnsi="Garamond" w:cs="Garamond"/>
          <w:sz w:val="24"/>
          <w:szCs w:val="24"/>
        </w:rPr>
        <w:t xml:space="preserve"> rubber and plastics</w:t>
      </w:r>
      <w:r w:rsidR="00F828AA">
        <w:rPr>
          <w:rFonts w:ascii="Garamond" w:eastAsia="Garamond" w:hAnsi="Garamond" w:cs="Garamond"/>
          <w:sz w:val="24"/>
          <w:szCs w:val="24"/>
        </w:rPr>
        <w:t>)</w:t>
      </w:r>
      <w:r w:rsidR="00F828AA" w:rsidRPr="00E718BA">
        <w:rPr>
          <w:rFonts w:ascii="Garamond" w:eastAsia="Garamond" w:hAnsi="Garamond" w:cs="Garamond"/>
          <w:sz w:val="24"/>
          <w:szCs w:val="24"/>
        </w:rPr>
        <w:t xml:space="preserve"> </w:t>
      </w:r>
      <w:r w:rsidRPr="00E718BA">
        <w:rPr>
          <w:rFonts w:ascii="Garamond" w:eastAsia="Garamond" w:hAnsi="Garamond" w:cs="Garamond"/>
          <w:sz w:val="24"/>
          <w:szCs w:val="24"/>
        </w:rPr>
        <w:t>which, in isolation, would lead to a 8.8% increase in GDP relative to the baseline. However,</w:t>
      </w:r>
      <w:r w:rsidR="00B70E62">
        <w:rPr>
          <w:rFonts w:ascii="Garamond" w:eastAsia="Garamond" w:hAnsi="Garamond" w:cs="Garamond"/>
          <w:sz w:val="24"/>
          <w:szCs w:val="24"/>
        </w:rPr>
        <w:t xml:space="preserve"> the</w:t>
      </w:r>
      <w:r w:rsidRPr="00E718BA">
        <w:rPr>
          <w:rFonts w:ascii="Garamond" w:eastAsia="Garamond" w:hAnsi="Garamond" w:cs="Garamond"/>
          <w:sz w:val="24"/>
          <w:szCs w:val="24"/>
        </w:rPr>
        <w:t xml:space="preserve"> macroeconomic ‘closure ’rules adopted </w:t>
      </w:r>
      <w:r w:rsidR="00B70E62">
        <w:rPr>
          <w:rFonts w:ascii="Garamond" w:eastAsia="Garamond" w:hAnsi="Garamond" w:cs="Garamond"/>
          <w:sz w:val="24"/>
          <w:szCs w:val="24"/>
        </w:rPr>
        <w:t>are important</w:t>
      </w:r>
      <w:r w:rsidRPr="00E718BA">
        <w:rPr>
          <w:rFonts w:ascii="Garamond" w:eastAsia="Garamond" w:hAnsi="Garamond" w:cs="Garamond"/>
          <w:sz w:val="24"/>
          <w:szCs w:val="24"/>
        </w:rPr>
        <w:t>. Contrary to Hatfield-Dodds et al. (2017), Ross et al</w:t>
      </w:r>
      <w:r w:rsidR="00021B9B">
        <w:rPr>
          <w:rFonts w:ascii="Garamond" w:eastAsia="Garamond" w:hAnsi="Garamond" w:cs="Garamond"/>
          <w:sz w:val="24"/>
          <w:szCs w:val="24"/>
        </w:rPr>
        <w:t>.</w:t>
      </w:r>
      <w:r w:rsidR="00B70E62">
        <w:rPr>
          <w:rFonts w:ascii="Garamond" w:eastAsia="Garamond" w:hAnsi="Garamond" w:cs="Garamond"/>
          <w:sz w:val="24"/>
          <w:szCs w:val="24"/>
        </w:rPr>
        <w:t>’s</w:t>
      </w:r>
      <w:r w:rsidRPr="00E718BA">
        <w:rPr>
          <w:rFonts w:ascii="Garamond" w:eastAsia="Garamond" w:hAnsi="Garamond" w:cs="Garamond"/>
          <w:sz w:val="24"/>
          <w:szCs w:val="24"/>
        </w:rPr>
        <w:t xml:space="preserve"> (2023) </w:t>
      </w:r>
      <w:r w:rsidR="00021B9B">
        <w:rPr>
          <w:rFonts w:ascii="Garamond" w:eastAsia="Garamond" w:hAnsi="Garamond" w:cs="Garamond"/>
          <w:sz w:val="24"/>
          <w:szCs w:val="24"/>
        </w:rPr>
        <w:t xml:space="preserve">modelled </w:t>
      </w:r>
      <w:r w:rsidRPr="00E718BA">
        <w:rPr>
          <w:rFonts w:ascii="Garamond" w:eastAsia="Garamond" w:hAnsi="Garamond" w:cs="Garamond"/>
          <w:sz w:val="24"/>
          <w:szCs w:val="24"/>
        </w:rPr>
        <w:t>closure allows for the emergence of involuntary unemployment and find</w:t>
      </w:r>
      <w:r w:rsidR="00021B9B">
        <w:rPr>
          <w:rFonts w:ascii="Garamond" w:eastAsia="Garamond" w:hAnsi="Garamond" w:cs="Garamond"/>
          <w:sz w:val="24"/>
          <w:szCs w:val="24"/>
        </w:rPr>
        <w:t xml:space="preserve"> small</w:t>
      </w:r>
      <w:r w:rsidRPr="00E718BA">
        <w:rPr>
          <w:rFonts w:ascii="Garamond" w:eastAsia="Garamond" w:hAnsi="Garamond" w:cs="Garamond"/>
          <w:sz w:val="24"/>
          <w:szCs w:val="24"/>
        </w:rPr>
        <w:t xml:space="preserve"> negative socio-economic impacts </w:t>
      </w:r>
      <w:r w:rsidR="00021B9B" w:rsidRPr="00E718BA">
        <w:rPr>
          <w:rFonts w:ascii="Garamond" w:eastAsia="Garamond" w:hAnsi="Garamond" w:cs="Garamond"/>
          <w:sz w:val="24"/>
          <w:szCs w:val="24"/>
        </w:rPr>
        <w:t xml:space="preserve">of a costless 15% decrease in intermediate input use by the construction sector </w:t>
      </w:r>
      <w:r w:rsidRPr="00E718BA">
        <w:rPr>
          <w:rFonts w:ascii="Garamond" w:eastAsia="Garamond" w:hAnsi="Garamond" w:cs="Garamond"/>
          <w:sz w:val="24"/>
          <w:szCs w:val="24"/>
        </w:rPr>
        <w:t>(between -0.16% and -0.86%, in terms of employment, and between -0.23% and -0.98%, in terms of GDP).</w:t>
      </w:r>
    </w:p>
    <w:p w14:paraId="16BDA875" w14:textId="20085282" w:rsidR="00021B9B" w:rsidRDefault="006F158C" w:rsidP="00021B9B">
      <w:pPr>
        <w:widowControl w:val="0"/>
        <w:pBdr>
          <w:top w:val="nil"/>
          <w:left w:val="nil"/>
          <w:bottom w:val="nil"/>
          <w:right w:val="nil"/>
          <w:between w:val="nil"/>
        </w:pBdr>
        <w:spacing w:after="0" w:line="276" w:lineRule="auto"/>
        <w:ind w:right="112"/>
        <w:jc w:val="both"/>
        <w:rPr>
          <w:rFonts w:ascii="Garamond" w:eastAsia="Garamond" w:hAnsi="Garamond" w:cs="Garamond"/>
          <w:sz w:val="24"/>
          <w:szCs w:val="24"/>
        </w:rPr>
      </w:pPr>
      <w:r w:rsidRPr="00E718BA">
        <w:rPr>
          <w:rFonts w:ascii="Garamond" w:eastAsia="Garamond" w:hAnsi="Garamond" w:cs="Garamond"/>
          <w:sz w:val="24"/>
          <w:szCs w:val="24"/>
        </w:rPr>
        <w:t>Like previous categories, a second key issue concerns the redistribution of cost reductions due to material efficiency. Overall, CGE models, such as Skelton et al. (2020), assume a full pass-through of cost savings to prices in line with the</w:t>
      </w:r>
      <w:r w:rsidR="00021B9B">
        <w:rPr>
          <w:rFonts w:ascii="Garamond" w:eastAsia="Garamond" w:hAnsi="Garamond" w:cs="Garamond"/>
          <w:sz w:val="24"/>
          <w:szCs w:val="24"/>
        </w:rPr>
        <w:t xml:space="preserve"> assumption of</w:t>
      </w:r>
      <w:r w:rsidRPr="00E718BA">
        <w:rPr>
          <w:rFonts w:ascii="Garamond" w:eastAsia="Garamond" w:hAnsi="Garamond" w:cs="Garamond"/>
          <w:sz w:val="24"/>
          <w:szCs w:val="24"/>
        </w:rPr>
        <w:t xml:space="preserve"> perfect competition. Other approaches, such as the macroeconometric IO models proposed by Giljum et al. (2008), Meyer (2012)</w:t>
      </w:r>
      <w:r w:rsidR="00021B9B">
        <w:rPr>
          <w:rFonts w:ascii="Garamond" w:eastAsia="Garamond" w:hAnsi="Garamond" w:cs="Garamond"/>
          <w:sz w:val="24"/>
          <w:szCs w:val="24"/>
        </w:rPr>
        <w:t>,</w:t>
      </w:r>
      <w:r w:rsidRPr="00E718BA">
        <w:rPr>
          <w:rFonts w:ascii="Garamond" w:eastAsia="Garamond" w:hAnsi="Garamond" w:cs="Garamond"/>
          <w:sz w:val="24"/>
          <w:szCs w:val="24"/>
        </w:rPr>
        <w:t xml:space="preserve"> and Distelkamp </w:t>
      </w:r>
      <w:r w:rsidR="00021B9B">
        <w:rPr>
          <w:rFonts w:ascii="Garamond" w:eastAsia="Garamond" w:hAnsi="Garamond" w:cs="Garamond"/>
          <w:sz w:val="24"/>
          <w:szCs w:val="24"/>
        </w:rPr>
        <w:t>and</w:t>
      </w:r>
      <w:r w:rsidR="00021B9B" w:rsidRPr="00E718BA">
        <w:rPr>
          <w:rFonts w:ascii="Garamond" w:eastAsia="Garamond" w:hAnsi="Garamond" w:cs="Garamond"/>
          <w:sz w:val="24"/>
          <w:szCs w:val="24"/>
        </w:rPr>
        <w:t xml:space="preserve"> </w:t>
      </w:r>
      <w:r w:rsidRPr="00E718BA">
        <w:rPr>
          <w:rFonts w:ascii="Garamond" w:eastAsia="Garamond" w:hAnsi="Garamond" w:cs="Garamond"/>
          <w:sz w:val="24"/>
          <w:szCs w:val="24"/>
        </w:rPr>
        <w:t xml:space="preserve">Meyer (2019), derive only a partial pass-through from econometric estimations. In contrast, the canonical Leontief IO model assumes fixed prices, so that cost savings lead to an increase in the value added per unit of output, i.e. an increase in the profit rate and/or real wages. </w:t>
      </w:r>
    </w:p>
    <w:p w14:paraId="2F20AC28" w14:textId="09813917" w:rsidR="004417A2" w:rsidRPr="00E718BA" w:rsidRDefault="006F158C">
      <w:pPr>
        <w:widowControl w:val="0"/>
        <w:pBdr>
          <w:top w:val="nil"/>
          <w:left w:val="nil"/>
          <w:bottom w:val="nil"/>
          <w:right w:val="nil"/>
          <w:between w:val="nil"/>
        </w:pBdr>
        <w:spacing w:after="0" w:line="276" w:lineRule="auto"/>
        <w:ind w:right="112"/>
        <w:jc w:val="both"/>
        <w:rPr>
          <w:rFonts w:ascii="Garamond" w:eastAsia="Garamond" w:hAnsi="Garamond" w:cs="Garamond"/>
          <w:sz w:val="24"/>
          <w:szCs w:val="24"/>
        </w:rPr>
        <w:pPrChange w:id="124" w:author="Ben Purvis" w:date="2025-03-04T17:30:00Z">
          <w:pPr>
            <w:widowControl w:val="0"/>
            <w:pBdr>
              <w:top w:val="nil"/>
              <w:left w:val="nil"/>
              <w:bottom w:val="nil"/>
              <w:right w:val="nil"/>
              <w:between w:val="nil"/>
            </w:pBdr>
            <w:spacing w:after="0" w:line="276" w:lineRule="auto"/>
            <w:ind w:right="112" w:firstLine="369"/>
            <w:jc w:val="both"/>
          </w:pPr>
        </w:pPrChange>
      </w:pPr>
      <w:r w:rsidRPr="00E718BA">
        <w:rPr>
          <w:rFonts w:ascii="Garamond" w:eastAsia="Garamond" w:hAnsi="Garamond" w:cs="Garamond"/>
          <w:sz w:val="24"/>
          <w:szCs w:val="24"/>
        </w:rPr>
        <w:t xml:space="preserve">Nevertheless, some papers (e.g. Skelton and Allwood, 2013) keep the value-added coefficients constant and calculate the associated potential changes in prices due to increased material efficiency. </w:t>
      </w:r>
      <w:r w:rsidR="00021B9B">
        <w:rPr>
          <w:rFonts w:ascii="Garamond" w:eastAsia="Garamond" w:hAnsi="Garamond" w:cs="Garamond"/>
          <w:sz w:val="24"/>
          <w:szCs w:val="24"/>
        </w:rPr>
        <w:t>C</w:t>
      </w:r>
      <w:r w:rsidRPr="00E718BA">
        <w:rPr>
          <w:rFonts w:ascii="Garamond" w:eastAsia="Garamond" w:hAnsi="Garamond" w:cs="Garamond"/>
          <w:sz w:val="24"/>
          <w:szCs w:val="24"/>
        </w:rPr>
        <w:t xml:space="preserve">onsidering </w:t>
      </w:r>
      <w:r w:rsidR="006A70A7">
        <w:rPr>
          <w:rFonts w:ascii="Garamond" w:eastAsia="Garamond" w:hAnsi="Garamond" w:cs="Garamond"/>
          <w:sz w:val="24"/>
          <w:szCs w:val="24"/>
        </w:rPr>
        <w:t xml:space="preserve">that </w:t>
      </w:r>
      <w:r w:rsidRPr="00E718BA">
        <w:rPr>
          <w:rFonts w:ascii="Garamond" w:eastAsia="Garamond" w:hAnsi="Garamond" w:cs="Garamond"/>
          <w:sz w:val="24"/>
          <w:szCs w:val="24"/>
        </w:rPr>
        <w:t xml:space="preserve">most applications use the </w:t>
      </w:r>
      <w:commentRangeStart w:id="125"/>
      <w:r w:rsidR="00D23249">
        <w:rPr>
          <w:rFonts w:ascii="Garamond" w:eastAsia="Garamond" w:hAnsi="Garamond" w:cs="Garamond"/>
          <w:sz w:val="24"/>
          <w:szCs w:val="24"/>
        </w:rPr>
        <w:t>‘</w:t>
      </w:r>
      <w:r w:rsidRPr="00E718BA">
        <w:rPr>
          <w:rFonts w:ascii="Garamond" w:eastAsia="Garamond" w:hAnsi="Garamond" w:cs="Garamond"/>
          <w:sz w:val="24"/>
          <w:szCs w:val="24"/>
        </w:rPr>
        <w:t>open</w:t>
      </w:r>
      <w:r w:rsidR="00D23249">
        <w:rPr>
          <w:rFonts w:ascii="Garamond" w:eastAsia="Garamond" w:hAnsi="Garamond" w:cs="Garamond"/>
          <w:sz w:val="24"/>
          <w:szCs w:val="24"/>
        </w:rPr>
        <w:t>’</w:t>
      </w:r>
      <w:r w:rsidRPr="00E718BA">
        <w:rPr>
          <w:rFonts w:ascii="Garamond" w:eastAsia="Garamond" w:hAnsi="Garamond" w:cs="Garamond"/>
          <w:sz w:val="24"/>
          <w:szCs w:val="24"/>
        </w:rPr>
        <w:t xml:space="preserve"> Leontief IO model</w:t>
      </w:r>
      <w:del w:id="126" w:author="Jose.Ramos-Torres-Feverei" w:date="2025-03-17T16:08:00Z" w16du:dateUtc="2025-03-17T15:08:00Z">
        <w:r w:rsidRPr="00E718BA" w:rsidDel="00292F65">
          <w:rPr>
            <w:rFonts w:ascii="Garamond" w:eastAsia="Garamond" w:hAnsi="Garamond" w:cs="Garamond"/>
            <w:sz w:val="24"/>
            <w:szCs w:val="24"/>
          </w:rPr>
          <w:delText xml:space="preserve"> (where final demand is exogenous</w:delText>
        </w:r>
      </w:del>
      <w:ins w:id="127" w:author="Ben Purvis" w:date="2025-03-04T17:33:00Z">
        <w:del w:id="128" w:author="Jose.Ramos-Torres-Feverei" w:date="2025-03-17T16:08:00Z" w16du:dateUtc="2025-03-17T15:08:00Z">
          <w:r w:rsidR="00021B9B" w:rsidDel="00292F65">
            <w:rPr>
              <w:rFonts w:ascii="Garamond" w:eastAsia="Garamond" w:hAnsi="Garamond" w:cs="Garamond"/>
              <w:sz w:val="24"/>
              <w:szCs w:val="24"/>
            </w:rPr>
            <w:delText>,</w:delText>
          </w:r>
        </w:del>
      </w:ins>
      <w:del w:id="129" w:author="Jose.Ramos-Torres-Feverei" w:date="2025-03-17T16:08:00Z" w16du:dateUtc="2025-03-17T15:08:00Z">
        <w:r w:rsidRPr="00E718BA" w:rsidDel="00292F65">
          <w:rPr>
            <w:rFonts w:ascii="Garamond" w:eastAsia="Garamond" w:hAnsi="Garamond" w:cs="Garamond"/>
            <w:sz w:val="24"/>
            <w:szCs w:val="24"/>
          </w:rPr>
          <w:delText xml:space="preserve"> and no rebound effect from changes in prices or income is accounted for)</w:delText>
        </w:r>
      </w:del>
      <w:r w:rsidRPr="00E718BA">
        <w:rPr>
          <w:rFonts w:ascii="Garamond" w:eastAsia="Garamond" w:hAnsi="Garamond" w:cs="Garamond"/>
          <w:sz w:val="24"/>
          <w:szCs w:val="24"/>
        </w:rPr>
        <w:t xml:space="preserve">, </w:t>
      </w:r>
      <w:commentRangeEnd w:id="125"/>
      <w:r w:rsidR="00292F65">
        <w:rPr>
          <w:rStyle w:val="CommentReference"/>
        </w:rPr>
        <w:commentReference w:id="125"/>
      </w:r>
      <w:r w:rsidRPr="00E718BA">
        <w:rPr>
          <w:rFonts w:ascii="Garamond" w:eastAsia="Garamond" w:hAnsi="Garamond" w:cs="Garamond"/>
          <w:sz w:val="24"/>
          <w:szCs w:val="24"/>
        </w:rPr>
        <w:t xml:space="preserve">the assumption regarding changes in prices, wages, and profits, bears no consequence for the estimates of environmental and socio-economic impacts. </w:t>
      </w:r>
      <w:r w:rsidR="006A70A7">
        <w:rPr>
          <w:rFonts w:ascii="Garamond" w:eastAsia="Garamond" w:hAnsi="Garamond" w:cs="Garamond"/>
          <w:sz w:val="24"/>
          <w:szCs w:val="24"/>
        </w:rPr>
        <w:t xml:space="preserve">The study from </w:t>
      </w:r>
      <w:r w:rsidRPr="00E718BA">
        <w:rPr>
          <w:rFonts w:ascii="Garamond" w:eastAsia="Garamond" w:hAnsi="Garamond" w:cs="Garamond"/>
          <w:sz w:val="24"/>
          <w:szCs w:val="24"/>
        </w:rPr>
        <w:t xml:space="preserve">Pfaff and Sartorius (2015) is an exception, providing one of the few estimates of rebound effects arising from this reduction in prices due to increased material efficiency. However, it estimates the material rebound to be only 3.8%, much lower than in CGE and Macroeconomic </w:t>
      </w:r>
      <w:r w:rsidR="00A7308F">
        <w:rPr>
          <w:rFonts w:ascii="Garamond" w:eastAsia="Garamond" w:hAnsi="Garamond" w:cs="Garamond"/>
          <w:sz w:val="24"/>
          <w:szCs w:val="24"/>
        </w:rPr>
        <w:t xml:space="preserve">IO </w:t>
      </w:r>
      <w:r w:rsidRPr="00E718BA">
        <w:rPr>
          <w:rFonts w:ascii="Garamond" w:eastAsia="Garamond" w:hAnsi="Garamond" w:cs="Garamond"/>
          <w:sz w:val="24"/>
          <w:szCs w:val="24"/>
        </w:rPr>
        <w:t xml:space="preserve"> studies, which the </w:t>
      </w:r>
      <w:r w:rsidRPr="00E718BA">
        <w:rPr>
          <w:rFonts w:ascii="Garamond" w:eastAsia="Garamond" w:hAnsi="Garamond" w:cs="Garamond"/>
          <w:sz w:val="24"/>
          <w:szCs w:val="24"/>
        </w:rPr>
        <w:lastRenderedPageBreak/>
        <w:t>authors attribute to not capturing substitution and growth effects.</w:t>
      </w:r>
    </w:p>
    <w:p w14:paraId="16B5836D" w14:textId="0F6AF1A1" w:rsidR="00D82742" w:rsidRDefault="006F158C" w:rsidP="00021B9B">
      <w:pPr>
        <w:widowControl w:val="0"/>
        <w:pBdr>
          <w:top w:val="nil"/>
          <w:left w:val="nil"/>
          <w:bottom w:val="nil"/>
          <w:right w:val="nil"/>
          <w:between w:val="nil"/>
        </w:pBdr>
        <w:spacing w:after="0" w:line="276" w:lineRule="auto"/>
        <w:ind w:right="112"/>
        <w:jc w:val="both"/>
        <w:rPr>
          <w:rFonts w:ascii="Garamond" w:eastAsia="Garamond" w:hAnsi="Garamond" w:cs="Garamond"/>
          <w:sz w:val="24"/>
          <w:szCs w:val="24"/>
        </w:rPr>
      </w:pPr>
      <w:r w:rsidRPr="00E718BA">
        <w:rPr>
          <w:rFonts w:ascii="Garamond" w:eastAsia="Garamond" w:hAnsi="Garamond" w:cs="Garamond"/>
          <w:sz w:val="24"/>
          <w:szCs w:val="24"/>
        </w:rPr>
        <w:t xml:space="preserve">The modelling of functional economy interventions primarily involves changes in the composition of final demand. In general, use intensification leads to a shift in final consumption expenditure from the purchase of durable goods to the purchase of services provided by asset-owning companies. Some other ancillary changes might be considered, such as increased initial investment by service firms, or an increase in expenditure on repair and maintenance of durable goods. Regarding these issues, there is agreement on the direction of changes, </w:t>
      </w:r>
      <w:r w:rsidR="00D82742">
        <w:rPr>
          <w:rFonts w:ascii="Garamond" w:eastAsia="Garamond" w:hAnsi="Garamond" w:cs="Garamond"/>
          <w:sz w:val="24"/>
          <w:szCs w:val="24"/>
        </w:rPr>
        <w:t xml:space="preserve">though </w:t>
      </w:r>
      <w:r w:rsidRPr="00E718BA">
        <w:rPr>
          <w:rFonts w:ascii="Garamond" w:eastAsia="Garamond" w:hAnsi="Garamond" w:cs="Garamond"/>
          <w:sz w:val="24"/>
          <w:szCs w:val="24"/>
        </w:rPr>
        <w:t xml:space="preserve">estimating their relative magnitudes is more challenging. </w:t>
      </w:r>
    </w:p>
    <w:p w14:paraId="2F20AC29" w14:textId="2EEB87B2" w:rsidR="004417A2" w:rsidRPr="00E718BA" w:rsidRDefault="006F158C" w:rsidP="00713E1B">
      <w:pPr>
        <w:widowControl w:val="0"/>
        <w:pBdr>
          <w:top w:val="nil"/>
          <w:left w:val="nil"/>
          <w:bottom w:val="nil"/>
          <w:right w:val="nil"/>
          <w:between w:val="nil"/>
        </w:pBdr>
        <w:spacing w:after="0" w:line="276" w:lineRule="auto"/>
        <w:ind w:right="112"/>
        <w:jc w:val="both"/>
        <w:rPr>
          <w:rFonts w:ascii="Garamond" w:eastAsia="Garamond" w:hAnsi="Garamond" w:cs="Garamond"/>
          <w:sz w:val="24"/>
          <w:szCs w:val="24"/>
        </w:rPr>
      </w:pPr>
      <w:r w:rsidRPr="00E718BA">
        <w:rPr>
          <w:rFonts w:ascii="Garamond" w:eastAsia="Garamond" w:hAnsi="Garamond" w:cs="Garamond"/>
          <w:sz w:val="24"/>
          <w:szCs w:val="24"/>
        </w:rPr>
        <w:t xml:space="preserve">Most applications regarding </w:t>
      </w:r>
      <w:r w:rsidR="00D82742">
        <w:rPr>
          <w:rFonts w:ascii="Garamond" w:eastAsia="Garamond" w:hAnsi="Garamond" w:cs="Garamond"/>
          <w:sz w:val="24"/>
          <w:szCs w:val="24"/>
        </w:rPr>
        <w:t>sharing</w:t>
      </w:r>
      <w:r w:rsidR="00713E1B">
        <w:rPr>
          <w:rFonts w:ascii="Garamond" w:eastAsia="Garamond" w:hAnsi="Garamond" w:cs="Garamond"/>
          <w:sz w:val="24"/>
          <w:szCs w:val="24"/>
        </w:rPr>
        <w:t xml:space="preserve"> economy</w:t>
      </w:r>
      <w:r w:rsidRPr="00E718BA">
        <w:rPr>
          <w:rFonts w:ascii="Garamond" w:eastAsia="Garamond" w:hAnsi="Garamond" w:cs="Garamond"/>
          <w:sz w:val="24"/>
          <w:szCs w:val="24"/>
        </w:rPr>
        <w:t xml:space="preserve"> interventions </w:t>
      </w:r>
      <w:r w:rsidR="00D82742">
        <w:rPr>
          <w:rFonts w:ascii="Garamond" w:eastAsia="Garamond" w:hAnsi="Garamond" w:cs="Garamond"/>
          <w:sz w:val="24"/>
          <w:szCs w:val="24"/>
        </w:rPr>
        <w:t>relate to</w:t>
      </w:r>
      <w:r w:rsidRPr="00E718BA">
        <w:rPr>
          <w:rFonts w:ascii="Garamond" w:eastAsia="Garamond" w:hAnsi="Garamond" w:cs="Garamond"/>
          <w:sz w:val="24"/>
          <w:szCs w:val="24"/>
        </w:rPr>
        <w:t xml:space="preserve"> the use of automobiles. </w:t>
      </w:r>
      <w:r w:rsidR="00D82742">
        <w:rPr>
          <w:rFonts w:ascii="Garamond" w:eastAsia="Garamond" w:hAnsi="Garamond" w:cs="Garamond"/>
          <w:sz w:val="24"/>
          <w:szCs w:val="24"/>
        </w:rPr>
        <w:t>Results present minor</w:t>
      </w:r>
      <w:r w:rsidRPr="00E718BA">
        <w:rPr>
          <w:rFonts w:ascii="Garamond" w:eastAsia="Garamond" w:hAnsi="Garamond" w:cs="Garamond"/>
          <w:sz w:val="24"/>
          <w:szCs w:val="24"/>
        </w:rPr>
        <w:t xml:space="preserve"> socio-economic impacts: in some cases</w:t>
      </w:r>
      <w:r w:rsidR="00D82742">
        <w:rPr>
          <w:rFonts w:ascii="Garamond" w:eastAsia="Garamond" w:hAnsi="Garamond" w:cs="Garamond"/>
          <w:sz w:val="24"/>
          <w:szCs w:val="24"/>
        </w:rPr>
        <w:t xml:space="preserve"> </w:t>
      </w:r>
      <w:r w:rsidRPr="00E718BA">
        <w:rPr>
          <w:rFonts w:ascii="Garamond" w:eastAsia="Garamond" w:hAnsi="Garamond" w:cs="Garamond"/>
          <w:sz w:val="24"/>
          <w:szCs w:val="24"/>
        </w:rPr>
        <w:t xml:space="preserve"> positive (e.g. 20</w:t>
      </w:r>
      <w:r w:rsidR="006A70A7">
        <w:rPr>
          <w:rFonts w:ascii="Garamond" w:eastAsia="Garamond" w:hAnsi="Garamond" w:cs="Garamond"/>
          <w:sz w:val="24"/>
          <w:szCs w:val="24"/>
        </w:rPr>
        <w:t>,</w:t>
      </w:r>
      <w:r w:rsidRPr="00E718BA">
        <w:rPr>
          <w:rFonts w:ascii="Garamond" w:eastAsia="Garamond" w:hAnsi="Garamond" w:cs="Garamond"/>
          <w:sz w:val="24"/>
          <w:szCs w:val="24"/>
        </w:rPr>
        <w:t>000 jobs created in Walz, 2011; 5</w:t>
      </w:r>
      <w:r w:rsidR="006A70A7">
        <w:rPr>
          <w:rFonts w:ascii="Garamond" w:eastAsia="Garamond" w:hAnsi="Garamond" w:cs="Garamond"/>
          <w:sz w:val="24"/>
          <w:szCs w:val="24"/>
        </w:rPr>
        <w:t>,</w:t>
      </w:r>
      <w:r w:rsidRPr="00E718BA">
        <w:rPr>
          <w:rFonts w:ascii="Garamond" w:eastAsia="Garamond" w:hAnsi="Garamond" w:cs="Garamond"/>
          <w:sz w:val="24"/>
          <w:szCs w:val="24"/>
        </w:rPr>
        <w:t>000 jobs in Cooper et al., 2016), in others</w:t>
      </w:r>
      <w:r w:rsidR="00D82742">
        <w:rPr>
          <w:rFonts w:ascii="Garamond" w:eastAsia="Garamond" w:hAnsi="Garamond" w:cs="Garamond"/>
          <w:sz w:val="24"/>
          <w:szCs w:val="24"/>
        </w:rPr>
        <w:t xml:space="preserve"> </w:t>
      </w:r>
      <w:r w:rsidRPr="00E718BA">
        <w:rPr>
          <w:rFonts w:ascii="Garamond" w:eastAsia="Garamond" w:hAnsi="Garamond" w:cs="Garamond"/>
          <w:sz w:val="24"/>
          <w:szCs w:val="24"/>
        </w:rPr>
        <w:t>negligible</w:t>
      </w:r>
      <w:r w:rsidR="00D02C3F">
        <w:rPr>
          <w:rFonts w:ascii="Garamond" w:eastAsia="Garamond" w:hAnsi="Garamond" w:cs="Garamond"/>
          <w:sz w:val="24"/>
          <w:szCs w:val="24"/>
        </w:rPr>
        <w:t xml:space="preserve"> </w:t>
      </w:r>
      <w:r w:rsidRPr="00E718BA">
        <w:rPr>
          <w:rFonts w:ascii="Garamond" w:eastAsia="Garamond" w:hAnsi="Garamond" w:cs="Garamond"/>
          <w:sz w:val="24"/>
          <w:szCs w:val="24"/>
        </w:rPr>
        <w:t xml:space="preserve">(-0.01% jobs in Skelton et al., 2020), and in some negative (-0.3% jobs in Donati et al., 2020). Moreover, Skelton et al. (2020) find up to 85% of emissions reductions are offset by economy-wide rebound effects. </w:t>
      </w:r>
    </w:p>
    <w:p w14:paraId="6A5211C7" w14:textId="4DE5F149" w:rsidR="00D82742" w:rsidRDefault="006F158C" w:rsidP="00D82742">
      <w:pPr>
        <w:widowControl w:val="0"/>
        <w:pBdr>
          <w:top w:val="nil"/>
          <w:left w:val="nil"/>
          <w:bottom w:val="nil"/>
          <w:right w:val="nil"/>
          <w:between w:val="nil"/>
        </w:pBdr>
        <w:spacing w:after="0" w:line="276" w:lineRule="auto"/>
        <w:ind w:right="112"/>
        <w:jc w:val="both"/>
        <w:rPr>
          <w:rFonts w:ascii="Garamond" w:eastAsia="Garamond" w:hAnsi="Garamond" w:cs="Garamond"/>
          <w:sz w:val="24"/>
          <w:szCs w:val="24"/>
        </w:rPr>
      </w:pPr>
      <w:r w:rsidRPr="00E718BA">
        <w:rPr>
          <w:rFonts w:ascii="Garamond" w:eastAsia="Garamond" w:hAnsi="Garamond" w:cs="Garamond"/>
          <w:sz w:val="24"/>
          <w:szCs w:val="24"/>
        </w:rPr>
        <w:t>Most CGE studies analyse the impact of environmental taxes aimed at stimulating shifts in consumption and production patterns leading to higher resource efficiency. Schandl et al. (2016) analyse the impact of different global carbon prices on GDP, CO</w:t>
      </w:r>
      <w:r w:rsidRPr="00E718BA">
        <w:rPr>
          <w:rFonts w:ascii="Garamond" w:eastAsia="Garamond" w:hAnsi="Garamond" w:cs="Garamond"/>
          <w:sz w:val="24"/>
          <w:szCs w:val="24"/>
          <w:vertAlign w:val="subscript"/>
        </w:rPr>
        <w:t>2</w:t>
      </w:r>
      <w:r w:rsidR="006A70A7" w:rsidRPr="006A70A7">
        <w:rPr>
          <w:rFonts w:ascii="Garamond" w:eastAsia="Garamond" w:hAnsi="Garamond" w:cs="Garamond"/>
          <w:sz w:val="24"/>
          <w:szCs w:val="24"/>
          <w:rPrChange w:id="130" w:author="Andrea Genovese" w:date="2025-03-02T12:39:00Z">
            <w:rPr>
              <w:rFonts w:ascii="Garamond" w:eastAsia="Garamond" w:hAnsi="Garamond" w:cs="Garamond"/>
              <w:sz w:val="24"/>
              <w:szCs w:val="24"/>
              <w:vertAlign w:val="subscript"/>
            </w:rPr>
          </w:rPrChange>
        </w:rPr>
        <w:t>-eq</w:t>
      </w:r>
      <w:r w:rsidRPr="00E718BA">
        <w:rPr>
          <w:rFonts w:ascii="Garamond" w:eastAsia="Garamond" w:hAnsi="Garamond" w:cs="Garamond"/>
          <w:sz w:val="24"/>
          <w:szCs w:val="24"/>
        </w:rPr>
        <w:t xml:space="preserve"> emissions, and material consumption. </w:t>
      </w:r>
      <w:r w:rsidR="006A70A7">
        <w:rPr>
          <w:rFonts w:ascii="Garamond" w:eastAsia="Garamond" w:hAnsi="Garamond" w:cs="Garamond"/>
          <w:sz w:val="24"/>
          <w:szCs w:val="24"/>
        </w:rPr>
        <w:t>I</w:t>
      </w:r>
      <w:r w:rsidRPr="00E718BA">
        <w:rPr>
          <w:rFonts w:ascii="Garamond" w:eastAsia="Garamond" w:hAnsi="Garamond" w:cs="Garamond"/>
          <w:sz w:val="24"/>
          <w:szCs w:val="24"/>
        </w:rPr>
        <w:t xml:space="preserve">ncreased energy costs, due to the </w:t>
      </w:r>
      <w:r w:rsidR="006A70A7" w:rsidRPr="00E718BA">
        <w:rPr>
          <w:rFonts w:ascii="Garamond" w:eastAsia="Garamond" w:hAnsi="Garamond" w:cs="Garamond"/>
          <w:sz w:val="24"/>
          <w:szCs w:val="24"/>
        </w:rPr>
        <w:t>increas</w:t>
      </w:r>
      <w:r w:rsidR="006A70A7">
        <w:rPr>
          <w:rFonts w:ascii="Garamond" w:eastAsia="Garamond" w:hAnsi="Garamond" w:cs="Garamond"/>
          <w:sz w:val="24"/>
          <w:szCs w:val="24"/>
        </w:rPr>
        <w:t>ed</w:t>
      </w:r>
      <w:r w:rsidR="006A70A7" w:rsidRPr="00E718BA">
        <w:rPr>
          <w:rFonts w:ascii="Garamond" w:eastAsia="Garamond" w:hAnsi="Garamond" w:cs="Garamond"/>
          <w:sz w:val="24"/>
          <w:szCs w:val="24"/>
        </w:rPr>
        <w:t xml:space="preserve"> </w:t>
      </w:r>
      <w:r w:rsidRPr="00E718BA">
        <w:rPr>
          <w:rFonts w:ascii="Garamond" w:eastAsia="Garamond" w:hAnsi="Garamond" w:cs="Garamond"/>
          <w:sz w:val="24"/>
          <w:szCs w:val="24"/>
        </w:rPr>
        <w:t xml:space="preserve">global carbon price reduce </w:t>
      </w:r>
      <w:r w:rsidR="006A70A7">
        <w:rPr>
          <w:rFonts w:ascii="Garamond" w:eastAsia="Garamond" w:hAnsi="Garamond" w:cs="Garamond"/>
          <w:sz w:val="24"/>
          <w:szCs w:val="24"/>
        </w:rPr>
        <w:t xml:space="preserve">the </w:t>
      </w:r>
      <w:r w:rsidRPr="00E718BA">
        <w:rPr>
          <w:rFonts w:ascii="Garamond" w:eastAsia="Garamond" w:hAnsi="Garamond" w:cs="Garamond"/>
          <w:sz w:val="24"/>
          <w:szCs w:val="24"/>
        </w:rPr>
        <w:t xml:space="preserve">consumption of energy-intensive goods. However, </w:t>
      </w:r>
      <w:r w:rsidR="006A70A7">
        <w:rPr>
          <w:rFonts w:ascii="Garamond" w:eastAsia="Garamond" w:hAnsi="Garamond" w:cs="Garamond"/>
          <w:sz w:val="24"/>
          <w:szCs w:val="24"/>
        </w:rPr>
        <w:t>this</w:t>
      </w:r>
      <w:r w:rsidR="006A70A7" w:rsidRPr="00E718BA">
        <w:rPr>
          <w:rFonts w:ascii="Garamond" w:eastAsia="Garamond" w:hAnsi="Garamond" w:cs="Garamond"/>
          <w:sz w:val="24"/>
          <w:szCs w:val="24"/>
        </w:rPr>
        <w:t xml:space="preserve"> </w:t>
      </w:r>
      <w:r w:rsidRPr="00E718BA">
        <w:rPr>
          <w:rFonts w:ascii="Garamond" w:eastAsia="Garamond" w:hAnsi="Garamond" w:cs="Garamond"/>
          <w:sz w:val="24"/>
          <w:szCs w:val="24"/>
        </w:rPr>
        <w:t xml:space="preserve">also creates an incentive for investments in green technologies, partially offsetting negative socio-economic impacts. Overall, GDP would 1.6% lower than in the </w:t>
      </w:r>
      <w:r w:rsidR="00D82742">
        <w:rPr>
          <w:rFonts w:ascii="Garamond" w:eastAsia="Garamond" w:hAnsi="Garamond" w:cs="Garamond"/>
          <w:sz w:val="24"/>
          <w:szCs w:val="24"/>
        </w:rPr>
        <w:t>business as usual</w:t>
      </w:r>
      <w:r w:rsidR="00D82742" w:rsidRPr="00E718BA">
        <w:rPr>
          <w:rFonts w:ascii="Garamond" w:eastAsia="Garamond" w:hAnsi="Garamond" w:cs="Garamond"/>
          <w:sz w:val="24"/>
          <w:szCs w:val="24"/>
        </w:rPr>
        <w:t xml:space="preserve"> </w:t>
      </w:r>
      <w:r w:rsidRPr="00E718BA">
        <w:rPr>
          <w:rFonts w:ascii="Garamond" w:eastAsia="Garamond" w:hAnsi="Garamond" w:cs="Garamond"/>
          <w:sz w:val="24"/>
          <w:szCs w:val="24"/>
        </w:rPr>
        <w:t xml:space="preserve">scenario. </w:t>
      </w:r>
    </w:p>
    <w:p w14:paraId="21685EE7" w14:textId="2B1237F4" w:rsidR="00514DCF" w:rsidRDefault="006F158C" w:rsidP="00663831">
      <w:pPr>
        <w:widowControl w:val="0"/>
        <w:pBdr>
          <w:top w:val="nil"/>
          <w:left w:val="nil"/>
          <w:bottom w:val="nil"/>
          <w:right w:val="nil"/>
          <w:between w:val="nil"/>
        </w:pBdr>
        <w:spacing w:after="0" w:line="276" w:lineRule="auto"/>
        <w:ind w:right="112"/>
        <w:jc w:val="both"/>
        <w:rPr>
          <w:ins w:id="131" w:author="Jose.Ramos-Torres-Feverei" w:date="2025-03-17T16:13:00Z" w16du:dateUtc="2025-03-17T15:13:00Z"/>
          <w:rFonts w:ascii="Garamond" w:eastAsia="Garamond" w:hAnsi="Garamond" w:cs="Garamond"/>
          <w:sz w:val="24"/>
          <w:szCs w:val="24"/>
        </w:rPr>
      </w:pPr>
      <w:r w:rsidRPr="00E718BA">
        <w:rPr>
          <w:rFonts w:ascii="Garamond" w:eastAsia="Garamond" w:hAnsi="Garamond" w:cs="Garamond"/>
          <w:sz w:val="24"/>
          <w:szCs w:val="24"/>
        </w:rPr>
        <w:t>Hatfield-Dodds et al. (2017) simulate the impact of a resource extraction tax</w:t>
      </w:r>
      <w:r w:rsidR="00D82742">
        <w:rPr>
          <w:rFonts w:ascii="Garamond" w:eastAsia="Garamond" w:hAnsi="Garamond" w:cs="Garamond"/>
          <w:sz w:val="24"/>
          <w:szCs w:val="24"/>
        </w:rPr>
        <w:t>. W</w:t>
      </w:r>
      <w:r w:rsidRPr="00E718BA">
        <w:rPr>
          <w:rFonts w:ascii="Garamond" w:eastAsia="Garamond" w:hAnsi="Garamond" w:cs="Garamond"/>
          <w:sz w:val="24"/>
          <w:szCs w:val="24"/>
        </w:rPr>
        <w:t>hen implemented in isolation, this measure results in a lower global GDP (-4.2%) relative to the existing trends, while resource extraction is 6.4% lower. However, when coupled with assumptions of an increase in resource efficiency</w:t>
      </w:r>
      <w:ins w:id="132" w:author="Jose.Ramos-Torres-Feverei" w:date="2025-03-17T16:14:00Z" w16du:dateUtc="2025-03-17T15:14:00Z">
        <w:r w:rsidR="00F120D0">
          <w:rPr>
            <w:rFonts w:ascii="Garamond" w:eastAsia="Garamond" w:hAnsi="Garamond" w:cs="Garamond"/>
            <w:sz w:val="24"/>
            <w:szCs w:val="24"/>
          </w:rPr>
          <w:t xml:space="preserve"> a ‘win-win’ scenario is observed</w:t>
        </w:r>
      </w:ins>
      <w:ins w:id="133" w:author="Jose.Ramos-Torres-Feverei" w:date="2025-03-17T16:20:00Z" w16du:dateUtc="2025-03-17T15:20:00Z">
        <w:r w:rsidR="00CD1FA2">
          <w:rPr>
            <w:rFonts w:ascii="Garamond" w:eastAsia="Garamond" w:hAnsi="Garamond" w:cs="Garamond"/>
            <w:sz w:val="24"/>
            <w:szCs w:val="24"/>
          </w:rPr>
          <w:t>,</w:t>
        </w:r>
        <w:r w:rsidR="00CD1FA2" w:rsidRPr="00CD1FA2">
          <w:rPr>
            <w:rFonts w:ascii="Garamond" w:eastAsia="Garamond" w:hAnsi="Garamond" w:cs="Garamond"/>
            <w:sz w:val="24"/>
            <w:szCs w:val="24"/>
          </w:rPr>
          <w:t xml:space="preserve"> </w:t>
        </w:r>
        <w:r w:rsidR="00CD1FA2">
          <w:rPr>
            <w:rFonts w:ascii="Garamond" w:eastAsia="Garamond" w:hAnsi="Garamond" w:cs="Garamond"/>
            <w:sz w:val="24"/>
            <w:szCs w:val="24"/>
          </w:rPr>
          <w:t xml:space="preserve">in which </w:t>
        </w:r>
        <w:r w:rsidR="00CD1FA2" w:rsidRPr="00E718BA">
          <w:rPr>
            <w:rFonts w:ascii="Garamond" w:eastAsia="Garamond" w:hAnsi="Garamond" w:cs="Garamond"/>
            <w:sz w:val="24"/>
            <w:szCs w:val="24"/>
          </w:rPr>
          <w:t>GDP</w:t>
        </w:r>
        <w:r w:rsidR="00876EC7">
          <w:rPr>
            <w:rFonts w:ascii="Garamond" w:eastAsia="Garamond" w:hAnsi="Garamond" w:cs="Garamond"/>
            <w:sz w:val="24"/>
            <w:szCs w:val="24"/>
          </w:rPr>
          <w:t xml:space="preserve"> is 5.6% higher</w:t>
        </w:r>
        <w:r w:rsidR="00CD1FA2">
          <w:rPr>
            <w:rFonts w:ascii="Garamond" w:eastAsia="Garamond" w:hAnsi="Garamond" w:cs="Garamond"/>
            <w:sz w:val="24"/>
            <w:szCs w:val="24"/>
          </w:rPr>
          <w:t xml:space="preserve"> and global resource extraction</w:t>
        </w:r>
        <w:r w:rsidR="00876EC7">
          <w:rPr>
            <w:rFonts w:ascii="Garamond" w:eastAsia="Garamond" w:hAnsi="Garamond" w:cs="Garamond"/>
            <w:sz w:val="24"/>
            <w:szCs w:val="24"/>
          </w:rPr>
          <w:t xml:space="preserve"> is</w:t>
        </w:r>
        <w:r w:rsidR="00CD1FA2">
          <w:rPr>
            <w:rFonts w:ascii="Garamond" w:eastAsia="Garamond" w:hAnsi="Garamond" w:cs="Garamond"/>
            <w:sz w:val="24"/>
            <w:szCs w:val="24"/>
          </w:rPr>
          <w:t xml:space="preserve"> 17%</w:t>
        </w:r>
        <w:r w:rsidR="00876EC7">
          <w:rPr>
            <w:rFonts w:ascii="Garamond" w:eastAsia="Garamond" w:hAnsi="Garamond" w:cs="Garamond"/>
            <w:sz w:val="24"/>
            <w:szCs w:val="24"/>
          </w:rPr>
          <w:t xml:space="preserve"> lower</w:t>
        </w:r>
        <w:r w:rsidR="00CD1FA2" w:rsidRPr="00E718BA">
          <w:rPr>
            <w:rFonts w:ascii="Garamond" w:eastAsia="Garamond" w:hAnsi="Garamond" w:cs="Garamond"/>
            <w:sz w:val="24"/>
            <w:szCs w:val="24"/>
          </w:rPr>
          <w:t xml:space="preserve"> </w:t>
        </w:r>
        <w:r w:rsidR="00CD1FA2">
          <w:rPr>
            <w:rFonts w:ascii="Garamond" w:eastAsia="Garamond" w:hAnsi="Garamond" w:cs="Garamond"/>
            <w:sz w:val="24"/>
            <w:szCs w:val="24"/>
          </w:rPr>
          <w:t xml:space="preserve">in </w:t>
        </w:r>
        <w:r w:rsidR="00CD1FA2" w:rsidRPr="00E718BA">
          <w:rPr>
            <w:rFonts w:ascii="Garamond" w:eastAsia="Garamond" w:hAnsi="Garamond" w:cs="Garamond"/>
            <w:sz w:val="24"/>
            <w:szCs w:val="24"/>
          </w:rPr>
          <w:t xml:space="preserve">2050 relative to the </w:t>
        </w:r>
        <w:r w:rsidR="00CD1FA2">
          <w:rPr>
            <w:rFonts w:ascii="Garamond" w:eastAsia="Garamond" w:hAnsi="Garamond" w:cs="Garamond"/>
            <w:sz w:val="24"/>
            <w:szCs w:val="24"/>
          </w:rPr>
          <w:t>business as usual</w:t>
        </w:r>
        <w:r w:rsidR="00CD1FA2" w:rsidRPr="00E718BA">
          <w:rPr>
            <w:rFonts w:ascii="Garamond" w:eastAsia="Garamond" w:hAnsi="Garamond" w:cs="Garamond"/>
            <w:sz w:val="24"/>
            <w:szCs w:val="24"/>
          </w:rPr>
          <w:t xml:space="preserve"> scenario</w:t>
        </w:r>
        <w:r w:rsidR="00CD1FA2">
          <w:rPr>
            <w:rFonts w:ascii="Garamond" w:eastAsia="Garamond" w:hAnsi="Garamond" w:cs="Garamond"/>
            <w:sz w:val="24"/>
            <w:szCs w:val="24"/>
          </w:rPr>
          <w:t>.</w:t>
        </w:r>
      </w:ins>
      <w:ins w:id="134" w:author="Jose.Ramos-Torres-Feverei" w:date="2025-03-17T16:14:00Z" w16du:dateUtc="2025-03-17T15:14:00Z">
        <w:r w:rsidR="00E54D49">
          <w:rPr>
            <w:rFonts w:ascii="Garamond" w:eastAsia="Garamond" w:hAnsi="Garamond" w:cs="Garamond"/>
            <w:sz w:val="24"/>
            <w:szCs w:val="24"/>
          </w:rPr>
          <w:t xml:space="preserve"> This result is a consequence o</w:t>
        </w:r>
      </w:ins>
      <w:ins w:id="135" w:author="Jose.Ramos-Torres-Feverei" w:date="2025-03-17T16:15:00Z" w16du:dateUtc="2025-03-17T15:15:00Z">
        <w:r w:rsidR="00E54D49">
          <w:rPr>
            <w:rFonts w:ascii="Garamond" w:eastAsia="Garamond" w:hAnsi="Garamond" w:cs="Garamond"/>
            <w:sz w:val="24"/>
            <w:szCs w:val="24"/>
          </w:rPr>
          <w:t xml:space="preserve">f the assumption </w:t>
        </w:r>
      </w:ins>
      <w:del w:id="136" w:author="Jose.Ramos-Torres-Feverei" w:date="2025-03-17T16:15:00Z" w16du:dateUtc="2025-03-17T15:15:00Z">
        <w:r w:rsidRPr="00E718BA" w:rsidDel="00E54D49">
          <w:rPr>
            <w:rFonts w:ascii="Garamond" w:eastAsia="Garamond" w:hAnsi="Garamond" w:cs="Garamond"/>
            <w:sz w:val="24"/>
            <w:szCs w:val="24"/>
          </w:rPr>
          <w:delText>, whos</w:delText>
        </w:r>
      </w:del>
      <w:del w:id="137" w:author="Jose.Ramos-Torres-Feverei" w:date="2025-03-17T16:16:00Z" w16du:dateUtc="2025-03-17T15:16:00Z">
        <w:r w:rsidRPr="00E718BA" w:rsidDel="004C50E7">
          <w:rPr>
            <w:rFonts w:ascii="Garamond" w:eastAsia="Garamond" w:hAnsi="Garamond" w:cs="Garamond"/>
            <w:sz w:val="24"/>
            <w:szCs w:val="24"/>
          </w:rPr>
          <w:delText>e</w:delText>
        </w:r>
      </w:del>
      <w:ins w:id="138" w:author="Jose.Ramos-Torres-Feverei" w:date="2025-03-17T16:16:00Z" w16du:dateUtc="2025-03-17T15:16:00Z">
        <w:r w:rsidR="004C50E7">
          <w:rPr>
            <w:rFonts w:ascii="Garamond" w:eastAsia="Garamond" w:hAnsi="Garamond" w:cs="Garamond"/>
            <w:sz w:val="24"/>
            <w:szCs w:val="24"/>
          </w:rPr>
          <w:t>that</w:t>
        </w:r>
      </w:ins>
      <w:r w:rsidRPr="00E718BA">
        <w:rPr>
          <w:rFonts w:ascii="Garamond" w:eastAsia="Garamond" w:hAnsi="Garamond" w:cs="Garamond"/>
          <w:sz w:val="24"/>
          <w:szCs w:val="24"/>
        </w:rPr>
        <w:t xml:space="preserve"> cost reductions are passed-through to lower prices, </w:t>
      </w:r>
      <w:commentRangeStart w:id="139"/>
      <w:commentRangeStart w:id="140"/>
      <w:r w:rsidRPr="00E718BA">
        <w:rPr>
          <w:rFonts w:ascii="Garamond" w:eastAsia="Garamond" w:hAnsi="Garamond" w:cs="Garamond"/>
          <w:sz w:val="24"/>
          <w:szCs w:val="24"/>
        </w:rPr>
        <w:t xml:space="preserve">and consumers </w:t>
      </w:r>
      <w:ins w:id="141" w:author="Jose.Ramos-Torres-Feverei" w:date="2025-03-17T16:13:00Z" w16du:dateUtc="2025-03-17T15:13:00Z">
        <w:r w:rsidR="003962A2">
          <w:rPr>
            <w:rFonts w:ascii="Garamond" w:eastAsia="Garamond" w:hAnsi="Garamond" w:cs="Garamond"/>
            <w:sz w:val="24"/>
            <w:szCs w:val="24"/>
          </w:rPr>
          <w:t xml:space="preserve">are assumed to </w:t>
        </w:r>
      </w:ins>
      <w:r w:rsidRPr="00E718BA">
        <w:rPr>
          <w:rFonts w:ascii="Garamond" w:eastAsia="Garamond" w:hAnsi="Garamond" w:cs="Garamond"/>
          <w:sz w:val="24"/>
          <w:szCs w:val="24"/>
        </w:rPr>
        <w:t>increase the</w:t>
      </w:r>
      <w:ins w:id="142" w:author="Jose.Ramos-Torres-Feverei" w:date="2025-03-17T16:13:00Z" w16du:dateUtc="2025-03-17T15:13:00Z">
        <w:r w:rsidR="003962A2">
          <w:rPr>
            <w:rFonts w:ascii="Garamond" w:eastAsia="Garamond" w:hAnsi="Garamond" w:cs="Garamond"/>
            <w:sz w:val="24"/>
            <w:szCs w:val="24"/>
          </w:rPr>
          <w:t>ir</w:t>
        </w:r>
      </w:ins>
      <w:del w:id="143" w:author="Jose.Ramos-Torres-Feverei" w:date="2025-03-17T16:13:00Z" w16du:dateUtc="2025-03-17T15:13:00Z">
        <w:r w:rsidRPr="00E718BA" w:rsidDel="003962A2">
          <w:rPr>
            <w:rFonts w:ascii="Garamond" w:eastAsia="Garamond" w:hAnsi="Garamond" w:cs="Garamond"/>
            <w:sz w:val="24"/>
            <w:szCs w:val="24"/>
          </w:rPr>
          <w:delText>se</w:delText>
        </w:r>
      </w:del>
      <w:r w:rsidRPr="00E718BA">
        <w:rPr>
          <w:rFonts w:ascii="Garamond" w:eastAsia="Garamond" w:hAnsi="Garamond" w:cs="Garamond"/>
          <w:sz w:val="24"/>
          <w:szCs w:val="24"/>
        </w:rPr>
        <w:t xml:space="preserve"> savings</w:t>
      </w:r>
      <w:commentRangeEnd w:id="139"/>
      <w:commentRangeEnd w:id="140"/>
      <w:ins w:id="144" w:author="Jose.Ramos-Torres-Feverei" w:date="2025-03-17T16:13:00Z" w16du:dateUtc="2025-03-17T15:13:00Z">
        <w:r w:rsidR="00514DCF">
          <w:rPr>
            <w:rFonts w:ascii="Garamond" w:eastAsia="Garamond" w:hAnsi="Garamond" w:cs="Garamond"/>
            <w:sz w:val="24"/>
            <w:szCs w:val="24"/>
          </w:rPr>
          <w:t>, rather than increase consumption</w:t>
        </w:r>
      </w:ins>
      <w:ins w:id="145" w:author="Jose.Ramos-Torres-Feverei" w:date="2025-03-17T16:15:00Z" w16du:dateUtc="2025-03-17T15:15:00Z">
        <w:r w:rsidR="00EF692A">
          <w:rPr>
            <w:rFonts w:ascii="Garamond" w:eastAsia="Garamond" w:hAnsi="Garamond" w:cs="Garamond"/>
            <w:sz w:val="24"/>
            <w:szCs w:val="24"/>
          </w:rPr>
          <w:t xml:space="preserve">. Under the model’s </w:t>
        </w:r>
        <w:r w:rsidR="00EF692A" w:rsidRPr="00E718BA">
          <w:rPr>
            <w:rFonts w:ascii="Garamond" w:eastAsia="Garamond" w:hAnsi="Garamond" w:cs="Garamond"/>
            <w:sz w:val="24"/>
            <w:szCs w:val="24"/>
          </w:rPr>
          <w:t>neoclassical ‘closure’</w:t>
        </w:r>
        <w:r w:rsidR="00EF692A">
          <w:rPr>
            <w:rFonts w:ascii="Garamond" w:eastAsia="Garamond" w:hAnsi="Garamond" w:cs="Garamond"/>
            <w:sz w:val="24"/>
            <w:szCs w:val="24"/>
          </w:rPr>
          <w:t>, the increase in savings leads to an increase in investment</w:t>
        </w:r>
      </w:ins>
      <w:ins w:id="146" w:author="Jose.Ramos-Torres-Feverei" w:date="2025-03-17T16:21:00Z" w16du:dateUtc="2025-03-17T15:21:00Z">
        <w:r w:rsidR="00C52598">
          <w:rPr>
            <w:rFonts w:ascii="Garamond" w:eastAsia="Garamond" w:hAnsi="Garamond" w:cs="Garamond"/>
            <w:sz w:val="24"/>
            <w:szCs w:val="24"/>
          </w:rPr>
          <w:t xml:space="preserve"> (in greener technologies)</w:t>
        </w:r>
      </w:ins>
      <w:ins w:id="147" w:author="Jose.Ramos-Torres-Feverei" w:date="2025-03-17T16:15:00Z" w16du:dateUtc="2025-03-17T15:15:00Z">
        <w:r w:rsidR="00EF692A">
          <w:rPr>
            <w:rFonts w:ascii="Garamond" w:eastAsia="Garamond" w:hAnsi="Garamond" w:cs="Garamond"/>
            <w:sz w:val="24"/>
            <w:szCs w:val="24"/>
          </w:rPr>
          <w:t>, which increases the capital stock and the pot</w:t>
        </w:r>
      </w:ins>
      <w:ins w:id="148" w:author="Jose.Ramos-Torres-Feverei" w:date="2025-03-17T16:16:00Z" w16du:dateUtc="2025-03-17T15:16:00Z">
        <w:r w:rsidR="00EF692A">
          <w:rPr>
            <w:rFonts w:ascii="Garamond" w:eastAsia="Garamond" w:hAnsi="Garamond" w:cs="Garamond"/>
            <w:sz w:val="24"/>
            <w:szCs w:val="24"/>
          </w:rPr>
          <w:t>ential GDP</w:t>
        </w:r>
      </w:ins>
      <w:ins w:id="149" w:author="Jose.Ramos-Torres-Feverei" w:date="2025-03-17T16:21:00Z" w16du:dateUtc="2025-03-17T15:21:00Z">
        <w:r w:rsidR="00993CA7">
          <w:rPr>
            <w:rFonts w:ascii="Garamond" w:eastAsia="Garamond" w:hAnsi="Garamond" w:cs="Garamond"/>
            <w:sz w:val="24"/>
            <w:szCs w:val="24"/>
          </w:rPr>
          <w:t>, while reducing resource extraction,</w:t>
        </w:r>
      </w:ins>
      <w:ins w:id="150" w:author="Jose.Ramos-Torres-Feverei" w:date="2025-03-17T16:16:00Z" w16du:dateUtc="2025-03-17T15:16:00Z">
        <w:r w:rsidR="00EF692A">
          <w:rPr>
            <w:rFonts w:ascii="Garamond" w:eastAsia="Garamond" w:hAnsi="Garamond" w:cs="Garamond"/>
            <w:sz w:val="24"/>
            <w:szCs w:val="24"/>
          </w:rPr>
          <w:t xml:space="preserve"> in the long-run</w:t>
        </w:r>
      </w:ins>
      <w:ins w:id="151" w:author="Jose.Ramos-Torres-Feverei" w:date="2025-03-17T16:21:00Z" w16du:dateUtc="2025-03-17T15:21:00Z">
        <w:r w:rsidR="00993CA7">
          <w:rPr>
            <w:rFonts w:ascii="Garamond" w:eastAsia="Garamond" w:hAnsi="Garamond" w:cs="Garamond"/>
            <w:sz w:val="24"/>
            <w:szCs w:val="24"/>
          </w:rPr>
          <w:t>.</w:t>
        </w:r>
      </w:ins>
    </w:p>
    <w:p w14:paraId="2F20AC2A" w14:textId="3DC61B3D" w:rsidR="004417A2" w:rsidRPr="00E718BA" w:rsidRDefault="002C5F9C" w:rsidP="00663831">
      <w:pPr>
        <w:widowControl w:val="0"/>
        <w:pBdr>
          <w:top w:val="nil"/>
          <w:left w:val="nil"/>
          <w:bottom w:val="nil"/>
          <w:right w:val="nil"/>
          <w:between w:val="nil"/>
        </w:pBdr>
        <w:spacing w:after="0" w:line="276" w:lineRule="auto"/>
        <w:ind w:right="112"/>
        <w:jc w:val="both"/>
        <w:rPr>
          <w:rFonts w:ascii="Garamond" w:eastAsia="Garamond" w:hAnsi="Garamond" w:cs="Garamond"/>
          <w:sz w:val="24"/>
          <w:szCs w:val="24"/>
        </w:rPr>
      </w:pPr>
      <w:r>
        <w:rPr>
          <w:rStyle w:val="CommentReference"/>
        </w:rPr>
        <w:commentReference w:id="139"/>
      </w:r>
      <w:r w:rsidR="00EE4D0E">
        <w:rPr>
          <w:rStyle w:val="CommentReference"/>
        </w:rPr>
        <w:commentReference w:id="140"/>
      </w:r>
      <w:del w:id="152" w:author="Jose.Ramos-Torres-Feverei" w:date="2025-03-17T16:18:00Z" w16du:dateUtc="2025-03-17T15:18:00Z">
        <w:r w:rsidR="006F158C" w:rsidRPr="00E718BA" w:rsidDel="00D7138E">
          <w:rPr>
            <w:rFonts w:ascii="Garamond" w:eastAsia="Garamond" w:hAnsi="Garamond" w:cs="Garamond"/>
            <w:sz w:val="24"/>
            <w:szCs w:val="24"/>
          </w:rPr>
          <w:delText xml:space="preserve"> (which lead</w:delText>
        </w:r>
      </w:del>
      <w:ins w:id="153" w:author="Ben Purvis" w:date="2025-03-04T17:46:00Z">
        <w:del w:id="154" w:author="Jose.Ramos-Torres-Feverei" w:date="2025-03-17T16:18:00Z" w16du:dateUtc="2025-03-17T15:18:00Z">
          <w:r w:rsidR="00D82742" w:rsidDel="00D7138E">
            <w:rPr>
              <w:rFonts w:ascii="Garamond" w:eastAsia="Garamond" w:hAnsi="Garamond" w:cs="Garamond"/>
              <w:sz w:val="24"/>
              <w:szCs w:val="24"/>
            </w:rPr>
            <w:delText>leading</w:delText>
          </w:r>
        </w:del>
      </w:ins>
      <w:del w:id="155" w:author="Jose.Ramos-Torres-Feverei" w:date="2025-03-17T16:18:00Z" w16du:dateUtc="2025-03-17T15:18:00Z">
        <w:r w:rsidR="006F158C" w:rsidRPr="00E718BA" w:rsidDel="00D7138E">
          <w:rPr>
            <w:rFonts w:ascii="Garamond" w:eastAsia="Garamond" w:hAnsi="Garamond" w:cs="Garamond"/>
            <w:sz w:val="24"/>
            <w:szCs w:val="24"/>
          </w:rPr>
          <w:delText xml:space="preserve"> to an increase in investment in </w:delText>
        </w:r>
      </w:del>
      <w:ins w:id="156" w:author="Ben Purvis" w:date="2025-03-04T17:45:00Z">
        <w:del w:id="157" w:author="Jose.Ramos-Torres-Feverei" w:date="2025-03-17T16:18:00Z" w16du:dateUtc="2025-03-17T15:18:00Z">
          <w:r w:rsidR="00D82742" w:rsidDel="00D7138E">
            <w:rPr>
              <w:rFonts w:ascii="Garamond" w:eastAsia="Garamond" w:hAnsi="Garamond" w:cs="Garamond"/>
              <w:sz w:val="24"/>
              <w:szCs w:val="24"/>
            </w:rPr>
            <w:delText>under</w:delText>
          </w:r>
          <w:r w:rsidR="00D82742" w:rsidRPr="00E718BA" w:rsidDel="00D7138E">
            <w:rPr>
              <w:rFonts w:ascii="Garamond" w:eastAsia="Garamond" w:hAnsi="Garamond" w:cs="Garamond"/>
              <w:sz w:val="24"/>
              <w:szCs w:val="24"/>
            </w:rPr>
            <w:delText xml:space="preserve"> </w:delText>
          </w:r>
        </w:del>
      </w:ins>
      <w:del w:id="158" w:author="Jose.Ramos-Torres-Feverei" w:date="2025-03-17T16:18:00Z" w16du:dateUtc="2025-03-17T15:18:00Z">
        <w:r w:rsidR="006F158C" w:rsidRPr="00E718BA" w:rsidDel="00D7138E">
          <w:rPr>
            <w:rFonts w:ascii="Garamond" w:eastAsia="Garamond" w:hAnsi="Garamond" w:cs="Garamond"/>
            <w:sz w:val="24"/>
            <w:szCs w:val="24"/>
          </w:rPr>
          <w:delText xml:space="preserve">the </w:delText>
        </w:r>
      </w:del>
      <w:ins w:id="159" w:author="Ben Purvis" w:date="2025-03-04T17:45:00Z">
        <w:del w:id="160" w:author="Jose.Ramos-Torres-Feverei" w:date="2025-03-17T16:18:00Z" w16du:dateUtc="2025-03-17T15:18:00Z">
          <w:r w:rsidR="00D82742" w:rsidDel="00D7138E">
            <w:rPr>
              <w:rFonts w:ascii="Garamond" w:eastAsia="Garamond" w:hAnsi="Garamond" w:cs="Garamond"/>
              <w:sz w:val="24"/>
              <w:szCs w:val="24"/>
            </w:rPr>
            <w:delText xml:space="preserve">model’s </w:delText>
          </w:r>
        </w:del>
      </w:ins>
      <w:del w:id="161" w:author="Jose.Ramos-Torres-Feverei" w:date="2025-03-17T16:18:00Z" w16du:dateUtc="2025-03-17T15:18:00Z">
        <w:r w:rsidR="006F158C" w:rsidRPr="00E718BA" w:rsidDel="00D7138E">
          <w:rPr>
            <w:rFonts w:ascii="Garamond" w:eastAsia="Garamond" w:hAnsi="Garamond" w:cs="Garamond"/>
            <w:sz w:val="24"/>
            <w:szCs w:val="24"/>
          </w:rPr>
          <w:delText xml:space="preserve">neoclassical ‘closure’ adopted) lead to a </w:delText>
        </w:r>
      </w:del>
      <w:ins w:id="162" w:author="Ben Purvis" w:date="2025-03-04T17:47:00Z">
        <w:del w:id="163" w:author="Jose.Ramos-Torres-Feverei" w:date="2025-03-17T16:18:00Z" w16du:dateUtc="2025-03-17T15:18:00Z">
          <w:r w:rsidR="00D82742" w:rsidDel="00D7138E">
            <w:rPr>
              <w:rFonts w:ascii="Garamond" w:eastAsia="Garamond" w:hAnsi="Garamond" w:cs="Garamond"/>
              <w:sz w:val="24"/>
              <w:szCs w:val="24"/>
            </w:rPr>
            <w:delText>‘</w:delText>
          </w:r>
        </w:del>
      </w:ins>
      <w:del w:id="164" w:author="Jose.Ramos-Torres-Feverei" w:date="2025-03-17T16:18:00Z" w16du:dateUtc="2025-03-17T15:18:00Z">
        <w:r w:rsidR="006F158C" w:rsidRPr="00E718BA" w:rsidDel="00D7138E">
          <w:rPr>
            <w:rFonts w:ascii="Garamond" w:eastAsia="Garamond" w:hAnsi="Garamond" w:cs="Garamond"/>
            <w:sz w:val="24"/>
            <w:szCs w:val="24"/>
          </w:rPr>
          <w:delText>win-win</w:delText>
        </w:r>
      </w:del>
      <w:ins w:id="165" w:author="Ben Purvis" w:date="2025-03-04T17:47:00Z">
        <w:del w:id="166" w:author="Jose.Ramos-Torres-Feverei" w:date="2025-03-17T16:18:00Z" w16du:dateUtc="2025-03-17T15:18:00Z">
          <w:r w:rsidR="00D82742" w:rsidDel="00D7138E">
            <w:rPr>
              <w:rFonts w:ascii="Garamond" w:eastAsia="Garamond" w:hAnsi="Garamond" w:cs="Garamond"/>
              <w:sz w:val="24"/>
              <w:szCs w:val="24"/>
            </w:rPr>
            <w:delText>’</w:delText>
          </w:r>
        </w:del>
      </w:ins>
      <w:del w:id="167" w:author="Jose.Ramos-Torres-Feverei" w:date="2025-03-17T16:18:00Z" w16du:dateUtc="2025-03-17T15:18:00Z">
        <w:r w:rsidR="006F158C" w:rsidRPr="00E718BA" w:rsidDel="00D7138E">
          <w:rPr>
            <w:rFonts w:ascii="Garamond" w:eastAsia="Garamond" w:hAnsi="Garamond" w:cs="Garamond"/>
            <w:sz w:val="24"/>
            <w:szCs w:val="24"/>
          </w:rPr>
          <w:delText xml:space="preserve"> scenario</w:delText>
        </w:r>
      </w:del>
      <w:ins w:id="168" w:author="Ben Purvis" w:date="2025-03-04T17:47:00Z">
        <w:del w:id="169" w:author="Jose.Ramos-Torres-Feverei" w:date="2025-03-17T16:18:00Z" w16du:dateUtc="2025-03-17T15:18:00Z">
          <w:r w:rsidR="00D82742" w:rsidDel="00D7138E">
            <w:rPr>
              <w:rFonts w:ascii="Garamond" w:eastAsia="Garamond" w:hAnsi="Garamond" w:cs="Garamond"/>
              <w:sz w:val="24"/>
              <w:szCs w:val="24"/>
            </w:rPr>
            <w:delText xml:space="preserve"> is observed.</w:delText>
          </w:r>
        </w:del>
      </w:ins>
      <w:del w:id="170" w:author="Jose.Ramos-Torres-Feverei" w:date="2025-03-17T16:18:00Z" w16du:dateUtc="2025-03-17T15:18:00Z">
        <w:r w:rsidR="006F158C" w:rsidRPr="00E718BA" w:rsidDel="00D7138E">
          <w:rPr>
            <w:rFonts w:ascii="Garamond" w:eastAsia="Garamond" w:hAnsi="Garamond" w:cs="Garamond"/>
            <w:sz w:val="24"/>
            <w:szCs w:val="24"/>
          </w:rPr>
          <w:delText xml:space="preserve"> </w:delText>
        </w:r>
      </w:del>
      <w:ins w:id="171" w:author="Ben Purvis" w:date="2025-03-04T17:48:00Z">
        <w:del w:id="172" w:author="Jose.Ramos-Torres-Feverei" w:date="2025-03-17T16:18:00Z" w16du:dateUtc="2025-03-17T15:18:00Z">
          <w:r w:rsidR="00D82742" w:rsidDel="00D7138E">
            <w:rPr>
              <w:rFonts w:ascii="Garamond" w:eastAsia="Garamond" w:hAnsi="Garamond" w:cs="Garamond"/>
              <w:sz w:val="24"/>
              <w:szCs w:val="24"/>
            </w:rPr>
            <w:delText xml:space="preserve">This represents </w:delText>
          </w:r>
        </w:del>
      </w:ins>
      <w:del w:id="173" w:author="Jose.Ramos-Torres-Feverei" w:date="2025-03-17T16:18:00Z" w16du:dateUtc="2025-03-17T15:18:00Z">
        <w:r w:rsidR="006F158C" w:rsidRPr="00E718BA" w:rsidDel="00D7138E">
          <w:rPr>
            <w:rFonts w:ascii="Garamond" w:eastAsia="Garamond" w:hAnsi="Garamond" w:cs="Garamond"/>
            <w:sz w:val="24"/>
            <w:szCs w:val="24"/>
          </w:rPr>
          <w:delText>(a global reduction in resource extraction of 17%</w:delText>
        </w:r>
      </w:del>
      <w:ins w:id="174" w:author="Ben Purvis" w:date="2025-03-04T17:48:00Z">
        <w:del w:id="175" w:author="Jose.Ramos-Torres-Feverei" w:date="2025-03-17T16:18:00Z" w16du:dateUtc="2025-03-17T15:18:00Z">
          <w:r w:rsidR="00D82742" w:rsidDel="00D7138E">
            <w:rPr>
              <w:rFonts w:ascii="Garamond" w:eastAsia="Garamond" w:hAnsi="Garamond" w:cs="Garamond"/>
              <w:sz w:val="24"/>
              <w:szCs w:val="24"/>
            </w:rPr>
            <w:delText>,</w:delText>
          </w:r>
        </w:del>
      </w:ins>
      <w:del w:id="176" w:author="Jose.Ramos-Torres-Feverei" w:date="2025-03-17T16:18:00Z" w16du:dateUtc="2025-03-17T15:18:00Z">
        <w:r w:rsidR="006F158C" w:rsidRPr="00E718BA" w:rsidDel="00D7138E">
          <w:rPr>
            <w:rFonts w:ascii="Garamond" w:eastAsia="Garamond" w:hAnsi="Garamond" w:cs="Garamond"/>
            <w:sz w:val="24"/>
            <w:szCs w:val="24"/>
          </w:rPr>
          <w:delText xml:space="preserve"> and 5.6% higher GDP in 2050 relative to the BAU </w:delText>
        </w:r>
      </w:del>
      <w:ins w:id="177" w:author="Ben Purvis" w:date="2025-03-04T17:48:00Z">
        <w:del w:id="178" w:author="Jose.Ramos-Torres-Feverei" w:date="2025-03-17T16:18:00Z" w16du:dateUtc="2025-03-17T15:18:00Z">
          <w:r w:rsidR="00D82742" w:rsidDel="00D7138E">
            <w:rPr>
              <w:rFonts w:ascii="Garamond" w:eastAsia="Garamond" w:hAnsi="Garamond" w:cs="Garamond"/>
              <w:sz w:val="24"/>
              <w:szCs w:val="24"/>
            </w:rPr>
            <w:delText>business as usual</w:delText>
          </w:r>
          <w:r w:rsidR="00D82742" w:rsidRPr="00E718BA" w:rsidDel="00D7138E">
            <w:rPr>
              <w:rFonts w:ascii="Garamond" w:eastAsia="Garamond" w:hAnsi="Garamond" w:cs="Garamond"/>
              <w:sz w:val="24"/>
              <w:szCs w:val="24"/>
            </w:rPr>
            <w:delText xml:space="preserve"> </w:delText>
          </w:r>
        </w:del>
      </w:ins>
      <w:del w:id="179" w:author="Jose.Ramos-Torres-Feverei" w:date="2025-03-17T16:18:00Z" w16du:dateUtc="2025-03-17T15:18:00Z">
        <w:r w:rsidR="006F158C" w:rsidRPr="00E718BA" w:rsidDel="00D7138E">
          <w:rPr>
            <w:rFonts w:ascii="Garamond" w:eastAsia="Garamond" w:hAnsi="Garamond" w:cs="Garamond"/>
            <w:sz w:val="24"/>
            <w:szCs w:val="24"/>
          </w:rPr>
          <w:delText>scenario).</w:delText>
        </w:r>
      </w:del>
      <w:r w:rsidR="006F158C" w:rsidRPr="00E718BA">
        <w:rPr>
          <w:rFonts w:ascii="Garamond" w:eastAsia="Garamond" w:hAnsi="Garamond" w:cs="Garamond"/>
          <w:sz w:val="24"/>
          <w:szCs w:val="24"/>
        </w:rPr>
        <w:t xml:space="preserve"> </w:t>
      </w:r>
    </w:p>
    <w:p w14:paraId="22D17BE4" w14:textId="6967AF2E" w:rsidR="00722F57" w:rsidRDefault="006F158C" w:rsidP="00D82742">
      <w:pPr>
        <w:widowControl w:val="0"/>
        <w:pBdr>
          <w:top w:val="nil"/>
          <w:left w:val="nil"/>
          <w:bottom w:val="nil"/>
          <w:right w:val="nil"/>
          <w:between w:val="nil"/>
        </w:pBdr>
        <w:spacing w:after="0" w:line="276" w:lineRule="auto"/>
        <w:ind w:right="112"/>
        <w:jc w:val="both"/>
        <w:rPr>
          <w:ins w:id="180" w:author="Ben Purvis" w:date="2025-03-04T17:50:00Z"/>
          <w:rFonts w:ascii="Garamond" w:eastAsia="Garamond" w:hAnsi="Garamond" w:cs="Garamond"/>
          <w:sz w:val="24"/>
          <w:szCs w:val="24"/>
        </w:rPr>
      </w:pPr>
      <w:r w:rsidRPr="00E77CB0">
        <w:rPr>
          <w:rFonts w:ascii="Garamond" w:eastAsia="Garamond" w:hAnsi="Garamond" w:cs="Garamond"/>
          <w:sz w:val="24"/>
          <w:szCs w:val="24"/>
          <w:lang w:val="sv-SE"/>
        </w:rPr>
        <w:t>Ljunggren Söderman et al. (2016)</w:t>
      </w:r>
      <w:r w:rsidR="00D82742">
        <w:rPr>
          <w:rFonts w:ascii="Garamond" w:eastAsia="Garamond" w:hAnsi="Garamond" w:cs="Garamond"/>
          <w:sz w:val="24"/>
          <w:szCs w:val="24"/>
          <w:lang w:val="sv-SE"/>
        </w:rPr>
        <w:t>,</w:t>
      </w:r>
      <w:r w:rsidRPr="00E77CB0">
        <w:rPr>
          <w:rFonts w:ascii="Garamond" w:eastAsia="Garamond" w:hAnsi="Garamond" w:cs="Garamond"/>
          <w:sz w:val="24"/>
          <w:szCs w:val="24"/>
          <w:lang w:val="sv-SE"/>
        </w:rPr>
        <w:t xml:space="preserve"> and Brusselaers et al. </w:t>
      </w:r>
      <w:r w:rsidRPr="00E718BA">
        <w:rPr>
          <w:rFonts w:ascii="Garamond" w:eastAsia="Garamond" w:hAnsi="Garamond" w:cs="Garamond"/>
          <w:sz w:val="24"/>
          <w:szCs w:val="24"/>
        </w:rPr>
        <w:t xml:space="preserve">(2022) simulate changes in tax rates, such as reductions in VAT on services relative to manufactured goods, in Sweden and Belgium, respectively. Despite similarities in the policies simulated, Ljunggren Söderman et al. (2016) report a fall in GDP (-0.1%), while Brusselaers et al. (2022) report an increase (1.56%). Both papers find that tax policies lead to significant reductions in emissions. </w:t>
      </w:r>
      <w:r w:rsidR="00722F57" w:rsidRPr="00E718BA">
        <w:rPr>
          <w:rFonts w:ascii="Garamond" w:eastAsia="Garamond" w:hAnsi="Garamond" w:cs="Garamond"/>
          <w:sz w:val="24"/>
          <w:szCs w:val="24"/>
        </w:rPr>
        <w:t>Th</w:t>
      </w:r>
      <w:r w:rsidR="00722F57">
        <w:rPr>
          <w:rFonts w:ascii="Garamond" w:eastAsia="Garamond" w:hAnsi="Garamond" w:cs="Garamond"/>
          <w:sz w:val="24"/>
          <w:szCs w:val="24"/>
        </w:rPr>
        <w:t>ese</w:t>
      </w:r>
      <w:r w:rsidR="00722F57" w:rsidRPr="00E718BA">
        <w:rPr>
          <w:rFonts w:ascii="Garamond" w:eastAsia="Garamond" w:hAnsi="Garamond" w:cs="Garamond"/>
          <w:sz w:val="24"/>
          <w:szCs w:val="24"/>
        </w:rPr>
        <w:t xml:space="preserve"> </w:t>
      </w:r>
      <w:r w:rsidRPr="00E718BA">
        <w:rPr>
          <w:rFonts w:ascii="Garamond" w:eastAsia="Garamond" w:hAnsi="Garamond" w:cs="Garamond"/>
          <w:sz w:val="24"/>
          <w:szCs w:val="24"/>
        </w:rPr>
        <w:t>result</w:t>
      </w:r>
      <w:r w:rsidR="00722F57">
        <w:rPr>
          <w:rFonts w:ascii="Garamond" w:eastAsia="Garamond" w:hAnsi="Garamond" w:cs="Garamond"/>
          <w:sz w:val="24"/>
          <w:szCs w:val="24"/>
        </w:rPr>
        <w:t>s</w:t>
      </w:r>
      <w:r w:rsidRPr="00E718BA">
        <w:rPr>
          <w:rFonts w:ascii="Garamond" w:eastAsia="Garamond" w:hAnsi="Garamond" w:cs="Garamond"/>
          <w:sz w:val="24"/>
          <w:szCs w:val="24"/>
        </w:rPr>
        <w:t xml:space="preserve"> may be linked to the type of consumption functions adopted in CGE models</w:t>
      </w:r>
      <w:r w:rsidR="002C5F9C">
        <w:rPr>
          <w:rFonts w:ascii="Garamond" w:eastAsia="Garamond" w:hAnsi="Garamond" w:cs="Garamond"/>
          <w:sz w:val="24"/>
          <w:szCs w:val="24"/>
        </w:rPr>
        <w:t xml:space="preserve">, which </w:t>
      </w:r>
      <w:r w:rsidR="00722F57">
        <w:rPr>
          <w:rFonts w:ascii="Garamond" w:eastAsia="Garamond" w:hAnsi="Garamond" w:cs="Garamond"/>
          <w:sz w:val="24"/>
          <w:szCs w:val="24"/>
        </w:rPr>
        <w:t>are</w:t>
      </w:r>
      <w:r w:rsidR="002C5F9C">
        <w:rPr>
          <w:rFonts w:ascii="Garamond" w:eastAsia="Garamond" w:hAnsi="Garamond" w:cs="Garamond"/>
          <w:sz w:val="24"/>
          <w:szCs w:val="24"/>
        </w:rPr>
        <w:t xml:space="preserve"> </w:t>
      </w:r>
      <w:r w:rsidRPr="00E718BA">
        <w:rPr>
          <w:rFonts w:ascii="Garamond" w:eastAsia="Garamond" w:hAnsi="Garamond" w:cs="Garamond"/>
          <w:sz w:val="24"/>
          <w:szCs w:val="24"/>
        </w:rPr>
        <w:t>more or less sensitive to relative price changes (substitution effect)</w:t>
      </w:r>
      <w:ins w:id="181" w:author="Jose.Ramos-Torres-Feverei" w:date="2025-03-17T16:23:00Z" w16du:dateUtc="2025-03-17T15:23:00Z">
        <w:r w:rsidR="000273CD">
          <w:rPr>
            <w:rFonts w:ascii="Garamond" w:eastAsia="Garamond" w:hAnsi="Garamond" w:cs="Garamond"/>
            <w:sz w:val="24"/>
            <w:szCs w:val="24"/>
          </w:rPr>
          <w:t xml:space="preserve"> depending on the modellers choice</w:t>
        </w:r>
      </w:ins>
      <w:r w:rsidRPr="00E718BA">
        <w:rPr>
          <w:rFonts w:ascii="Garamond" w:eastAsia="Garamond" w:hAnsi="Garamond" w:cs="Garamond"/>
          <w:sz w:val="24"/>
          <w:szCs w:val="24"/>
        </w:rPr>
        <w:t xml:space="preserve">. </w:t>
      </w:r>
    </w:p>
    <w:p w14:paraId="2F20AC2B" w14:textId="38180770" w:rsidR="004417A2" w:rsidRPr="00E718BA" w:rsidRDefault="006F158C" w:rsidP="00EA7D68">
      <w:pPr>
        <w:widowControl w:val="0"/>
        <w:pBdr>
          <w:top w:val="nil"/>
          <w:left w:val="nil"/>
          <w:bottom w:val="nil"/>
          <w:right w:val="nil"/>
          <w:between w:val="nil"/>
        </w:pBdr>
        <w:spacing w:after="0" w:line="276" w:lineRule="auto"/>
        <w:ind w:right="112"/>
        <w:jc w:val="both"/>
        <w:rPr>
          <w:rFonts w:ascii="Garamond" w:eastAsia="Garamond" w:hAnsi="Garamond" w:cs="Garamond"/>
          <w:sz w:val="24"/>
          <w:szCs w:val="24"/>
        </w:rPr>
      </w:pPr>
      <w:r w:rsidRPr="00E718BA">
        <w:rPr>
          <w:rFonts w:ascii="Garamond" w:eastAsia="Garamond" w:hAnsi="Garamond" w:cs="Garamond"/>
          <w:sz w:val="24"/>
          <w:szCs w:val="24"/>
        </w:rPr>
        <w:t xml:space="preserve">In general, the higher the (cross-) price elasticity of demand, the higher the shift in consumption away from resource intensive manufactured goods, which become relatively more expensive. In a CGE model with a Keynesian </w:t>
      </w:r>
      <w:ins w:id="182" w:author="Jose.Ramos-Torres-Feverei" w:date="2025-03-17T16:23:00Z" w16du:dateUtc="2025-03-17T15:23:00Z">
        <w:r w:rsidR="00284AB2">
          <w:rPr>
            <w:rFonts w:ascii="Garamond" w:eastAsia="Garamond" w:hAnsi="Garamond" w:cs="Garamond"/>
            <w:sz w:val="24"/>
            <w:szCs w:val="24"/>
          </w:rPr>
          <w:t>‘</w:t>
        </w:r>
      </w:ins>
      <w:r w:rsidRPr="00E718BA">
        <w:rPr>
          <w:rFonts w:ascii="Garamond" w:eastAsia="Garamond" w:hAnsi="Garamond" w:cs="Garamond"/>
          <w:sz w:val="24"/>
          <w:szCs w:val="24"/>
        </w:rPr>
        <w:t>closure</w:t>
      </w:r>
      <w:ins w:id="183" w:author="Jose.Ramos-Torres-Feverei" w:date="2025-03-17T16:23:00Z" w16du:dateUtc="2025-03-17T15:23:00Z">
        <w:r w:rsidR="00284AB2">
          <w:rPr>
            <w:rFonts w:ascii="Garamond" w:eastAsia="Garamond" w:hAnsi="Garamond" w:cs="Garamond"/>
            <w:sz w:val="24"/>
            <w:szCs w:val="24"/>
          </w:rPr>
          <w:t>’</w:t>
        </w:r>
      </w:ins>
      <w:r w:rsidRPr="00E718BA">
        <w:rPr>
          <w:rFonts w:ascii="Garamond" w:eastAsia="Garamond" w:hAnsi="Garamond" w:cs="Garamond"/>
          <w:sz w:val="24"/>
          <w:szCs w:val="24"/>
        </w:rPr>
        <w:t xml:space="preserve">, results may differ as consumption may be more affected by income effects than substitution effects (changes in relative prices). </w:t>
      </w:r>
      <w:bookmarkStart w:id="184" w:name="_Hlk190714968"/>
      <w:r w:rsidR="00722F57">
        <w:rPr>
          <w:rFonts w:ascii="Garamond" w:eastAsia="Garamond" w:hAnsi="Garamond" w:cs="Garamond"/>
          <w:sz w:val="24"/>
          <w:szCs w:val="24"/>
        </w:rPr>
        <w:t>N</w:t>
      </w:r>
      <w:r w:rsidRPr="00E718BA">
        <w:rPr>
          <w:rFonts w:ascii="Garamond" w:eastAsia="Garamond" w:hAnsi="Garamond" w:cs="Garamond"/>
          <w:sz w:val="24"/>
          <w:szCs w:val="24"/>
        </w:rPr>
        <w:t xml:space="preserve">o CGE </w:t>
      </w:r>
      <w:r w:rsidR="00786132" w:rsidRPr="00E718BA">
        <w:rPr>
          <w:rFonts w:ascii="Garamond" w:eastAsia="Garamond" w:hAnsi="Garamond" w:cs="Garamond"/>
          <w:sz w:val="24"/>
          <w:szCs w:val="24"/>
        </w:rPr>
        <w:t>model</w:t>
      </w:r>
      <w:r w:rsidR="00786132">
        <w:rPr>
          <w:rFonts w:ascii="Garamond" w:eastAsia="Garamond" w:hAnsi="Garamond" w:cs="Garamond"/>
          <w:sz w:val="24"/>
          <w:szCs w:val="24"/>
        </w:rPr>
        <w:t>s</w:t>
      </w:r>
      <w:r w:rsidRPr="00E718BA">
        <w:rPr>
          <w:rFonts w:ascii="Garamond" w:eastAsia="Garamond" w:hAnsi="Garamond" w:cs="Garamond"/>
          <w:sz w:val="24"/>
          <w:szCs w:val="24"/>
        </w:rPr>
        <w:t xml:space="preserve"> adopting a Keynesian closure </w:t>
      </w:r>
      <w:r w:rsidR="002C5F9C">
        <w:rPr>
          <w:rFonts w:ascii="Garamond" w:eastAsia="Garamond" w:hAnsi="Garamond" w:cs="Garamond"/>
          <w:sz w:val="24"/>
          <w:szCs w:val="24"/>
        </w:rPr>
        <w:t>with</w:t>
      </w:r>
      <w:r w:rsidR="002C5F9C" w:rsidRPr="00E718BA">
        <w:rPr>
          <w:rFonts w:ascii="Garamond" w:eastAsia="Garamond" w:hAnsi="Garamond" w:cs="Garamond"/>
          <w:sz w:val="24"/>
          <w:szCs w:val="24"/>
        </w:rPr>
        <w:t xml:space="preserve"> </w:t>
      </w:r>
      <w:r w:rsidRPr="00E718BA">
        <w:rPr>
          <w:rFonts w:ascii="Garamond" w:eastAsia="Garamond" w:hAnsi="Garamond" w:cs="Garamond"/>
          <w:sz w:val="24"/>
          <w:szCs w:val="24"/>
        </w:rPr>
        <w:t>regards to consumption</w:t>
      </w:r>
      <w:r w:rsidR="00D96D2B">
        <w:rPr>
          <w:rFonts w:ascii="Garamond" w:eastAsia="Garamond" w:hAnsi="Garamond" w:cs="Garamond"/>
          <w:sz w:val="24"/>
          <w:szCs w:val="24"/>
        </w:rPr>
        <w:t xml:space="preserve"> ha</w:t>
      </w:r>
      <w:r w:rsidR="00722F57">
        <w:rPr>
          <w:rFonts w:ascii="Garamond" w:eastAsia="Garamond" w:hAnsi="Garamond" w:cs="Garamond"/>
          <w:sz w:val="24"/>
          <w:szCs w:val="24"/>
        </w:rPr>
        <w:t>ve</w:t>
      </w:r>
      <w:r w:rsidR="00D96D2B">
        <w:rPr>
          <w:rFonts w:ascii="Garamond" w:eastAsia="Garamond" w:hAnsi="Garamond" w:cs="Garamond"/>
          <w:sz w:val="24"/>
          <w:szCs w:val="24"/>
        </w:rPr>
        <w:t xml:space="preserve"> been </w:t>
      </w:r>
      <w:r w:rsidR="00722F57">
        <w:rPr>
          <w:rFonts w:ascii="Garamond" w:eastAsia="Garamond" w:hAnsi="Garamond" w:cs="Garamond"/>
          <w:sz w:val="24"/>
          <w:szCs w:val="24"/>
        </w:rPr>
        <w:t>identifi</w:t>
      </w:r>
      <w:r w:rsidR="00D96D2B">
        <w:rPr>
          <w:rFonts w:ascii="Garamond" w:eastAsia="Garamond" w:hAnsi="Garamond" w:cs="Garamond"/>
          <w:sz w:val="24"/>
          <w:szCs w:val="24"/>
        </w:rPr>
        <w:t>ed</w:t>
      </w:r>
      <w:r w:rsidR="00722F57">
        <w:rPr>
          <w:rFonts w:ascii="Garamond" w:eastAsia="Garamond" w:hAnsi="Garamond" w:cs="Garamond"/>
          <w:sz w:val="24"/>
          <w:szCs w:val="24"/>
        </w:rPr>
        <w:t xml:space="preserve">, though a few </w:t>
      </w:r>
      <w:r w:rsidR="00786132">
        <w:rPr>
          <w:rFonts w:ascii="Garamond" w:eastAsia="Garamond" w:hAnsi="Garamond" w:cs="Garamond"/>
          <w:sz w:val="24"/>
          <w:szCs w:val="24"/>
        </w:rPr>
        <w:t>Keynesian</w:t>
      </w:r>
      <w:r w:rsidR="00722F57">
        <w:rPr>
          <w:rFonts w:ascii="Garamond" w:eastAsia="Garamond" w:hAnsi="Garamond" w:cs="Garamond"/>
          <w:sz w:val="24"/>
          <w:szCs w:val="24"/>
        </w:rPr>
        <w:t xml:space="preserve"> </w:t>
      </w:r>
      <w:r w:rsidR="00722F57">
        <w:rPr>
          <w:rFonts w:ascii="Garamond" w:eastAsia="Garamond" w:hAnsi="Garamond" w:cs="Garamond"/>
          <w:sz w:val="24"/>
          <w:szCs w:val="24"/>
        </w:rPr>
        <w:lastRenderedPageBreak/>
        <w:t>inspire</w:t>
      </w:r>
      <w:r w:rsidR="00EA7D68">
        <w:rPr>
          <w:rFonts w:ascii="Garamond" w:eastAsia="Garamond" w:hAnsi="Garamond" w:cs="Garamond"/>
          <w:sz w:val="24"/>
          <w:szCs w:val="24"/>
        </w:rPr>
        <w:t>d</w:t>
      </w:r>
      <w:r w:rsidR="00722F57">
        <w:rPr>
          <w:rFonts w:ascii="Garamond" w:eastAsia="Garamond" w:hAnsi="Garamond" w:cs="Garamond"/>
          <w:sz w:val="24"/>
          <w:szCs w:val="24"/>
        </w:rPr>
        <w:t xml:space="preserve"> macroeconometric IO studies do exist</w:t>
      </w:r>
      <w:bookmarkEnd w:id="184"/>
      <w:r w:rsidRPr="00E718BA">
        <w:rPr>
          <w:rFonts w:ascii="Garamond" w:eastAsia="Garamond" w:hAnsi="Garamond" w:cs="Garamond"/>
          <w:sz w:val="24"/>
          <w:szCs w:val="24"/>
        </w:rPr>
        <w:t>. Giljum et al. (2008), Meyer et al. (2012), and Distelkamp and Meyer (2019) model the impacts of the combination of increased resource efficiency with a range of environmental taxes. Results from Distelkamp and Meyer (2019) show that both policies, if well-coordinated, can deliver absolute decoupling of emissions from economic activity, even if only the EU goes ahead with the policies, while for material use absolute decoupling would be possible only in a global cooperation scenario.</w:t>
      </w:r>
    </w:p>
    <w:p w14:paraId="2F20AC2C" w14:textId="77777777" w:rsidR="004417A2" w:rsidRPr="00E718BA" w:rsidRDefault="004417A2">
      <w:pPr>
        <w:widowControl w:val="0"/>
        <w:pBdr>
          <w:top w:val="nil"/>
          <w:left w:val="nil"/>
          <w:bottom w:val="nil"/>
          <w:right w:val="nil"/>
          <w:between w:val="nil"/>
        </w:pBdr>
        <w:spacing w:after="0" w:line="276" w:lineRule="auto"/>
        <w:ind w:firstLine="369"/>
        <w:jc w:val="both"/>
        <w:rPr>
          <w:rFonts w:ascii="Garamond" w:eastAsia="Garamond" w:hAnsi="Garamond" w:cs="Garamond"/>
          <w:sz w:val="24"/>
          <w:szCs w:val="24"/>
        </w:rPr>
      </w:pPr>
    </w:p>
    <w:p w14:paraId="2F20AC2D" w14:textId="215D5234" w:rsidR="004417A2" w:rsidRPr="00E718BA" w:rsidRDefault="006F158C">
      <w:pPr>
        <w:spacing w:after="0" w:line="276" w:lineRule="auto"/>
        <w:jc w:val="both"/>
        <w:rPr>
          <w:rFonts w:ascii="Garamond" w:eastAsia="Garamond" w:hAnsi="Garamond" w:cs="Garamond"/>
          <w:i/>
          <w:sz w:val="24"/>
          <w:szCs w:val="24"/>
        </w:rPr>
      </w:pPr>
      <w:r w:rsidRPr="00E718BA">
        <w:rPr>
          <w:rFonts w:ascii="Garamond" w:eastAsia="Garamond" w:hAnsi="Garamond" w:cs="Garamond"/>
          <w:i/>
          <w:sz w:val="24"/>
          <w:szCs w:val="24"/>
        </w:rPr>
        <w:t>3.3.4 Res</w:t>
      </w:r>
      <w:r w:rsidR="000312E8">
        <w:rPr>
          <w:rFonts w:ascii="Garamond" w:eastAsia="Garamond" w:hAnsi="Garamond" w:cs="Garamond"/>
          <w:i/>
          <w:sz w:val="24"/>
          <w:szCs w:val="24"/>
        </w:rPr>
        <w:t>idual</w:t>
      </w:r>
      <w:r w:rsidRPr="00E718BA">
        <w:rPr>
          <w:rFonts w:ascii="Garamond" w:eastAsia="Garamond" w:hAnsi="Garamond" w:cs="Garamond"/>
          <w:i/>
          <w:sz w:val="24"/>
          <w:szCs w:val="24"/>
        </w:rPr>
        <w:t xml:space="preserve"> waste management</w:t>
      </w:r>
    </w:p>
    <w:p w14:paraId="2F20AC2E" w14:textId="2C8927D6" w:rsidR="004417A2" w:rsidRPr="00E718BA" w:rsidRDefault="006F158C" w:rsidP="001110B6">
      <w:pPr>
        <w:widowControl w:val="0"/>
        <w:pBdr>
          <w:top w:val="nil"/>
          <w:left w:val="nil"/>
          <w:bottom w:val="nil"/>
          <w:right w:val="nil"/>
          <w:between w:val="nil"/>
        </w:pBdr>
        <w:spacing w:after="0" w:line="276" w:lineRule="auto"/>
        <w:ind w:right="112"/>
        <w:jc w:val="both"/>
        <w:rPr>
          <w:rFonts w:ascii="Garamond" w:eastAsia="Garamond" w:hAnsi="Garamond" w:cs="Garamond"/>
          <w:sz w:val="24"/>
          <w:szCs w:val="24"/>
        </w:rPr>
      </w:pPr>
      <w:r w:rsidRPr="00E718BA">
        <w:rPr>
          <w:rFonts w:ascii="Garamond" w:eastAsia="Garamond" w:hAnsi="Garamond" w:cs="Garamond"/>
          <w:sz w:val="24"/>
          <w:szCs w:val="24"/>
        </w:rPr>
        <w:t xml:space="preserve">Papers from this category (23 studies) typically analyse environmental and socio-economic impacts of alternative waste disposal strategies, such as landfilling, incineration and recycling. This strand of literature has benefited from the development of the WIO model by Nakamura (1999), which extends the </w:t>
      </w:r>
      <w:r w:rsidR="00A7308F">
        <w:rPr>
          <w:rFonts w:ascii="Garamond" w:eastAsia="Garamond" w:hAnsi="Garamond" w:cs="Garamond"/>
          <w:sz w:val="24"/>
          <w:szCs w:val="24"/>
        </w:rPr>
        <w:t>EEIO</w:t>
      </w:r>
      <w:r w:rsidRPr="00E718BA">
        <w:rPr>
          <w:rFonts w:ascii="Garamond" w:eastAsia="Garamond" w:hAnsi="Garamond" w:cs="Garamond"/>
          <w:sz w:val="24"/>
          <w:szCs w:val="24"/>
        </w:rPr>
        <w:t xml:space="preserve"> model with respect to waste flows (see Towa et al., 2020</w:t>
      </w:r>
      <w:r w:rsidR="00722F57">
        <w:rPr>
          <w:rFonts w:ascii="Garamond" w:eastAsia="Garamond" w:hAnsi="Garamond" w:cs="Garamond"/>
          <w:sz w:val="24"/>
          <w:szCs w:val="24"/>
        </w:rPr>
        <w:t xml:space="preserve"> for a review of these</w:t>
      </w:r>
      <w:r w:rsidRPr="00E718BA">
        <w:rPr>
          <w:rFonts w:ascii="Garamond" w:eastAsia="Garamond" w:hAnsi="Garamond" w:cs="Garamond"/>
          <w:sz w:val="24"/>
          <w:szCs w:val="24"/>
        </w:rPr>
        <w:t>)</w:t>
      </w:r>
      <w:r w:rsidR="00722F57">
        <w:rPr>
          <w:rFonts w:ascii="Garamond" w:eastAsia="Garamond" w:hAnsi="Garamond" w:cs="Garamond"/>
          <w:sz w:val="24"/>
          <w:szCs w:val="24"/>
        </w:rPr>
        <w:t>.</w:t>
      </w:r>
    </w:p>
    <w:p w14:paraId="2F20AC2F" w14:textId="51605B3B" w:rsidR="004417A2" w:rsidRPr="00E718BA" w:rsidRDefault="006F158C" w:rsidP="001110B6">
      <w:pPr>
        <w:widowControl w:val="0"/>
        <w:pBdr>
          <w:top w:val="nil"/>
          <w:left w:val="nil"/>
          <w:bottom w:val="nil"/>
          <w:right w:val="nil"/>
          <w:between w:val="nil"/>
        </w:pBdr>
        <w:spacing w:after="0" w:line="276" w:lineRule="auto"/>
        <w:ind w:right="112"/>
        <w:jc w:val="both"/>
        <w:rPr>
          <w:rFonts w:ascii="Garamond" w:eastAsia="Garamond" w:hAnsi="Garamond" w:cs="Garamond"/>
          <w:sz w:val="24"/>
          <w:szCs w:val="24"/>
        </w:rPr>
      </w:pPr>
      <w:r w:rsidRPr="00E718BA">
        <w:rPr>
          <w:rFonts w:ascii="Garamond" w:eastAsia="Garamond" w:hAnsi="Garamond" w:cs="Garamond"/>
          <w:sz w:val="24"/>
          <w:szCs w:val="24"/>
        </w:rPr>
        <w:t>Using a CGE model</w:t>
      </w:r>
      <w:r w:rsidR="002C5F9C">
        <w:rPr>
          <w:rFonts w:ascii="Garamond" w:eastAsia="Garamond" w:hAnsi="Garamond" w:cs="Garamond"/>
          <w:sz w:val="24"/>
          <w:szCs w:val="24"/>
        </w:rPr>
        <w:t xml:space="preserve"> relying on a WIO table</w:t>
      </w:r>
      <w:r w:rsidRPr="00E718BA">
        <w:rPr>
          <w:rFonts w:ascii="Garamond" w:eastAsia="Garamond" w:hAnsi="Garamond" w:cs="Garamond"/>
          <w:sz w:val="24"/>
          <w:szCs w:val="24"/>
        </w:rPr>
        <w:t xml:space="preserve"> for the case of Japan</w:t>
      </w:r>
      <w:r w:rsidR="002C5F9C">
        <w:rPr>
          <w:rFonts w:ascii="Garamond" w:eastAsia="Garamond" w:hAnsi="Garamond" w:cs="Garamond"/>
          <w:sz w:val="24"/>
          <w:szCs w:val="24"/>
        </w:rPr>
        <w:t>,</w:t>
      </w:r>
      <w:r w:rsidRPr="00E718BA">
        <w:rPr>
          <w:rFonts w:ascii="Garamond" w:eastAsia="Garamond" w:hAnsi="Garamond" w:cs="Garamond"/>
          <w:sz w:val="24"/>
          <w:szCs w:val="24"/>
        </w:rPr>
        <w:t>, Masui (2005) finds that meeting CO</w:t>
      </w:r>
      <w:r w:rsidRPr="00E718BA">
        <w:rPr>
          <w:rFonts w:ascii="Garamond" w:eastAsia="Garamond" w:hAnsi="Garamond" w:cs="Garamond"/>
          <w:sz w:val="24"/>
          <w:szCs w:val="24"/>
          <w:vertAlign w:val="subscript"/>
        </w:rPr>
        <w:t>2</w:t>
      </w:r>
      <w:r w:rsidRPr="00E718BA">
        <w:rPr>
          <w:rFonts w:ascii="Garamond" w:eastAsia="Garamond" w:hAnsi="Garamond" w:cs="Garamond"/>
          <w:sz w:val="24"/>
          <w:szCs w:val="24"/>
        </w:rPr>
        <w:t xml:space="preserve"> and solid waste reduction targets would yield a small reduction in GDP (0.2% compared to the base scenario)</w:t>
      </w:r>
      <w:r w:rsidR="00722F57">
        <w:rPr>
          <w:rFonts w:ascii="Garamond" w:eastAsia="Garamond" w:hAnsi="Garamond" w:cs="Garamond"/>
          <w:sz w:val="24"/>
          <w:szCs w:val="24"/>
        </w:rPr>
        <w:t>.</w:t>
      </w:r>
      <w:r w:rsidRPr="00E718BA">
        <w:rPr>
          <w:rFonts w:ascii="Garamond" w:eastAsia="Garamond" w:hAnsi="Garamond" w:cs="Garamond"/>
          <w:sz w:val="24"/>
          <w:szCs w:val="24"/>
        </w:rPr>
        <w:t xml:space="preserve"> </w:t>
      </w:r>
      <w:r w:rsidR="00722F57">
        <w:rPr>
          <w:rFonts w:ascii="Garamond" w:eastAsia="Garamond" w:hAnsi="Garamond" w:cs="Garamond"/>
          <w:sz w:val="24"/>
          <w:szCs w:val="24"/>
        </w:rPr>
        <w:t>This derives from</w:t>
      </w:r>
      <w:r w:rsidRPr="00E718BA">
        <w:rPr>
          <w:rFonts w:ascii="Garamond" w:eastAsia="Garamond" w:hAnsi="Garamond" w:cs="Garamond"/>
          <w:sz w:val="24"/>
          <w:szCs w:val="24"/>
        </w:rPr>
        <w:t xml:space="preserve"> the imposed environmental constraints </w:t>
      </w:r>
      <w:r w:rsidR="00722F57" w:rsidRPr="00E718BA">
        <w:rPr>
          <w:rFonts w:ascii="Garamond" w:eastAsia="Garamond" w:hAnsi="Garamond" w:cs="Garamond"/>
          <w:sz w:val="24"/>
          <w:szCs w:val="24"/>
        </w:rPr>
        <w:t>limi</w:t>
      </w:r>
      <w:r w:rsidR="00722F57">
        <w:rPr>
          <w:rFonts w:ascii="Garamond" w:eastAsia="Garamond" w:hAnsi="Garamond" w:cs="Garamond"/>
          <w:sz w:val="24"/>
          <w:szCs w:val="24"/>
        </w:rPr>
        <w:t>t</w:t>
      </w:r>
      <w:r w:rsidR="00722F57" w:rsidRPr="00E718BA">
        <w:rPr>
          <w:rFonts w:ascii="Garamond" w:eastAsia="Garamond" w:hAnsi="Garamond" w:cs="Garamond"/>
          <w:sz w:val="24"/>
          <w:szCs w:val="24"/>
        </w:rPr>
        <w:t>i</w:t>
      </w:r>
      <w:r w:rsidR="00722F57">
        <w:rPr>
          <w:rFonts w:ascii="Garamond" w:eastAsia="Garamond" w:hAnsi="Garamond" w:cs="Garamond"/>
          <w:sz w:val="24"/>
          <w:szCs w:val="24"/>
        </w:rPr>
        <w:t>ng</w:t>
      </w:r>
      <w:r w:rsidRPr="00E718BA">
        <w:rPr>
          <w:rFonts w:ascii="Garamond" w:eastAsia="Garamond" w:hAnsi="Garamond" w:cs="Garamond"/>
          <w:sz w:val="24"/>
          <w:szCs w:val="24"/>
        </w:rPr>
        <w:t xml:space="preserve"> economic activity</w:t>
      </w:r>
      <w:r w:rsidR="00722F57">
        <w:rPr>
          <w:rFonts w:ascii="Garamond" w:eastAsia="Garamond" w:hAnsi="Garamond" w:cs="Garamond"/>
          <w:sz w:val="24"/>
          <w:szCs w:val="24"/>
        </w:rPr>
        <w:t>.</w:t>
      </w:r>
      <w:r w:rsidRPr="00E718BA">
        <w:rPr>
          <w:rFonts w:ascii="Garamond" w:eastAsia="Garamond" w:hAnsi="Garamond" w:cs="Garamond"/>
          <w:sz w:val="24"/>
          <w:szCs w:val="24"/>
        </w:rPr>
        <w:t xml:space="preserve"> </w:t>
      </w:r>
      <w:r w:rsidR="00722F57">
        <w:rPr>
          <w:rFonts w:ascii="Garamond" w:eastAsia="Garamond" w:hAnsi="Garamond" w:cs="Garamond"/>
          <w:sz w:val="24"/>
          <w:szCs w:val="24"/>
        </w:rPr>
        <w:t>C</w:t>
      </w:r>
      <w:r w:rsidRPr="00E718BA">
        <w:rPr>
          <w:rFonts w:ascii="Garamond" w:eastAsia="Garamond" w:hAnsi="Garamond" w:cs="Garamond"/>
          <w:sz w:val="24"/>
          <w:szCs w:val="24"/>
        </w:rPr>
        <w:t>ounter-measures to overcome such</w:t>
      </w:r>
      <w:r w:rsidR="00722F57">
        <w:rPr>
          <w:rFonts w:ascii="Garamond" w:eastAsia="Garamond" w:hAnsi="Garamond" w:cs="Garamond"/>
          <w:sz w:val="24"/>
          <w:szCs w:val="24"/>
        </w:rPr>
        <w:t xml:space="preserve"> a</w:t>
      </w:r>
      <w:r w:rsidRPr="00E718BA">
        <w:rPr>
          <w:rFonts w:ascii="Garamond" w:eastAsia="Garamond" w:hAnsi="Garamond" w:cs="Garamond"/>
          <w:sz w:val="24"/>
          <w:szCs w:val="24"/>
        </w:rPr>
        <w:t xml:space="preserve"> reduction (including investments in cleaner industrial and waste management technologies, along with tax reforms and consumption changes) are</w:t>
      </w:r>
      <w:r w:rsidR="00722F57">
        <w:rPr>
          <w:rFonts w:ascii="Garamond" w:eastAsia="Garamond" w:hAnsi="Garamond" w:cs="Garamond"/>
          <w:sz w:val="24"/>
          <w:szCs w:val="24"/>
        </w:rPr>
        <w:t xml:space="preserve"> thus</w:t>
      </w:r>
      <w:r w:rsidRPr="00E718BA">
        <w:rPr>
          <w:rFonts w:ascii="Garamond" w:eastAsia="Garamond" w:hAnsi="Garamond" w:cs="Garamond"/>
          <w:sz w:val="24"/>
          <w:szCs w:val="24"/>
        </w:rPr>
        <w:t xml:space="preserve"> proposed. The elasticity of substitution between secondary materials and primary material inputs is defined as zero, i.e. a Leontief production function is used, </w:t>
      </w:r>
      <w:r w:rsidR="00722F57" w:rsidRPr="00E718BA">
        <w:rPr>
          <w:rFonts w:ascii="Garamond" w:eastAsia="Garamond" w:hAnsi="Garamond" w:cs="Garamond"/>
          <w:sz w:val="24"/>
          <w:szCs w:val="24"/>
        </w:rPr>
        <w:t>to</w:t>
      </w:r>
      <w:r w:rsidRPr="00E718BA">
        <w:rPr>
          <w:rFonts w:ascii="Garamond" w:eastAsia="Garamond" w:hAnsi="Garamond" w:cs="Garamond"/>
          <w:sz w:val="24"/>
          <w:szCs w:val="24"/>
        </w:rPr>
        <w:t xml:space="preserve"> maintain the equilibrium of both the economic and material balance in production activity. Consequently, the share of recycled material inputs is determined by the installed capital stock, and additional investment is needed to increase the use of recycled material inputs.</w:t>
      </w:r>
    </w:p>
    <w:p w14:paraId="2F20AC30" w14:textId="129067E9" w:rsidR="004417A2" w:rsidRPr="00E718BA" w:rsidRDefault="006F158C" w:rsidP="001110B6">
      <w:pPr>
        <w:widowControl w:val="0"/>
        <w:pBdr>
          <w:top w:val="nil"/>
          <w:left w:val="nil"/>
          <w:bottom w:val="nil"/>
          <w:right w:val="nil"/>
          <w:between w:val="nil"/>
        </w:pBdr>
        <w:spacing w:after="0" w:line="276" w:lineRule="auto"/>
        <w:ind w:right="112"/>
        <w:jc w:val="both"/>
        <w:rPr>
          <w:rFonts w:ascii="Garamond" w:eastAsia="Garamond" w:hAnsi="Garamond" w:cs="Garamond"/>
          <w:sz w:val="24"/>
          <w:szCs w:val="24"/>
        </w:rPr>
      </w:pPr>
      <w:r w:rsidRPr="00E718BA">
        <w:rPr>
          <w:rFonts w:ascii="Garamond" w:eastAsia="Garamond" w:hAnsi="Garamond" w:cs="Garamond"/>
          <w:sz w:val="24"/>
          <w:szCs w:val="24"/>
        </w:rPr>
        <w:t xml:space="preserve">Okushima and Yamashita (2005) develop a CGE model to study residual waste management policies, focusing on the substitution effect following the introduction of a nationwide industrial waste tax. Contrary to Masui (2005), substitution between primary and secondary material inputs is allowed, setting the related rate to 0.3. The introduction of a waste tax on primary industries is assumed </w:t>
      </w:r>
      <w:r w:rsidR="00015E63">
        <w:rPr>
          <w:rFonts w:ascii="Garamond" w:eastAsia="Garamond" w:hAnsi="Garamond" w:cs="Garamond"/>
          <w:sz w:val="24"/>
          <w:szCs w:val="24"/>
        </w:rPr>
        <w:t xml:space="preserve">to be </w:t>
      </w:r>
      <w:r w:rsidRPr="00E718BA">
        <w:rPr>
          <w:rFonts w:ascii="Garamond" w:eastAsia="Garamond" w:hAnsi="Garamond" w:cs="Garamond"/>
          <w:sz w:val="24"/>
          <w:szCs w:val="24"/>
        </w:rPr>
        <w:t>proportional to their waste discharge, while the revenue raised subsidises production in secondary industries which use recycled materials. The results indicate the policy can stimulate growth in secondary industries, as well as in recycling activities, while doing little damage to production in primary industries. Using a CGE model with a</w:t>
      </w:r>
      <w:ins w:id="185" w:author="Jose.Ramos-Torres-Feverei" w:date="2025-03-17T16:25:00Z" w16du:dateUtc="2025-03-17T15:25:00Z">
        <w:r w:rsidR="00F36CFC">
          <w:rPr>
            <w:rFonts w:ascii="Garamond" w:eastAsia="Garamond" w:hAnsi="Garamond" w:cs="Garamond"/>
            <w:sz w:val="24"/>
            <w:szCs w:val="24"/>
          </w:rPr>
          <w:t xml:space="preserve"> neoclassical</w:t>
        </w:r>
      </w:ins>
      <w:r w:rsidRPr="00E718BA">
        <w:rPr>
          <w:rFonts w:ascii="Garamond" w:eastAsia="Garamond" w:hAnsi="Garamond" w:cs="Garamond"/>
          <w:sz w:val="24"/>
          <w:szCs w:val="24"/>
        </w:rPr>
        <w:t xml:space="preserve"> Walrasian closure, Boonman et al. (2023) show the large distributional effects</w:t>
      </w:r>
      <w:r w:rsidR="00722F57">
        <w:rPr>
          <w:rFonts w:ascii="Garamond" w:eastAsia="Garamond" w:hAnsi="Garamond" w:cs="Garamond"/>
          <w:sz w:val="24"/>
          <w:szCs w:val="24"/>
        </w:rPr>
        <w:t xml:space="preserve"> </w:t>
      </w:r>
      <w:r w:rsidR="00722F57" w:rsidRPr="00E718BA">
        <w:rPr>
          <w:rFonts w:ascii="Garamond" w:eastAsia="Garamond" w:hAnsi="Garamond" w:cs="Garamond"/>
          <w:sz w:val="24"/>
          <w:szCs w:val="24"/>
        </w:rPr>
        <w:t>that res</w:t>
      </w:r>
      <w:r w:rsidR="000312E8">
        <w:rPr>
          <w:rFonts w:ascii="Garamond" w:eastAsia="Garamond" w:hAnsi="Garamond" w:cs="Garamond"/>
          <w:sz w:val="24"/>
          <w:szCs w:val="24"/>
        </w:rPr>
        <w:t>idual</w:t>
      </w:r>
      <w:r w:rsidR="00722F57" w:rsidRPr="00E718BA">
        <w:rPr>
          <w:rFonts w:ascii="Garamond" w:eastAsia="Garamond" w:hAnsi="Garamond" w:cs="Garamond"/>
          <w:sz w:val="24"/>
          <w:szCs w:val="24"/>
        </w:rPr>
        <w:t xml:space="preserve"> waste management policies can have</w:t>
      </w:r>
      <w:r w:rsidRPr="00E718BA">
        <w:rPr>
          <w:rFonts w:ascii="Garamond" w:eastAsia="Garamond" w:hAnsi="Garamond" w:cs="Garamond"/>
          <w:sz w:val="24"/>
          <w:szCs w:val="24"/>
        </w:rPr>
        <w:t>,</w:t>
      </w:r>
      <w:r w:rsidR="00722F57">
        <w:rPr>
          <w:rFonts w:ascii="Garamond" w:eastAsia="Garamond" w:hAnsi="Garamond" w:cs="Garamond"/>
          <w:sz w:val="24"/>
          <w:szCs w:val="24"/>
        </w:rPr>
        <w:t xml:space="preserve"> both</w:t>
      </w:r>
      <w:r w:rsidRPr="00E718BA">
        <w:rPr>
          <w:rFonts w:ascii="Garamond" w:eastAsia="Garamond" w:hAnsi="Garamond" w:cs="Garamond"/>
          <w:sz w:val="24"/>
          <w:szCs w:val="24"/>
        </w:rPr>
        <w:t xml:space="preserve"> geographically </w:t>
      </w:r>
      <w:r w:rsidR="00722F57">
        <w:rPr>
          <w:rFonts w:ascii="Garamond" w:eastAsia="Garamond" w:hAnsi="Garamond" w:cs="Garamond"/>
          <w:sz w:val="24"/>
          <w:szCs w:val="24"/>
        </w:rPr>
        <w:t>and</w:t>
      </w:r>
      <w:r w:rsidRPr="00E718BA">
        <w:rPr>
          <w:rFonts w:ascii="Garamond" w:eastAsia="Garamond" w:hAnsi="Garamond" w:cs="Garamond"/>
          <w:sz w:val="24"/>
          <w:szCs w:val="24"/>
        </w:rPr>
        <w:t xml:space="preserve"> between individual sectors</w:t>
      </w:r>
      <w:r w:rsidR="00433908">
        <w:rPr>
          <w:rFonts w:ascii="Garamond" w:eastAsia="Garamond" w:hAnsi="Garamond" w:cs="Garamond"/>
          <w:sz w:val="24"/>
          <w:szCs w:val="24"/>
        </w:rPr>
        <w:t>.</w:t>
      </w:r>
      <w:r w:rsidRPr="00E718BA">
        <w:rPr>
          <w:rFonts w:ascii="Garamond" w:eastAsia="Garamond" w:hAnsi="Garamond" w:cs="Garamond"/>
          <w:sz w:val="24"/>
          <w:szCs w:val="24"/>
        </w:rPr>
        <w:t xml:space="preserve"> </w:t>
      </w:r>
      <w:r w:rsidR="00722F57">
        <w:rPr>
          <w:rFonts w:ascii="Garamond" w:eastAsia="Garamond" w:hAnsi="Garamond" w:cs="Garamond"/>
          <w:sz w:val="24"/>
          <w:szCs w:val="24"/>
        </w:rPr>
        <w:t>Th</w:t>
      </w:r>
      <w:r w:rsidR="00433908">
        <w:rPr>
          <w:rFonts w:ascii="Garamond" w:eastAsia="Garamond" w:hAnsi="Garamond" w:cs="Garamond"/>
          <w:sz w:val="24"/>
          <w:szCs w:val="24"/>
        </w:rPr>
        <w:t>us, th</w:t>
      </w:r>
      <w:r w:rsidR="00722F57">
        <w:rPr>
          <w:rFonts w:ascii="Garamond" w:eastAsia="Garamond" w:hAnsi="Garamond" w:cs="Garamond"/>
          <w:sz w:val="24"/>
          <w:szCs w:val="24"/>
        </w:rPr>
        <w:t>ey call</w:t>
      </w:r>
      <w:r w:rsidRPr="00E718BA">
        <w:rPr>
          <w:rFonts w:ascii="Garamond" w:eastAsia="Garamond" w:hAnsi="Garamond" w:cs="Garamond"/>
          <w:sz w:val="24"/>
          <w:szCs w:val="24"/>
        </w:rPr>
        <w:t xml:space="preserve"> for complementary redistributional policies in order to boost the social acceptance and feasibility of the transition towards a CE. </w:t>
      </w:r>
    </w:p>
    <w:p w14:paraId="7586AC93" w14:textId="77777777" w:rsidR="00105E78" w:rsidRDefault="006F158C" w:rsidP="00722F57">
      <w:pPr>
        <w:widowControl w:val="0"/>
        <w:pBdr>
          <w:top w:val="nil"/>
          <w:left w:val="nil"/>
          <w:bottom w:val="nil"/>
          <w:right w:val="nil"/>
          <w:between w:val="nil"/>
        </w:pBdr>
        <w:spacing w:after="0" w:line="276" w:lineRule="auto"/>
        <w:ind w:right="112"/>
        <w:jc w:val="both"/>
        <w:rPr>
          <w:ins w:id="186" w:author="Ben Purvis" w:date="2025-03-04T18:01:00Z"/>
          <w:rFonts w:ascii="Garamond" w:eastAsia="Garamond" w:hAnsi="Garamond" w:cs="Garamond"/>
          <w:sz w:val="24"/>
          <w:szCs w:val="24"/>
        </w:rPr>
      </w:pPr>
      <w:r w:rsidRPr="00E77CB0">
        <w:rPr>
          <w:rFonts w:ascii="Garamond" w:eastAsia="Garamond" w:hAnsi="Garamond" w:cs="Garamond"/>
          <w:sz w:val="24"/>
          <w:szCs w:val="24"/>
          <w:lang w:val="es-ES_tradnl"/>
        </w:rPr>
        <w:t xml:space="preserve">Using a CGE model, Freire-González et al. </w:t>
      </w:r>
      <w:r w:rsidRPr="00E718BA">
        <w:rPr>
          <w:rFonts w:ascii="Garamond" w:eastAsia="Garamond" w:hAnsi="Garamond" w:cs="Garamond"/>
          <w:sz w:val="24"/>
          <w:szCs w:val="24"/>
        </w:rPr>
        <w:t>(2022) analyse the impact of incineration and landfill taxation in Spain, modelling different waste tax tariffs, and including subsidies to recycling activities. Their findings indicate a stable economic impact of the taxation when revenues are used to subsidise recycling activities. However, the author</w:t>
      </w:r>
      <w:del w:id="187" w:author="Ben Purvis" w:date="2025-03-04T18:00:00Z">
        <w:r w:rsidRPr="00E718BA" w:rsidDel="00105E78">
          <w:rPr>
            <w:rFonts w:ascii="Garamond" w:eastAsia="Garamond" w:hAnsi="Garamond" w:cs="Garamond"/>
            <w:sz w:val="24"/>
            <w:szCs w:val="24"/>
          </w:rPr>
          <w:delText>’s</w:delText>
        </w:r>
      </w:del>
      <w:ins w:id="188" w:author="Ben Purvis" w:date="2025-03-04T18:00:00Z">
        <w:r w:rsidR="00105E78">
          <w:rPr>
            <w:rFonts w:ascii="Garamond" w:eastAsia="Garamond" w:hAnsi="Garamond" w:cs="Garamond"/>
            <w:sz w:val="24"/>
            <w:szCs w:val="24"/>
          </w:rPr>
          <w:t>s</w:t>
        </w:r>
      </w:ins>
      <w:r w:rsidRPr="00E718BA">
        <w:rPr>
          <w:rFonts w:ascii="Garamond" w:eastAsia="Garamond" w:hAnsi="Garamond" w:cs="Garamond"/>
          <w:sz w:val="24"/>
          <w:szCs w:val="24"/>
        </w:rPr>
        <w:t xml:space="preserve"> do not discuss the value of the elasticities of substitution between recycled and virgin material inputs embedded in the model’s production function. </w:t>
      </w:r>
    </w:p>
    <w:p w14:paraId="2F20AC31" w14:textId="3C004AAF" w:rsidR="004417A2" w:rsidRPr="00E718BA" w:rsidRDefault="006F158C" w:rsidP="00C87BE7">
      <w:pPr>
        <w:widowControl w:val="0"/>
        <w:pBdr>
          <w:top w:val="nil"/>
          <w:left w:val="nil"/>
          <w:bottom w:val="nil"/>
          <w:right w:val="nil"/>
          <w:between w:val="nil"/>
        </w:pBdr>
        <w:spacing w:after="0" w:line="276" w:lineRule="auto"/>
        <w:ind w:right="112"/>
        <w:jc w:val="both"/>
        <w:rPr>
          <w:rFonts w:ascii="Garamond" w:eastAsia="Garamond" w:hAnsi="Garamond" w:cs="Garamond"/>
          <w:sz w:val="24"/>
          <w:szCs w:val="24"/>
        </w:rPr>
      </w:pPr>
      <w:r w:rsidRPr="00E718BA">
        <w:rPr>
          <w:rFonts w:ascii="Garamond" w:eastAsia="Garamond" w:hAnsi="Garamond" w:cs="Garamond"/>
          <w:sz w:val="24"/>
          <w:szCs w:val="24"/>
        </w:rPr>
        <w:t xml:space="preserve">Similar conclusions are reached by Shih et al. (2024), who combine a CGE model with a WIO and a future technology transformation model to evaluate the potential benefits of plastics recycling. Findings reveal that under taxes and subsidies, secondary plastic materials are more competitive in the market, leading to declining demand for primary </w:t>
      </w:r>
      <w:r w:rsidR="00015E63">
        <w:rPr>
          <w:rFonts w:ascii="Garamond" w:eastAsia="Garamond" w:hAnsi="Garamond" w:cs="Garamond"/>
          <w:sz w:val="24"/>
          <w:szCs w:val="24"/>
        </w:rPr>
        <w:t>ones</w:t>
      </w:r>
      <w:r w:rsidRPr="00E718BA">
        <w:rPr>
          <w:rFonts w:ascii="Garamond" w:eastAsia="Garamond" w:hAnsi="Garamond" w:cs="Garamond"/>
          <w:sz w:val="24"/>
          <w:szCs w:val="24"/>
        </w:rPr>
        <w:t xml:space="preserve">; negative impacts on </w:t>
      </w:r>
      <w:r w:rsidRPr="00E718BA">
        <w:rPr>
          <w:rFonts w:ascii="Garamond" w:eastAsia="Garamond" w:hAnsi="Garamond" w:cs="Garamond"/>
          <w:sz w:val="24"/>
          <w:szCs w:val="24"/>
        </w:rPr>
        <w:lastRenderedPageBreak/>
        <w:t>macroeconomic performance can be observed, eve</w:t>
      </w:r>
      <w:r w:rsidR="00015E63">
        <w:rPr>
          <w:rFonts w:ascii="Garamond" w:eastAsia="Garamond" w:hAnsi="Garamond" w:cs="Garamond"/>
          <w:sz w:val="24"/>
          <w:szCs w:val="24"/>
        </w:rPr>
        <w:t>n</w:t>
      </w:r>
      <w:r w:rsidRPr="00E718BA">
        <w:rPr>
          <w:rFonts w:ascii="Garamond" w:eastAsia="Garamond" w:hAnsi="Garamond" w:cs="Garamond"/>
          <w:sz w:val="24"/>
          <w:szCs w:val="24"/>
        </w:rPr>
        <w:t xml:space="preserve"> if, in this case, no discussion is provided about the assumptions on the elasticity of substitution between primary and secondary materials. </w:t>
      </w:r>
    </w:p>
    <w:p w14:paraId="2D87AEB5" w14:textId="44DD2182" w:rsidR="00105E78" w:rsidRDefault="006F158C" w:rsidP="00105E78">
      <w:pPr>
        <w:widowControl w:val="0"/>
        <w:pBdr>
          <w:top w:val="nil"/>
          <w:left w:val="nil"/>
          <w:bottom w:val="nil"/>
          <w:right w:val="nil"/>
          <w:between w:val="nil"/>
        </w:pBdr>
        <w:spacing w:after="0" w:line="276" w:lineRule="auto"/>
        <w:ind w:right="112"/>
        <w:jc w:val="both"/>
        <w:rPr>
          <w:rFonts w:ascii="Garamond" w:eastAsia="Garamond" w:hAnsi="Garamond" w:cs="Garamond"/>
          <w:sz w:val="24"/>
          <w:szCs w:val="24"/>
        </w:rPr>
      </w:pPr>
      <w:r w:rsidRPr="00E718BA">
        <w:rPr>
          <w:rFonts w:ascii="Garamond" w:eastAsia="Garamond" w:hAnsi="Garamond" w:cs="Garamond"/>
          <w:sz w:val="24"/>
          <w:szCs w:val="24"/>
        </w:rPr>
        <w:t xml:space="preserve">Overall, within the </w:t>
      </w:r>
      <w:r w:rsidR="00015E63">
        <w:rPr>
          <w:rFonts w:ascii="Garamond" w:eastAsia="Garamond" w:hAnsi="Garamond" w:cs="Garamond"/>
          <w:sz w:val="24"/>
          <w:szCs w:val="24"/>
        </w:rPr>
        <w:t xml:space="preserve">analysed </w:t>
      </w:r>
      <w:r w:rsidRPr="00E718BA">
        <w:rPr>
          <w:rFonts w:ascii="Garamond" w:eastAsia="Garamond" w:hAnsi="Garamond" w:cs="Garamond"/>
          <w:sz w:val="24"/>
          <w:szCs w:val="24"/>
        </w:rPr>
        <w:t xml:space="preserve">CGE models, the results of introducing taxes or changes in waste disposal regulations depend on the size of elasticities of substitution between recycled and virgin material inputs. Under perfect competition, producers are unable to pass-through to prices the rise in costs associated with the waste generation taxes. The higher the elasticity of substitution, the easier it is to substitute virgin material inputs </w:t>
      </w:r>
      <w:r w:rsidR="00015E63">
        <w:rPr>
          <w:rFonts w:ascii="Garamond" w:eastAsia="Garamond" w:hAnsi="Garamond" w:cs="Garamond"/>
          <w:sz w:val="24"/>
          <w:szCs w:val="24"/>
        </w:rPr>
        <w:t xml:space="preserve">with recycled ones </w:t>
      </w:r>
      <w:r w:rsidRPr="00E718BA">
        <w:rPr>
          <w:rFonts w:ascii="Garamond" w:eastAsia="Garamond" w:hAnsi="Garamond" w:cs="Garamond"/>
          <w:sz w:val="24"/>
          <w:szCs w:val="24"/>
        </w:rPr>
        <w:t xml:space="preserve">and, consequently, the lower the loss in output will be. </w:t>
      </w:r>
    </w:p>
    <w:p w14:paraId="2F20AC32" w14:textId="780A696C" w:rsidR="004417A2" w:rsidRPr="00E718BA" w:rsidRDefault="00105E78" w:rsidP="00C87BE7">
      <w:pPr>
        <w:widowControl w:val="0"/>
        <w:pBdr>
          <w:top w:val="nil"/>
          <w:left w:val="nil"/>
          <w:bottom w:val="nil"/>
          <w:right w:val="nil"/>
          <w:between w:val="nil"/>
        </w:pBdr>
        <w:spacing w:after="0" w:line="276" w:lineRule="auto"/>
        <w:ind w:right="112"/>
        <w:jc w:val="both"/>
        <w:rPr>
          <w:rFonts w:ascii="Garamond" w:eastAsia="Garamond" w:hAnsi="Garamond" w:cs="Garamond"/>
          <w:sz w:val="24"/>
          <w:szCs w:val="24"/>
        </w:rPr>
      </w:pPr>
      <w:r>
        <w:rPr>
          <w:rFonts w:ascii="Garamond" w:eastAsia="Garamond" w:hAnsi="Garamond" w:cs="Garamond"/>
          <w:sz w:val="24"/>
          <w:szCs w:val="24"/>
        </w:rPr>
        <w:t>W</w:t>
      </w:r>
      <w:r w:rsidR="006F158C" w:rsidRPr="00E718BA">
        <w:rPr>
          <w:rFonts w:ascii="Garamond" w:eastAsia="Garamond" w:hAnsi="Garamond" w:cs="Garamond"/>
          <w:sz w:val="24"/>
          <w:szCs w:val="24"/>
        </w:rPr>
        <w:t xml:space="preserve">ith a zero elasticity of substitution, such as in Masui (2005), substitution of material inputs can only happen with investment in new capital goods. However, with </w:t>
      </w:r>
      <w:r w:rsidR="000A1E26">
        <w:rPr>
          <w:rFonts w:ascii="Garamond" w:eastAsia="Garamond" w:hAnsi="Garamond" w:cs="Garamond"/>
          <w:sz w:val="24"/>
          <w:szCs w:val="24"/>
        </w:rPr>
        <w:t>the</w:t>
      </w:r>
      <w:r w:rsidR="00C87BE7">
        <w:rPr>
          <w:rFonts w:ascii="Garamond" w:eastAsia="Garamond" w:hAnsi="Garamond" w:cs="Garamond"/>
          <w:sz w:val="24"/>
          <w:szCs w:val="24"/>
        </w:rPr>
        <w:t xml:space="preserve"> model</w:t>
      </w:r>
      <w:r w:rsidR="006F158C" w:rsidRPr="00E718BA">
        <w:rPr>
          <w:rFonts w:ascii="Garamond" w:eastAsia="Garamond" w:hAnsi="Garamond" w:cs="Garamond"/>
          <w:sz w:val="24"/>
          <w:szCs w:val="24"/>
        </w:rPr>
        <w:t xml:space="preserve"> </w:t>
      </w:r>
      <w:r w:rsidR="00C87BE7">
        <w:rPr>
          <w:rFonts w:ascii="Garamond" w:eastAsia="Garamond" w:hAnsi="Garamond" w:cs="Garamond"/>
          <w:sz w:val="24"/>
          <w:szCs w:val="24"/>
        </w:rPr>
        <w:t>‘</w:t>
      </w:r>
      <w:r w:rsidR="006F158C" w:rsidRPr="00E718BA">
        <w:rPr>
          <w:rFonts w:ascii="Garamond" w:eastAsia="Garamond" w:hAnsi="Garamond" w:cs="Garamond"/>
          <w:sz w:val="24"/>
          <w:szCs w:val="24"/>
        </w:rPr>
        <w:t>closure</w:t>
      </w:r>
      <w:r w:rsidR="00C87BE7">
        <w:rPr>
          <w:rFonts w:ascii="Garamond" w:eastAsia="Garamond" w:hAnsi="Garamond" w:cs="Garamond"/>
          <w:sz w:val="24"/>
          <w:szCs w:val="24"/>
        </w:rPr>
        <w:t>’</w:t>
      </w:r>
      <w:r w:rsidR="006F158C" w:rsidRPr="00E718BA">
        <w:rPr>
          <w:rFonts w:ascii="Garamond" w:eastAsia="Garamond" w:hAnsi="Garamond" w:cs="Garamond"/>
          <w:sz w:val="24"/>
          <w:szCs w:val="24"/>
        </w:rPr>
        <w:t xml:space="preserve"> where investment adjusts to available savings, this means that savings need to be diverted from other investment opportunities, leading to loss in output in other sectors. This highlights why results of similar policies may lead to contrasting results, </w:t>
      </w:r>
      <w:ins w:id="189" w:author="Andrea Genovese" w:date="2025-03-02T13:01:00Z">
        <w:r w:rsidR="00015E63">
          <w:rPr>
            <w:rFonts w:ascii="Garamond" w:eastAsia="Garamond" w:hAnsi="Garamond" w:cs="Garamond"/>
            <w:sz w:val="24"/>
            <w:szCs w:val="24"/>
          </w:rPr>
          <w:t>even when</w:t>
        </w:r>
      </w:ins>
      <w:ins w:id="190" w:author="Jose.Ramos-Torres-Feverei" w:date="2025-03-17T16:28:00Z" w16du:dateUtc="2025-03-17T15:28:00Z">
        <w:r w:rsidR="0036662B">
          <w:rPr>
            <w:rFonts w:ascii="Garamond" w:eastAsia="Garamond" w:hAnsi="Garamond" w:cs="Garamond"/>
            <w:sz w:val="24"/>
            <w:szCs w:val="24"/>
          </w:rPr>
          <w:t xml:space="preserve"> comparing </w:t>
        </w:r>
        <w:r w:rsidR="0095259E">
          <w:rPr>
            <w:rFonts w:ascii="Garamond" w:eastAsia="Garamond" w:hAnsi="Garamond" w:cs="Garamond"/>
            <w:sz w:val="24"/>
            <w:szCs w:val="24"/>
          </w:rPr>
          <w:t>papers which have used</w:t>
        </w:r>
      </w:ins>
      <w:ins w:id="191" w:author="Jose.Ramos-Torres-Feverei" w:date="2025-03-17T16:29:00Z" w16du:dateUtc="2025-03-17T15:29:00Z">
        <w:r w:rsidR="00B34DEF">
          <w:rPr>
            <w:rFonts w:ascii="Garamond" w:eastAsia="Garamond" w:hAnsi="Garamond" w:cs="Garamond"/>
            <w:sz w:val="24"/>
            <w:szCs w:val="24"/>
          </w:rPr>
          <w:t>, in pri</w:t>
        </w:r>
      </w:ins>
      <w:ins w:id="192" w:author="Jose.Ramos-Torres-Feverei" w:date="2025-03-17T16:30:00Z" w16du:dateUtc="2025-03-17T15:30:00Z">
        <w:r w:rsidR="00B34DEF">
          <w:rPr>
            <w:rFonts w:ascii="Garamond" w:eastAsia="Garamond" w:hAnsi="Garamond" w:cs="Garamond"/>
            <w:sz w:val="24"/>
            <w:szCs w:val="24"/>
          </w:rPr>
          <w:t>nciple,</w:t>
        </w:r>
      </w:ins>
      <w:ins w:id="193" w:author="Jose.Ramos-Torres-Feverei" w:date="2025-03-17T16:28:00Z" w16du:dateUtc="2025-03-17T15:28:00Z">
        <w:r w:rsidR="0095259E">
          <w:rPr>
            <w:rFonts w:ascii="Garamond" w:eastAsia="Garamond" w:hAnsi="Garamond" w:cs="Garamond"/>
            <w:sz w:val="24"/>
            <w:szCs w:val="24"/>
          </w:rPr>
          <w:t xml:space="preserve"> the same</w:t>
        </w:r>
      </w:ins>
      <w:ins w:id="194" w:author="Jose.Ramos-Torres-Feverei" w:date="2025-03-17T16:30:00Z" w16du:dateUtc="2025-03-17T15:30:00Z">
        <w:r w:rsidR="00B34DEF">
          <w:rPr>
            <w:rFonts w:ascii="Garamond" w:eastAsia="Garamond" w:hAnsi="Garamond" w:cs="Garamond"/>
            <w:sz w:val="24"/>
            <w:szCs w:val="24"/>
          </w:rPr>
          <w:t xml:space="preserve"> CGE</w:t>
        </w:r>
      </w:ins>
      <w:ins w:id="195" w:author="Andrea Genovese" w:date="2025-03-02T13:01:00Z">
        <w:r w:rsidR="00015E63">
          <w:rPr>
            <w:rFonts w:ascii="Garamond" w:eastAsia="Garamond" w:hAnsi="Garamond" w:cs="Garamond"/>
            <w:sz w:val="24"/>
            <w:szCs w:val="24"/>
          </w:rPr>
          <w:t xml:space="preserve"> </w:t>
        </w:r>
      </w:ins>
      <w:ins w:id="196" w:author="Jose.Ramos-Torres-Feverei" w:date="2025-03-17T16:29:00Z" w16du:dateUtc="2025-03-17T15:29:00Z">
        <w:r w:rsidR="0095259E">
          <w:rPr>
            <w:rFonts w:ascii="Garamond" w:eastAsia="Garamond" w:hAnsi="Garamond" w:cs="Garamond"/>
            <w:sz w:val="24"/>
            <w:szCs w:val="24"/>
          </w:rPr>
          <w:t>framework</w:t>
        </w:r>
      </w:ins>
      <w:ins w:id="197" w:author="Andrea Genovese" w:date="2025-03-02T13:01:00Z">
        <w:del w:id="198" w:author="Jose.Ramos-Torres-Feverei" w:date="2025-03-17T16:29:00Z" w16du:dateUtc="2025-03-17T15:29:00Z">
          <w:r w:rsidR="00015E63" w:rsidDel="0095259E">
            <w:rPr>
              <w:rFonts w:ascii="Garamond" w:eastAsia="Garamond" w:hAnsi="Garamond" w:cs="Garamond"/>
              <w:sz w:val="24"/>
              <w:szCs w:val="24"/>
            </w:rPr>
            <w:delText xml:space="preserve">being analysed with </w:delText>
          </w:r>
        </w:del>
      </w:ins>
      <w:del w:id="199" w:author="Jose.Ramos-Torres-Feverei" w:date="2025-03-17T16:29:00Z" w16du:dateUtc="2025-03-17T15:29:00Z">
        <w:r w:rsidR="006F158C" w:rsidRPr="00E718BA" w:rsidDel="0095259E">
          <w:rPr>
            <w:rFonts w:ascii="Garamond" w:eastAsia="Garamond" w:hAnsi="Garamond" w:cs="Garamond"/>
            <w:sz w:val="24"/>
            <w:szCs w:val="24"/>
          </w:rPr>
          <w:delText>despite both usi</w:delText>
        </w:r>
      </w:del>
      <w:del w:id="200" w:author="Jose.Ramos-Torres-Feverei" w:date="2025-03-17T16:30:00Z" w16du:dateUtc="2025-03-17T15:30:00Z">
        <w:r w:rsidR="006F158C" w:rsidRPr="00E718BA" w:rsidDel="00B34DEF">
          <w:rPr>
            <w:rFonts w:ascii="Garamond" w:eastAsia="Garamond" w:hAnsi="Garamond" w:cs="Garamond"/>
            <w:sz w:val="24"/>
            <w:szCs w:val="24"/>
          </w:rPr>
          <w:delText>ng a CGE framework</w:delText>
        </w:r>
      </w:del>
      <w:r w:rsidR="006F158C" w:rsidRPr="00E718BA">
        <w:rPr>
          <w:rFonts w:ascii="Garamond" w:eastAsia="Garamond" w:hAnsi="Garamond" w:cs="Garamond"/>
          <w:sz w:val="24"/>
          <w:szCs w:val="24"/>
        </w:rPr>
        <w:t>. In Leontief IO models, changes in the source of inputs and final demand are introduced exogenously by the researcher. As long as total expenditure is kept constant, moving up the waste hierarchy, from landfilling to recycling, will create jobs and boost the economy, as recycling is more labour intensive</w:t>
      </w:r>
      <w:ins w:id="201" w:author="Jose.Ramos-Torres-Feverei" w:date="2025-03-17T16:31:00Z" w16du:dateUtc="2025-03-17T15:31:00Z">
        <w:r w:rsidR="00941C7F">
          <w:rPr>
            <w:rFonts w:ascii="Garamond" w:eastAsia="Garamond" w:hAnsi="Garamond" w:cs="Garamond"/>
            <w:sz w:val="24"/>
            <w:szCs w:val="24"/>
          </w:rPr>
          <w:t xml:space="preserve"> (e.g. Rodrigues et al., 2016)</w:t>
        </w:r>
      </w:ins>
      <w:r w:rsidR="006F158C" w:rsidRPr="00E718BA">
        <w:rPr>
          <w:rFonts w:ascii="Garamond" w:eastAsia="Garamond" w:hAnsi="Garamond" w:cs="Garamond"/>
          <w:sz w:val="24"/>
          <w:szCs w:val="24"/>
        </w:rPr>
        <w:t>.</w:t>
      </w:r>
    </w:p>
    <w:p w14:paraId="2F20AC33" w14:textId="77777777" w:rsidR="004417A2" w:rsidRPr="00E718BA" w:rsidRDefault="004417A2">
      <w:pPr>
        <w:spacing w:after="0" w:line="276" w:lineRule="auto"/>
        <w:ind w:firstLine="369"/>
        <w:jc w:val="both"/>
        <w:rPr>
          <w:rFonts w:ascii="Garamond" w:eastAsia="Garamond" w:hAnsi="Garamond" w:cs="Garamond"/>
          <w:b/>
          <w:sz w:val="24"/>
          <w:szCs w:val="24"/>
        </w:rPr>
      </w:pPr>
      <w:bookmarkStart w:id="202" w:name="bookmark=id.35nkun2" w:colFirst="0" w:colLast="0"/>
      <w:bookmarkStart w:id="203" w:name="_heading=h.1ksv4uv" w:colFirst="0" w:colLast="0"/>
      <w:bookmarkEnd w:id="202"/>
      <w:bookmarkEnd w:id="203"/>
    </w:p>
    <w:p w14:paraId="2F20AC34" w14:textId="77777777" w:rsidR="004417A2" w:rsidRPr="00E718BA" w:rsidRDefault="006F158C">
      <w:pPr>
        <w:spacing w:after="0" w:line="276" w:lineRule="auto"/>
        <w:jc w:val="both"/>
        <w:rPr>
          <w:rFonts w:ascii="Garamond" w:eastAsia="Garamond" w:hAnsi="Garamond" w:cs="Garamond"/>
          <w:b/>
          <w:sz w:val="24"/>
          <w:szCs w:val="24"/>
        </w:rPr>
      </w:pPr>
      <w:r w:rsidRPr="000312E8">
        <w:rPr>
          <w:rFonts w:ascii="Garamond" w:eastAsia="Garamond" w:hAnsi="Garamond" w:cs="Garamond"/>
          <w:b/>
          <w:sz w:val="24"/>
          <w:szCs w:val="24"/>
        </w:rPr>
        <w:t>4. Literature Gaps and Discussion</w:t>
      </w:r>
    </w:p>
    <w:p w14:paraId="3E0191F7" w14:textId="7C776D45" w:rsidR="000312E8" w:rsidRDefault="006F158C">
      <w:pPr>
        <w:widowControl w:val="0"/>
        <w:pBdr>
          <w:top w:val="nil"/>
          <w:left w:val="nil"/>
          <w:bottom w:val="nil"/>
          <w:right w:val="nil"/>
          <w:between w:val="nil"/>
        </w:pBdr>
        <w:spacing w:after="0" w:line="276" w:lineRule="auto"/>
        <w:ind w:right="113"/>
        <w:jc w:val="both"/>
      </w:pPr>
      <w:r w:rsidRPr="00E718BA">
        <w:rPr>
          <w:rFonts w:ascii="Garamond" w:eastAsia="Garamond" w:hAnsi="Garamond" w:cs="Garamond"/>
          <w:sz w:val="24"/>
          <w:szCs w:val="24"/>
        </w:rPr>
        <w:t xml:space="preserve">Within the surveyed literature, the following main challenges, and associated gaps, are identified: </w:t>
      </w:r>
      <w:r w:rsidR="000312E8">
        <w:rPr>
          <w:rFonts w:ascii="Garamond" w:eastAsia="Garamond" w:hAnsi="Garamond" w:cs="Garamond"/>
          <w:sz w:val="24"/>
          <w:szCs w:val="24"/>
        </w:rPr>
        <w:t xml:space="preserve">1) </w:t>
      </w:r>
      <w:r w:rsidRPr="00E718BA">
        <w:rPr>
          <w:rFonts w:ascii="Garamond" w:eastAsia="Garamond" w:hAnsi="Garamond" w:cs="Garamond"/>
          <w:sz w:val="24"/>
          <w:szCs w:val="24"/>
        </w:rPr>
        <w:t>the level of sector and</w:t>
      </w:r>
      <w:ins w:id="204" w:author="Jose.Ramos-Torres-Feverei" w:date="2025-03-17T17:07:00Z" w16du:dateUtc="2025-03-17T16:07:00Z">
        <w:r w:rsidR="00E63461">
          <w:rPr>
            <w:rFonts w:ascii="Garamond" w:eastAsia="Garamond" w:hAnsi="Garamond" w:cs="Garamond"/>
            <w:sz w:val="24"/>
            <w:szCs w:val="24"/>
          </w:rPr>
          <w:t xml:space="preserve"> 2)</w:t>
        </w:r>
      </w:ins>
      <w:r w:rsidRPr="00E718BA">
        <w:rPr>
          <w:rFonts w:ascii="Garamond" w:eastAsia="Garamond" w:hAnsi="Garamond" w:cs="Garamond"/>
          <w:sz w:val="24"/>
          <w:szCs w:val="24"/>
        </w:rPr>
        <w:t xml:space="preserve"> regional disaggregation</w:t>
      </w:r>
      <w:del w:id="205" w:author="Jose.Ramos-Torres-Feverei" w:date="2025-03-17T17:07:00Z" w16du:dateUtc="2025-03-17T16:07:00Z">
        <w:r w:rsidR="00D060FD" w:rsidDel="00E63461">
          <w:rPr>
            <w:rFonts w:ascii="Garamond" w:eastAsia="Garamond" w:hAnsi="Garamond" w:cs="Garamond"/>
            <w:sz w:val="24"/>
            <w:szCs w:val="24"/>
          </w:rPr>
          <w:delText>; 2)</w:delText>
        </w:r>
      </w:del>
      <w:ins w:id="206" w:author="Jose.Ramos-Torres-Feverei" w:date="2025-03-17T17:07:00Z" w16du:dateUtc="2025-03-17T16:07:00Z">
        <w:r w:rsidR="00E63461">
          <w:rPr>
            <w:rFonts w:ascii="Garamond" w:eastAsia="Garamond" w:hAnsi="Garamond" w:cs="Garamond"/>
            <w:sz w:val="24"/>
            <w:szCs w:val="24"/>
          </w:rPr>
          <w:t xml:space="preserve"> and</w:t>
        </w:r>
      </w:ins>
      <w:r w:rsidRPr="00E718BA">
        <w:rPr>
          <w:rFonts w:ascii="Garamond" w:eastAsia="Garamond" w:hAnsi="Garamond" w:cs="Garamond"/>
          <w:sz w:val="24"/>
          <w:szCs w:val="24"/>
        </w:rPr>
        <w:t xml:space="preserve"> the related issue of ecologically unequal exchange; </w:t>
      </w:r>
      <w:r w:rsidR="00D060FD">
        <w:rPr>
          <w:rFonts w:ascii="Garamond" w:eastAsia="Garamond" w:hAnsi="Garamond" w:cs="Garamond"/>
          <w:sz w:val="24"/>
          <w:szCs w:val="24"/>
        </w:rPr>
        <w:t>3</w:t>
      </w:r>
      <w:r w:rsidR="000312E8">
        <w:rPr>
          <w:rFonts w:ascii="Garamond" w:eastAsia="Garamond" w:hAnsi="Garamond" w:cs="Garamond"/>
          <w:sz w:val="24"/>
          <w:szCs w:val="24"/>
        </w:rPr>
        <w:t xml:space="preserve">) </w:t>
      </w:r>
      <w:r w:rsidRPr="00E718BA">
        <w:rPr>
          <w:rFonts w:ascii="Garamond" w:eastAsia="Garamond" w:hAnsi="Garamond" w:cs="Garamond"/>
          <w:sz w:val="24"/>
          <w:szCs w:val="24"/>
        </w:rPr>
        <w:t xml:space="preserve">the role of dynamics such as the interplay between distribution and demand, rebound effects, and real-financial interactions; </w:t>
      </w:r>
      <w:r w:rsidR="00D060FD">
        <w:rPr>
          <w:rFonts w:ascii="Garamond" w:eastAsia="Garamond" w:hAnsi="Garamond" w:cs="Garamond"/>
          <w:sz w:val="24"/>
          <w:szCs w:val="24"/>
        </w:rPr>
        <w:t>4</w:t>
      </w:r>
      <w:r w:rsidR="000312E8">
        <w:rPr>
          <w:rFonts w:ascii="Garamond" w:eastAsia="Garamond" w:hAnsi="Garamond" w:cs="Garamond"/>
          <w:sz w:val="24"/>
          <w:szCs w:val="24"/>
        </w:rPr>
        <w:t xml:space="preserve">) </w:t>
      </w:r>
      <w:r w:rsidRPr="00E718BA">
        <w:rPr>
          <w:rFonts w:ascii="Garamond" w:eastAsia="Garamond" w:hAnsi="Garamond" w:cs="Garamond"/>
          <w:sz w:val="24"/>
          <w:szCs w:val="24"/>
        </w:rPr>
        <w:t xml:space="preserve">differing scenario and model assumptions driving differences in results, </w:t>
      </w:r>
      <w:r w:rsidR="000312E8">
        <w:rPr>
          <w:rFonts w:ascii="Garamond" w:eastAsia="Garamond" w:hAnsi="Garamond" w:cs="Garamond"/>
          <w:sz w:val="24"/>
          <w:szCs w:val="24"/>
        </w:rPr>
        <w:t xml:space="preserve">which </w:t>
      </w:r>
      <w:r w:rsidR="000312E8" w:rsidRPr="00E718BA">
        <w:rPr>
          <w:rFonts w:ascii="Garamond" w:eastAsia="Garamond" w:hAnsi="Garamond" w:cs="Garamond"/>
          <w:sz w:val="24"/>
          <w:szCs w:val="24"/>
        </w:rPr>
        <w:t>complicat</w:t>
      </w:r>
      <w:r w:rsidR="000312E8">
        <w:rPr>
          <w:rFonts w:ascii="Garamond" w:eastAsia="Garamond" w:hAnsi="Garamond" w:cs="Garamond"/>
          <w:sz w:val="24"/>
          <w:szCs w:val="24"/>
        </w:rPr>
        <w:t>e</w:t>
      </w:r>
      <w:r w:rsidR="00257128" w:rsidRPr="00E718BA">
        <w:rPr>
          <w:rFonts w:ascii="Garamond" w:eastAsia="Garamond" w:hAnsi="Garamond" w:cs="Garamond"/>
          <w:sz w:val="24"/>
          <w:szCs w:val="24"/>
        </w:rPr>
        <w:t xml:space="preserve"> </w:t>
      </w:r>
      <w:r w:rsidRPr="00E718BA">
        <w:rPr>
          <w:rFonts w:ascii="Garamond" w:eastAsia="Garamond" w:hAnsi="Garamond" w:cs="Garamond"/>
          <w:sz w:val="24"/>
          <w:szCs w:val="24"/>
        </w:rPr>
        <w:t>comparison</w:t>
      </w:r>
      <w:r w:rsidR="000312E8">
        <w:rPr>
          <w:rFonts w:ascii="Garamond" w:eastAsia="Garamond" w:hAnsi="Garamond" w:cs="Garamond"/>
          <w:sz w:val="24"/>
          <w:szCs w:val="24"/>
        </w:rPr>
        <w:t xml:space="preserve"> between studies</w:t>
      </w:r>
      <w:r w:rsidRPr="00E718BA">
        <w:rPr>
          <w:rFonts w:ascii="Garamond" w:eastAsia="Garamond" w:hAnsi="Garamond" w:cs="Garamond"/>
          <w:sz w:val="24"/>
          <w:szCs w:val="24"/>
        </w:rPr>
        <w:t xml:space="preserve">; and, </w:t>
      </w:r>
      <w:r w:rsidR="00D060FD">
        <w:rPr>
          <w:rFonts w:ascii="Garamond" w:eastAsia="Garamond" w:hAnsi="Garamond" w:cs="Garamond"/>
          <w:sz w:val="24"/>
          <w:szCs w:val="24"/>
        </w:rPr>
        <w:t>5</w:t>
      </w:r>
      <w:r w:rsidR="000312E8">
        <w:rPr>
          <w:rFonts w:ascii="Garamond" w:eastAsia="Garamond" w:hAnsi="Garamond" w:cs="Garamond"/>
          <w:sz w:val="24"/>
          <w:szCs w:val="24"/>
        </w:rPr>
        <w:t>)</w:t>
      </w:r>
      <w:r w:rsidR="000312E8" w:rsidRPr="00E718BA">
        <w:rPr>
          <w:rFonts w:ascii="Garamond" w:eastAsia="Garamond" w:hAnsi="Garamond" w:cs="Garamond"/>
          <w:sz w:val="24"/>
          <w:szCs w:val="24"/>
        </w:rPr>
        <w:t xml:space="preserve"> </w:t>
      </w:r>
      <w:r w:rsidRPr="00E718BA">
        <w:rPr>
          <w:rFonts w:ascii="Garamond" w:eastAsia="Garamond" w:hAnsi="Garamond" w:cs="Garamond"/>
          <w:sz w:val="24"/>
          <w:szCs w:val="24"/>
        </w:rPr>
        <w:t xml:space="preserve">a narrow coverage of socio-economic indicators. </w:t>
      </w:r>
      <w:sdt>
        <w:sdtPr>
          <w:tag w:val="goog_rdk_2"/>
          <w:id w:val="1456760634"/>
        </w:sdtPr>
        <w:sdtContent/>
      </w:sdt>
    </w:p>
    <w:p w14:paraId="2F20AC35" w14:textId="2D103354" w:rsidR="004417A2" w:rsidRDefault="006F158C">
      <w:pPr>
        <w:widowControl w:val="0"/>
        <w:pBdr>
          <w:top w:val="nil"/>
          <w:left w:val="nil"/>
          <w:bottom w:val="nil"/>
          <w:right w:val="nil"/>
          <w:between w:val="nil"/>
        </w:pBdr>
        <w:spacing w:after="0" w:line="276" w:lineRule="auto"/>
        <w:ind w:right="113"/>
        <w:jc w:val="both"/>
        <w:rPr>
          <w:rFonts w:ascii="Garamond" w:eastAsia="Garamond" w:hAnsi="Garamond" w:cs="Garamond"/>
          <w:sz w:val="24"/>
          <w:szCs w:val="24"/>
        </w:rPr>
      </w:pPr>
      <w:commentRangeStart w:id="207"/>
      <w:r w:rsidRPr="00E718BA">
        <w:rPr>
          <w:rFonts w:ascii="Garamond" w:eastAsia="Garamond" w:hAnsi="Garamond" w:cs="Garamond"/>
          <w:sz w:val="24"/>
          <w:szCs w:val="24"/>
        </w:rPr>
        <w:t>Ideally, a rigorous assessment of environmental and socio-economic impacts of the CE transition requires modelling several non-trivial factors, including</w:t>
      </w:r>
      <w:r w:rsidR="00566DE5">
        <w:rPr>
          <w:rFonts w:ascii="Garamond" w:eastAsia="Garamond" w:hAnsi="Garamond" w:cs="Garamond"/>
          <w:sz w:val="24"/>
          <w:szCs w:val="24"/>
        </w:rPr>
        <w:t>:</w:t>
      </w:r>
      <w:r w:rsidRPr="00E718BA">
        <w:rPr>
          <w:rFonts w:ascii="Garamond" w:eastAsia="Garamond" w:hAnsi="Garamond" w:cs="Garamond"/>
          <w:sz w:val="24"/>
          <w:szCs w:val="24"/>
        </w:rPr>
        <w:t xml:space="preserve"> (i) high sectoral disaggregation, (ii) multi-regional scope, (iii) dynamic features, (iv) proper accounting of the financial side of the economy</w:t>
      </w:r>
      <w:ins w:id="208" w:author="Jose.Ramos-Torres-Feverei" w:date="2025-03-17T16:58:00Z" w16du:dateUtc="2025-03-17T15:58:00Z">
        <w:r w:rsidR="002427B1">
          <w:rPr>
            <w:rFonts w:ascii="Garamond" w:eastAsia="Garamond" w:hAnsi="Garamond" w:cs="Garamond"/>
            <w:sz w:val="24"/>
            <w:szCs w:val="24"/>
          </w:rPr>
          <w:t xml:space="preserve"> and its feedback effects with the </w:t>
        </w:r>
        <w:r w:rsidR="00675372">
          <w:rPr>
            <w:rFonts w:ascii="Garamond" w:eastAsia="Garamond" w:hAnsi="Garamond" w:cs="Garamond"/>
            <w:sz w:val="24"/>
            <w:szCs w:val="24"/>
          </w:rPr>
          <w:t>non-financial side</w:t>
        </w:r>
      </w:ins>
      <w:r w:rsidRPr="00E718BA">
        <w:rPr>
          <w:rFonts w:ascii="Garamond" w:eastAsia="Garamond" w:hAnsi="Garamond" w:cs="Garamond"/>
          <w:sz w:val="24"/>
          <w:szCs w:val="24"/>
        </w:rPr>
        <w:t>, and (v) an endogenous adoption of CE strategies. The modelling frameworks presented feature distinct strengths and weaknesses in their ability to satisfy the requirements above.</w:t>
      </w:r>
      <w:commentRangeEnd w:id="207"/>
      <w:r w:rsidR="00842606">
        <w:rPr>
          <w:rStyle w:val="CommentReference"/>
        </w:rPr>
        <w:commentReference w:id="207"/>
      </w:r>
    </w:p>
    <w:p w14:paraId="3BF0AA41" w14:textId="77777777" w:rsidR="00B63CC3" w:rsidRDefault="00B63CC3">
      <w:pPr>
        <w:widowControl w:val="0"/>
        <w:pBdr>
          <w:top w:val="nil"/>
          <w:left w:val="nil"/>
          <w:bottom w:val="nil"/>
          <w:right w:val="nil"/>
          <w:between w:val="nil"/>
        </w:pBdr>
        <w:spacing w:after="0" w:line="276" w:lineRule="auto"/>
        <w:ind w:right="113"/>
        <w:jc w:val="both"/>
        <w:rPr>
          <w:rFonts w:ascii="Garamond" w:eastAsia="Garamond" w:hAnsi="Garamond" w:cs="Garamond"/>
          <w:sz w:val="24"/>
          <w:szCs w:val="24"/>
        </w:rPr>
      </w:pPr>
    </w:p>
    <w:p w14:paraId="13FF5533" w14:textId="380D408C" w:rsidR="00B63CC3" w:rsidRPr="000117F1" w:rsidRDefault="00B63CC3">
      <w:pPr>
        <w:widowControl w:val="0"/>
        <w:pBdr>
          <w:top w:val="nil"/>
          <w:left w:val="nil"/>
          <w:bottom w:val="nil"/>
          <w:right w:val="nil"/>
          <w:between w:val="nil"/>
        </w:pBdr>
        <w:spacing w:after="0" w:line="276" w:lineRule="auto"/>
        <w:ind w:right="113"/>
        <w:jc w:val="both"/>
        <w:rPr>
          <w:rFonts w:ascii="Garamond" w:eastAsia="Garamond" w:hAnsi="Garamond" w:cs="Garamond"/>
          <w:b/>
          <w:i/>
          <w:iCs/>
          <w:sz w:val="24"/>
          <w:szCs w:val="24"/>
          <w:u w:val="single"/>
        </w:rPr>
      </w:pPr>
      <w:r w:rsidRPr="000117F1">
        <w:rPr>
          <w:rFonts w:ascii="Garamond" w:eastAsia="Garamond" w:hAnsi="Garamond" w:cs="Garamond"/>
          <w:i/>
          <w:iCs/>
          <w:sz w:val="24"/>
          <w:szCs w:val="24"/>
        </w:rPr>
        <w:t xml:space="preserve">4.1 Sector </w:t>
      </w:r>
      <w:del w:id="209" w:author="Jose.Ramos-Torres-Feverei" w:date="2025-03-17T17:06:00Z" w16du:dateUtc="2025-03-17T16:06:00Z">
        <w:r w:rsidRPr="000117F1" w:rsidDel="00EF1D07">
          <w:rPr>
            <w:rFonts w:ascii="Garamond" w:eastAsia="Garamond" w:hAnsi="Garamond" w:cs="Garamond"/>
            <w:i/>
            <w:iCs/>
            <w:sz w:val="24"/>
            <w:szCs w:val="24"/>
          </w:rPr>
          <w:delText>and regional</w:delText>
        </w:r>
      </w:del>
      <w:r w:rsidRPr="000117F1">
        <w:rPr>
          <w:rFonts w:ascii="Garamond" w:eastAsia="Garamond" w:hAnsi="Garamond" w:cs="Garamond"/>
          <w:i/>
          <w:iCs/>
          <w:sz w:val="24"/>
          <w:szCs w:val="24"/>
        </w:rPr>
        <w:t xml:space="preserve"> disaggregation</w:t>
      </w:r>
    </w:p>
    <w:p w14:paraId="2F20AC36" w14:textId="6A1C7B57" w:rsidR="004417A2" w:rsidRDefault="006F158C" w:rsidP="00566DE5">
      <w:pPr>
        <w:widowControl w:val="0"/>
        <w:pBdr>
          <w:top w:val="nil"/>
          <w:left w:val="nil"/>
          <w:bottom w:val="nil"/>
          <w:right w:val="nil"/>
          <w:between w:val="nil"/>
        </w:pBdr>
        <w:spacing w:after="0" w:line="276" w:lineRule="auto"/>
        <w:ind w:right="113"/>
        <w:jc w:val="both"/>
        <w:rPr>
          <w:rFonts w:ascii="Garamond" w:eastAsia="Garamond" w:hAnsi="Garamond" w:cs="Garamond"/>
          <w:sz w:val="24"/>
          <w:szCs w:val="24"/>
        </w:rPr>
      </w:pPr>
      <w:r w:rsidRPr="00E718BA">
        <w:rPr>
          <w:rFonts w:ascii="Garamond" w:eastAsia="Garamond" w:hAnsi="Garamond" w:cs="Garamond"/>
          <w:sz w:val="24"/>
          <w:szCs w:val="24"/>
        </w:rPr>
        <w:t xml:space="preserve">First, CE interventions involve changes in the technology of production and consumption </w:t>
      </w:r>
      <w:r w:rsidR="00566DE5">
        <w:rPr>
          <w:rFonts w:ascii="Garamond" w:eastAsia="Garamond" w:hAnsi="Garamond" w:cs="Garamond"/>
          <w:sz w:val="24"/>
          <w:szCs w:val="24"/>
        </w:rPr>
        <w:t>something</w:t>
      </w:r>
      <w:r w:rsidRPr="00E718BA">
        <w:rPr>
          <w:rFonts w:ascii="Garamond" w:eastAsia="Garamond" w:hAnsi="Garamond" w:cs="Garamond"/>
          <w:sz w:val="24"/>
          <w:szCs w:val="24"/>
        </w:rPr>
        <w:t xml:space="preserve"> highly specific to the product, sector, </w:t>
      </w:r>
      <w:r w:rsidR="00566DE5">
        <w:rPr>
          <w:rFonts w:ascii="Garamond" w:eastAsia="Garamond" w:hAnsi="Garamond" w:cs="Garamond"/>
          <w:sz w:val="24"/>
          <w:szCs w:val="24"/>
        </w:rPr>
        <w:t>or</w:t>
      </w:r>
      <w:r w:rsidR="00566DE5" w:rsidRPr="00E718BA">
        <w:rPr>
          <w:rFonts w:ascii="Garamond" w:eastAsia="Garamond" w:hAnsi="Garamond" w:cs="Garamond"/>
          <w:sz w:val="24"/>
          <w:szCs w:val="24"/>
        </w:rPr>
        <w:t xml:space="preserve"> </w:t>
      </w:r>
      <w:r w:rsidRPr="00E718BA">
        <w:rPr>
          <w:rFonts w:ascii="Garamond" w:eastAsia="Garamond" w:hAnsi="Garamond" w:cs="Garamond"/>
          <w:sz w:val="24"/>
          <w:szCs w:val="24"/>
        </w:rPr>
        <w:t>activity. Hence, CE evaluation requires disaggregating industries as much as possible.  Leontief</w:t>
      </w:r>
      <w:r w:rsidR="000117F1">
        <w:rPr>
          <w:rFonts w:ascii="Garamond" w:eastAsia="Garamond" w:hAnsi="Garamond" w:cs="Garamond"/>
          <w:sz w:val="24"/>
          <w:szCs w:val="24"/>
        </w:rPr>
        <w:t xml:space="preserve"> IO</w:t>
      </w:r>
      <w:r w:rsidRPr="00E718BA">
        <w:rPr>
          <w:rFonts w:ascii="Garamond" w:eastAsia="Garamond" w:hAnsi="Garamond" w:cs="Garamond"/>
          <w:sz w:val="24"/>
          <w:szCs w:val="24"/>
        </w:rPr>
        <w:t xml:space="preserve"> models naturally offer the highest level of sector</w:t>
      </w:r>
      <w:r w:rsidR="00257128">
        <w:rPr>
          <w:rFonts w:ascii="Garamond" w:eastAsia="Garamond" w:hAnsi="Garamond" w:cs="Garamond"/>
          <w:sz w:val="24"/>
          <w:szCs w:val="24"/>
        </w:rPr>
        <w:t>al</w:t>
      </w:r>
      <w:r w:rsidRPr="00E718BA">
        <w:rPr>
          <w:rFonts w:ascii="Garamond" w:eastAsia="Garamond" w:hAnsi="Garamond" w:cs="Garamond"/>
          <w:sz w:val="24"/>
          <w:szCs w:val="24"/>
        </w:rPr>
        <w:t xml:space="preserve"> disaggregation, </w:t>
      </w:r>
      <w:r w:rsidR="00566DE5">
        <w:rPr>
          <w:rFonts w:ascii="Garamond" w:eastAsia="Garamond" w:hAnsi="Garamond" w:cs="Garamond"/>
          <w:sz w:val="24"/>
          <w:szCs w:val="24"/>
        </w:rPr>
        <w:t>as they are</w:t>
      </w:r>
      <w:r w:rsidRPr="00E718BA">
        <w:rPr>
          <w:rFonts w:ascii="Garamond" w:eastAsia="Garamond" w:hAnsi="Garamond" w:cs="Garamond"/>
          <w:sz w:val="24"/>
          <w:szCs w:val="24"/>
        </w:rPr>
        <w:t xml:space="preserve"> only limited by the precision of the </w:t>
      </w:r>
      <w:r w:rsidR="00A7308F">
        <w:rPr>
          <w:rFonts w:ascii="Garamond" w:eastAsia="Garamond" w:hAnsi="Garamond" w:cs="Garamond"/>
          <w:sz w:val="24"/>
          <w:szCs w:val="24"/>
        </w:rPr>
        <w:t xml:space="preserve">IO </w:t>
      </w:r>
      <w:r w:rsidRPr="00E718BA">
        <w:rPr>
          <w:rFonts w:ascii="Garamond" w:eastAsia="Garamond" w:hAnsi="Garamond" w:cs="Garamond"/>
          <w:sz w:val="24"/>
          <w:szCs w:val="24"/>
        </w:rPr>
        <w:t>tables</w:t>
      </w:r>
      <w:r w:rsidR="00566DE5">
        <w:rPr>
          <w:rFonts w:ascii="Garamond" w:eastAsia="Garamond" w:hAnsi="Garamond" w:cs="Garamond"/>
          <w:sz w:val="24"/>
          <w:szCs w:val="24"/>
        </w:rPr>
        <w:t>.</w:t>
      </w:r>
      <w:r w:rsidRPr="00E718BA">
        <w:rPr>
          <w:rFonts w:ascii="Garamond" w:eastAsia="Garamond" w:hAnsi="Garamond" w:cs="Garamond"/>
          <w:sz w:val="24"/>
          <w:szCs w:val="24"/>
        </w:rPr>
        <w:t xml:space="preserve"> </w:t>
      </w:r>
      <w:r w:rsidR="00566DE5">
        <w:rPr>
          <w:rFonts w:ascii="Garamond" w:eastAsia="Garamond" w:hAnsi="Garamond" w:cs="Garamond"/>
          <w:sz w:val="24"/>
          <w:szCs w:val="24"/>
        </w:rPr>
        <w:t xml:space="preserve">This </w:t>
      </w:r>
      <w:r w:rsidRPr="00E718BA">
        <w:rPr>
          <w:rFonts w:ascii="Garamond" w:eastAsia="Garamond" w:hAnsi="Garamond" w:cs="Garamond"/>
          <w:sz w:val="24"/>
          <w:szCs w:val="24"/>
        </w:rPr>
        <w:t>allow</w:t>
      </w:r>
      <w:r w:rsidR="00566DE5">
        <w:rPr>
          <w:rFonts w:ascii="Garamond" w:eastAsia="Garamond" w:hAnsi="Garamond" w:cs="Garamond"/>
          <w:sz w:val="24"/>
          <w:szCs w:val="24"/>
        </w:rPr>
        <w:t>s</w:t>
      </w:r>
      <w:r w:rsidRPr="00E718BA">
        <w:rPr>
          <w:rFonts w:ascii="Garamond" w:eastAsia="Garamond" w:hAnsi="Garamond" w:cs="Garamond"/>
          <w:sz w:val="24"/>
          <w:szCs w:val="24"/>
        </w:rPr>
        <w:t xml:space="preserve"> for </w:t>
      </w:r>
      <w:r w:rsidR="00566DE5">
        <w:rPr>
          <w:rFonts w:ascii="Garamond" w:eastAsia="Garamond" w:hAnsi="Garamond" w:cs="Garamond"/>
          <w:sz w:val="24"/>
          <w:szCs w:val="24"/>
        </w:rPr>
        <w:t xml:space="preserve">the </w:t>
      </w:r>
      <w:r w:rsidRPr="00E718BA">
        <w:rPr>
          <w:rFonts w:ascii="Garamond" w:eastAsia="Garamond" w:hAnsi="Garamond" w:cs="Garamond"/>
          <w:sz w:val="24"/>
          <w:szCs w:val="24"/>
        </w:rPr>
        <w:t>study</w:t>
      </w:r>
      <w:r w:rsidR="00566DE5">
        <w:rPr>
          <w:rFonts w:ascii="Garamond" w:eastAsia="Garamond" w:hAnsi="Garamond" w:cs="Garamond"/>
          <w:sz w:val="24"/>
          <w:szCs w:val="24"/>
        </w:rPr>
        <w:t xml:space="preserve"> of</w:t>
      </w:r>
      <w:r w:rsidRPr="00E718BA">
        <w:rPr>
          <w:rFonts w:ascii="Garamond" w:eastAsia="Garamond" w:hAnsi="Garamond" w:cs="Garamond"/>
          <w:sz w:val="24"/>
          <w:szCs w:val="24"/>
        </w:rPr>
        <w:t xml:space="preserve"> CE impacts at a very detailed level: sectors studied</w:t>
      </w:r>
      <w:r w:rsidR="00566DE5">
        <w:rPr>
          <w:rFonts w:ascii="Garamond" w:eastAsia="Garamond" w:hAnsi="Garamond" w:cs="Garamond"/>
          <w:sz w:val="24"/>
          <w:szCs w:val="24"/>
        </w:rPr>
        <w:t xml:space="preserve"> here</w:t>
      </w:r>
      <w:r w:rsidRPr="00E718BA">
        <w:rPr>
          <w:rFonts w:ascii="Garamond" w:eastAsia="Garamond" w:hAnsi="Garamond" w:cs="Garamond"/>
          <w:sz w:val="24"/>
          <w:szCs w:val="24"/>
        </w:rPr>
        <w:t xml:space="preserve"> include air conditioners (Nakamura &amp; Kondo, 2006a), ethanol (Watanabe et al, 2016), plastic packaging (Cimpan et al, 2023), </w:t>
      </w:r>
      <w:r w:rsidR="00566DE5">
        <w:rPr>
          <w:rFonts w:ascii="Garamond" w:eastAsia="Garamond" w:hAnsi="Garamond" w:cs="Garamond"/>
          <w:sz w:val="24"/>
          <w:szCs w:val="24"/>
        </w:rPr>
        <w:t>and</w:t>
      </w:r>
      <w:r w:rsidR="00566DE5" w:rsidRPr="00E718BA">
        <w:rPr>
          <w:rFonts w:ascii="Garamond" w:eastAsia="Garamond" w:hAnsi="Garamond" w:cs="Garamond"/>
          <w:sz w:val="24"/>
          <w:szCs w:val="24"/>
        </w:rPr>
        <w:t xml:space="preserve"> </w:t>
      </w:r>
      <w:r w:rsidRPr="00E718BA">
        <w:rPr>
          <w:rFonts w:ascii="Garamond" w:eastAsia="Garamond" w:hAnsi="Garamond" w:cs="Garamond"/>
          <w:sz w:val="24"/>
          <w:szCs w:val="24"/>
        </w:rPr>
        <w:t>platinum ore (Martínez-Hernando et al, 2024). In contrast, CGE models</w:t>
      </w:r>
      <w:r w:rsidR="00257128">
        <w:rPr>
          <w:rFonts w:ascii="Garamond" w:eastAsia="Garamond" w:hAnsi="Garamond" w:cs="Garamond"/>
          <w:sz w:val="24"/>
          <w:szCs w:val="24"/>
        </w:rPr>
        <w:t xml:space="preserve"> typically</w:t>
      </w:r>
      <w:r w:rsidRPr="00E718BA">
        <w:rPr>
          <w:rFonts w:ascii="Garamond" w:eastAsia="Garamond" w:hAnsi="Garamond" w:cs="Garamond"/>
          <w:sz w:val="24"/>
          <w:szCs w:val="24"/>
        </w:rPr>
        <w:t xml:space="preserve"> operate at a more modest level of sectoral </w:t>
      </w:r>
      <w:r w:rsidR="00257128">
        <w:rPr>
          <w:rFonts w:ascii="Garamond" w:eastAsia="Garamond" w:hAnsi="Garamond" w:cs="Garamond"/>
          <w:sz w:val="24"/>
          <w:szCs w:val="24"/>
        </w:rPr>
        <w:t>dis</w:t>
      </w:r>
      <w:r w:rsidRPr="00E718BA">
        <w:rPr>
          <w:rFonts w:ascii="Garamond" w:eastAsia="Garamond" w:hAnsi="Garamond" w:cs="Garamond"/>
          <w:sz w:val="24"/>
          <w:szCs w:val="24"/>
        </w:rPr>
        <w:t>aggregation</w:t>
      </w:r>
      <w:r w:rsidR="00566DE5" w:rsidRPr="00E718BA">
        <w:rPr>
          <w:rFonts w:ascii="Garamond" w:eastAsia="Garamond" w:hAnsi="Garamond" w:cs="Garamond"/>
          <w:sz w:val="24"/>
          <w:szCs w:val="24"/>
        </w:rPr>
        <w:t xml:space="preserve">, </w:t>
      </w:r>
      <w:r w:rsidR="00566DE5">
        <w:rPr>
          <w:rFonts w:ascii="Garamond" w:eastAsia="Garamond" w:hAnsi="Garamond" w:cs="Garamond"/>
          <w:sz w:val="24"/>
          <w:szCs w:val="24"/>
        </w:rPr>
        <w:t>owing</w:t>
      </w:r>
      <w:r w:rsidR="00566DE5" w:rsidRPr="00E718BA">
        <w:rPr>
          <w:rFonts w:ascii="Garamond" w:eastAsia="Garamond" w:hAnsi="Garamond" w:cs="Garamond"/>
          <w:sz w:val="24"/>
          <w:szCs w:val="24"/>
        </w:rPr>
        <w:t xml:space="preserve"> to</w:t>
      </w:r>
      <w:r w:rsidR="00566DE5">
        <w:rPr>
          <w:rFonts w:ascii="Garamond" w:eastAsia="Garamond" w:hAnsi="Garamond" w:cs="Garamond"/>
          <w:sz w:val="24"/>
          <w:szCs w:val="24"/>
        </w:rPr>
        <w:t xml:space="preserve"> the</w:t>
      </w:r>
      <w:r w:rsidR="00566DE5" w:rsidRPr="00E718BA">
        <w:rPr>
          <w:rFonts w:ascii="Garamond" w:eastAsia="Garamond" w:hAnsi="Garamond" w:cs="Garamond"/>
          <w:sz w:val="24"/>
          <w:szCs w:val="24"/>
        </w:rPr>
        <w:t xml:space="preserve"> computational complexity of</w:t>
      </w:r>
      <w:r w:rsidR="00566DE5">
        <w:rPr>
          <w:rFonts w:ascii="Garamond" w:eastAsia="Garamond" w:hAnsi="Garamond" w:cs="Garamond"/>
          <w:sz w:val="24"/>
          <w:szCs w:val="24"/>
        </w:rPr>
        <w:t xml:space="preserve"> the</w:t>
      </w:r>
      <w:r w:rsidR="00566DE5" w:rsidRPr="00E718BA">
        <w:rPr>
          <w:rFonts w:ascii="Garamond" w:eastAsia="Garamond" w:hAnsi="Garamond" w:cs="Garamond"/>
          <w:sz w:val="24"/>
          <w:szCs w:val="24"/>
        </w:rPr>
        <w:t xml:space="preserve"> production and utility function ‘nests’ </w:t>
      </w:r>
      <w:r w:rsidR="00566DE5">
        <w:rPr>
          <w:rFonts w:ascii="Garamond" w:eastAsia="Garamond" w:hAnsi="Garamond" w:cs="Garamond"/>
          <w:sz w:val="24"/>
          <w:szCs w:val="24"/>
        </w:rPr>
        <w:t>they use</w:t>
      </w:r>
      <w:r w:rsidRPr="00E718BA">
        <w:rPr>
          <w:rFonts w:ascii="Garamond" w:eastAsia="Garamond" w:hAnsi="Garamond" w:cs="Garamond"/>
          <w:sz w:val="24"/>
          <w:szCs w:val="24"/>
        </w:rPr>
        <w:t xml:space="preserve">. CGE models thus better capture dynamic effects, but at the expense of </w:t>
      </w:r>
      <w:r w:rsidR="00566DE5">
        <w:rPr>
          <w:rFonts w:ascii="Garamond" w:eastAsia="Garamond" w:hAnsi="Garamond" w:cs="Garamond"/>
          <w:sz w:val="24"/>
          <w:szCs w:val="24"/>
        </w:rPr>
        <w:t xml:space="preserve">greater </w:t>
      </w:r>
      <w:r w:rsidRPr="00E718BA">
        <w:rPr>
          <w:rFonts w:ascii="Garamond" w:eastAsia="Garamond" w:hAnsi="Garamond" w:cs="Garamond"/>
          <w:sz w:val="24"/>
          <w:szCs w:val="24"/>
        </w:rPr>
        <w:t>aggregation</w:t>
      </w:r>
      <w:r w:rsidR="00566DE5">
        <w:rPr>
          <w:rFonts w:ascii="Garamond" w:eastAsia="Garamond" w:hAnsi="Garamond" w:cs="Garamond"/>
          <w:sz w:val="24"/>
          <w:szCs w:val="24"/>
        </w:rPr>
        <w:t>.</w:t>
      </w:r>
      <w:r w:rsidRPr="00E718BA">
        <w:rPr>
          <w:rFonts w:ascii="Garamond" w:eastAsia="Garamond" w:hAnsi="Garamond" w:cs="Garamond"/>
          <w:sz w:val="24"/>
          <w:szCs w:val="24"/>
        </w:rPr>
        <w:t xml:space="preserve"> For instance, Nong et al. (2023) aggregate the GTAP IO tables from 65 sectors into 26 sectors</w:t>
      </w:r>
      <w:r w:rsidR="00E46171">
        <w:rPr>
          <w:rFonts w:ascii="Garamond" w:eastAsia="Garamond" w:hAnsi="Garamond" w:cs="Garamond"/>
          <w:sz w:val="24"/>
          <w:szCs w:val="24"/>
        </w:rPr>
        <w:t xml:space="preserve">. </w:t>
      </w:r>
      <w:r w:rsidRPr="00E718BA">
        <w:rPr>
          <w:rFonts w:ascii="Garamond" w:eastAsia="Garamond" w:hAnsi="Garamond" w:cs="Garamond"/>
          <w:sz w:val="24"/>
          <w:szCs w:val="24"/>
        </w:rPr>
        <w:t xml:space="preserve">Macroeconometric IO </w:t>
      </w:r>
      <w:r w:rsidRPr="00E718BA">
        <w:rPr>
          <w:rFonts w:ascii="Garamond" w:eastAsia="Garamond" w:hAnsi="Garamond" w:cs="Garamond"/>
          <w:sz w:val="24"/>
          <w:szCs w:val="24"/>
        </w:rPr>
        <w:lastRenderedPageBreak/>
        <w:t xml:space="preserve">models lie in between static Leontief and CGE models in terms of </w:t>
      </w:r>
      <w:r w:rsidR="00871B9E">
        <w:rPr>
          <w:rFonts w:ascii="Garamond" w:eastAsia="Garamond" w:hAnsi="Garamond" w:cs="Garamond"/>
          <w:sz w:val="24"/>
          <w:szCs w:val="24"/>
        </w:rPr>
        <w:t xml:space="preserve">their </w:t>
      </w:r>
      <w:r w:rsidRPr="00E718BA">
        <w:rPr>
          <w:rFonts w:ascii="Garamond" w:eastAsia="Garamond" w:hAnsi="Garamond" w:cs="Garamond"/>
          <w:sz w:val="24"/>
          <w:szCs w:val="24"/>
        </w:rPr>
        <w:t>industry disaggregation</w:t>
      </w:r>
      <w:ins w:id="210" w:author="Ben Purvis" w:date="2025-03-05T11:35:00Z">
        <w:r w:rsidR="00871B9E">
          <w:rPr>
            <w:rFonts w:ascii="Garamond" w:eastAsia="Garamond" w:hAnsi="Garamond" w:cs="Garamond"/>
            <w:sz w:val="24"/>
            <w:szCs w:val="24"/>
          </w:rPr>
          <w:t>.</w:t>
        </w:r>
      </w:ins>
      <w:del w:id="211" w:author="Ben Purvis" w:date="2025-03-05T11:35:00Z">
        <w:r w:rsidRPr="00E718BA" w:rsidDel="00871B9E">
          <w:rPr>
            <w:rFonts w:ascii="Garamond" w:eastAsia="Garamond" w:hAnsi="Garamond" w:cs="Garamond"/>
            <w:sz w:val="24"/>
            <w:szCs w:val="24"/>
          </w:rPr>
          <w:delText>,</w:delText>
        </w:r>
      </w:del>
      <w:r w:rsidRPr="00E718BA">
        <w:rPr>
          <w:rFonts w:ascii="Garamond" w:eastAsia="Garamond" w:hAnsi="Garamond" w:cs="Garamond"/>
          <w:sz w:val="24"/>
          <w:szCs w:val="24"/>
        </w:rPr>
        <w:t xml:space="preserve"> Distelkamp and Meyer (2019)</w:t>
      </w:r>
      <w:r w:rsidR="00871B9E">
        <w:rPr>
          <w:rFonts w:ascii="Garamond" w:eastAsia="Garamond" w:hAnsi="Garamond" w:cs="Garamond"/>
          <w:sz w:val="24"/>
          <w:szCs w:val="24"/>
        </w:rPr>
        <w:t xml:space="preserve"> for instance</w:t>
      </w:r>
      <w:r w:rsidRPr="00E718BA">
        <w:rPr>
          <w:rFonts w:ascii="Garamond" w:eastAsia="Garamond" w:hAnsi="Garamond" w:cs="Garamond"/>
          <w:sz w:val="24"/>
          <w:szCs w:val="24"/>
        </w:rPr>
        <w:t xml:space="preserve"> feature 35 activities and 59 products</w:t>
      </w:r>
      <w:r w:rsidR="00871B9E">
        <w:rPr>
          <w:rFonts w:ascii="Garamond" w:eastAsia="Garamond" w:hAnsi="Garamond" w:cs="Garamond"/>
          <w:sz w:val="24"/>
          <w:szCs w:val="24"/>
        </w:rPr>
        <w:t xml:space="preserve"> in their modelled economy</w:t>
      </w:r>
      <w:r w:rsidRPr="00E718BA">
        <w:rPr>
          <w:rFonts w:ascii="Garamond" w:eastAsia="Garamond" w:hAnsi="Garamond" w:cs="Garamond"/>
          <w:sz w:val="24"/>
          <w:szCs w:val="24"/>
        </w:rPr>
        <w:t>, whil</w:t>
      </w:r>
      <w:r w:rsidR="00871B9E">
        <w:rPr>
          <w:rFonts w:ascii="Garamond" w:eastAsia="Garamond" w:hAnsi="Garamond" w:cs="Garamond"/>
          <w:sz w:val="24"/>
          <w:szCs w:val="24"/>
        </w:rPr>
        <w:t>st</w:t>
      </w:r>
      <w:r w:rsidRPr="00E718BA">
        <w:rPr>
          <w:rFonts w:ascii="Garamond" w:eastAsia="Garamond" w:hAnsi="Garamond" w:cs="Garamond"/>
          <w:sz w:val="24"/>
          <w:szCs w:val="24"/>
        </w:rPr>
        <w:t xml:space="preserve"> Pollitt et al (2020) include 70 industries.</w:t>
      </w:r>
    </w:p>
    <w:p w14:paraId="6D963E2A" w14:textId="77777777" w:rsidR="00B63CC3" w:rsidRDefault="00B63CC3" w:rsidP="00566DE5">
      <w:pPr>
        <w:widowControl w:val="0"/>
        <w:pBdr>
          <w:top w:val="nil"/>
          <w:left w:val="nil"/>
          <w:bottom w:val="nil"/>
          <w:right w:val="nil"/>
          <w:between w:val="nil"/>
        </w:pBdr>
        <w:spacing w:after="0" w:line="276" w:lineRule="auto"/>
        <w:ind w:right="113"/>
        <w:jc w:val="both"/>
        <w:rPr>
          <w:rFonts w:ascii="Garamond" w:eastAsia="Garamond" w:hAnsi="Garamond" w:cs="Garamond"/>
          <w:sz w:val="24"/>
          <w:szCs w:val="24"/>
        </w:rPr>
      </w:pPr>
    </w:p>
    <w:p w14:paraId="0EE467DC" w14:textId="7AA7CF80" w:rsidR="00B63CC3" w:rsidRPr="00B63CC3" w:rsidRDefault="00B63CC3">
      <w:pPr>
        <w:widowControl w:val="0"/>
        <w:pBdr>
          <w:top w:val="nil"/>
          <w:left w:val="nil"/>
          <w:bottom w:val="nil"/>
          <w:right w:val="nil"/>
          <w:between w:val="nil"/>
        </w:pBdr>
        <w:spacing w:after="0" w:line="276" w:lineRule="auto"/>
        <w:ind w:right="113"/>
        <w:jc w:val="both"/>
        <w:rPr>
          <w:rFonts w:ascii="Garamond" w:eastAsia="Garamond" w:hAnsi="Garamond" w:cs="Garamond"/>
          <w:i/>
          <w:iCs/>
          <w:sz w:val="24"/>
          <w:szCs w:val="24"/>
          <w:rPrChange w:id="212" w:author="Ben Purvis" w:date="2025-03-05T15:19:00Z">
            <w:rPr>
              <w:rFonts w:ascii="Garamond" w:eastAsia="Garamond" w:hAnsi="Garamond" w:cs="Garamond"/>
              <w:sz w:val="24"/>
              <w:szCs w:val="24"/>
            </w:rPr>
          </w:rPrChange>
        </w:rPr>
        <w:pPrChange w:id="213" w:author="Ben Purvis" w:date="2025-03-05T11:26:00Z">
          <w:pPr>
            <w:widowControl w:val="0"/>
            <w:pBdr>
              <w:top w:val="nil"/>
              <w:left w:val="nil"/>
              <w:bottom w:val="nil"/>
              <w:right w:val="nil"/>
              <w:between w:val="nil"/>
            </w:pBdr>
            <w:spacing w:after="0" w:line="276" w:lineRule="auto"/>
            <w:ind w:right="113" w:firstLine="720"/>
            <w:jc w:val="both"/>
          </w:pPr>
        </w:pPrChange>
      </w:pPr>
      <w:r w:rsidRPr="00231636">
        <w:rPr>
          <w:rFonts w:ascii="Garamond" w:eastAsia="Garamond" w:hAnsi="Garamond" w:cs="Garamond"/>
          <w:i/>
          <w:iCs/>
          <w:sz w:val="24"/>
          <w:szCs w:val="24"/>
        </w:rPr>
        <w:t xml:space="preserve">4.2 </w:t>
      </w:r>
      <w:ins w:id="214" w:author="Jose.Ramos-Torres-Feverei" w:date="2025-03-17T17:07:00Z" w16du:dateUtc="2025-03-17T16:07:00Z">
        <w:r w:rsidR="00E63461">
          <w:rPr>
            <w:rFonts w:ascii="Garamond" w:eastAsia="Garamond" w:hAnsi="Garamond" w:cs="Garamond"/>
            <w:i/>
            <w:iCs/>
            <w:sz w:val="24"/>
            <w:szCs w:val="24"/>
          </w:rPr>
          <w:t xml:space="preserve">Regional disaggregation and </w:t>
        </w:r>
      </w:ins>
      <w:r w:rsidRPr="00B63CC3">
        <w:rPr>
          <w:rFonts w:ascii="Garamond" w:eastAsia="Garamond" w:hAnsi="Garamond" w:cs="Garamond"/>
          <w:i/>
          <w:iCs/>
          <w:sz w:val="24"/>
          <w:szCs w:val="24"/>
          <w:rPrChange w:id="215" w:author="Ben Purvis" w:date="2025-03-05T15:19:00Z">
            <w:rPr>
              <w:rFonts w:ascii="Garamond" w:eastAsia="Garamond" w:hAnsi="Garamond" w:cs="Garamond"/>
              <w:sz w:val="24"/>
              <w:szCs w:val="24"/>
            </w:rPr>
          </w:rPrChange>
        </w:rPr>
        <w:t>Ecologically unequal exchange</w:t>
      </w:r>
    </w:p>
    <w:p w14:paraId="2A91325D" w14:textId="37A75C8D" w:rsidR="0001048E" w:rsidRDefault="00B63CC3" w:rsidP="00435F36">
      <w:pPr>
        <w:widowControl w:val="0"/>
        <w:pBdr>
          <w:top w:val="nil"/>
          <w:left w:val="nil"/>
          <w:bottom w:val="nil"/>
          <w:right w:val="nil"/>
          <w:between w:val="nil"/>
        </w:pBdr>
        <w:spacing w:after="0" w:line="276" w:lineRule="auto"/>
        <w:ind w:right="113"/>
        <w:jc w:val="both"/>
        <w:rPr>
          <w:ins w:id="216" w:author="Ben Purvis" w:date="2025-03-05T11:49:00Z"/>
          <w:rFonts w:ascii="Garamond" w:eastAsia="Garamond" w:hAnsi="Garamond" w:cs="Garamond"/>
          <w:sz w:val="24"/>
          <w:szCs w:val="24"/>
        </w:rPr>
      </w:pPr>
      <w:r>
        <w:rPr>
          <w:rFonts w:ascii="Garamond" w:eastAsia="Garamond" w:hAnsi="Garamond" w:cs="Garamond"/>
          <w:sz w:val="24"/>
          <w:szCs w:val="24"/>
        </w:rPr>
        <w:t>The</w:t>
      </w:r>
      <w:r w:rsidRPr="00E718BA">
        <w:rPr>
          <w:rFonts w:ascii="Garamond" w:eastAsia="Garamond" w:hAnsi="Garamond" w:cs="Garamond"/>
          <w:sz w:val="24"/>
          <w:szCs w:val="24"/>
        </w:rPr>
        <w:t xml:space="preserve"> </w:t>
      </w:r>
      <w:r w:rsidR="006F158C" w:rsidRPr="00E718BA">
        <w:rPr>
          <w:rFonts w:ascii="Garamond" w:eastAsia="Garamond" w:hAnsi="Garamond" w:cs="Garamond"/>
          <w:sz w:val="24"/>
          <w:szCs w:val="24"/>
        </w:rPr>
        <w:t>second</w:t>
      </w:r>
      <w:r>
        <w:rPr>
          <w:rFonts w:ascii="Garamond" w:eastAsia="Garamond" w:hAnsi="Garamond" w:cs="Garamond"/>
          <w:sz w:val="24"/>
          <w:szCs w:val="24"/>
        </w:rPr>
        <w:t xml:space="preserve"> modelling</w:t>
      </w:r>
      <w:r w:rsidR="006F158C" w:rsidRPr="00E718BA">
        <w:rPr>
          <w:rFonts w:ascii="Garamond" w:eastAsia="Garamond" w:hAnsi="Garamond" w:cs="Garamond"/>
          <w:sz w:val="24"/>
          <w:szCs w:val="24"/>
        </w:rPr>
        <w:t xml:space="preserve"> challenge is the multi-regional scope</w:t>
      </w:r>
      <w:r w:rsidR="00257128">
        <w:rPr>
          <w:rFonts w:ascii="Garamond" w:eastAsia="Garamond" w:hAnsi="Garamond" w:cs="Garamond"/>
          <w:sz w:val="24"/>
          <w:szCs w:val="24"/>
        </w:rPr>
        <w:t>,</w:t>
      </w:r>
      <w:r w:rsidR="006F158C" w:rsidRPr="00E718BA">
        <w:rPr>
          <w:rFonts w:ascii="Garamond" w:eastAsia="Garamond" w:hAnsi="Garamond" w:cs="Garamond"/>
          <w:sz w:val="24"/>
          <w:szCs w:val="24"/>
        </w:rPr>
        <w:t xml:space="preserve"> </w:t>
      </w:r>
      <w:r w:rsidR="00871B9E">
        <w:rPr>
          <w:rFonts w:ascii="Garamond" w:eastAsia="Garamond" w:hAnsi="Garamond" w:cs="Garamond"/>
          <w:sz w:val="24"/>
          <w:szCs w:val="24"/>
        </w:rPr>
        <w:t>and its</w:t>
      </w:r>
      <w:r w:rsidR="006F158C" w:rsidRPr="00E718BA">
        <w:rPr>
          <w:rFonts w:ascii="Garamond" w:eastAsia="Garamond" w:hAnsi="Garamond" w:cs="Garamond"/>
          <w:sz w:val="24"/>
          <w:szCs w:val="24"/>
        </w:rPr>
        <w:t xml:space="preserve"> relat</w:t>
      </w:r>
      <w:r w:rsidR="00871B9E">
        <w:rPr>
          <w:rFonts w:ascii="Garamond" w:eastAsia="Garamond" w:hAnsi="Garamond" w:cs="Garamond"/>
          <w:sz w:val="24"/>
          <w:szCs w:val="24"/>
        </w:rPr>
        <w:t>ion</w:t>
      </w:r>
      <w:r w:rsidR="006F158C" w:rsidRPr="00E718BA">
        <w:rPr>
          <w:rFonts w:ascii="Garamond" w:eastAsia="Garamond" w:hAnsi="Garamond" w:cs="Garamond"/>
          <w:sz w:val="24"/>
          <w:szCs w:val="24"/>
        </w:rPr>
        <w:t xml:space="preserve"> to the pressing </w:t>
      </w:r>
      <w:r w:rsidR="00257128">
        <w:rPr>
          <w:rFonts w:ascii="Garamond" w:eastAsia="Garamond" w:hAnsi="Garamond" w:cs="Garamond"/>
          <w:sz w:val="24"/>
          <w:szCs w:val="24"/>
        </w:rPr>
        <w:t>issue</w:t>
      </w:r>
      <w:r w:rsidR="00257128" w:rsidRPr="00E718BA">
        <w:rPr>
          <w:rFonts w:ascii="Garamond" w:eastAsia="Garamond" w:hAnsi="Garamond" w:cs="Garamond"/>
          <w:sz w:val="24"/>
          <w:szCs w:val="24"/>
        </w:rPr>
        <w:t xml:space="preserve"> </w:t>
      </w:r>
      <w:r w:rsidR="006F158C" w:rsidRPr="00E718BA">
        <w:rPr>
          <w:rFonts w:ascii="Garamond" w:eastAsia="Garamond" w:hAnsi="Garamond" w:cs="Garamond"/>
          <w:sz w:val="24"/>
          <w:szCs w:val="24"/>
        </w:rPr>
        <w:t xml:space="preserve">of </w:t>
      </w:r>
      <w:r w:rsidR="006F158C" w:rsidRPr="00EF3EE7">
        <w:rPr>
          <w:rFonts w:ascii="Garamond" w:eastAsia="Garamond" w:hAnsi="Garamond" w:cs="Garamond"/>
          <w:i/>
          <w:iCs/>
          <w:sz w:val="24"/>
          <w:szCs w:val="24"/>
        </w:rPr>
        <w:t>ecologically unequal exchange</w:t>
      </w:r>
      <w:r>
        <w:rPr>
          <w:rFonts w:ascii="Garamond" w:eastAsia="Garamond" w:hAnsi="Garamond" w:cs="Garamond"/>
          <w:sz w:val="24"/>
          <w:szCs w:val="24"/>
        </w:rPr>
        <w:t>.</w:t>
      </w:r>
      <w:r w:rsidR="006F158C" w:rsidRPr="00E718BA">
        <w:rPr>
          <w:rFonts w:ascii="Garamond" w:eastAsia="Garamond" w:hAnsi="Garamond" w:cs="Garamond"/>
          <w:sz w:val="24"/>
          <w:szCs w:val="24"/>
        </w:rPr>
        <w:t xml:space="preserve"> </w:t>
      </w:r>
      <w:r>
        <w:rPr>
          <w:rFonts w:ascii="Garamond" w:eastAsia="Garamond" w:hAnsi="Garamond" w:cs="Garamond"/>
          <w:sz w:val="24"/>
          <w:szCs w:val="24"/>
        </w:rPr>
        <w:t xml:space="preserve">This is an observation </w:t>
      </w:r>
      <w:r w:rsidR="006F158C" w:rsidRPr="00E718BA">
        <w:rPr>
          <w:rFonts w:ascii="Garamond" w:eastAsia="Garamond" w:hAnsi="Garamond" w:cs="Garamond"/>
          <w:sz w:val="24"/>
          <w:szCs w:val="24"/>
        </w:rPr>
        <w:t>wher</w:t>
      </w:r>
      <w:r w:rsidR="00871B9E">
        <w:rPr>
          <w:rFonts w:ascii="Garamond" w:eastAsia="Garamond" w:hAnsi="Garamond" w:cs="Garamond"/>
          <w:sz w:val="24"/>
          <w:szCs w:val="24"/>
        </w:rPr>
        <w:t>eby</w:t>
      </w:r>
      <w:r w:rsidR="006F158C" w:rsidRPr="00E718BA">
        <w:rPr>
          <w:rFonts w:ascii="Garamond" w:eastAsia="Garamond" w:hAnsi="Garamond" w:cs="Garamond"/>
          <w:sz w:val="24"/>
          <w:szCs w:val="24"/>
        </w:rPr>
        <w:t xml:space="preserve"> the global structure of international trade is </w:t>
      </w:r>
      <w:r w:rsidR="00257128" w:rsidRPr="00E718BA">
        <w:rPr>
          <w:rFonts w:ascii="Garamond" w:eastAsia="Garamond" w:hAnsi="Garamond" w:cs="Garamond"/>
          <w:sz w:val="24"/>
          <w:szCs w:val="24"/>
        </w:rPr>
        <w:t>organi</w:t>
      </w:r>
      <w:r w:rsidR="00257128">
        <w:rPr>
          <w:rFonts w:ascii="Garamond" w:eastAsia="Garamond" w:hAnsi="Garamond" w:cs="Garamond"/>
          <w:sz w:val="24"/>
          <w:szCs w:val="24"/>
        </w:rPr>
        <w:t>s</w:t>
      </w:r>
      <w:r w:rsidR="00257128" w:rsidRPr="00E718BA">
        <w:rPr>
          <w:rFonts w:ascii="Garamond" w:eastAsia="Garamond" w:hAnsi="Garamond" w:cs="Garamond"/>
          <w:sz w:val="24"/>
          <w:szCs w:val="24"/>
        </w:rPr>
        <w:t xml:space="preserve">ed </w:t>
      </w:r>
      <w:r w:rsidR="006F158C" w:rsidRPr="00E718BA">
        <w:rPr>
          <w:rFonts w:ascii="Garamond" w:eastAsia="Garamond" w:hAnsi="Garamond" w:cs="Garamond"/>
          <w:sz w:val="24"/>
          <w:szCs w:val="24"/>
        </w:rPr>
        <w:t>so that high-income economies systematically extract natural resources and labour from middle- and low-income economies</w:t>
      </w:r>
      <w:r>
        <w:rPr>
          <w:rFonts w:ascii="Garamond" w:eastAsia="Garamond" w:hAnsi="Garamond" w:cs="Garamond"/>
          <w:sz w:val="24"/>
          <w:szCs w:val="24"/>
        </w:rPr>
        <w:t>, leading to an unequal distribution of socioeconomic and environmental burdens</w:t>
      </w:r>
      <w:r w:rsidR="006F158C" w:rsidRPr="00E718BA">
        <w:rPr>
          <w:rFonts w:ascii="Garamond" w:eastAsia="Garamond" w:hAnsi="Garamond" w:cs="Garamond"/>
          <w:sz w:val="24"/>
          <w:szCs w:val="24"/>
        </w:rPr>
        <w:t xml:space="preserve"> (Moran et al, 2013; Dorninger et al., 2021; Althouse &amp; Svartzman, 2022; Hickel et al., 2022). The substitution of linear models of production </w:t>
      </w:r>
      <w:r w:rsidR="00257128">
        <w:rPr>
          <w:rFonts w:ascii="Garamond" w:eastAsia="Garamond" w:hAnsi="Garamond" w:cs="Garamond"/>
          <w:sz w:val="24"/>
          <w:szCs w:val="24"/>
        </w:rPr>
        <w:t xml:space="preserve">with circular ones </w:t>
      </w:r>
      <w:r w:rsidR="006F158C" w:rsidRPr="00E718BA">
        <w:rPr>
          <w:rFonts w:ascii="Garamond" w:eastAsia="Garamond" w:hAnsi="Garamond" w:cs="Garamond"/>
          <w:sz w:val="24"/>
          <w:szCs w:val="24"/>
        </w:rPr>
        <w:t>involves a fundamental restructuring of supply chains at a global scale, including</w:t>
      </w:r>
      <w:r w:rsidR="00871B9E">
        <w:rPr>
          <w:rFonts w:ascii="Garamond" w:eastAsia="Garamond" w:hAnsi="Garamond" w:cs="Garamond"/>
          <w:sz w:val="24"/>
          <w:szCs w:val="24"/>
        </w:rPr>
        <w:t xml:space="preserve"> </w:t>
      </w:r>
      <w:r w:rsidR="006F158C" w:rsidRPr="00E718BA">
        <w:rPr>
          <w:rFonts w:ascii="Garamond" w:eastAsia="Garamond" w:hAnsi="Garamond" w:cs="Garamond"/>
          <w:sz w:val="24"/>
          <w:szCs w:val="24"/>
        </w:rPr>
        <w:t xml:space="preserve"> a reduction in the demand for virgin raw materials. </w:t>
      </w:r>
      <w:ins w:id="217" w:author="Jose.Ramos-Torres-Feverei" w:date="2025-03-17T17:21:00Z" w16du:dateUtc="2025-03-17T16:21:00Z">
        <w:r w:rsidR="00313AE0">
          <w:rPr>
            <w:rFonts w:ascii="Garamond" w:eastAsia="Garamond" w:hAnsi="Garamond" w:cs="Garamond"/>
            <w:sz w:val="24"/>
            <w:szCs w:val="24"/>
          </w:rPr>
          <w:t xml:space="preserve">Under the current </w:t>
        </w:r>
      </w:ins>
      <w:ins w:id="218" w:author="Jose.Ramos-Torres-Feverei" w:date="2025-03-17T17:22:00Z" w16du:dateUtc="2025-03-17T16:22:00Z">
        <w:r w:rsidR="00313AE0" w:rsidRPr="00BB58A0">
          <w:rPr>
            <w:rFonts w:ascii="Garamond" w:eastAsia="Garamond" w:hAnsi="Garamond" w:cs="Garamond"/>
            <w:i/>
            <w:iCs/>
            <w:sz w:val="24"/>
            <w:szCs w:val="24"/>
          </w:rPr>
          <w:t>international division of labour</w:t>
        </w:r>
        <w:r w:rsidR="00313AE0">
          <w:rPr>
            <w:rFonts w:ascii="Garamond" w:eastAsia="Garamond" w:hAnsi="Garamond" w:cs="Garamond"/>
            <w:sz w:val="24"/>
            <w:szCs w:val="24"/>
          </w:rPr>
          <w:t>,</w:t>
        </w:r>
        <w:r w:rsidR="00313AE0" w:rsidRPr="00E718BA">
          <w:rPr>
            <w:rFonts w:ascii="Garamond" w:eastAsia="Garamond" w:hAnsi="Garamond" w:cs="Garamond"/>
            <w:sz w:val="24"/>
            <w:szCs w:val="24"/>
          </w:rPr>
          <w:t xml:space="preserve"> </w:t>
        </w:r>
      </w:ins>
      <w:ins w:id="219" w:author="Jose.Ramos-Torres-Feverei" w:date="2025-03-17T17:23:00Z" w16du:dateUtc="2025-03-17T16:23:00Z">
        <w:r w:rsidR="008C4E2A">
          <w:rPr>
            <w:rFonts w:ascii="Garamond" w:eastAsia="Garamond" w:hAnsi="Garamond" w:cs="Garamond"/>
            <w:sz w:val="24"/>
            <w:szCs w:val="24"/>
          </w:rPr>
          <w:t>g</w:t>
        </w:r>
      </w:ins>
      <w:ins w:id="220" w:author="Jose.Ramos-Torres-Feverei" w:date="2025-03-17T17:22:00Z" w16du:dateUtc="2025-03-17T16:22:00Z">
        <w:r w:rsidR="00313AE0" w:rsidRPr="00E718BA">
          <w:rPr>
            <w:rFonts w:ascii="Garamond" w:eastAsia="Garamond" w:hAnsi="Garamond" w:cs="Garamond"/>
            <w:sz w:val="24"/>
            <w:szCs w:val="24"/>
          </w:rPr>
          <w:t xml:space="preserve">lobal </w:t>
        </w:r>
      </w:ins>
      <w:ins w:id="221" w:author="Jose.Ramos-Torres-Feverei" w:date="2025-03-17T17:23:00Z" w16du:dateUtc="2025-03-17T16:23:00Z">
        <w:r w:rsidR="008C4E2A">
          <w:rPr>
            <w:rFonts w:ascii="Garamond" w:eastAsia="Garamond" w:hAnsi="Garamond" w:cs="Garamond"/>
            <w:sz w:val="24"/>
            <w:szCs w:val="24"/>
          </w:rPr>
          <w:t>s</w:t>
        </w:r>
      </w:ins>
      <w:ins w:id="222" w:author="Jose.Ramos-Torres-Feverei" w:date="2025-03-17T17:22:00Z" w16du:dateUtc="2025-03-17T16:22:00Z">
        <w:r w:rsidR="00313AE0" w:rsidRPr="00E718BA">
          <w:rPr>
            <w:rFonts w:ascii="Garamond" w:eastAsia="Garamond" w:hAnsi="Garamond" w:cs="Garamond"/>
            <w:sz w:val="24"/>
            <w:szCs w:val="24"/>
          </w:rPr>
          <w:t>outh</w:t>
        </w:r>
        <w:r w:rsidR="00313AE0">
          <w:rPr>
            <w:rFonts w:ascii="Garamond" w:eastAsia="Garamond" w:hAnsi="Garamond" w:cs="Garamond"/>
            <w:sz w:val="24"/>
            <w:szCs w:val="24"/>
          </w:rPr>
          <w:t xml:space="preserve"> </w:t>
        </w:r>
      </w:ins>
      <w:ins w:id="223" w:author="Jose.Ramos-Torres-Feverei" w:date="2025-03-17T17:23:00Z" w16du:dateUtc="2025-03-17T16:23:00Z">
        <w:r w:rsidR="008C4E2A">
          <w:rPr>
            <w:rFonts w:ascii="Garamond" w:eastAsia="Garamond" w:hAnsi="Garamond" w:cs="Garamond"/>
            <w:sz w:val="24"/>
            <w:szCs w:val="24"/>
          </w:rPr>
          <w:t>countr</w:t>
        </w:r>
      </w:ins>
      <w:ins w:id="224" w:author="Jose.Ramos-Torres-Feverei" w:date="2025-03-17T17:22:00Z" w16du:dateUtc="2025-03-17T16:22:00Z">
        <w:r w:rsidR="00313AE0">
          <w:rPr>
            <w:rFonts w:ascii="Garamond" w:eastAsia="Garamond" w:hAnsi="Garamond" w:cs="Garamond"/>
            <w:sz w:val="24"/>
            <w:szCs w:val="24"/>
          </w:rPr>
          <w:t xml:space="preserve">ies have specialized in the </w:t>
        </w:r>
        <w:r w:rsidR="005F2F51">
          <w:rPr>
            <w:rFonts w:ascii="Garamond" w:eastAsia="Garamond" w:hAnsi="Garamond" w:cs="Garamond"/>
            <w:sz w:val="24"/>
            <w:szCs w:val="24"/>
          </w:rPr>
          <w:t>production of agricultural commodities and extraction of mineral</w:t>
        </w:r>
      </w:ins>
      <w:ins w:id="225" w:author="Jose.Ramos-Torres-Feverei" w:date="2025-03-17T17:23:00Z" w16du:dateUtc="2025-03-17T16:23:00Z">
        <w:r w:rsidR="005F2F51">
          <w:rPr>
            <w:rFonts w:ascii="Garamond" w:eastAsia="Garamond" w:hAnsi="Garamond" w:cs="Garamond"/>
            <w:sz w:val="24"/>
            <w:szCs w:val="24"/>
          </w:rPr>
          <w:t xml:space="preserve"> and raw materials</w:t>
        </w:r>
        <w:r w:rsidR="008C4E2A">
          <w:rPr>
            <w:rFonts w:ascii="Garamond" w:eastAsia="Garamond" w:hAnsi="Garamond" w:cs="Garamond"/>
            <w:sz w:val="24"/>
            <w:szCs w:val="24"/>
          </w:rPr>
          <w:t xml:space="preserve">, with global north countries </w:t>
        </w:r>
      </w:ins>
      <w:ins w:id="226" w:author="Jose.Ramos-Torres-Feverei" w:date="2025-03-17T17:24:00Z" w16du:dateUtc="2025-03-17T16:24:00Z">
        <w:r w:rsidR="00E75858">
          <w:rPr>
            <w:rFonts w:ascii="Garamond" w:eastAsia="Garamond" w:hAnsi="Garamond" w:cs="Garamond"/>
            <w:sz w:val="24"/>
            <w:szCs w:val="24"/>
          </w:rPr>
          <w:t>specializing</w:t>
        </w:r>
      </w:ins>
      <w:ins w:id="227" w:author="Jose.Ramos-Torres-Feverei" w:date="2025-03-17T17:23:00Z" w16du:dateUtc="2025-03-17T16:23:00Z">
        <w:r w:rsidR="00E75858">
          <w:rPr>
            <w:rFonts w:ascii="Garamond" w:eastAsia="Garamond" w:hAnsi="Garamond" w:cs="Garamond"/>
            <w:sz w:val="24"/>
            <w:szCs w:val="24"/>
          </w:rPr>
          <w:t xml:space="preserve"> </w:t>
        </w:r>
      </w:ins>
      <w:ins w:id="228" w:author="Jose.Ramos-Torres-Feverei" w:date="2025-03-17T17:24:00Z" w16du:dateUtc="2025-03-17T16:24:00Z">
        <w:r w:rsidR="00E75858">
          <w:rPr>
            <w:rFonts w:ascii="Garamond" w:eastAsia="Garamond" w:hAnsi="Garamond" w:cs="Garamond"/>
            <w:sz w:val="24"/>
            <w:szCs w:val="24"/>
          </w:rPr>
          <w:t>in manufactured good and knowledge intensive business-services</w:t>
        </w:r>
        <w:r w:rsidR="00435F36">
          <w:rPr>
            <w:rFonts w:ascii="Garamond" w:eastAsia="Garamond" w:hAnsi="Garamond" w:cs="Garamond"/>
            <w:sz w:val="24"/>
            <w:szCs w:val="24"/>
          </w:rPr>
          <w:t>.</w:t>
        </w:r>
      </w:ins>
      <w:ins w:id="229" w:author="Jose.Ramos-Torres-Feverei" w:date="2025-03-17T17:26:00Z" w16du:dateUtc="2025-03-17T16:26:00Z">
        <w:r w:rsidR="005415D7">
          <w:rPr>
            <w:rFonts w:ascii="Garamond" w:eastAsia="Garamond" w:hAnsi="Garamond" w:cs="Garamond"/>
            <w:sz w:val="24"/>
            <w:szCs w:val="24"/>
          </w:rPr>
          <w:t xml:space="preserve"> </w:t>
        </w:r>
      </w:ins>
      <w:del w:id="230" w:author="Jose.Ramos-Torres-Feverei" w:date="2025-03-17T17:24:00Z" w16du:dateUtc="2025-03-17T16:24:00Z">
        <w:r w:rsidR="0001048E" w:rsidDel="00435F36">
          <w:rPr>
            <w:rFonts w:ascii="Garamond" w:eastAsia="Garamond" w:hAnsi="Garamond" w:cs="Garamond"/>
            <w:sz w:val="24"/>
            <w:szCs w:val="24"/>
          </w:rPr>
          <w:delText>T</w:delText>
        </w:r>
        <w:r w:rsidR="006F158C" w:rsidRPr="00E718BA" w:rsidDel="00435F36">
          <w:rPr>
            <w:rFonts w:ascii="Garamond" w:eastAsia="Garamond" w:hAnsi="Garamond" w:cs="Garamond"/>
            <w:sz w:val="24"/>
            <w:szCs w:val="24"/>
          </w:rPr>
          <w:delText xml:space="preserve">he </w:delText>
        </w:r>
        <w:r w:rsidR="0001048E" w:rsidDel="00435F36">
          <w:rPr>
            <w:rFonts w:ascii="Garamond" w:eastAsia="Garamond" w:hAnsi="Garamond" w:cs="Garamond"/>
            <w:sz w:val="24"/>
            <w:szCs w:val="24"/>
          </w:rPr>
          <w:delText xml:space="preserve">current </w:delText>
        </w:r>
        <w:r w:rsidR="006F158C" w:rsidRPr="00BB58A0" w:rsidDel="00435F36">
          <w:rPr>
            <w:rFonts w:ascii="Garamond" w:eastAsia="Garamond" w:hAnsi="Garamond" w:cs="Garamond"/>
            <w:i/>
            <w:iCs/>
            <w:sz w:val="24"/>
            <w:szCs w:val="24"/>
          </w:rPr>
          <w:delText>international division of labo</w:delText>
        </w:r>
        <w:r w:rsidR="00257128" w:rsidRPr="00BB58A0" w:rsidDel="00435F36">
          <w:rPr>
            <w:rFonts w:ascii="Garamond" w:eastAsia="Garamond" w:hAnsi="Garamond" w:cs="Garamond"/>
            <w:i/>
            <w:iCs/>
            <w:sz w:val="24"/>
            <w:szCs w:val="24"/>
          </w:rPr>
          <w:delText>u</w:delText>
        </w:r>
        <w:r w:rsidR="006F158C" w:rsidRPr="00BB58A0" w:rsidDel="00435F36">
          <w:rPr>
            <w:rFonts w:ascii="Garamond" w:eastAsia="Garamond" w:hAnsi="Garamond" w:cs="Garamond"/>
            <w:i/>
            <w:iCs/>
            <w:sz w:val="24"/>
            <w:szCs w:val="24"/>
          </w:rPr>
          <w:delText>r</w:delText>
        </w:r>
        <w:r w:rsidR="0001048E" w:rsidDel="00435F36">
          <w:rPr>
            <w:rFonts w:ascii="Garamond" w:eastAsia="Garamond" w:hAnsi="Garamond" w:cs="Garamond"/>
            <w:sz w:val="24"/>
            <w:szCs w:val="24"/>
          </w:rPr>
          <w:delText xml:space="preserve"> means that </w:delText>
        </w:r>
        <w:r w:rsidR="006F158C" w:rsidRPr="00E718BA" w:rsidDel="00435F36">
          <w:rPr>
            <w:rFonts w:ascii="Garamond" w:eastAsia="Garamond" w:hAnsi="Garamond" w:cs="Garamond"/>
            <w:sz w:val="24"/>
            <w:szCs w:val="24"/>
          </w:rPr>
          <w:delText xml:space="preserve">different countries and regions specialise in the production of different primary and </w:delText>
        </w:r>
      </w:del>
      <w:del w:id="231" w:author="Jose.Ramos-Torres-Feverei" w:date="2025-03-17T17:21:00Z" w16du:dateUtc="2025-03-17T16:21:00Z">
        <w:r w:rsidR="006F158C" w:rsidRPr="00E718BA" w:rsidDel="00BB58A0">
          <w:rPr>
            <w:rFonts w:ascii="Garamond" w:eastAsia="Garamond" w:hAnsi="Garamond" w:cs="Garamond"/>
            <w:sz w:val="24"/>
            <w:szCs w:val="24"/>
          </w:rPr>
          <w:delText xml:space="preserve">secondary </w:delText>
        </w:r>
      </w:del>
      <w:del w:id="232" w:author="Jose.Ramos-Torres-Feverei" w:date="2025-03-17T17:24:00Z" w16du:dateUtc="2025-03-17T16:24:00Z">
        <w:r w:rsidR="006F158C" w:rsidRPr="00E718BA" w:rsidDel="00435F36">
          <w:rPr>
            <w:rFonts w:ascii="Garamond" w:eastAsia="Garamond" w:hAnsi="Garamond" w:cs="Garamond"/>
            <w:sz w:val="24"/>
            <w:szCs w:val="24"/>
          </w:rPr>
          <w:delText>products</w:delText>
        </w:r>
      </w:del>
      <w:ins w:id="233" w:author="Ben Purvis" w:date="2025-03-05T11:45:00Z">
        <w:del w:id="234" w:author="Jose.Ramos-Torres-Feverei" w:date="2025-03-17T17:24:00Z" w16du:dateUtc="2025-03-17T16:24:00Z">
          <w:r w:rsidR="0001048E" w:rsidDel="00435F36">
            <w:rPr>
              <w:rFonts w:ascii="Garamond" w:eastAsia="Garamond" w:hAnsi="Garamond" w:cs="Garamond"/>
              <w:sz w:val="24"/>
              <w:szCs w:val="24"/>
            </w:rPr>
            <w:delText>.</w:delText>
          </w:r>
        </w:del>
      </w:ins>
      <w:del w:id="235" w:author="Jose.Ramos-Torres-Feverei" w:date="2025-03-17T17:24:00Z" w16du:dateUtc="2025-03-17T16:24:00Z">
        <w:r w:rsidR="006F158C" w:rsidRPr="00E718BA" w:rsidDel="00435F36">
          <w:rPr>
            <w:rFonts w:ascii="Garamond" w:eastAsia="Garamond" w:hAnsi="Garamond" w:cs="Garamond"/>
            <w:sz w:val="24"/>
            <w:szCs w:val="24"/>
          </w:rPr>
          <w:delText>, the</w:delText>
        </w:r>
      </w:del>
      <w:del w:id="236" w:author="Ben Purvis" w:date="2025-03-05T11:45:00Z">
        <w:r w:rsidR="006F158C" w:rsidRPr="00E718BA" w:rsidDel="0001048E">
          <w:rPr>
            <w:rFonts w:ascii="Garamond" w:eastAsia="Garamond" w:hAnsi="Garamond" w:cs="Garamond"/>
            <w:sz w:val="24"/>
            <w:szCs w:val="24"/>
          </w:rPr>
          <w:delText xml:space="preserve"> </w:delText>
        </w:r>
      </w:del>
      <w:r w:rsidR="0001048E">
        <w:rPr>
          <w:rFonts w:ascii="Garamond" w:eastAsia="Garamond" w:hAnsi="Garamond" w:cs="Garamond"/>
          <w:sz w:val="24"/>
          <w:szCs w:val="24"/>
        </w:rPr>
        <w:t>This</w:t>
      </w:r>
      <w:r w:rsidR="00435F36">
        <w:rPr>
          <w:rFonts w:ascii="Garamond" w:eastAsia="Garamond" w:hAnsi="Garamond" w:cs="Garamond"/>
          <w:sz w:val="24"/>
          <w:szCs w:val="24"/>
        </w:rPr>
        <w:t xml:space="preserve"> implies</w:t>
      </w:r>
      <w:r w:rsidR="0001048E">
        <w:rPr>
          <w:rFonts w:ascii="Garamond" w:eastAsia="Garamond" w:hAnsi="Garamond" w:cs="Garamond"/>
          <w:sz w:val="24"/>
          <w:szCs w:val="24"/>
        </w:rPr>
        <w:t xml:space="preserve"> that </w:t>
      </w:r>
      <w:r w:rsidR="006F158C" w:rsidRPr="00E718BA">
        <w:rPr>
          <w:rFonts w:ascii="Garamond" w:eastAsia="Garamond" w:hAnsi="Garamond" w:cs="Garamond"/>
          <w:sz w:val="24"/>
          <w:szCs w:val="24"/>
        </w:rPr>
        <w:t xml:space="preserve">changes in trade flows </w:t>
      </w:r>
      <w:r w:rsidR="0001048E">
        <w:rPr>
          <w:rFonts w:ascii="Garamond" w:eastAsia="Garamond" w:hAnsi="Garamond" w:cs="Garamond"/>
          <w:sz w:val="24"/>
          <w:szCs w:val="24"/>
        </w:rPr>
        <w:t>necessitat</w:t>
      </w:r>
      <w:r w:rsidR="0001048E" w:rsidRPr="00E718BA">
        <w:rPr>
          <w:rFonts w:ascii="Garamond" w:eastAsia="Garamond" w:hAnsi="Garamond" w:cs="Garamond"/>
          <w:sz w:val="24"/>
          <w:szCs w:val="24"/>
        </w:rPr>
        <w:t xml:space="preserve">ed </w:t>
      </w:r>
      <w:r w:rsidR="006F158C" w:rsidRPr="00E718BA">
        <w:rPr>
          <w:rFonts w:ascii="Garamond" w:eastAsia="Garamond" w:hAnsi="Garamond" w:cs="Garamond"/>
          <w:sz w:val="24"/>
          <w:szCs w:val="24"/>
        </w:rPr>
        <w:t xml:space="preserve">by the CE transition can particularly harm Global South countries. </w:t>
      </w:r>
    </w:p>
    <w:p w14:paraId="22B8400B" w14:textId="4ED731AA" w:rsidR="00C655DB" w:rsidRDefault="006F158C" w:rsidP="00C655DB">
      <w:pPr>
        <w:widowControl w:val="0"/>
        <w:pBdr>
          <w:top w:val="nil"/>
          <w:left w:val="nil"/>
          <w:bottom w:val="nil"/>
          <w:right w:val="nil"/>
          <w:between w:val="nil"/>
        </w:pBdr>
        <w:spacing w:after="0" w:line="276" w:lineRule="auto"/>
        <w:ind w:right="113"/>
        <w:jc w:val="both"/>
        <w:rPr>
          <w:ins w:id="237" w:author="Jose.Ramos-Torres-Feverei" w:date="2025-03-17T17:12:00Z" w16du:dateUtc="2025-03-17T16:12:00Z"/>
          <w:rFonts w:ascii="Garamond" w:eastAsia="Garamond" w:hAnsi="Garamond" w:cs="Garamond"/>
          <w:sz w:val="24"/>
          <w:szCs w:val="24"/>
        </w:rPr>
      </w:pPr>
      <w:r w:rsidRPr="00E718BA">
        <w:rPr>
          <w:rFonts w:ascii="Garamond" w:eastAsia="Garamond" w:hAnsi="Garamond" w:cs="Garamond"/>
          <w:sz w:val="24"/>
          <w:szCs w:val="24"/>
        </w:rPr>
        <w:t xml:space="preserve">In </w:t>
      </w:r>
      <w:r w:rsidR="0001048E" w:rsidRPr="00E718BA">
        <w:rPr>
          <w:rFonts w:ascii="Garamond" w:eastAsia="Garamond" w:hAnsi="Garamond" w:cs="Garamond"/>
          <w:sz w:val="24"/>
          <w:szCs w:val="24"/>
        </w:rPr>
        <w:t>t</w:t>
      </w:r>
      <w:r w:rsidR="0001048E">
        <w:rPr>
          <w:rFonts w:ascii="Garamond" w:eastAsia="Garamond" w:hAnsi="Garamond" w:cs="Garamond"/>
          <w:sz w:val="24"/>
          <w:szCs w:val="24"/>
        </w:rPr>
        <w:t xml:space="preserve">erms of being able to model </w:t>
      </w:r>
      <w:r w:rsidR="00B63CC3">
        <w:rPr>
          <w:rFonts w:ascii="Garamond" w:eastAsia="Garamond" w:hAnsi="Garamond" w:cs="Garamond"/>
          <w:sz w:val="24"/>
          <w:szCs w:val="24"/>
        </w:rPr>
        <w:t>ecologica</w:t>
      </w:r>
      <w:r w:rsidR="0001048E">
        <w:rPr>
          <w:rFonts w:ascii="Garamond" w:eastAsia="Garamond" w:hAnsi="Garamond" w:cs="Garamond"/>
          <w:sz w:val="24"/>
          <w:szCs w:val="24"/>
        </w:rPr>
        <w:t>lly unequal exchange,</w:t>
      </w:r>
      <w:r w:rsidRPr="00E718BA">
        <w:rPr>
          <w:rFonts w:ascii="Garamond" w:eastAsia="Garamond" w:hAnsi="Garamond" w:cs="Garamond"/>
          <w:sz w:val="24"/>
          <w:szCs w:val="24"/>
        </w:rPr>
        <w:t xml:space="preserve">  Leontief IO models,</w:t>
      </w:r>
      <w:r w:rsidR="0001048E">
        <w:rPr>
          <w:rFonts w:ascii="Garamond" w:eastAsia="Garamond" w:hAnsi="Garamond" w:cs="Garamond"/>
          <w:sz w:val="24"/>
          <w:szCs w:val="24"/>
        </w:rPr>
        <w:t xml:space="preserve"> </w:t>
      </w:r>
      <w:r w:rsidRPr="00E718BA">
        <w:rPr>
          <w:rFonts w:ascii="Garamond" w:eastAsia="Garamond" w:hAnsi="Garamond" w:cs="Garamond"/>
          <w:sz w:val="24"/>
          <w:szCs w:val="24"/>
        </w:rPr>
        <w:t xml:space="preserve">due to </w:t>
      </w:r>
      <w:r w:rsidR="0001048E">
        <w:rPr>
          <w:rFonts w:ascii="Garamond" w:eastAsia="Garamond" w:hAnsi="Garamond" w:cs="Garamond"/>
          <w:sz w:val="24"/>
          <w:szCs w:val="24"/>
        </w:rPr>
        <w:t xml:space="preserve">good </w:t>
      </w:r>
      <w:r w:rsidRPr="00E718BA">
        <w:rPr>
          <w:rFonts w:ascii="Garamond" w:eastAsia="Garamond" w:hAnsi="Garamond" w:cs="Garamond"/>
          <w:sz w:val="24"/>
          <w:szCs w:val="24"/>
        </w:rPr>
        <w:t>data availability, show a high level of geographical coverage</w:t>
      </w:r>
      <w:r w:rsidR="0001048E">
        <w:rPr>
          <w:rFonts w:ascii="Garamond" w:eastAsia="Garamond" w:hAnsi="Garamond" w:cs="Garamond"/>
          <w:sz w:val="24"/>
          <w:szCs w:val="24"/>
        </w:rPr>
        <w:t>.</w:t>
      </w:r>
      <w:r w:rsidRPr="00E718BA">
        <w:rPr>
          <w:rFonts w:ascii="Garamond" w:eastAsia="Garamond" w:hAnsi="Garamond" w:cs="Garamond"/>
          <w:sz w:val="24"/>
          <w:szCs w:val="24"/>
        </w:rPr>
        <w:t xml:space="preserve"> </w:t>
      </w:r>
      <w:r w:rsidR="0001048E">
        <w:rPr>
          <w:rFonts w:ascii="Garamond" w:eastAsia="Garamond" w:hAnsi="Garamond" w:cs="Garamond"/>
          <w:sz w:val="24"/>
          <w:szCs w:val="24"/>
        </w:rPr>
        <w:t>M</w:t>
      </w:r>
      <w:r w:rsidRPr="00E718BA">
        <w:rPr>
          <w:rFonts w:ascii="Garamond" w:eastAsia="Garamond" w:hAnsi="Garamond" w:cs="Garamond"/>
          <w:sz w:val="24"/>
          <w:szCs w:val="24"/>
        </w:rPr>
        <w:t xml:space="preserve">any </w:t>
      </w:r>
      <w:r w:rsidR="0001048E">
        <w:rPr>
          <w:rFonts w:ascii="Garamond" w:eastAsia="Garamond" w:hAnsi="Garamond" w:cs="Garamond"/>
          <w:sz w:val="24"/>
          <w:szCs w:val="24"/>
        </w:rPr>
        <w:t xml:space="preserve">of these </w:t>
      </w:r>
      <w:r w:rsidRPr="00E718BA">
        <w:rPr>
          <w:rFonts w:ascii="Garamond" w:eastAsia="Garamond" w:hAnsi="Garamond" w:cs="Garamond"/>
          <w:sz w:val="24"/>
          <w:szCs w:val="24"/>
        </w:rPr>
        <w:t xml:space="preserve">studies focus on Japan (covering all strategies), </w:t>
      </w:r>
      <w:r w:rsidR="0001048E">
        <w:rPr>
          <w:rFonts w:ascii="Garamond" w:eastAsia="Garamond" w:hAnsi="Garamond" w:cs="Garamond"/>
          <w:sz w:val="24"/>
          <w:szCs w:val="24"/>
        </w:rPr>
        <w:t>as well as modelling strategies implemented in</w:t>
      </w:r>
      <w:r w:rsidRPr="00E718BA">
        <w:rPr>
          <w:rFonts w:ascii="Garamond" w:eastAsia="Garamond" w:hAnsi="Garamond" w:cs="Garamond"/>
          <w:sz w:val="24"/>
          <w:szCs w:val="24"/>
        </w:rPr>
        <w:t xml:space="preserve"> the US, China, the European </w:t>
      </w:r>
      <w:r w:rsidR="00257128">
        <w:rPr>
          <w:rFonts w:ascii="Garamond" w:eastAsia="Garamond" w:hAnsi="Garamond" w:cs="Garamond"/>
          <w:sz w:val="24"/>
          <w:szCs w:val="24"/>
        </w:rPr>
        <w:t>U</w:t>
      </w:r>
      <w:r w:rsidR="00257128" w:rsidRPr="00E718BA">
        <w:rPr>
          <w:rFonts w:ascii="Garamond" w:eastAsia="Garamond" w:hAnsi="Garamond" w:cs="Garamond"/>
          <w:sz w:val="24"/>
          <w:szCs w:val="24"/>
        </w:rPr>
        <w:t>nion</w:t>
      </w:r>
      <w:r w:rsidRPr="00E718BA">
        <w:rPr>
          <w:rFonts w:ascii="Garamond" w:eastAsia="Garamond" w:hAnsi="Garamond" w:cs="Garamond"/>
          <w:sz w:val="24"/>
          <w:szCs w:val="24"/>
        </w:rPr>
        <w:t xml:space="preserve">, Kenya, the Philippines, </w:t>
      </w:r>
      <w:r w:rsidR="0001048E">
        <w:rPr>
          <w:rFonts w:ascii="Garamond" w:eastAsia="Garamond" w:hAnsi="Garamond" w:cs="Garamond"/>
          <w:sz w:val="24"/>
          <w:szCs w:val="24"/>
        </w:rPr>
        <w:t xml:space="preserve">and </w:t>
      </w:r>
      <w:r w:rsidRPr="00E718BA">
        <w:rPr>
          <w:rFonts w:ascii="Garamond" w:eastAsia="Garamond" w:hAnsi="Garamond" w:cs="Garamond"/>
          <w:sz w:val="24"/>
          <w:szCs w:val="24"/>
        </w:rPr>
        <w:t xml:space="preserve">South Korea. The development of multi-regional IO tables </w:t>
      </w:r>
      <w:r w:rsidR="00B940D0" w:rsidRPr="00E718BA">
        <w:rPr>
          <w:rFonts w:ascii="Garamond" w:eastAsia="Garamond" w:hAnsi="Garamond" w:cs="Garamond"/>
          <w:sz w:val="24"/>
          <w:szCs w:val="24"/>
        </w:rPr>
        <w:t>has</w:t>
      </w:r>
      <w:r w:rsidRPr="00E718BA">
        <w:rPr>
          <w:rFonts w:ascii="Garamond" w:eastAsia="Garamond" w:hAnsi="Garamond" w:cs="Garamond"/>
          <w:sz w:val="24"/>
          <w:szCs w:val="24"/>
        </w:rPr>
        <w:t xml:space="preserve"> allowed recent studies, such as Duchin and Levine (2019), Wiebe et al. (2019)</w:t>
      </w:r>
      <w:r w:rsidR="0001048E">
        <w:rPr>
          <w:rFonts w:ascii="Garamond" w:eastAsia="Garamond" w:hAnsi="Garamond" w:cs="Garamond"/>
          <w:sz w:val="24"/>
          <w:szCs w:val="24"/>
        </w:rPr>
        <w:t>,</w:t>
      </w:r>
      <w:r w:rsidRPr="00E718BA">
        <w:rPr>
          <w:rFonts w:ascii="Garamond" w:eastAsia="Garamond" w:hAnsi="Garamond" w:cs="Garamond"/>
          <w:sz w:val="24"/>
          <w:szCs w:val="24"/>
        </w:rPr>
        <w:t xml:space="preserve"> and Donati et al. (2020) to develop multi-regional applications. In contrast, </w:t>
      </w:r>
      <w:r w:rsidR="0001048E">
        <w:rPr>
          <w:rFonts w:ascii="Garamond" w:eastAsia="Garamond" w:hAnsi="Garamond" w:cs="Garamond"/>
          <w:sz w:val="24"/>
          <w:szCs w:val="24"/>
        </w:rPr>
        <w:t xml:space="preserve">only </w:t>
      </w:r>
      <w:r w:rsidRPr="00E718BA">
        <w:rPr>
          <w:rFonts w:ascii="Garamond" w:eastAsia="Garamond" w:hAnsi="Garamond" w:cs="Garamond"/>
          <w:sz w:val="24"/>
          <w:szCs w:val="24"/>
        </w:rPr>
        <w:t>five</w:t>
      </w:r>
      <w:r w:rsidR="0001048E">
        <w:rPr>
          <w:rFonts w:ascii="Garamond" w:eastAsia="Garamond" w:hAnsi="Garamond" w:cs="Garamond"/>
          <w:sz w:val="24"/>
          <w:szCs w:val="24"/>
        </w:rPr>
        <w:t xml:space="preserve"> of the</w:t>
      </w:r>
      <w:r w:rsidRPr="00E718BA">
        <w:rPr>
          <w:rFonts w:ascii="Garamond" w:eastAsia="Garamond" w:hAnsi="Garamond" w:cs="Garamond"/>
          <w:sz w:val="24"/>
          <w:szCs w:val="24"/>
        </w:rPr>
        <w:t xml:space="preserve"> </w:t>
      </w:r>
      <w:r w:rsidRPr="000E72CB">
        <w:rPr>
          <w:rFonts w:ascii="Garamond" w:eastAsia="Garamond" w:hAnsi="Garamond" w:cs="Garamond"/>
          <w:sz w:val="24"/>
          <w:szCs w:val="24"/>
        </w:rPr>
        <w:t xml:space="preserve">CGE models and four </w:t>
      </w:r>
      <w:r w:rsidR="0001048E" w:rsidRPr="000E72CB">
        <w:rPr>
          <w:rFonts w:ascii="Garamond" w:eastAsia="Garamond" w:hAnsi="Garamond" w:cs="Garamond"/>
          <w:sz w:val="24"/>
          <w:szCs w:val="24"/>
        </w:rPr>
        <w:t xml:space="preserve">of the </w:t>
      </w:r>
      <w:r w:rsidR="00FD6F5F" w:rsidRPr="000E72CB">
        <w:rPr>
          <w:rFonts w:ascii="Garamond" w:eastAsia="Garamond" w:hAnsi="Garamond" w:cs="Garamond"/>
          <w:sz w:val="24"/>
          <w:szCs w:val="24"/>
        </w:rPr>
        <w:t>m</w:t>
      </w:r>
      <w:r w:rsidRPr="000E72CB">
        <w:rPr>
          <w:rFonts w:ascii="Garamond" w:eastAsia="Garamond" w:hAnsi="Garamond" w:cs="Garamond"/>
          <w:sz w:val="24"/>
          <w:szCs w:val="24"/>
        </w:rPr>
        <w:t xml:space="preserve">acroeconometric IO </w:t>
      </w:r>
      <w:r w:rsidR="0001048E" w:rsidRPr="000E72CB">
        <w:rPr>
          <w:rFonts w:ascii="Garamond" w:eastAsia="Garamond" w:hAnsi="Garamond" w:cs="Garamond"/>
          <w:sz w:val="24"/>
          <w:szCs w:val="24"/>
        </w:rPr>
        <w:t xml:space="preserve">studies we </w:t>
      </w:r>
      <w:r w:rsidRPr="000E72CB">
        <w:rPr>
          <w:rFonts w:ascii="Garamond" w:eastAsia="Garamond" w:hAnsi="Garamond" w:cs="Garamond"/>
          <w:sz w:val="24"/>
          <w:szCs w:val="24"/>
        </w:rPr>
        <w:t xml:space="preserve">reviewed </w:t>
      </w:r>
      <w:r w:rsidR="0001048E" w:rsidRPr="000E72CB">
        <w:rPr>
          <w:rFonts w:ascii="Garamond" w:eastAsia="Garamond" w:hAnsi="Garamond" w:cs="Garamond"/>
          <w:sz w:val="24"/>
          <w:szCs w:val="24"/>
        </w:rPr>
        <w:t xml:space="preserve">use </w:t>
      </w:r>
      <w:r w:rsidRPr="000E72CB">
        <w:rPr>
          <w:rFonts w:ascii="Garamond" w:eastAsia="Garamond" w:hAnsi="Garamond" w:cs="Garamond"/>
          <w:sz w:val="24"/>
          <w:szCs w:val="24"/>
        </w:rPr>
        <w:t xml:space="preserve">multi-regional </w:t>
      </w:r>
      <w:r w:rsidR="0001048E" w:rsidRPr="000E72CB">
        <w:rPr>
          <w:rFonts w:ascii="Garamond" w:eastAsia="Garamond" w:hAnsi="Garamond" w:cs="Garamond"/>
          <w:sz w:val="24"/>
          <w:szCs w:val="24"/>
        </w:rPr>
        <w:t>models</w:t>
      </w:r>
      <w:r w:rsidRPr="000E72CB">
        <w:rPr>
          <w:rFonts w:ascii="Garamond" w:eastAsia="Garamond" w:hAnsi="Garamond" w:cs="Garamond"/>
          <w:sz w:val="24"/>
          <w:szCs w:val="24"/>
        </w:rPr>
        <w:t>.</w:t>
      </w:r>
    </w:p>
    <w:p w14:paraId="79E2820A" w14:textId="26DBB7DE" w:rsidR="00257128" w:rsidRDefault="00257128" w:rsidP="0001048E">
      <w:pPr>
        <w:widowControl w:val="0"/>
        <w:pBdr>
          <w:top w:val="nil"/>
          <w:left w:val="nil"/>
          <w:bottom w:val="nil"/>
          <w:right w:val="nil"/>
          <w:between w:val="nil"/>
        </w:pBdr>
        <w:spacing w:after="0" w:line="276" w:lineRule="auto"/>
        <w:ind w:right="113"/>
        <w:jc w:val="both"/>
        <w:rPr>
          <w:rFonts w:ascii="Garamond" w:eastAsia="Garamond" w:hAnsi="Garamond" w:cs="Garamond"/>
          <w:sz w:val="24"/>
          <w:szCs w:val="24"/>
        </w:rPr>
      </w:pPr>
      <w:r w:rsidRPr="00A06F36">
        <w:rPr>
          <w:rFonts w:ascii="Garamond" w:eastAsia="Garamond" w:hAnsi="Garamond" w:cs="Garamond"/>
          <w:sz w:val="24"/>
          <w:szCs w:val="24"/>
        </w:rPr>
        <w:t xml:space="preserve">A dynamic multi-regional approach </w:t>
      </w:r>
      <w:r w:rsidR="00B940D0">
        <w:rPr>
          <w:rFonts w:ascii="Garamond" w:eastAsia="Garamond" w:hAnsi="Garamond" w:cs="Garamond"/>
          <w:sz w:val="24"/>
          <w:szCs w:val="24"/>
        </w:rPr>
        <w:t xml:space="preserve">can </w:t>
      </w:r>
      <w:r w:rsidRPr="0011657B">
        <w:rPr>
          <w:rFonts w:ascii="Garamond" w:eastAsia="Garamond" w:hAnsi="Garamond" w:cs="Garamond"/>
          <w:sz w:val="24"/>
          <w:szCs w:val="24"/>
        </w:rPr>
        <w:t xml:space="preserve">capture potential trade-offs associated with </w:t>
      </w:r>
      <w:r w:rsidR="000E72CB">
        <w:rPr>
          <w:rFonts w:ascii="Garamond" w:eastAsia="Garamond" w:hAnsi="Garamond" w:cs="Garamond"/>
          <w:sz w:val="24"/>
          <w:szCs w:val="24"/>
        </w:rPr>
        <w:t xml:space="preserve">CE </w:t>
      </w:r>
      <w:r w:rsidRPr="00A21B4A">
        <w:rPr>
          <w:rFonts w:ascii="Garamond" w:eastAsia="Garamond" w:hAnsi="Garamond" w:cs="Garamond"/>
          <w:sz w:val="24"/>
          <w:szCs w:val="24"/>
        </w:rPr>
        <w:t xml:space="preserve">interventions, such as how job creation in domestic recycling industries may come at the expense of employment losses in raw material extraction abroad. As de Boer et al. (2021) illustrate, these shifts can also lead to lower economic output and increased financial vulnerability in the Global South. </w:t>
      </w:r>
      <w:r w:rsidR="00B63CC3" w:rsidRPr="00B63CC3">
        <w:rPr>
          <w:rFonts w:ascii="Garamond" w:eastAsia="Garamond" w:hAnsi="Garamond" w:cs="Garamond"/>
          <w:sz w:val="24"/>
          <w:szCs w:val="24"/>
        </w:rPr>
        <w:t>E</w:t>
      </w:r>
      <w:r w:rsidRPr="0011657B">
        <w:rPr>
          <w:rFonts w:ascii="Garamond" w:eastAsia="Garamond" w:hAnsi="Garamond" w:cs="Garamond"/>
          <w:sz w:val="24"/>
          <w:szCs w:val="24"/>
        </w:rPr>
        <w:t>cologically unequal exchange</w:t>
      </w:r>
      <w:r w:rsidR="00B63CC3">
        <w:rPr>
          <w:rFonts w:ascii="Garamond" w:eastAsia="Garamond" w:hAnsi="Garamond" w:cs="Garamond"/>
          <w:sz w:val="24"/>
          <w:szCs w:val="24"/>
        </w:rPr>
        <w:t xml:space="preserve"> </w:t>
      </w:r>
      <w:r w:rsidRPr="00257128">
        <w:rPr>
          <w:rFonts w:ascii="Garamond" w:eastAsia="Garamond" w:hAnsi="Garamond" w:cs="Garamond"/>
          <w:sz w:val="24"/>
          <w:szCs w:val="24"/>
          <w:rPrChange w:id="238" w:author="Andrea Genovese" w:date="2025-03-02T13:21:00Z">
            <w:rPr>
              <w:rFonts w:ascii="Garamond" w:eastAsia="Garamond" w:hAnsi="Garamond" w:cs="Garamond"/>
            </w:rPr>
          </w:rPrChange>
        </w:rPr>
        <w:t xml:space="preserve">is commonly </w:t>
      </w:r>
      <w:r w:rsidR="00786132" w:rsidRPr="00786132">
        <w:rPr>
          <w:rFonts w:ascii="Garamond" w:eastAsia="Garamond" w:hAnsi="Garamond" w:cs="Garamond"/>
          <w:sz w:val="24"/>
          <w:szCs w:val="24"/>
        </w:rPr>
        <w:t>analysed</w:t>
      </w:r>
      <w:r w:rsidRPr="0011657B">
        <w:rPr>
          <w:rFonts w:ascii="Garamond" w:eastAsia="Garamond" w:hAnsi="Garamond" w:cs="Garamond"/>
          <w:sz w:val="24"/>
          <w:szCs w:val="24"/>
        </w:rPr>
        <w:t xml:space="preserve"> using multi-regional EEIO tables, which underpin all three main macroeconomic approaches in the literature.</w:t>
      </w:r>
      <w:r>
        <w:rPr>
          <w:rFonts w:ascii="Garamond" w:eastAsia="Garamond" w:hAnsi="Garamond" w:cs="Garamond"/>
          <w:sz w:val="24"/>
          <w:szCs w:val="24"/>
        </w:rPr>
        <w:t xml:space="preserve"> </w:t>
      </w:r>
      <w:r w:rsidRPr="00257128">
        <w:rPr>
          <w:rFonts w:ascii="Garamond" w:eastAsia="Garamond" w:hAnsi="Garamond" w:cs="Garamond"/>
          <w:sz w:val="24"/>
          <w:szCs w:val="24"/>
        </w:rPr>
        <w:t xml:space="preserve">However, CGE models typically operate at a more aggregated level, grouping multiple countries into broad regions due to computational constraints. </w:t>
      </w:r>
      <w:ins w:id="239" w:author="Jose.Ramos-Torres-Feverei" w:date="2025-03-17T17:28:00Z" w16du:dateUtc="2025-03-17T16:28:00Z">
        <w:r w:rsidR="00C105B6">
          <w:rPr>
            <w:rFonts w:ascii="Garamond" w:eastAsia="Garamond" w:hAnsi="Garamond" w:cs="Garamond"/>
            <w:sz w:val="24"/>
            <w:szCs w:val="24"/>
          </w:rPr>
          <w:t>For instance, Skelton et al. (2020) regional disaggregation is composed of only four regions, or Boonman et. al. (2023) who aggregates countries into 9 regions</w:t>
        </w:r>
        <w:r w:rsidR="0011657B">
          <w:rPr>
            <w:rFonts w:ascii="Garamond" w:eastAsia="Garamond" w:hAnsi="Garamond" w:cs="Garamond"/>
            <w:sz w:val="24"/>
            <w:szCs w:val="24"/>
          </w:rPr>
          <w:t xml:space="preserve">. </w:t>
        </w:r>
      </w:ins>
      <w:r w:rsidRPr="00257128">
        <w:rPr>
          <w:rFonts w:ascii="Garamond" w:eastAsia="Garamond" w:hAnsi="Garamond" w:cs="Garamond"/>
          <w:sz w:val="24"/>
          <w:szCs w:val="24"/>
        </w:rPr>
        <w:t>This limits their ability to capture the nuanced regional impacts of CE policies.</w:t>
      </w:r>
    </w:p>
    <w:p w14:paraId="01BE5EA5" w14:textId="77777777" w:rsidR="00B63CC3" w:rsidRDefault="00B63CC3" w:rsidP="0001048E">
      <w:pPr>
        <w:widowControl w:val="0"/>
        <w:pBdr>
          <w:top w:val="nil"/>
          <w:left w:val="nil"/>
          <w:bottom w:val="nil"/>
          <w:right w:val="nil"/>
          <w:between w:val="nil"/>
        </w:pBdr>
        <w:spacing w:after="0" w:line="276" w:lineRule="auto"/>
        <w:ind w:right="113"/>
        <w:jc w:val="both"/>
        <w:rPr>
          <w:rFonts w:ascii="Garamond" w:eastAsia="Garamond" w:hAnsi="Garamond" w:cs="Garamond"/>
          <w:sz w:val="24"/>
          <w:szCs w:val="24"/>
        </w:rPr>
      </w:pPr>
    </w:p>
    <w:p w14:paraId="0DD6B863" w14:textId="3767EAA6" w:rsidR="00B63CC3" w:rsidRPr="005643B2" w:rsidRDefault="00B63CC3" w:rsidP="005643B2">
      <w:pPr>
        <w:widowControl w:val="0"/>
        <w:pBdr>
          <w:top w:val="nil"/>
          <w:left w:val="nil"/>
          <w:bottom w:val="nil"/>
          <w:right w:val="nil"/>
          <w:between w:val="nil"/>
        </w:pBdr>
        <w:spacing w:after="0" w:line="276" w:lineRule="auto"/>
        <w:ind w:right="113"/>
        <w:jc w:val="both"/>
        <w:rPr>
          <w:rFonts w:ascii="Garamond" w:eastAsia="Garamond" w:hAnsi="Garamond" w:cs="Garamond"/>
          <w:i/>
          <w:iCs/>
          <w:sz w:val="24"/>
          <w:szCs w:val="24"/>
        </w:rPr>
      </w:pPr>
      <w:r w:rsidRPr="005643B2">
        <w:rPr>
          <w:rFonts w:ascii="Garamond" w:eastAsia="Garamond" w:hAnsi="Garamond" w:cs="Garamond"/>
          <w:i/>
          <w:iCs/>
          <w:sz w:val="24"/>
          <w:szCs w:val="24"/>
        </w:rPr>
        <w:t>4.3 Dynamic effects</w:t>
      </w:r>
    </w:p>
    <w:p w14:paraId="36AE5723" w14:textId="0ACFC399" w:rsidR="0042260E" w:rsidRDefault="007C798D" w:rsidP="00B63CC3">
      <w:pPr>
        <w:widowControl w:val="0"/>
        <w:pBdr>
          <w:top w:val="nil"/>
          <w:left w:val="nil"/>
          <w:bottom w:val="nil"/>
          <w:right w:val="nil"/>
          <w:between w:val="nil"/>
        </w:pBdr>
        <w:spacing w:after="0" w:line="276" w:lineRule="auto"/>
        <w:ind w:right="113"/>
        <w:jc w:val="both"/>
        <w:rPr>
          <w:rFonts w:ascii="Garamond" w:eastAsia="Garamond" w:hAnsi="Garamond" w:cs="Garamond"/>
          <w:sz w:val="24"/>
          <w:szCs w:val="24"/>
        </w:rPr>
      </w:pPr>
      <w:r w:rsidRPr="007C798D">
        <w:rPr>
          <w:rFonts w:ascii="Garamond" w:eastAsia="Garamond" w:hAnsi="Garamond" w:cs="Garamond"/>
          <w:sz w:val="24"/>
          <w:szCs w:val="24"/>
        </w:rPr>
        <w:t xml:space="preserve">A third major challenge in </w:t>
      </w:r>
      <w:r w:rsidR="0042260E">
        <w:rPr>
          <w:rFonts w:ascii="Garamond" w:eastAsia="Garamond" w:hAnsi="Garamond" w:cs="Garamond"/>
          <w:sz w:val="24"/>
          <w:szCs w:val="24"/>
        </w:rPr>
        <w:t xml:space="preserve">modelling </w:t>
      </w:r>
      <w:r w:rsidRPr="007C798D">
        <w:rPr>
          <w:rFonts w:ascii="Garamond" w:eastAsia="Garamond" w:hAnsi="Garamond" w:cs="Garamond"/>
          <w:sz w:val="24"/>
          <w:szCs w:val="24"/>
        </w:rPr>
        <w:t xml:space="preserve">the CE transition is the critical role of dynamic effects and feedback loops. These include the interplay between income distribution and final demand through changes in prices or income, real-financial interactions, and </w:t>
      </w:r>
      <w:r w:rsidRPr="005643B2">
        <w:rPr>
          <w:rFonts w:ascii="Garamond" w:eastAsia="Garamond" w:hAnsi="Garamond" w:cs="Garamond"/>
          <w:i/>
          <w:iCs/>
          <w:sz w:val="24"/>
          <w:szCs w:val="24"/>
        </w:rPr>
        <w:t>rebound effects</w:t>
      </w:r>
      <w:r w:rsidR="0042260E">
        <w:rPr>
          <w:rFonts w:ascii="Garamond" w:eastAsia="Garamond" w:hAnsi="Garamond" w:cs="Garamond"/>
          <w:sz w:val="24"/>
          <w:szCs w:val="24"/>
        </w:rPr>
        <w:t xml:space="preserve">, </w:t>
      </w:r>
      <w:r w:rsidRPr="007C798D">
        <w:rPr>
          <w:rFonts w:ascii="Garamond" w:eastAsia="Garamond" w:hAnsi="Garamond" w:cs="Garamond"/>
          <w:sz w:val="24"/>
          <w:szCs w:val="24"/>
        </w:rPr>
        <w:t xml:space="preserve">where resource-efficient technologies paradoxically lead to increased resource use (Sorrell &amp; Dimitripoulos, 2008; Sorrell et al., 2009). The CE transition is inherently dynamic: it unfolds over time, drives transformational structural change, alters resource consumption patterns, and, in some cases, </w:t>
      </w:r>
      <w:r w:rsidRPr="007C798D">
        <w:rPr>
          <w:rFonts w:ascii="Garamond" w:eastAsia="Garamond" w:hAnsi="Garamond" w:cs="Garamond"/>
          <w:sz w:val="24"/>
          <w:szCs w:val="24"/>
        </w:rPr>
        <w:lastRenderedPageBreak/>
        <w:t>demands substantial</w:t>
      </w:r>
      <w:r w:rsidR="0042260E">
        <w:rPr>
          <w:rFonts w:ascii="Garamond" w:eastAsia="Garamond" w:hAnsi="Garamond" w:cs="Garamond"/>
          <w:sz w:val="24"/>
          <w:szCs w:val="24"/>
        </w:rPr>
        <w:t xml:space="preserve"> financial</w:t>
      </w:r>
      <w:r w:rsidRPr="007C798D">
        <w:rPr>
          <w:rFonts w:ascii="Garamond" w:eastAsia="Garamond" w:hAnsi="Garamond" w:cs="Garamond"/>
          <w:sz w:val="24"/>
          <w:szCs w:val="24"/>
        </w:rPr>
        <w:t xml:space="preserve"> investment.</w:t>
      </w:r>
    </w:p>
    <w:p w14:paraId="3433E2DC" w14:textId="6124877B" w:rsidR="007C798D" w:rsidRPr="007C798D" w:rsidRDefault="0042260E" w:rsidP="008E1F22">
      <w:pPr>
        <w:widowControl w:val="0"/>
        <w:spacing w:after="0" w:line="276" w:lineRule="auto"/>
        <w:ind w:right="113"/>
        <w:jc w:val="both"/>
        <w:rPr>
          <w:rFonts w:ascii="Garamond" w:eastAsia="Garamond" w:hAnsi="Garamond" w:cs="Garamond"/>
          <w:b/>
        </w:rPr>
      </w:pPr>
      <w:r>
        <w:rPr>
          <w:rFonts w:ascii="Garamond" w:eastAsia="Garamond" w:hAnsi="Garamond" w:cs="Garamond"/>
          <w:sz w:val="24"/>
          <w:szCs w:val="24"/>
        </w:rPr>
        <w:t>Despite this,</w:t>
      </w:r>
      <w:r w:rsidR="007C798D" w:rsidRPr="007C798D">
        <w:rPr>
          <w:rFonts w:ascii="Garamond" w:eastAsia="Garamond" w:hAnsi="Garamond" w:cs="Garamond"/>
          <w:sz w:val="24"/>
          <w:szCs w:val="24"/>
        </w:rPr>
        <w:t xml:space="preserve"> the most commonly used mode</w:t>
      </w:r>
      <w:r>
        <w:rPr>
          <w:rFonts w:ascii="Garamond" w:eastAsia="Garamond" w:hAnsi="Garamond" w:cs="Garamond"/>
          <w:sz w:val="24"/>
          <w:szCs w:val="24"/>
        </w:rPr>
        <w:t>l</w:t>
      </w:r>
      <w:r w:rsidR="007C798D" w:rsidRPr="007C798D">
        <w:rPr>
          <w:rFonts w:ascii="Garamond" w:eastAsia="Garamond" w:hAnsi="Garamond" w:cs="Garamond"/>
          <w:sz w:val="24"/>
          <w:szCs w:val="24"/>
        </w:rPr>
        <w:t>ling approach</w:t>
      </w:r>
      <w:r>
        <w:rPr>
          <w:rFonts w:ascii="Garamond" w:eastAsia="Garamond" w:hAnsi="Garamond" w:cs="Garamond"/>
          <w:sz w:val="24"/>
          <w:szCs w:val="24"/>
        </w:rPr>
        <w:t xml:space="preserve">, </w:t>
      </w:r>
      <w:r w:rsidR="007C798D" w:rsidRPr="007C798D">
        <w:rPr>
          <w:rFonts w:ascii="Garamond" w:eastAsia="Garamond" w:hAnsi="Garamond" w:cs="Garamond"/>
          <w:sz w:val="24"/>
          <w:szCs w:val="24"/>
        </w:rPr>
        <w:t>the ‘open’ Leontief IO</w:t>
      </w:r>
      <w:r>
        <w:rPr>
          <w:rFonts w:ascii="Garamond" w:eastAsia="Garamond" w:hAnsi="Garamond" w:cs="Garamond"/>
          <w:sz w:val="24"/>
          <w:szCs w:val="24"/>
        </w:rPr>
        <w:t xml:space="preserve"> </w:t>
      </w:r>
      <w:r w:rsidR="007C798D" w:rsidRPr="007C798D">
        <w:rPr>
          <w:rFonts w:ascii="Garamond" w:eastAsia="Garamond" w:hAnsi="Garamond" w:cs="Garamond"/>
          <w:sz w:val="24"/>
          <w:szCs w:val="24"/>
        </w:rPr>
        <w:t>model</w:t>
      </w:r>
      <w:r>
        <w:rPr>
          <w:rFonts w:ascii="Garamond" w:eastAsia="Garamond" w:hAnsi="Garamond" w:cs="Garamond"/>
          <w:sz w:val="24"/>
          <w:szCs w:val="24"/>
        </w:rPr>
        <w:t xml:space="preserve">, </w:t>
      </w:r>
      <w:r w:rsidR="007C798D" w:rsidRPr="007C798D">
        <w:rPr>
          <w:rFonts w:ascii="Garamond" w:eastAsia="Garamond" w:hAnsi="Garamond" w:cs="Garamond"/>
          <w:sz w:val="24"/>
          <w:szCs w:val="24"/>
        </w:rPr>
        <w:t>remains static. Its exogenous treatment of final demand fails to capture the feedback effects of income and price changes on consumption</w:t>
      </w:r>
      <w:ins w:id="240" w:author="Jose.Ramos-Torres-Feverei" w:date="2025-03-17T17:30:00Z" w16du:dateUtc="2025-03-17T16:30:00Z">
        <w:r w:rsidR="00BD5CF2">
          <w:rPr>
            <w:rFonts w:ascii="Garamond" w:eastAsia="Garamond" w:hAnsi="Garamond" w:cs="Garamond"/>
            <w:sz w:val="24"/>
            <w:szCs w:val="24"/>
          </w:rPr>
          <w:t xml:space="preserve"> and investment decisions</w:t>
        </w:r>
      </w:ins>
      <w:r w:rsidR="007C798D" w:rsidRPr="007C798D">
        <w:rPr>
          <w:rFonts w:ascii="Garamond" w:eastAsia="Garamond" w:hAnsi="Garamond" w:cs="Garamond"/>
          <w:sz w:val="24"/>
          <w:szCs w:val="24"/>
        </w:rPr>
        <w:t>, limiting its ability to reflect the complexities of CE-driven economic shifts.</w:t>
      </w:r>
      <w:r>
        <w:rPr>
          <w:rFonts w:ascii="Garamond" w:eastAsia="Garamond" w:hAnsi="Garamond" w:cs="Garamond"/>
          <w:sz w:val="24"/>
          <w:szCs w:val="24"/>
        </w:rPr>
        <w:t xml:space="preserve"> </w:t>
      </w:r>
      <w:r w:rsidR="006F158C" w:rsidRPr="00E718BA">
        <w:rPr>
          <w:rFonts w:ascii="Garamond" w:eastAsia="Garamond" w:hAnsi="Garamond" w:cs="Garamond"/>
          <w:sz w:val="24"/>
          <w:szCs w:val="24"/>
        </w:rPr>
        <w:t xml:space="preserve">Some of these shortcomings have been addressed </w:t>
      </w:r>
      <w:r>
        <w:rPr>
          <w:rFonts w:ascii="Garamond" w:eastAsia="Garamond" w:hAnsi="Garamond" w:cs="Garamond"/>
          <w:sz w:val="24"/>
          <w:szCs w:val="24"/>
        </w:rPr>
        <w:t>through the use of</w:t>
      </w:r>
      <w:r w:rsidRPr="00E718BA">
        <w:rPr>
          <w:rFonts w:ascii="Garamond" w:eastAsia="Garamond" w:hAnsi="Garamond" w:cs="Garamond"/>
          <w:sz w:val="24"/>
          <w:szCs w:val="24"/>
        </w:rPr>
        <w:t xml:space="preserve"> </w:t>
      </w:r>
      <w:r w:rsidR="00FD6F5F">
        <w:rPr>
          <w:rFonts w:ascii="Garamond" w:eastAsia="Garamond" w:hAnsi="Garamond" w:cs="Garamond"/>
          <w:sz w:val="24"/>
          <w:szCs w:val="24"/>
        </w:rPr>
        <w:t>m</w:t>
      </w:r>
      <w:r w:rsidR="006F158C" w:rsidRPr="00E718BA">
        <w:rPr>
          <w:rFonts w:ascii="Garamond" w:eastAsia="Garamond" w:hAnsi="Garamond" w:cs="Garamond"/>
          <w:sz w:val="24"/>
          <w:szCs w:val="24"/>
        </w:rPr>
        <w:t xml:space="preserve">acroeconometric IO and CGE models. By linking changes in income and prices to changes in the production function and final demand, such models can be seen as an advance beyond </w:t>
      </w:r>
      <w:ins w:id="241" w:author="Jose.Ramos-Torres-Feverei" w:date="2025-03-17T17:30:00Z" w16du:dateUtc="2025-03-17T16:30:00Z">
        <w:r w:rsidR="00BD5CF2">
          <w:rPr>
            <w:rFonts w:ascii="Garamond" w:eastAsia="Garamond" w:hAnsi="Garamond" w:cs="Garamond"/>
            <w:sz w:val="24"/>
            <w:szCs w:val="24"/>
          </w:rPr>
          <w:t>‘</w:t>
        </w:r>
      </w:ins>
      <w:r w:rsidR="006F158C" w:rsidRPr="00E718BA">
        <w:rPr>
          <w:rFonts w:ascii="Garamond" w:eastAsia="Garamond" w:hAnsi="Garamond" w:cs="Garamond"/>
          <w:sz w:val="24"/>
          <w:szCs w:val="24"/>
        </w:rPr>
        <w:t>open</w:t>
      </w:r>
      <w:ins w:id="242" w:author="Jose.Ramos-Torres-Feverei" w:date="2025-03-17T17:30:00Z" w16du:dateUtc="2025-03-17T16:30:00Z">
        <w:r w:rsidR="00BD5CF2">
          <w:rPr>
            <w:rFonts w:ascii="Garamond" w:eastAsia="Garamond" w:hAnsi="Garamond" w:cs="Garamond"/>
            <w:sz w:val="24"/>
            <w:szCs w:val="24"/>
          </w:rPr>
          <w:t>’</w:t>
        </w:r>
      </w:ins>
      <w:r w:rsidR="006F158C" w:rsidRPr="00E718BA">
        <w:rPr>
          <w:rFonts w:ascii="Garamond" w:eastAsia="Garamond" w:hAnsi="Garamond" w:cs="Garamond"/>
          <w:sz w:val="24"/>
          <w:szCs w:val="24"/>
        </w:rPr>
        <w:t xml:space="preserve"> Leontief IO models. </w:t>
      </w:r>
    </w:p>
    <w:p w14:paraId="2F20AC3A" w14:textId="78763929" w:rsidR="004417A2" w:rsidRDefault="006F158C" w:rsidP="00B63CC3">
      <w:pPr>
        <w:widowControl w:val="0"/>
        <w:spacing w:after="0" w:line="276" w:lineRule="auto"/>
        <w:ind w:right="113"/>
        <w:jc w:val="both"/>
        <w:rPr>
          <w:rFonts w:ascii="Garamond" w:eastAsia="Garamond" w:hAnsi="Garamond" w:cs="Garamond"/>
          <w:sz w:val="24"/>
          <w:szCs w:val="24"/>
        </w:rPr>
      </w:pPr>
      <w:r w:rsidRPr="00E718BA">
        <w:rPr>
          <w:rFonts w:ascii="Garamond" w:eastAsia="Garamond" w:hAnsi="Garamond" w:cs="Garamond"/>
          <w:sz w:val="24"/>
          <w:szCs w:val="24"/>
        </w:rPr>
        <w:t>Althoug</w:t>
      </w:r>
      <w:r w:rsidR="00E11266">
        <w:rPr>
          <w:rFonts w:ascii="Garamond" w:eastAsia="Garamond" w:hAnsi="Garamond" w:cs="Garamond"/>
          <w:sz w:val="24"/>
          <w:szCs w:val="24"/>
        </w:rPr>
        <w:t>h</w:t>
      </w:r>
      <w:r w:rsidRPr="00E718BA">
        <w:rPr>
          <w:rFonts w:ascii="Garamond" w:eastAsia="Garamond" w:hAnsi="Garamond" w:cs="Garamond"/>
          <w:sz w:val="24"/>
          <w:szCs w:val="24"/>
        </w:rPr>
        <w:t xml:space="preserve"> </w:t>
      </w:r>
      <w:r w:rsidR="00FD6F5F">
        <w:rPr>
          <w:rFonts w:ascii="Garamond" w:eastAsia="Garamond" w:hAnsi="Garamond" w:cs="Garamond"/>
          <w:sz w:val="24"/>
          <w:szCs w:val="24"/>
        </w:rPr>
        <w:t>m</w:t>
      </w:r>
      <w:r w:rsidRPr="00E718BA">
        <w:rPr>
          <w:rFonts w:ascii="Garamond" w:eastAsia="Garamond" w:hAnsi="Garamond" w:cs="Garamond"/>
          <w:sz w:val="24"/>
          <w:szCs w:val="24"/>
        </w:rPr>
        <w:t>acroeconometric IO and CGE models capture some dynamic feedback effects, they mostly neglect the interactions between the real (i.e. non-financial) and financial sides of the economy. This is relevant</w:t>
      </w:r>
      <w:r w:rsidR="007C798D">
        <w:rPr>
          <w:rFonts w:ascii="Garamond" w:eastAsia="Garamond" w:hAnsi="Garamond" w:cs="Garamond"/>
          <w:sz w:val="24"/>
          <w:szCs w:val="24"/>
        </w:rPr>
        <w:t>,</w:t>
      </w:r>
      <w:r w:rsidRPr="00E718BA">
        <w:rPr>
          <w:rFonts w:ascii="Garamond" w:eastAsia="Garamond" w:hAnsi="Garamond" w:cs="Garamond"/>
          <w:sz w:val="24"/>
          <w:szCs w:val="24"/>
        </w:rPr>
        <w:t xml:space="preserve"> as accumulation of financial liabilities, associated with changes in government deficit, trade deficits, and private debt, may also lead to second-order effects that are not captured by the prevailing frameworks reviewed</w:t>
      </w:r>
      <w:r w:rsidR="007C798D">
        <w:rPr>
          <w:rFonts w:ascii="Garamond" w:eastAsia="Garamond" w:hAnsi="Garamond" w:cs="Garamond"/>
          <w:sz w:val="24"/>
          <w:szCs w:val="24"/>
        </w:rPr>
        <w:t>.</w:t>
      </w:r>
      <w:r w:rsidR="007C798D" w:rsidRPr="00E718BA">
        <w:rPr>
          <w:rFonts w:ascii="Garamond" w:eastAsia="Garamond" w:hAnsi="Garamond" w:cs="Garamond"/>
          <w:sz w:val="24"/>
          <w:szCs w:val="24"/>
        </w:rPr>
        <w:t xml:space="preserve"> </w:t>
      </w:r>
      <w:r w:rsidR="007C798D">
        <w:rPr>
          <w:rFonts w:ascii="Garamond" w:eastAsia="Garamond" w:hAnsi="Garamond" w:cs="Garamond"/>
          <w:sz w:val="24"/>
          <w:szCs w:val="24"/>
        </w:rPr>
        <w:t xml:space="preserve"> The only </w:t>
      </w:r>
      <w:r w:rsidRPr="00E718BA">
        <w:rPr>
          <w:rFonts w:ascii="Garamond" w:eastAsia="Garamond" w:hAnsi="Garamond" w:cs="Garamond"/>
          <w:sz w:val="24"/>
          <w:szCs w:val="24"/>
        </w:rPr>
        <w:t>exception</w:t>
      </w:r>
      <w:r w:rsidR="00E11266">
        <w:rPr>
          <w:rFonts w:ascii="Garamond" w:eastAsia="Garamond" w:hAnsi="Garamond" w:cs="Garamond"/>
          <w:sz w:val="24"/>
          <w:szCs w:val="24"/>
        </w:rPr>
        <w:t xml:space="preserve"> within our reviewed selection</w:t>
      </w:r>
      <w:r w:rsidR="007C798D">
        <w:rPr>
          <w:rFonts w:ascii="Garamond" w:eastAsia="Garamond" w:hAnsi="Garamond" w:cs="Garamond"/>
          <w:sz w:val="24"/>
          <w:szCs w:val="24"/>
        </w:rPr>
        <w:t>, is the</w:t>
      </w:r>
      <w:r w:rsidR="00E11266">
        <w:rPr>
          <w:rFonts w:ascii="Garamond" w:eastAsia="Garamond" w:hAnsi="Garamond" w:cs="Garamond"/>
          <w:sz w:val="24"/>
          <w:szCs w:val="24"/>
        </w:rPr>
        <w:t xml:space="preserve"> </w:t>
      </w:r>
      <w:r w:rsidR="00DC184D">
        <w:rPr>
          <w:rFonts w:ascii="Garamond" w:eastAsia="Garamond" w:hAnsi="Garamond" w:cs="Garamond"/>
          <w:sz w:val="24"/>
          <w:szCs w:val="24"/>
        </w:rPr>
        <w:t>s</w:t>
      </w:r>
      <w:r w:rsidRPr="00E718BA">
        <w:rPr>
          <w:rFonts w:ascii="Garamond" w:eastAsia="Garamond" w:hAnsi="Garamond" w:cs="Garamond"/>
          <w:sz w:val="24"/>
          <w:szCs w:val="24"/>
        </w:rPr>
        <w:t>tock-</w:t>
      </w:r>
      <w:r w:rsidR="00DC184D">
        <w:rPr>
          <w:rFonts w:ascii="Garamond" w:eastAsia="Garamond" w:hAnsi="Garamond" w:cs="Garamond"/>
          <w:sz w:val="24"/>
          <w:szCs w:val="24"/>
        </w:rPr>
        <w:t>f</w:t>
      </w:r>
      <w:r w:rsidRPr="00E718BA">
        <w:rPr>
          <w:rFonts w:ascii="Garamond" w:eastAsia="Garamond" w:hAnsi="Garamond" w:cs="Garamond"/>
          <w:sz w:val="24"/>
          <w:szCs w:val="24"/>
        </w:rPr>
        <w:t xml:space="preserve">low </w:t>
      </w:r>
      <w:r w:rsidR="00DC184D">
        <w:rPr>
          <w:rFonts w:ascii="Garamond" w:eastAsia="Garamond" w:hAnsi="Garamond" w:cs="Garamond"/>
          <w:sz w:val="24"/>
          <w:szCs w:val="24"/>
        </w:rPr>
        <w:t>c</w:t>
      </w:r>
      <w:r w:rsidRPr="00E718BA">
        <w:rPr>
          <w:rFonts w:ascii="Garamond" w:eastAsia="Garamond" w:hAnsi="Garamond" w:cs="Garamond"/>
          <w:sz w:val="24"/>
          <w:szCs w:val="24"/>
        </w:rPr>
        <w:t>onsistent (SFC) approach</w:t>
      </w:r>
      <w:r w:rsidR="00E11266">
        <w:rPr>
          <w:rFonts w:ascii="Garamond" w:eastAsia="Garamond" w:hAnsi="Garamond" w:cs="Garamond"/>
          <w:sz w:val="24"/>
          <w:szCs w:val="24"/>
        </w:rPr>
        <w:t xml:space="preserve"> used by Di Domenico et al (2023)</w:t>
      </w:r>
      <w:r w:rsidRPr="00E718BA">
        <w:rPr>
          <w:rFonts w:ascii="Garamond" w:eastAsia="Garamond" w:hAnsi="Garamond" w:cs="Garamond"/>
          <w:sz w:val="24"/>
          <w:szCs w:val="24"/>
          <w:vertAlign w:val="superscript"/>
        </w:rPr>
        <w:footnoteReference w:id="13"/>
      </w:r>
      <w:r w:rsidRPr="00E718BA">
        <w:rPr>
          <w:rFonts w:ascii="Garamond" w:eastAsia="Garamond" w:hAnsi="Garamond" w:cs="Garamond"/>
          <w:sz w:val="24"/>
          <w:szCs w:val="24"/>
        </w:rPr>
        <w:t xml:space="preserve">. </w:t>
      </w:r>
      <w:r w:rsidR="00E11266">
        <w:rPr>
          <w:rFonts w:ascii="Garamond" w:eastAsia="Garamond" w:hAnsi="Garamond" w:cs="Garamond"/>
          <w:sz w:val="24"/>
          <w:szCs w:val="24"/>
        </w:rPr>
        <w:t xml:space="preserve">These authors </w:t>
      </w:r>
      <w:r w:rsidR="00E11266" w:rsidRPr="00E718BA">
        <w:rPr>
          <w:rFonts w:ascii="Garamond" w:eastAsia="Garamond" w:hAnsi="Garamond" w:cs="Garamond"/>
          <w:sz w:val="24"/>
          <w:szCs w:val="24"/>
        </w:rPr>
        <w:t>combin</w:t>
      </w:r>
      <w:r w:rsidR="00E11266">
        <w:rPr>
          <w:rFonts w:ascii="Garamond" w:eastAsia="Garamond" w:hAnsi="Garamond" w:cs="Garamond"/>
          <w:sz w:val="24"/>
          <w:szCs w:val="24"/>
        </w:rPr>
        <w:t>e</w:t>
      </w:r>
      <w:r w:rsidR="00E11266" w:rsidRPr="00E718BA">
        <w:rPr>
          <w:rFonts w:ascii="Garamond" w:eastAsia="Garamond" w:hAnsi="Garamond" w:cs="Garamond"/>
          <w:sz w:val="24"/>
          <w:szCs w:val="24"/>
        </w:rPr>
        <w:t xml:space="preserve"> </w:t>
      </w:r>
      <w:r w:rsidRPr="00E718BA">
        <w:rPr>
          <w:rFonts w:ascii="Garamond" w:eastAsia="Garamond" w:hAnsi="Garamond" w:cs="Garamond"/>
          <w:sz w:val="24"/>
          <w:szCs w:val="24"/>
        </w:rPr>
        <w:t xml:space="preserve">SFC and IO approaches with an </w:t>
      </w:r>
      <w:r w:rsidR="00561452">
        <w:rPr>
          <w:rFonts w:ascii="Garamond" w:eastAsia="Garamond" w:hAnsi="Garamond" w:cs="Garamond"/>
          <w:sz w:val="24"/>
          <w:szCs w:val="24"/>
        </w:rPr>
        <w:t>a</w:t>
      </w:r>
      <w:r w:rsidRPr="00E718BA">
        <w:rPr>
          <w:rFonts w:ascii="Garamond" w:eastAsia="Garamond" w:hAnsi="Garamond" w:cs="Garamond"/>
          <w:sz w:val="24"/>
          <w:szCs w:val="24"/>
        </w:rPr>
        <w:t>gent</w:t>
      </w:r>
      <w:r w:rsidR="00561452">
        <w:rPr>
          <w:rFonts w:ascii="Garamond" w:eastAsia="Garamond" w:hAnsi="Garamond" w:cs="Garamond"/>
          <w:sz w:val="24"/>
          <w:szCs w:val="24"/>
        </w:rPr>
        <w:t>-b</w:t>
      </w:r>
      <w:r w:rsidRPr="00E718BA">
        <w:rPr>
          <w:rFonts w:ascii="Garamond" w:eastAsia="Garamond" w:hAnsi="Garamond" w:cs="Garamond"/>
          <w:sz w:val="24"/>
          <w:szCs w:val="24"/>
        </w:rPr>
        <w:t xml:space="preserve">ased </w:t>
      </w:r>
      <w:r w:rsidR="00561452">
        <w:rPr>
          <w:rFonts w:ascii="Garamond" w:eastAsia="Garamond" w:hAnsi="Garamond" w:cs="Garamond"/>
          <w:sz w:val="24"/>
          <w:szCs w:val="24"/>
        </w:rPr>
        <w:t>m</w:t>
      </w:r>
      <w:r w:rsidRPr="00E718BA">
        <w:rPr>
          <w:rFonts w:ascii="Garamond" w:eastAsia="Garamond" w:hAnsi="Garamond" w:cs="Garamond"/>
          <w:sz w:val="24"/>
          <w:szCs w:val="24"/>
        </w:rPr>
        <w:t xml:space="preserve">odel (ABM), </w:t>
      </w:r>
      <w:r w:rsidR="00F91B90">
        <w:rPr>
          <w:rFonts w:ascii="Garamond" w:eastAsia="Garamond" w:hAnsi="Garamond" w:cs="Garamond"/>
          <w:sz w:val="24"/>
          <w:szCs w:val="24"/>
        </w:rPr>
        <w:t xml:space="preserve">to consider </w:t>
      </w:r>
      <w:r w:rsidRPr="00E718BA">
        <w:rPr>
          <w:rFonts w:ascii="Garamond" w:eastAsia="Garamond" w:hAnsi="Garamond" w:cs="Garamond"/>
          <w:sz w:val="24"/>
          <w:szCs w:val="24"/>
        </w:rPr>
        <w:t>the dynamic</w:t>
      </w:r>
      <w:r w:rsidR="00F91B90">
        <w:rPr>
          <w:rFonts w:ascii="Garamond" w:eastAsia="Garamond" w:hAnsi="Garamond" w:cs="Garamond"/>
          <w:sz w:val="24"/>
          <w:szCs w:val="24"/>
        </w:rPr>
        <w:t xml:space="preserve"> interaction of</w:t>
      </w:r>
      <w:r w:rsidRPr="00E718BA">
        <w:rPr>
          <w:rFonts w:ascii="Garamond" w:eastAsia="Garamond" w:hAnsi="Garamond" w:cs="Garamond"/>
          <w:sz w:val="24"/>
          <w:szCs w:val="24"/>
        </w:rPr>
        <w:t xml:space="preserve"> the real and financial sector</w:t>
      </w:r>
      <w:r w:rsidR="00F91B90">
        <w:rPr>
          <w:rFonts w:ascii="Garamond" w:eastAsia="Garamond" w:hAnsi="Garamond" w:cs="Garamond"/>
          <w:sz w:val="24"/>
          <w:szCs w:val="24"/>
        </w:rPr>
        <w:t>s</w:t>
      </w:r>
      <w:r w:rsidRPr="00E718BA">
        <w:rPr>
          <w:rFonts w:ascii="Garamond" w:eastAsia="Garamond" w:hAnsi="Garamond" w:cs="Garamond"/>
          <w:sz w:val="24"/>
          <w:szCs w:val="24"/>
        </w:rPr>
        <w:t xml:space="preserve">, </w:t>
      </w:r>
      <w:r w:rsidR="00F91B90">
        <w:rPr>
          <w:rFonts w:ascii="Garamond" w:eastAsia="Garamond" w:hAnsi="Garamond" w:cs="Garamond"/>
          <w:sz w:val="24"/>
          <w:szCs w:val="24"/>
        </w:rPr>
        <w:t xml:space="preserve">including </w:t>
      </w:r>
      <w:r w:rsidRPr="00E718BA">
        <w:rPr>
          <w:rFonts w:ascii="Garamond" w:eastAsia="Garamond" w:hAnsi="Garamond" w:cs="Garamond"/>
          <w:sz w:val="24"/>
          <w:szCs w:val="24"/>
        </w:rPr>
        <w:t>rebound effects.</w:t>
      </w:r>
    </w:p>
    <w:p w14:paraId="2F20C300" w14:textId="016FC42D" w:rsidR="004E62C9" w:rsidRPr="00E718BA" w:rsidRDefault="004E62C9" w:rsidP="004E62C9">
      <w:pPr>
        <w:widowControl w:val="0"/>
        <w:spacing w:after="0" w:line="276" w:lineRule="auto"/>
        <w:ind w:right="111"/>
        <w:jc w:val="both"/>
        <w:rPr>
          <w:rFonts w:ascii="Garamond" w:eastAsia="Garamond" w:hAnsi="Garamond" w:cs="Garamond"/>
          <w:sz w:val="24"/>
          <w:szCs w:val="24"/>
        </w:rPr>
      </w:pPr>
      <w:r w:rsidRPr="00E718BA">
        <w:rPr>
          <w:rFonts w:ascii="Garamond" w:eastAsia="Garamond" w:hAnsi="Garamond" w:cs="Garamond"/>
          <w:sz w:val="24"/>
          <w:szCs w:val="24"/>
        </w:rPr>
        <w:t xml:space="preserve">The </w:t>
      </w:r>
      <w:r>
        <w:rPr>
          <w:rFonts w:ascii="Garamond" w:eastAsia="Garamond" w:hAnsi="Garamond" w:cs="Garamond"/>
          <w:sz w:val="24"/>
          <w:szCs w:val="24"/>
        </w:rPr>
        <w:t xml:space="preserve">broader </w:t>
      </w:r>
      <w:r w:rsidRPr="00E718BA">
        <w:rPr>
          <w:rFonts w:ascii="Garamond" w:eastAsia="Garamond" w:hAnsi="Garamond" w:cs="Garamond"/>
          <w:sz w:val="24"/>
          <w:szCs w:val="24"/>
        </w:rPr>
        <w:t>CE literature often highlights the critical relevance of rebound effects for the CE transition</w:t>
      </w:r>
      <w:r w:rsidR="00E70ECE">
        <w:rPr>
          <w:rFonts w:ascii="Garamond" w:eastAsia="Garamond" w:hAnsi="Garamond" w:cs="Garamond"/>
          <w:sz w:val="24"/>
          <w:szCs w:val="24"/>
        </w:rPr>
        <w:t xml:space="preserve"> (</w:t>
      </w:r>
      <w:r w:rsidR="00004B99">
        <w:rPr>
          <w:rFonts w:ascii="Garamond" w:eastAsia="Garamond" w:hAnsi="Garamond" w:cs="Garamond"/>
          <w:sz w:val="24"/>
          <w:szCs w:val="24"/>
        </w:rPr>
        <w:t>Zink and Geyer, 2017; Font Vivanco, 2022; and Lowe et al., 2024)</w:t>
      </w:r>
      <w:r w:rsidRPr="00E718BA">
        <w:rPr>
          <w:rFonts w:ascii="Garamond" w:eastAsia="Garamond" w:hAnsi="Garamond" w:cs="Garamond"/>
          <w:sz w:val="24"/>
          <w:szCs w:val="24"/>
        </w:rPr>
        <w:t xml:space="preserve">, as technological changes </w:t>
      </w:r>
      <w:r>
        <w:rPr>
          <w:rFonts w:ascii="Garamond" w:eastAsia="Garamond" w:hAnsi="Garamond" w:cs="Garamond"/>
          <w:sz w:val="24"/>
          <w:szCs w:val="24"/>
        </w:rPr>
        <w:t>and</w:t>
      </w:r>
      <w:r w:rsidRPr="00E718BA">
        <w:rPr>
          <w:rFonts w:ascii="Garamond" w:eastAsia="Garamond" w:hAnsi="Garamond" w:cs="Garamond"/>
          <w:sz w:val="24"/>
          <w:szCs w:val="24"/>
        </w:rPr>
        <w:t xml:space="preserve"> shifts in demand composition, are expected to </w:t>
      </w:r>
      <w:r>
        <w:rPr>
          <w:rFonts w:ascii="Garamond" w:eastAsia="Garamond" w:hAnsi="Garamond" w:cs="Garamond"/>
          <w:sz w:val="24"/>
          <w:szCs w:val="24"/>
        </w:rPr>
        <w:t>impact</w:t>
      </w:r>
      <w:r w:rsidRPr="00E718BA">
        <w:rPr>
          <w:rFonts w:ascii="Garamond" w:eastAsia="Garamond" w:hAnsi="Garamond" w:cs="Garamond"/>
          <w:sz w:val="24"/>
          <w:szCs w:val="24"/>
        </w:rPr>
        <w:t xml:space="preserve"> relative prices and disposable income. These changes may subsequently affect product demand, increasing material consumption and emissions, </w:t>
      </w:r>
      <w:r>
        <w:rPr>
          <w:rFonts w:ascii="Garamond" w:eastAsia="Garamond" w:hAnsi="Garamond" w:cs="Garamond"/>
          <w:sz w:val="24"/>
          <w:szCs w:val="24"/>
        </w:rPr>
        <w:t>as well as impacting</w:t>
      </w:r>
      <w:r w:rsidRPr="00E718BA">
        <w:rPr>
          <w:rFonts w:ascii="Garamond" w:eastAsia="Garamond" w:hAnsi="Garamond" w:cs="Garamond"/>
          <w:sz w:val="24"/>
          <w:szCs w:val="24"/>
        </w:rPr>
        <w:t xml:space="preserve"> socio-economic </w:t>
      </w:r>
      <w:r>
        <w:rPr>
          <w:rFonts w:ascii="Garamond" w:eastAsia="Garamond" w:hAnsi="Garamond" w:cs="Garamond"/>
          <w:sz w:val="24"/>
          <w:szCs w:val="24"/>
        </w:rPr>
        <w:t xml:space="preserve">and environmental </w:t>
      </w:r>
      <w:r w:rsidRPr="00E718BA">
        <w:rPr>
          <w:rFonts w:ascii="Garamond" w:eastAsia="Garamond" w:hAnsi="Garamond" w:cs="Garamond"/>
          <w:sz w:val="24"/>
          <w:szCs w:val="24"/>
        </w:rPr>
        <w:t xml:space="preserve">variables. </w:t>
      </w:r>
      <w:r>
        <w:rPr>
          <w:rFonts w:ascii="Garamond" w:eastAsia="Garamond" w:hAnsi="Garamond" w:cs="Garamond"/>
          <w:sz w:val="24"/>
          <w:szCs w:val="24"/>
        </w:rPr>
        <w:t>A</w:t>
      </w:r>
      <w:r w:rsidRPr="00E718BA">
        <w:rPr>
          <w:rFonts w:ascii="Garamond" w:eastAsia="Garamond" w:hAnsi="Garamond" w:cs="Garamond"/>
          <w:sz w:val="24"/>
          <w:szCs w:val="24"/>
        </w:rPr>
        <w:t xml:space="preserve">lthough CGE and </w:t>
      </w:r>
      <w:r>
        <w:rPr>
          <w:rFonts w:ascii="Garamond" w:eastAsia="Garamond" w:hAnsi="Garamond" w:cs="Garamond"/>
          <w:sz w:val="24"/>
          <w:szCs w:val="24"/>
        </w:rPr>
        <w:t>m</w:t>
      </w:r>
      <w:r w:rsidRPr="00E718BA">
        <w:rPr>
          <w:rFonts w:ascii="Garamond" w:eastAsia="Garamond" w:hAnsi="Garamond" w:cs="Garamond"/>
          <w:sz w:val="24"/>
          <w:szCs w:val="24"/>
        </w:rPr>
        <w:t xml:space="preserve">acroeconometric IO approaches </w:t>
      </w:r>
      <w:r>
        <w:rPr>
          <w:rFonts w:ascii="Garamond" w:eastAsia="Garamond" w:hAnsi="Garamond" w:cs="Garamond"/>
          <w:sz w:val="24"/>
          <w:szCs w:val="24"/>
        </w:rPr>
        <w:t xml:space="preserve">can </w:t>
      </w:r>
      <w:r w:rsidRPr="00E718BA">
        <w:rPr>
          <w:rFonts w:ascii="Garamond" w:eastAsia="Garamond" w:hAnsi="Garamond" w:cs="Garamond"/>
          <w:sz w:val="24"/>
          <w:szCs w:val="24"/>
        </w:rPr>
        <w:t>partially capture th</w:t>
      </w:r>
      <w:r>
        <w:rPr>
          <w:rFonts w:ascii="Garamond" w:eastAsia="Garamond" w:hAnsi="Garamond" w:cs="Garamond"/>
          <w:sz w:val="24"/>
          <w:szCs w:val="24"/>
        </w:rPr>
        <w:t>ese dynamics</w:t>
      </w:r>
      <w:r w:rsidRPr="00E718BA">
        <w:rPr>
          <w:rFonts w:ascii="Garamond" w:eastAsia="Garamond" w:hAnsi="Garamond" w:cs="Garamond"/>
          <w:sz w:val="24"/>
          <w:szCs w:val="24"/>
        </w:rPr>
        <w:t xml:space="preserve">, this can be improved </w:t>
      </w:r>
      <w:r>
        <w:rPr>
          <w:rFonts w:ascii="Garamond" w:eastAsia="Garamond" w:hAnsi="Garamond" w:cs="Garamond"/>
          <w:sz w:val="24"/>
          <w:szCs w:val="24"/>
        </w:rPr>
        <w:t xml:space="preserve">upon </w:t>
      </w:r>
      <w:r w:rsidRPr="00E718BA">
        <w:rPr>
          <w:rFonts w:ascii="Garamond" w:eastAsia="Garamond" w:hAnsi="Garamond" w:cs="Garamond"/>
          <w:sz w:val="24"/>
          <w:szCs w:val="24"/>
        </w:rPr>
        <w:t xml:space="preserve">by the </w:t>
      </w:r>
      <w:r w:rsidRPr="00273C7E">
        <w:rPr>
          <w:rFonts w:ascii="Garamond" w:eastAsia="Garamond" w:hAnsi="Garamond" w:cs="Garamond"/>
          <w:sz w:val="24"/>
          <w:szCs w:val="24"/>
        </w:rPr>
        <w:t xml:space="preserve">use of </w:t>
      </w:r>
      <w:r w:rsidRPr="009F042B">
        <w:rPr>
          <w:rFonts w:ascii="Garamond" w:eastAsia="Garamond" w:hAnsi="Garamond" w:cs="Garamond"/>
          <w:sz w:val="24"/>
          <w:szCs w:val="24"/>
        </w:rPr>
        <w:t>FTT</w:t>
      </w:r>
      <w:r w:rsidRPr="00273C7E">
        <w:rPr>
          <w:rFonts w:ascii="Garamond" w:eastAsia="Garamond" w:hAnsi="Garamond" w:cs="Garamond"/>
          <w:sz w:val="24"/>
          <w:szCs w:val="24"/>
        </w:rPr>
        <w:t xml:space="preserve"> models</w:t>
      </w:r>
      <w:r w:rsidRPr="00E718BA">
        <w:rPr>
          <w:rFonts w:ascii="Garamond" w:eastAsia="Garamond" w:hAnsi="Garamond" w:cs="Garamond"/>
          <w:sz w:val="24"/>
          <w:szCs w:val="24"/>
        </w:rPr>
        <w:t xml:space="preserve">, as in Shih et al. (2024), or by the use </w:t>
      </w:r>
      <w:r>
        <w:rPr>
          <w:rFonts w:ascii="Garamond" w:eastAsia="Garamond" w:hAnsi="Garamond" w:cs="Garamond"/>
          <w:sz w:val="24"/>
          <w:szCs w:val="24"/>
        </w:rPr>
        <w:t xml:space="preserve">of </w:t>
      </w:r>
      <w:r w:rsidRPr="00E718BA">
        <w:rPr>
          <w:rFonts w:ascii="Garamond" w:eastAsia="Garamond" w:hAnsi="Garamond" w:cs="Garamond"/>
          <w:sz w:val="24"/>
          <w:szCs w:val="24"/>
        </w:rPr>
        <w:t>ABM</w:t>
      </w:r>
      <w:r w:rsidR="00A34A19">
        <w:rPr>
          <w:rStyle w:val="FootnoteReference"/>
          <w:rFonts w:ascii="Garamond" w:eastAsia="Garamond" w:hAnsi="Garamond" w:cs="Garamond"/>
          <w:sz w:val="24"/>
          <w:szCs w:val="24"/>
        </w:rPr>
        <w:footnoteReference w:id="14"/>
      </w:r>
      <w:r w:rsidRPr="00E718BA">
        <w:rPr>
          <w:rFonts w:ascii="Garamond" w:eastAsia="Garamond" w:hAnsi="Garamond" w:cs="Garamond"/>
          <w:sz w:val="24"/>
          <w:szCs w:val="24"/>
        </w:rPr>
        <w:t>, as has been recently done by Di Domenico et al (2023) and Safarzynska et al. (2023)</w:t>
      </w:r>
      <w:r>
        <w:rPr>
          <w:rFonts w:ascii="Garamond" w:eastAsia="Garamond" w:hAnsi="Garamond" w:cs="Garamond"/>
          <w:sz w:val="24"/>
          <w:szCs w:val="24"/>
        </w:rPr>
        <w:t>.</w:t>
      </w:r>
    </w:p>
    <w:p w14:paraId="65BAB32A" w14:textId="77777777" w:rsidR="0097240D" w:rsidRDefault="0097240D" w:rsidP="00B63CC3">
      <w:pPr>
        <w:widowControl w:val="0"/>
        <w:spacing w:after="0" w:line="276" w:lineRule="auto"/>
        <w:ind w:right="113"/>
        <w:jc w:val="both"/>
        <w:rPr>
          <w:rFonts w:ascii="Garamond" w:eastAsia="Garamond" w:hAnsi="Garamond" w:cs="Garamond"/>
          <w:sz w:val="24"/>
          <w:szCs w:val="24"/>
        </w:rPr>
      </w:pPr>
    </w:p>
    <w:p w14:paraId="3519F002" w14:textId="726095E4" w:rsidR="00B63CC3" w:rsidRPr="006E77EB" w:rsidRDefault="00B63CC3" w:rsidP="006E77EB">
      <w:pPr>
        <w:widowControl w:val="0"/>
        <w:spacing w:after="0" w:line="276" w:lineRule="auto"/>
        <w:ind w:right="113"/>
        <w:jc w:val="both"/>
        <w:rPr>
          <w:rFonts w:ascii="Garamond" w:eastAsia="Garamond" w:hAnsi="Garamond" w:cs="Garamond"/>
          <w:i/>
          <w:iCs/>
          <w:sz w:val="24"/>
          <w:szCs w:val="24"/>
        </w:rPr>
      </w:pPr>
      <w:r w:rsidRPr="006E77EB">
        <w:rPr>
          <w:rFonts w:ascii="Garamond" w:eastAsia="Garamond" w:hAnsi="Garamond" w:cs="Garamond"/>
          <w:i/>
          <w:iCs/>
          <w:sz w:val="24"/>
          <w:szCs w:val="24"/>
        </w:rPr>
        <w:t>4.4 Modelling assumptions</w:t>
      </w:r>
    </w:p>
    <w:p w14:paraId="59E2FB6C" w14:textId="111036C9" w:rsidR="007C798D" w:rsidRPr="006E77EB" w:rsidRDefault="00206029" w:rsidP="000B6A2C">
      <w:pPr>
        <w:widowControl w:val="0"/>
        <w:spacing w:after="0" w:line="276" w:lineRule="auto"/>
        <w:ind w:right="111"/>
        <w:jc w:val="both"/>
        <w:rPr>
          <w:rFonts w:ascii="Garamond" w:eastAsia="Garamond" w:hAnsi="Garamond" w:cs="Garamond"/>
          <w:sz w:val="24"/>
          <w:szCs w:val="24"/>
        </w:rPr>
      </w:pPr>
      <w:r>
        <w:rPr>
          <w:rFonts w:ascii="Garamond" w:eastAsia="Garamond" w:hAnsi="Garamond" w:cs="Garamond"/>
          <w:sz w:val="24"/>
          <w:szCs w:val="24"/>
        </w:rPr>
        <w:t xml:space="preserve">A fourth main gap in the literature </w:t>
      </w:r>
      <w:r w:rsidR="00F91B90">
        <w:rPr>
          <w:rFonts w:ascii="Garamond" w:eastAsia="Garamond" w:hAnsi="Garamond" w:cs="Garamond"/>
          <w:sz w:val="24"/>
          <w:szCs w:val="24"/>
        </w:rPr>
        <w:t>relates</w:t>
      </w:r>
      <w:r>
        <w:rPr>
          <w:rFonts w:ascii="Garamond" w:eastAsia="Garamond" w:hAnsi="Garamond" w:cs="Garamond"/>
          <w:sz w:val="24"/>
          <w:szCs w:val="24"/>
        </w:rPr>
        <w:t xml:space="preserve"> to</w:t>
      </w:r>
      <w:r w:rsidR="006F158C" w:rsidRPr="00E718BA">
        <w:rPr>
          <w:rFonts w:ascii="Garamond" w:eastAsia="Garamond" w:hAnsi="Garamond" w:cs="Garamond"/>
          <w:sz w:val="24"/>
          <w:szCs w:val="24"/>
        </w:rPr>
        <w:t xml:space="preserve"> </w:t>
      </w:r>
      <w:r w:rsidR="0001361D">
        <w:rPr>
          <w:rFonts w:ascii="Garamond" w:eastAsia="Garamond" w:hAnsi="Garamond" w:cs="Garamond"/>
          <w:sz w:val="24"/>
          <w:szCs w:val="24"/>
        </w:rPr>
        <w:t>modelling assumptions,</w:t>
      </w:r>
      <w:r w:rsidR="009C729F">
        <w:rPr>
          <w:rFonts w:ascii="Garamond" w:eastAsia="Garamond" w:hAnsi="Garamond" w:cs="Garamond"/>
          <w:sz w:val="24"/>
          <w:szCs w:val="24"/>
        </w:rPr>
        <w:t xml:space="preserve"> embedded in the alternative </w:t>
      </w:r>
      <w:r w:rsidR="009C729F">
        <w:rPr>
          <w:rFonts w:ascii="Garamond" w:eastAsia="Garamond" w:hAnsi="Garamond" w:cs="Garamond"/>
          <w:sz w:val="24"/>
          <w:szCs w:val="24"/>
        </w:rPr>
        <w:lastRenderedPageBreak/>
        <w:t>modelling framework used (Leontief IO, macroeconom</w:t>
      </w:r>
      <w:r w:rsidR="00675DEB">
        <w:rPr>
          <w:rFonts w:ascii="Garamond" w:eastAsia="Garamond" w:hAnsi="Garamond" w:cs="Garamond"/>
          <w:sz w:val="24"/>
          <w:szCs w:val="24"/>
        </w:rPr>
        <w:t>e</w:t>
      </w:r>
      <w:r w:rsidR="009C729F">
        <w:rPr>
          <w:rFonts w:ascii="Garamond" w:eastAsia="Garamond" w:hAnsi="Garamond" w:cs="Garamond"/>
          <w:sz w:val="24"/>
          <w:szCs w:val="24"/>
        </w:rPr>
        <w:t>tric IO and CGE)</w:t>
      </w:r>
      <w:r w:rsidR="0001361D">
        <w:rPr>
          <w:rFonts w:ascii="Garamond" w:eastAsia="Garamond" w:hAnsi="Garamond" w:cs="Garamond"/>
          <w:sz w:val="24"/>
          <w:szCs w:val="24"/>
        </w:rPr>
        <w:t xml:space="preserve"> </w:t>
      </w:r>
      <w:r w:rsidR="009C729F">
        <w:rPr>
          <w:rFonts w:ascii="Garamond" w:eastAsia="Garamond" w:hAnsi="Garamond" w:cs="Garamond"/>
          <w:sz w:val="24"/>
          <w:szCs w:val="24"/>
        </w:rPr>
        <w:t xml:space="preserve">and </w:t>
      </w:r>
      <w:r w:rsidR="00F91B90">
        <w:rPr>
          <w:rFonts w:ascii="Garamond" w:eastAsia="Garamond" w:hAnsi="Garamond" w:cs="Garamond"/>
          <w:sz w:val="24"/>
          <w:szCs w:val="24"/>
        </w:rPr>
        <w:t>how</w:t>
      </w:r>
      <w:r w:rsidR="006F158C" w:rsidRPr="00E718BA">
        <w:rPr>
          <w:rFonts w:ascii="Garamond" w:eastAsia="Garamond" w:hAnsi="Garamond" w:cs="Garamond"/>
          <w:sz w:val="24"/>
          <w:szCs w:val="24"/>
        </w:rPr>
        <w:t xml:space="preserve"> CE </w:t>
      </w:r>
      <w:r w:rsidR="009C729F">
        <w:rPr>
          <w:rFonts w:ascii="Garamond" w:eastAsia="Garamond" w:hAnsi="Garamond" w:cs="Garamond"/>
          <w:sz w:val="24"/>
          <w:szCs w:val="24"/>
        </w:rPr>
        <w:t>interventions</w:t>
      </w:r>
      <w:r w:rsidR="00F91B90">
        <w:rPr>
          <w:rFonts w:ascii="Garamond" w:eastAsia="Garamond" w:hAnsi="Garamond" w:cs="Garamond"/>
          <w:sz w:val="24"/>
          <w:szCs w:val="24"/>
        </w:rPr>
        <w:t xml:space="preserve"> are </w:t>
      </w:r>
      <w:r w:rsidR="0001361D">
        <w:rPr>
          <w:rFonts w:ascii="Garamond" w:eastAsia="Garamond" w:hAnsi="Garamond" w:cs="Garamond"/>
          <w:sz w:val="24"/>
          <w:szCs w:val="24"/>
        </w:rPr>
        <w:t xml:space="preserve">introduced in </w:t>
      </w:r>
      <w:r w:rsidR="00F91B90">
        <w:rPr>
          <w:rFonts w:ascii="Garamond" w:eastAsia="Garamond" w:hAnsi="Garamond" w:cs="Garamond"/>
          <w:sz w:val="24"/>
          <w:szCs w:val="24"/>
        </w:rPr>
        <w:t>model</w:t>
      </w:r>
      <w:r w:rsidR="0001361D">
        <w:rPr>
          <w:rFonts w:ascii="Garamond" w:eastAsia="Garamond" w:hAnsi="Garamond" w:cs="Garamond"/>
          <w:sz w:val="24"/>
          <w:szCs w:val="24"/>
        </w:rPr>
        <w:t>s</w:t>
      </w:r>
      <w:r>
        <w:rPr>
          <w:rFonts w:ascii="Garamond" w:eastAsia="Garamond" w:hAnsi="Garamond" w:cs="Garamond"/>
          <w:sz w:val="24"/>
          <w:szCs w:val="24"/>
        </w:rPr>
        <w:t xml:space="preserve">. </w:t>
      </w:r>
      <w:r w:rsidR="000B6A2C">
        <w:rPr>
          <w:rFonts w:ascii="Garamond" w:eastAsia="Garamond" w:hAnsi="Garamond" w:cs="Garamond"/>
          <w:sz w:val="24"/>
          <w:szCs w:val="24"/>
        </w:rPr>
        <w:t>In a</w:t>
      </w:r>
      <w:r>
        <w:rPr>
          <w:rFonts w:ascii="Garamond" w:eastAsia="Garamond" w:hAnsi="Garamond" w:cs="Garamond"/>
          <w:sz w:val="24"/>
          <w:szCs w:val="24"/>
        </w:rPr>
        <w:t>ll the surveyed approaches</w:t>
      </w:r>
      <w:r w:rsidR="000B6A2C">
        <w:rPr>
          <w:rFonts w:ascii="Garamond" w:eastAsia="Garamond" w:hAnsi="Garamond" w:cs="Garamond"/>
          <w:sz w:val="24"/>
          <w:szCs w:val="24"/>
        </w:rPr>
        <w:t>, the majority of the literature</w:t>
      </w:r>
      <w:r>
        <w:rPr>
          <w:rFonts w:ascii="Garamond" w:eastAsia="Garamond" w:hAnsi="Garamond" w:cs="Garamond"/>
          <w:sz w:val="24"/>
          <w:szCs w:val="24"/>
        </w:rPr>
        <w:t xml:space="preserve"> </w:t>
      </w:r>
      <w:r w:rsidR="00F91B90">
        <w:rPr>
          <w:rFonts w:ascii="Garamond" w:eastAsia="Garamond" w:hAnsi="Garamond" w:cs="Garamond"/>
          <w:sz w:val="24"/>
          <w:szCs w:val="24"/>
        </w:rPr>
        <w:t>introduce</w:t>
      </w:r>
      <w:r w:rsidR="000B6A2C">
        <w:rPr>
          <w:rFonts w:ascii="Garamond" w:eastAsia="Garamond" w:hAnsi="Garamond" w:cs="Garamond"/>
          <w:sz w:val="24"/>
          <w:szCs w:val="24"/>
        </w:rPr>
        <w:t>s</w:t>
      </w:r>
      <w:r w:rsidR="006F158C" w:rsidRPr="00E718BA">
        <w:rPr>
          <w:rFonts w:ascii="Garamond" w:eastAsia="Garamond" w:hAnsi="Garamond" w:cs="Garamond"/>
          <w:sz w:val="24"/>
          <w:szCs w:val="24"/>
        </w:rPr>
        <w:t xml:space="preserve"> techn</w:t>
      </w:r>
      <w:r w:rsidR="00FC149E">
        <w:rPr>
          <w:rFonts w:ascii="Garamond" w:eastAsia="Garamond" w:hAnsi="Garamond" w:cs="Garamond"/>
          <w:sz w:val="24"/>
          <w:szCs w:val="24"/>
        </w:rPr>
        <w:t>olog</w:t>
      </w:r>
      <w:r w:rsidR="006F158C" w:rsidRPr="00E718BA">
        <w:rPr>
          <w:rFonts w:ascii="Garamond" w:eastAsia="Garamond" w:hAnsi="Garamond" w:cs="Garamond"/>
          <w:sz w:val="24"/>
          <w:szCs w:val="24"/>
        </w:rPr>
        <w:t>ical change</w:t>
      </w:r>
      <w:r w:rsidR="000B6A2C">
        <w:rPr>
          <w:rFonts w:ascii="Garamond" w:eastAsia="Garamond" w:hAnsi="Garamond" w:cs="Garamond"/>
          <w:sz w:val="24"/>
          <w:szCs w:val="24"/>
        </w:rPr>
        <w:t>s</w:t>
      </w:r>
      <w:r w:rsidR="00225684">
        <w:rPr>
          <w:rFonts w:ascii="Garamond" w:eastAsia="Garamond" w:hAnsi="Garamond" w:cs="Garamond"/>
          <w:sz w:val="24"/>
          <w:szCs w:val="24"/>
        </w:rPr>
        <w:t xml:space="preserve"> (associated with the CE interventions)</w:t>
      </w:r>
      <w:r w:rsidR="00F91B90">
        <w:rPr>
          <w:rFonts w:ascii="Garamond" w:eastAsia="Garamond" w:hAnsi="Garamond" w:cs="Garamond"/>
          <w:sz w:val="24"/>
          <w:szCs w:val="24"/>
        </w:rPr>
        <w:t xml:space="preserve"> exogenously, with</w:t>
      </w:r>
      <w:r w:rsidR="006F158C" w:rsidRPr="00E718BA">
        <w:rPr>
          <w:rFonts w:ascii="Garamond" w:eastAsia="Garamond" w:hAnsi="Garamond" w:cs="Garamond"/>
          <w:sz w:val="24"/>
          <w:szCs w:val="24"/>
        </w:rPr>
        <w:t xml:space="preserve"> </w:t>
      </w:r>
      <w:r w:rsidR="00F91B90">
        <w:rPr>
          <w:rFonts w:ascii="Garamond" w:eastAsia="Garamond" w:hAnsi="Garamond" w:cs="Garamond"/>
          <w:sz w:val="24"/>
          <w:szCs w:val="24"/>
        </w:rPr>
        <w:t>c</w:t>
      </w:r>
      <w:r w:rsidRPr="00E718BA">
        <w:rPr>
          <w:rFonts w:ascii="Garamond" w:eastAsia="Garamond" w:hAnsi="Garamond" w:cs="Garamond"/>
          <w:sz w:val="24"/>
          <w:szCs w:val="24"/>
        </w:rPr>
        <w:t xml:space="preserve">hanges </w:t>
      </w:r>
      <w:r>
        <w:rPr>
          <w:rFonts w:ascii="Garamond" w:eastAsia="Garamond" w:hAnsi="Garamond" w:cs="Garamond"/>
          <w:sz w:val="24"/>
          <w:szCs w:val="24"/>
        </w:rPr>
        <w:t>to</w:t>
      </w:r>
      <w:r w:rsidRPr="00E718BA">
        <w:rPr>
          <w:rFonts w:ascii="Garamond" w:eastAsia="Garamond" w:hAnsi="Garamond" w:cs="Garamond"/>
          <w:sz w:val="24"/>
          <w:szCs w:val="24"/>
        </w:rPr>
        <w:t xml:space="preserve"> </w:t>
      </w:r>
      <w:r w:rsidR="006F158C" w:rsidRPr="00E718BA">
        <w:rPr>
          <w:rFonts w:ascii="Garamond" w:eastAsia="Garamond" w:hAnsi="Garamond" w:cs="Garamond"/>
          <w:sz w:val="24"/>
          <w:szCs w:val="24"/>
        </w:rPr>
        <w:t xml:space="preserve">technical coefficients and market share of secondary production </w:t>
      </w:r>
      <w:r w:rsidR="00F91B90">
        <w:rPr>
          <w:rFonts w:ascii="Garamond" w:eastAsia="Garamond" w:hAnsi="Garamond" w:cs="Garamond"/>
          <w:sz w:val="24"/>
          <w:szCs w:val="24"/>
        </w:rPr>
        <w:t>explored</w:t>
      </w:r>
      <w:r w:rsidR="006F158C" w:rsidRPr="00E718BA">
        <w:rPr>
          <w:rFonts w:ascii="Garamond" w:eastAsia="Garamond" w:hAnsi="Garamond" w:cs="Garamond"/>
          <w:sz w:val="24"/>
          <w:szCs w:val="24"/>
        </w:rPr>
        <w:t xml:space="preserve"> through ‘what if’ scenarios. </w:t>
      </w:r>
      <w:r w:rsidR="007C798D" w:rsidRPr="006E77EB">
        <w:rPr>
          <w:rFonts w:ascii="Garamond" w:eastAsia="Garamond" w:hAnsi="Garamond" w:cs="Garamond"/>
          <w:sz w:val="24"/>
          <w:szCs w:val="24"/>
        </w:rPr>
        <w:t>These scenarios are typically informed by policy targets (e.g., recycling goals for specific materials</w:t>
      </w:r>
      <w:r w:rsidR="00F91B90">
        <w:rPr>
          <w:rFonts w:ascii="Garamond" w:eastAsia="Garamond" w:hAnsi="Garamond" w:cs="Garamond"/>
          <w:sz w:val="24"/>
          <w:szCs w:val="24"/>
        </w:rPr>
        <w:t>,</w:t>
      </w:r>
      <w:r w:rsidR="007C798D" w:rsidRPr="006E77EB">
        <w:rPr>
          <w:rFonts w:ascii="Garamond" w:eastAsia="Garamond" w:hAnsi="Garamond" w:cs="Garamond"/>
          <w:sz w:val="24"/>
          <w:szCs w:val="24"/>
        </w:rPr>
        <w:t xml:space="preserve"> or emission levels aligned with climate commitments)</w:t>
      </w:r>
      <w:r w:rsidR="00F91B90">
        <w:rPr>
          <w:rFonts w:ascii="Garamond" w:eastAsia="Garamond" w:hAnsi="Garamond" w:cs="Garamond"/>
          <w:sz w:val="24"/>
          <w:szCs w:val="24"/>
        </w:rPr>
        <w:t>,</w:t>
      </w:r>
      <w:r w:rsidR="000B6A2C">
        <w:rPr>
          <w:rFonts w:ascii="Garamond" w:eastAsia="Garamond" w:hAnsi="Garamond" w:cs="Garamond"/>
          <w:sz w:val="24"/>
          <w:szCs w:val="24"/>
        </w:rPr>
        <w:t xml:space="preserve"> </w:t>
      </w:r>
      <w:r w:rsidR="00F91B90">
        <w:rPr>
          <w:rFonts w:ascii="Garamond" w:eastAsia="Garamond" w:hAnsi="Garamond" w:cs="Garamond"/>
          <w:sz w:val="24"/>
          <w:szCs w:val="24"/>
        </w:rPr>
        <w:t>or</w:t>
      </w:r>
      <w:r w:rsidR="000B6A2C">
        <w:rPr>
          <w:rFonts w:ascii="Garamond" w:eastAsia="Garamond" w:hAnsi="Garamond" w:cs="Garamond"/>
          <w:sz w:val="24"/>
          <w:szCs w:val="24"/>
        </w:rPr>
        <w:t xml:space="preserve"> in a few cases</w:t>
      </w:r>
      <w:r w:rsidR="007C798D" w:rsidRPr="006E77EB">
        <w:rPr>
          <w:rFonts w:ascii="Garamond" w:eastAsia="Garamond" w:hAnsi="Garamond" w:cs="Garamond"/>
          <w:sz w:val="24"/>
          <w:szCs w:val="24"/>
        </w:rPr>
        <w:t xml:space="preserve"> us</w:t>
      </w:r>
      <w:r w:rsidR="00374360">
        <w:rPr>
          <w:rFonts w:ascii="Garamond" w:eastAsia="Garamond" w:hAnsi="Garamond" w:cs="Garamond"/>
          <w:sz w:val="24"/>
          <w:szCs w:val="24"/>
        </w:rPr>
        <w:t>ed</w:t>
      </w:r>
      <w:r w:rsidR="007C798D" w:rsidRPr="006E77EB">
        <w:rPr>
          <w:rFonts w:ascii="Garamond" w:eastAsia="Garamond" w:hAnsi="Garamond" w:cs="Garamond"/>
          <w:sz w:val="24"/>
          <w:szCs w:val="24"/>
        </w:rPr>
        <w:t xml:space="preserve"> mixed-method approaches, such as stakeholder interviews (e.g., Cooper et al., 2016). The latter approach is particularly valuable for empirically grounding scenario assumptions and should be more widely adopted in the literature.</w:t>
      </w:r>
    </w:p>
    <w:p w14:paraId="11011FCF" w14:textId="2911F3A4" w:rsidR="009C29AC" w:rsidRDefault="0001361D" w:rsidP="004E62C9">
      <w:pPr>
        <w:widowControl w:val="0"/>
        <w:spacing w:after="0" w:line="276" w:lineRule="auto"/>
        <w:ind w:right="111"/>
        <w:jc w:val="both"/>
        <w:rPr>
          <w:ins w:id="243" w:author="Jose.Ramos-Torres-Feverei" w:date="2025-03-17T19:14:00Z" w16du:dateUtc="2025-03-17T18:14:00Z"/>
          <w:rFonts w:ascii="Garamond" w:eastAsia="Garamond" w:hAnsi="Garamond" w:cs="Garamond"/>
          <w:sz w:val="24"/>
          <w:szCs w:val="24"/>
        </w:rPr>
      </w:pPr>
      <w:r>
        <w:rPr>
          <w:rFonts w:ascii="Garamond" w:eastAsia="Garamond" w:hAnsi="Garamond" w:cs="Garamond"/>
          <w:sz w:val="24"/>
          <w:szCs w:val="24"/>
        </w:rPr>
        <w:t>Modellers</w:t>
      </w:r>
      <w:r w:rsidR="007C798D" w:rsidRPr="006E77EB">
        <w:rPr>
          <w:rFonts w:ascii="Garamond" w:eastAsia="Garamond" w:hAnsi="Garamond" w:cs="Garamond"/>
          <w:sz w:val="24"/>
          <w:szCs w:val="24"/>
        </w:rPr>
        <w:t xml:space="preserve"> </w:t>
      </w:r>
      <w:r>
        <w:rPr>
          <w:rFonts w:ascii="Garamond" w:eastAsia="Garamond" w:hAnsi="Garamond" w:cs="Garamond"/>
          <w:sz w:val="24"/>
          <w:szCs w:val="24"/>
        </w:rPr>
        <w:t>have great freedom</w:t>
      </w:r>
      <w:r w:rsidR="007C798D" w:rsidRPr="006E77EB">
        <w:rPr>
          <w:rFonts w:ascii="Garamond" w:eastAsia="Garamond" w:hAnsi="Garamond" w:cs="Garamond"/>
          <w:sz w:val="24"/>
          <w:szCs w:val="24"/>
        </w:rPr>
        <w:t xml:space="preserve"> in </w:t>
      </w:r>
      <w:r>
        <w:rPr>
          <w:rFonts w:ascii="Garamond" w:eastAsia="Garamond" w:hAnsi="Garamond" w:cs="Garamond"/>
          <w:sz w:val="24"/>
          <w:szCs w:val="24"/>
        </w:rPr>
        <w:t>choos</w:t>
      </w:r>
      <w:r w:rsidR="007C798D" w:rsidRPr="006E77EB">
        <w:rPr>
          <w:rFonts w:ascii="Garamond" w:eastAsia="Garamond" w:hAnsi="Garamond" w:cs="Garamond"/>
          <w:sz w:val="24"/>
          <w:szCs w:val="24"/>
        </w:rPr>
        <w:t>ing the magnitude of</w:t>
      </w:r>
      <w:r>
        <w:rPr>
          <w:rFonts w:ascii="Garamond" w:eastAsia="Garamond" w:hAnsi="Garamond" w:cs="Garamond"/>
          <w:sz w:val="24"/>
          <w:szCs w:val="24"/>
        </w:rPr>
        <w:t xml:space="preserve"> the CE-related</w:t>
      </w:r>
      <w:r w:rsidR="007C798D" w:rsidRPr="006E77EB">
        <w:rPr>
          <w:rFonts w:ascii="Garamond" w:eastAsia="Garamond" w:hAnsi="Garamond" w:cs="Garamond"/>
          <w:sz w:val="24"/>
          <w:szCs w:val="24"/>
        </w:rPr>
        <w:t xml:space="preserve"> </w:t>
      </w:r>
      <w:r>
        <w:rPr>
          <w:rFonts w:ascii="Garamond" w:eastAsia="Garamond" w:hAnsi="Garamond" w:cs="Garamond"/>
          <w:sz w:val="24"/>
          <w:szCs w:val="24"/>
        </w:rPr>
        <w:t xml:space="preserve">parameter </w:t>
      </w:r>
      <w:r w:rsidR="007C798D" w:rsidRPr="006E77EB">
        <w:rPr>
          <w:rFonts w:ascii="Garamond" w:eastAsia="Garamond" w:hAnsi="Garamond" w:cs="Garamond"/>
          <w:sz w:val="24"/>
          <w:szCs w:val="24"/>
        </w:rPr>
        <w:t xml:space="preserve">changes introduced, </w:t>
      </w:r>
      <w:r>
        <w:rPr>
          <w:rFonts w:ascii="Garamond" w:eastAsia="Garamond" w:hAnsi="Garamond" w:cs="Garamond"/>
          <w:sz w:val="24"/>
          <w:szCs w:val="24"/>
        </w:rPr>
        <w:t xml:space="preserve">something which </w:t>
      </w:r>
      <w:r w:rsidR="007C798D" w:rsidRPr="006E77EB">
        <w:rPr>
          <w:rFonts w:ascii="Garamond" w:eastAsia="Garamond" w:hAnsi="Garamond" w:cs="Garamond"/>
          <w:sz w:val="24"/>
          <w:szCs w:val="24"/>
        </w:rPr>
        <w:t>contribute</w:t>
      </w:r>
      <w:r>
        <w:rPr>
          <w:rFonts w:ascii="Garamond" w:eastAsia="Garamond" w:hAnsi="Garamond" w:cs="Garamond"/>
          <w:sz w:val="24"/>
          <w:szCs w:val="24"/>
        </w:rPr>
        <w:t>s</w:t>
      </w:r>
      <w:r w:rsidR="007C798D" w:rsidRPr="006E77EB">
        <w:rPr>
          <w:rFonts w:ascii="Garamond" w:eastAsia="Garamond" w:hAnsi="Garamond" w:cs="Garamond"/>
          <w:sz w:val="24"/>
          <w:szCs w:val="24"/>
        </w:rPr>
        <w:t xml:space="preserve"> to </w:t>
      </w:r>
      <w:r>
        <w:rPr>
          <w:rFonts w:ascii="Garamond" w:eastAsia="Garamond" w:hAnsi="Garamond" w:cs="Garamond"/>
          <w:sz w:val="24"/>
          <w:szCs w:val="24"/>
        </w:rPr>
        <w:t xml:space="preserve">the </w:t>
      </w:r>
      <w:r w:rsidR="007C798D" w:rsidRPr="006E77EB">
        <w:rPr>
          <w:rFonts w:ascii="Garamond" w:eastAsia="Garamond" w:hAnsi="Garamond" w:cs="Garamond"/>
          <w:sz w:val="24"/>
          <w:szCs w:val="24"/>
        </w:rPr>
        <w:t>divergent socio-economic outcomes</w:t>
      </w:r>
      <w:r>
        <w:rPr>
          <w:rFonts w:ascii="Garamond" w:eastAsia="Garamond" w:hAnsi="Garamond" w:cs="Garamond"/>
          <w:sz w:val="24"/>
          <w:szCs w:val="24"/>
        </w:rPr>
        <w:t xml:space="preserve"> observed,</w:t>
      </w:r>
      <w:r w:rsidR="007C798D" w:rsidRPr="006E77EB">
        <w:rPr>
          <w:rFonts w:ascii="Garamond" w:eastAsia="Garamond" w:hAnsi="Garamond" w:cs="Garamond"/>
          <w:sz w:val="24"/>
          <w:szCs w:val="24"/>
        </w:rPr>
        <w:t xml:space="preserve"> even </w:t>
      </w:r>
      <w:r>
        <w:rPr>
          <w:rFonts w:ascii="Garamond" w:eastAsia="Garamond" w:hAnsi="Garamond" w:cs="Garamond"/>
          <w:sz w:val="24"/>
          <w:szCs w:val="24"/>
        </w:rPr>
        <w:t>amongst</w:t>
      </w:r>
      <w:r w:rsidR="007C798D" w:rsidRPr="006E77EB">
        <w:rPr>
          <w:rFonts w:ascii="Garamond" w:eastAsia="Garamond" w:hAnsi="Garamond" w:cs="Garamond"/>
          <w:sz w:val="24"/>
          <w:szCs w:val="24"/>
        </w:rPr>
        <w:t xml:space="preserve"> studies using similar model</w:t>
      </w:r>
      <w:r>
        <w:rPr>
          <w:rFonts w:ascii="Garamond" w:eastAsia="Garamond" w:hAnsi="Garamond" w:cs="Garamond"/>
          <w:sz w:val="24"/>
          <w:szCs w:val="24"/>
        </w:rPr>
        <w:t>l</w:t>
      </w:r>
      <w:r w:rsidR="007C798D" w:rsidRPr="006E77EB">
        <w:rPr>
          <w:rFonts w:ascii="Garamond" w:eastAsia="Garamond" w:hAnsi="Garamond" w:cs="Garamond"/>
          <w:sz w:val="24"/>
          <w:szCs w:val="24"/>
        </w:rPr>
        <w:t xml:space="preserve">ing frameworks. </w:t>
      </w:r>
      <w:r>
        <w:rPr>
          <w:rFonts w:ascii="Garamond" w:eastAsia="Garamond" w:hAnsi="Garamond" w:cs="Garamond"/>
          <w:sz w:val="24"/>
          <w:szCs w:val="24"/>
        </w:rPr>
        <w:t>For instance, assumptions related to changes in</w:t>
      </w:r>
      <w:r w:rsidR="007C798D" w:rsidRPr="006E77EB">
        <w:rPr>
          <w:rFonts w:ascii="Garamond" w:eastAsia="Garamond" w:hAnsi="Garamond" w:cs="Garamond"/>
          <w:sz w:val="24"/>
          <w:szCs w:val="24"/>
        </w:rPr>
        <w:t xml:space="preserve"> final demand </w:t>
      </w:r>
      <w:r>
        <w:rPr>
          <w:rFonts w:ascii="Garamond" w:eastAsia="Garamond" w:hAnsi="Garamond" w:cs="Garamond"/>
          <w:sz w:val="24"/>
          <w:szCs w:val="24"/>
        </w:rPr>
        <w:t>appear to be a key driver of these differences</w:t>
      </w:r>
      <w:r w:rsidR="007C798D" w:rsidRPr="006E77EB">
        <w:rPr>
          <w:rFonts w:ascii="Garamond" w:eastAsia="Garamond" w:hAnsi="Garamond" w:cs="Garamond"/>
          <w:sz w:val="24"/>
          <w:szCs w:val="24"/>
        </w:rPr>
        <w:t xml:space="preserve"> within the Leontief IO literature</w:t>
      </w:r>
      <w:ins w:id="244" w:author="Jose.Ramos-Torres-Feverei" w:date="2025-03-17T19:11:00Z" w16du:dateUtc="2025-03-17T18:11:00Z">
        <w:r w:rsidR="007B6930">
          <w:rPr>
            <w:rFonts w:ascii="Garamond" w:eastAsia="Garamond" w:hAnsi="Garamond" w:cs="Garamond"/>
            <w:sz w:val="24"/>
            <w:szCs w:val="24"/>
          </w:rPr>
          <w:t>,</w:t>
        </w:r>
      </w:ins>
      <w:del w:id="245" w:author="Jose.Ramos-Torres-Feverei" w:date="2025-03-17T19:09:00Z" w16du:dateUtc="2025-03-17T18:09:00Z">
        <w:r w:rsidR="006F158C" w:rsidRPr="00E718BA" w:rsidDel="009C26D3">
          <w:rPr>
            <w:rFonts w:ascii="Garamond" w:eastAsia="Garamond" w:hAnsi="Garamond" w:cs="Garamond"/>
            <w:sz w:val="24"/>
            <w:szCs w:val="24"/>
          </w:rPr>
          <w:delText>.</w:delText>
        </w:r>
        <w:commentRangeStart w:id="246"/>
        <w:r w:rsidR="009C26D3" w:rsidRPr="009C26D3" w:rsidDel="009C26D3">
          <w:rPr>
            <w:rFonts w:ascii="Garamond" w:eastAsia="Garamond" w:hAnsi="Garamond" w:cs="Garamond"/>
            <w:sz w:val="24"/>
            <w:szCs w:val="24"/>
          </w:rPr>
          <w:delText xml:space="preserve"> </w:delText>
        </w:r>
        <w:r w:rsidR="009C26D3" w:rsidDel="009C26D3">
          <w:rPr>
            <w:rFonts w:ascii="Garamond" w:eastAsia="Garamond" w:hAnsi="Garamond" w:cs="Garamond"/>
            <w:sz w:val="24"/>
            <w:szCs w:val="24"/>
          </w:rPr>
          <w:delText>In</w:delText>
        </w:r>
        <w:r w:rsidR="009C26D3" w:rsidRPr="00E718BA" w:rsidDel="009C26D3">
          <w:rPr>
            <w:rFonts w:ascii="Garamond" w:eastAsia="Garamond" w:hAnsi="Garamond" w:cs="Garamond"/>
            <w:sz w:val="24"/>
            <w:szCs w:val="24"/>
          </w:rPr>
          <w:delText xml:space="preserve"> the case of product life extension</w:delText>
        </w:r>
        <w:r w:rsidR="009C26D3" w:rsidDel="009C26D3">
          <w:rPr>
            <w:rFonts w:ascii="Garamond" w:eastAsia="Garamond" w:hAnsi="Garamond" w:cs="Garamond"/>
            <w:sz w:val="24"/>
            <w:szCs w:val="24"/>
          </w:rPr>
          <w:delText>,</w:delText>
        </w:r>
        <w:r w:rsidR="009C26D3" w:rsidRPr="00E718BA" w:rsidDel="009C26D3">
          <w:rPr>
            <w:rFonts w:ascii="Garamond" w:eastAsia="Garamond" w:hAnsi="Garamond" w:cs="Garamond"/>
            <w:sz w:val="24"/>
            <w:szCs w:val="24"/>
          </w:rPr>
          <w:delText xml:space="preserve"> </w:delText>
        </w:r>
        <w:r w:rsidR="009C26D3" w:rsidDel="009C26D3">
          <w:rPr>
            <w:rFonts w:ascii="Garamond" w:eastAsia="Garamond" w:hAnsi="Garamond" w:cs="Garamond"/>
            <w:sz w:val="24"/>
            <w:szCs w:val="24"/>
          </w:rPr>
          <w:delText xml:space="preserve">modelling </w:delText>
        </w:r>
        <w:r w:rsidR="009C26D3" w:rsidRPr="00E718BA" w:rsidDel="009C26D3">
          <w:rPr>
            <w:rFonts w:ascii="Garamond" w:eastAsia="Garamond" w:hAnsi="Garamond" w:cs="Garamond"/>
            <w:sz w:val="24"/>
            <w:szCs w:val="24"/>
          </w:rPr>
          <w:delText xml:space="preserve">assumptions regarding the relative fall in demand for manufactured durable goods </w:delText>
        </w:r>
        <w:r w:rsidR="009C26D3" w:rsidDel="009C26D3">
          <w:rPr>
            <w:rFonts w:ascii="Garamond" w:eastAsia="Garamond" w:hAnsi="Garamond" w:cs="Garamond"/>
            <w:sz w:val="24"/>
            <w:szCs w:val="24"/>
          </w:rPr>
          <w:delText>lead to an</w:delText>
        </w:r>
        <w:r w:rsidR="009C26D3" w:rsidRPr="00E718BA" w:rsidDel="009C26D3">
          <w:rPr>
            <w:rFonts w:ascii="Garamond" w:eastAsia="Garamond" w:hAnsi="Garamond" w:cs="Garamond"/>
            <w:sz w:val="24"/>
            <w:szCs w:val="24"/>
          </w:rPr>
          <w:delText xml:space="preserve"> increase in demand for repair services. When the fall in demand for manufactured goods is entirely replaced by expenditure in repair services, total employment increases, as repair and maintenance services are more labour intensive (see, for instance</w:delText>
        </w:r>
        <w:r w:rsidR="009C26D3" w:rsidDel="009C26D3">
          <w:rPr>
            <w:rFonts w:ascii="Garamond" w:eastAsia="Garamond" w:hAnsi="Garamond" w:cs="Garamond"/>
            <w:sz w:val="24"/>
            <w:szCs w:val="24"/>
          </w:rPr>
          <w:delText xml:space="preserve"> </w:delText>
        </w:r>
        <w:r w:rsidR="009C26D3" w:rsidRPr="00E718BA" w:rsidDel="009C26D3">
          <w:rPr>
            <w:rFonts w:ascii="Garamond" w:eastAsia="Garamond" w:hAnsi="Garamond" w:cs="Garamond"/>
            <w:sz w:val="24"/>
            <w:szCs w:val="24"/>
          </w:rPr>
          <w:delText xml:space="preserve">Wiebe et al., 2019; and the product life extension scenario with ‘functional upgrading’ in Kondo &amp; Nakamura, 2004). In contrast, if expenditure in the repair and maintenance sector is smaller than the expenditure on new durable goods, employment and GDP may still fall (see, for instance Donati et al., 2020; and the product life extension scenario without ‘functional upgrading’ in Kondo &amp; Nakamura, 2004), especially if savings are not assumed to be diverted to purchasing </w:delText>
        </w:r>
        <w:r w:rsidR="009C26D3" w:rsidDel="009C26D3">
          <w:rPr>
            <w:rFonts w:ascii="Garamond" w:eastAsia="Garamond" w:hAnsi="Garamond" w:cs="Garamond"/>
            <w:sz w:val="24"/>
            <w:szCs w:val="24"/>
          </w:rPr>
          <w:delText xml:space="preserve">of </w:delText>
        </w:r>
        <w:r w:rsidR="009C26D3" w:rsidRPr="00E718BA" w:rsidDel="009C26D3">
          <w:rPr>
            <w:rFonts w:ascii="Garamond" w:eastAsia="Garamond" w:hAnsi="Garamond" w:cs="Garamond"/>
            <w:sz w:val="24"/>
            <w:szCs w:val="24"/>
          </w:rPr>
          <w:delText>goods or services</w:delText>
        </w:r>
      </w:del>
      <w:commentRangeEnd w:id="246"/>
      <w:r w:rsidR="002D3E63">
        <w:rPr>
          <w:rStyle w:val="CommentReference"/>
        </w:rPr>
        <w:commentReference w:id="246"/>
      </w:r>
      <w:del w:id="247" w:author="Jose.Ramos-Torres-Feverei" w:date="2025-03-17T19:09:00Z" w16du:dateUtc="2025-03-17T18:09:00Z">
        <w:r w:rsidR="009C26D3" w:rsidRPr="00E718BA" w:rsidDel="009C26D3">
          <w:rPr>
            <w:rFonts w:ascii="Garamond" w:eastAsia="Garamond" w:hAnsi="Garamond" w:cs="Garamond"/>
            <w:sz w:val="24"/>
            <w:szCs w:val="24"/>
          </w:rPr>
          <w:delText>.</w:delText>
        </w:r>
      </w:del>
      <w:ins w:id="248" w:author="Jose.Ramos-Torres-Feverei" w:date="2025-03-17T19:11:00Z" w16du:dateUtc="2025-03-17T18:11:00Z">
        <w:r w:rsidR="002D3E63">
          <w:rPr>
            <w:rFonts w:ascii="Garamond" w:eastAsia="Garamond" w:hAnsi="Garamond" w:cs="Garamond"/>
            <w:sz w:val="24"/>
            <w:szCs w:val="24"/>
          </w:rPr>
          <w:t xml:space="preserve"> </w:t>
        </w:r>
      </w:ins>
      <w:ins w:id="249" w:author="Jose.Ramos-Torres-Feverei" w:date="2025-03-17T19:10:00Z" w16du:dateUtc="2025-03-17T18:10:00Z">
        <w:r w:rsidR="007B6930">
          <w:rPr>
            <w:rFonts w:ascii="Garamond" w:eastAsia="Garamond" w:hAnsi="Garamond" w:cs="Garamond"/>
            <w:sz w:val="24"/>
            <w:szCs w:val="24"/>
          </w:rPr>
          <w:t>as was exemplified in</w:t>
        </w:r>
        <w:r w:rsidR="007B6930" w:rsidRPr="00E718BA">
          <w:rPr>
            <w:rFonts w:ascii="Garamond" w:eastAsia="Garamond" w:hAnsi="Garamond" w:cs="Garamond"/>
            <w:sz w:val="24"/>
            <w:szCs w:val="24"/>
          </w:rPr>
          <w:t xml:space="preserve"> the case of product life extension</w:t>
        </w:r>
        <w:r w:rsidR="007B6930">
          <w:rPr>
            <w:rFonts w:ascii="Garamond" w:eastAsia="Garamond" w:hAnsi="Garamond" w:cs="Garamond"/>
            <w:sz w:val="24"/>
            <w:szCs w:val="24"/>
          </w:rPr>
          <w:t xml:space="preserve"> (in section 3.3.1).</w:t>
        </w:r>
        <w:r w:rsidR="007B6930" w:rsidRPr="00E718BA">
          <w:rPr>
            <w:rFonts w:ascii="Garamond" w:eastAsia="Garamond" w:hAnsi="Garamond" w:cs="Garamond"/>
            <w:sz w:val="24"/>
            <w:szCs w:val="24"/>
          </w:rPr>
          <w:t xml:space="preserve"> </w:t>
        </w:r>
        <w:r w:rsidR="007B6930">
          <w:rPr>
            <w:rFonts w:ascii="Garamond" w:eastAsia="Garamond" w:hAnsi="Garamond" w:cs="Garamond"/>
            <w:sz w:val="24"/>
            <w:szCs w:val="24"/>
          </w:rPr>
          <w:t xml:space="preserve">In this case, positive GDP and (or) employment impacts seem to be dependent on the modelling </w:t>
        </w:r>
        <w:r w:rsidR="007B6930" w:rsidRPr="00E718BA">
          <w:rPr>
            <w:rFonts w:ascii="Garamond" w:eastAsia="Garamond" w:hAnsi="Garamond" w:cs="Garamond"/>
            <w:sz w:val="24"/>
            <w:szCs w:val="24"/>
          </w:rPr>
          <w:t>assumptions regarding</w:t>
        </w:r>
      </w:ins>
      <w:ins w:id="250" w:author="Jose.Ramos-Torres-Feverei" w:date="2025-03-18T02:59:00Z" w16du:dateUtc="2025-03-18T01:59:00Z">
        <w:r w:rsidR="000A2606">
          <w:rPr>
            <w:rFonts w:ascii="Garamond" w:eastAsia="Garamond" w:hAnsi="Garamond" w:cs="Garamond"/>
            <w:sz w:val="24"/>
            <w:szCs w:val="24"/>
          </w:rPr>
          <w:t xml:space="preserve"> whether</w:t>
        </w:r>
      </w:ins>
      <w:ins w:id="251" w:author="Jose.Ramos-Torres-Feverei" w:date="2025-03-17T19:10:00Z" w16du:dateUtc="2025-03-17T18:10:00Z">
        <w:r w:rsidR="007B6930" w:rsidRPr="00E718BA">
          <w:rPr>
            <w:rFonts w:ascii="Garamond" w:eastAsia="Garamond" w:hAnsi="Garamond" w:cs="Garamond"/>
            <w:sz w:val="24"/>
            <w:szCs w:val="24"/>
          </w:rPr>
          <w:t xml:space="preserve"> the fall in demand for manufactured durable goods</w:t>
        </w:r>
        <w:r w:rsidR="007B6930">
          <w:rPr>
            <w:rFonts w:ascii="Garamond" w:eastAsia="Garamond" w:hAnsi="Garamond" w:cs="Garamond"/>
            <w:sz w:val="24"/>
            <w:szCs w:val="24"/>
          </w:rPr>
          <w:t xml:space="preserve"> </w:t>
        </w:r>
      </w:ins>
      <w:ins w:id="252" w:author="Jose.Ramos-Torres-Feverei" w:date="2025-03-18T02:59:00Z" w16du:dateUtc="2025-03-18T01:59:00Z">
        <w:r w:rsidR="000A2606">
          <w:rPr>
            <w:rFonts w:ascii="Garamond" w:eastAsia="Garamond" w:hAnsi="Garamond" w:cs="Garamond"/>
            <w:sz w:val="24"/>
            <w:szCs w:val="24"/>
          </w:rPr>
          <w:t xml:space="preserve">is fully compensated by an </w:t>
        </w:r>
      </w:ins>
      <w:ins w:id="253" w:author="Jose.Ramos-Torres-Feverei" w:date="2025-03-17T19:10:00Z" w16du:dateUtc="2025-03-17T18:10:00Z">
        <w:r w:rsidR="007B6930" w:rsidRPr="00E718BA">
          <w:rPr>
            <w:rFonts w:ascii="Garamond" w:eastAsia="Garamond" w:hAnsi="Garamond" w:cs="Garamond"/>
            <w:sz w:val="24"/>
            <w:szCs w:val="24"/>
          </w:rPr>
          <w:t>increase in demand for repair services</w:t>
        </w:r>
      </w:ins>
      <w:ins w:id="254" w:author="Jose.Ramos-Torres-Feverei" w:date="2025-03-18T02:59:00Z" w16du:dateUtc="2025-03-18T01:59:00Z">
        <w:r w:rsidR="000A2606">
          <w:rPr>
            <w:rFonts w:ascii="Garamond" w:eastAsia="Garamond" w:hAnsi="Garamond" w:cs="Garamond"/>
            <w:sz w:val="24"/>
            <w:szCs w:val="24"/>
          </w:rPr>
          <w:t xml:space="preserve"> or not</w:t>
        </w:r>
      </w:ins>
      <w:ins w:id="255" w:author="Jose.Ramos-Torres-Feverei" w:date="2025-03-17T19:12:00Z" w16du:dateUtc="2025-03-17T18:12:00Z">
        <w:r w:rsidR="00343C76">
          <w:rPr>
            <w:rFonts w:ascii="Garamond" w:eastAsia="Garamond" w:hAnsi="Garamond" w:cs="Garamond"/>
            <w:sz w:val="24"/>
            <w:szCs w:val="24"/>
          </w:rPr>
          <w:t>.</w:t>
        </w:r>
      </w:ins>
    </w:p>
    <w:p w14:paraId="5DE626BB" w14:textId="77777777" w:rsidR="0079767D" w:rsidRDefault="0079767D" w:rsidP="004E62C9">
      <w:pPr>
        <w:widowControl w:val="0"/>
        <w:spacing w:after="0" w:line="276" w:lineRule="auto"/>
        <w:ind w:right="111"/>
        <w:jc w:val="both"/>
        <w:rPr>
          <w:rFonts w:ascii="Garamond" w:eastAsia="Garamond" w:hAnsi="Garamond" w:cs="Garamond"/>
          <w:sz w:val="24"/>
          <w:szCs w:val="24"/>
        </w:rPr>
      </w:pPr>
    </w:p>
    <w:p w14:paraId="62F7DC2E" w14:textId="6919CABB" w:rsidR="0079767D" w:rsidDel="0079767D" w:rsidRDefault="0079767D" w:rsidP="0079767D">
      <w:pPr>
        <w:widowControl w:val="0"/>
        <w:spacing w:after="0" w:line="276" w:lineRule="auto"/>
        <w:ind w:right="111"/>
        <w:jc w:val="both"/>
        <w:rPr>
          <w:del w:id="256" w:author="Jose.Ramos-Torres-Feverei" w:date="2025-03-17T19:14:00Z" w16du:dateUtc="2025-03-17T18:14:00Z"/>
          <w:rFonts w:ascii="Garamond" w:eastAsia="Garamond" w:hAnsi="Garamond" w:cs="Garamond"/>
          <w:sz w:val="24"/>
          <w:szCs w:val="24"/>
        </w:rPr>
      </w:pPr>
      <w:del w:id="257" w:author="Jose.Ramos-Torres-Feverei" w:date="2025-03-17T19:14:00Z" w16du:dateUtc="2025-03-17T18:14:00Z">
        <w:r w:rsidRPr="00E718BA" w:rsidDel="0079767D">
          <w:rPr>
            <w:rFonts w:ascii="Garamond" w:eastAsia="Garamond" w:hAnsi="Garamond" w:cs="Garamond"/>
            <w:sz w:val="24"/>
            <w:szCs w:val="24"/>
          </w:rPr>
          <w:delText xml:space="preserve">Both </w:delText>
        </w:r>
        <w:r w:rsidDel="0079767D">
          <w:rPr>
            <w:rFonts w:ascii="Garamond" w:eastAsia="Garamond" w:hAnsi="Garamond" w:cs="Garamond"/>
            <w:sz w:val="24"/>
            <w:szCs w:val="24"/>
          </w:rPr>
          <w:delText xml:space="preserve">macroeconometric IO and CGE </w:delText>
        </w:r>
        <w:r w:rsidRPr="00E718BA" w:rsidDel="0079767D">
          <w:rPr>
            <w:rFonts w:ascii="Garamond" w:eastAsia="Garamond" w:hAnsi="Garamond" w:cs="Garamond"/>
            <w:sz w:val="24"/>
            <w:szCs w:val="24"/>
          </w:rPr>
          <w:delText xml:space="preserve">approaches are sufficiently flexible to allow for different theoretical </w:delText>
        </w:r>
        <w:r w:rsidRPr="004E62C9" w:rsidDel="0079767D">
          <w:rPr>
            <w:rFonts w:ascii="Garamond" w:eastAsia="Garamond" w:hAnsi="Garamond" w:cs="Garamond"/>
            <w:sz w:val="24"/>
            <w:szCs w:val="24"/>
          </w:rPr>
          <w:delText>closures. The macroeconometric IO behavioural equations used in the papers we have reviewed tend to rely on post-Keynesian assumptions where output is demand driven. Reviewed CGE models on the other hand use neoclassical assumptions, whereby output is supply driven. However</w:delText>
        </w:r>
        <w:r w:rsidDel="0079767D">
          <w:rPr>
            <w:rFonts w:ascii="Garamond" w:eastAsia="Garamond" w:hAnsi="Garamond" w:cs="Garamond"/>
            <w:sz w:val="24"/>
            <w:szCs w:val="24"/>
          </w:rPr>
          <w:delText>,</w:delText>
        </w:r>
        <w:r w:rsidRPr="004E62C9" w:rsidDel="0079767D">
          <w:rPr>
            <w:rFonts w:ascii="Garamond" w:eastAsia="Garamond" w:hAnsi="Garamond" w:cs="Garamond"/>
            <w:sz w:val="24"/>
            <w:szCs w:val="24"/>
          </w:rPr>
          <w:delText xml:space="preserve"> variations in theoretical approaches and modelling assumptions </w:delText>
        </w:r>
        <w:r w:rsidDel="0079767D">
          <w:rPr>
            <w:rFonts w:ascii="Garamond" w:eastAsia="Garamond" w:hAnsi="Garamond" w:cs="Garamond"/>
            <w:sz w:val="24"/>
            <w:szCs w:val="24"/>
          </w:rPr>
          <w:delText xml:space="preserve">can </w:delText>
        </w:r>
        <w:r w:rsidRPr="004E62C9" w:rsidDel="0079767D">
          <w:rPr>
            <w:rFonts w:ascii="Garamond" w:eastAsia="Garamond" w:hAnsi="Garamond" w:cs="Garamond"/>
            <w:sz w:val="24"/>
            <w:szCs w:val="24"/>
          </w:rPr>
          <w:delText>lead to substantial differences in the estimated environmental and socio-economic impacts across studies using different frameworks.</w:delText>
        </w:r>
        <w:r w:rsidDel="0079767D">
          <w:rPr>
            <w:rFonts w:ascii="Garamond" w:eastAsia="Garamond" w:hAnsi="Garamond" w:cs="Garamond"/>
            <w:sz w:val="24"/>
            <w:szCs w:val="24"/>
          </w:rPr>
          <w:delText xml:space="preserve"> This is explored</w:delText>
        </w:r>
        <w:r w:rsidRPr="007A7009" w:rsidDel="0079767D">
          <w:rPr>
            <w:rFonts w:ascii="Garamond" w:eastAsia="Garamond" w:hAnsi="Garamond" w:cs="Garamond"/>
            <w:sz w:val="24"/>
            <w:szCs w:val="24"/>
          </w:rPr>
          <w:delText xml:space="preserve"> by Ross et al. (2023), </w:delText>
        </w:r>
        <w:r w:rsidDel="0079767D">
          <w:rPr>
            <w:rFonts w:ascii="Garamond" w:eastAsia="Garamond" w:hAnsi="Garamond" w:cs="Garamond"/>
            <w:sz w:val="24"/>
            <w:szCs w:val="24"/>
          </w:rPr>
          <w:delText xml:space="preserve">who demonstrate the discrepancy in results deriving grom </w:delText>
        </w:r>
        <w:r w:rsidRPr="007A7009" w:rsidDel="0079767D">
          <w:rPr>
            <w:rFonts w:ascii="Garamond" w:eastAsia="Garamond" w:hAnsi="Garamond" w:cs="Garamond"/>
            <w:sz w:val="24"/>
            <w:szCs w:val="24"/>
          </w:rPr>
          <w:delText>differences in CGE macroeconomic closure rules</w:delText>
        </w:r>
        <w:r w:rsidDel="0079767D">
          <w:rPr>
            <w:rFonts w:ascii="Garamond" w:eastAsia="Garamond" w:hAnsi="Garamond" w:cs="Garamond"/>
            <w:sz w:val="24"/>
            <w:szCs w:val="24"/>
          </w:rPr>
          <w:delText>,</w:delText>
        </w:r>
        <w:r w:rsidRPr="007A7009" w:rsidDel="0079767D">
          <w:rPr>
            <w:rFonts w:ascii="Garamond" w:eastAsia="Garamond" w:hAnsi="Garamond" w:cs="Garamond"/>
            <w:sz w:val="24"/>
            <w:szCs w:val="24"/>
          </w:rPr>
          <w:delText xml:space="preserve"> and variations in the econometric</w:delText>
        </w:r>
        <w:r w:rsidDel="0079767D">
          <w:rPr>
            <w:rFonts w:ascii="Garamond" w:eastAsia="Garamond" w:hAnsi="Garamond" w:cs="Garamond"/>
            <w:sz w:val="24"/>
            <w:szCs w:val="24"/>
          </w:rPr>
          <w:delText xml:space="preserve">ally estimated </w:delText>
        </w:r>
        <w:r w:rsidRPr="007A7009" w:rsidDel="0079767D">
          <w:rPr>
            <w:rFonts w:ascii="Garamond" w:eastAsia="Garamond" w:hAnsi="Garamond" w:cs="Garamond"/>
            <w:sz w:val="24"/>
            <w:szCs w:val="24"/>
          </w:rPr>
          <w:delText>equations in macroeconometric IO</w:delText>
        </w:r>
        <w:r w:rsidDel="0079767D">
          <w:rPr>
            <w:rFonts w:ascii="Garamond" w:eastAsia="Garamond" w:hAnsi="Garamond" w:cs="Garamond"/>
            <w:sz w:val="24"/>
            <w:szCs w:val="24"/>
          </w:rPr>
          <w:delText xml:space="preserve"> model</w:delText>
        </w:r>
        <w:r w:rsidRPr="007A7009" w:rsidDel="0079767D">
          <w:rPr>
            <w:rFonts w:ascii="Garamond" w:eastAsia="Garamond" w:hAnsi="Garamond" w:cs="Garamond"/>
            <w:sz w:val="24"/>
            <w:szCs w:val="24"/>
          </w:rPr>
          <w:delText xml:space="preserve">s. </w:delText>
        </w:r>
      </w:del>
    </w:p>
    <w:p w14:paraId="72BFE56F" w14:textId="5B95C37A" w:rsidR="00343C76" w:rsidRDefault="00343C76" w:rsidP="004E62C9">
      <w:pPr>
        <w:widowControl w:val="0"/>
        <w:spacing w:after="0" w:line="276" w:lineRule="auto"/>
        <w:ind w:right="111"/>
        <w:jc w:val="both"/>
        <w:rPr>
          <w:rFonts w:ascii="Garamond" w:eastAsia="Garamond" w:hAnsi="Garamond" w:cs="Garamond"/>
          <w:sz w:val="24"/>
          <w:szCs w:val="24"/>
        </w:rPr>
      </w:pPr>
      <w:ins w:id="258" w:author="Jose.Ramos-Torres-Feverei" w:date="2025-03-17T19:13:00Z" w16du:dateUtc="2025-03-17T18:13:00Z">
        <w:r w:rsidRPr="00E718BA">
          <w:rPr>
            <w:rFonts w:ascii="Garamond" w:eastAsia="Garamond" w:hAnsi="Garamond" w:cs="Garamond"/>
            <w:sz w:val="24"/>
            <w:szCs w:val="24"/>
          </w:rPr>
          <w:t xml:space="preserve">Both </w:t>
        </w:r>
        <w:r>
          <w:rPr>
            <w:rFonts w:ascii="Garamond" w:eastAsia="Garamond" w:hAnsi="Garamond" w:cs="Garamond"/>
            <w:sz w:val="24"/>
            <w:szCs w:val="24"/>
          </w:rPr>
          <w:t xml:space="preserve">macroeconometric IO and CGE </w:t>
        </w:r>
        <w:r w:rsidRPr="00E718BA">
          <w:rPr>
            <w:rFonts w:ascii="Garamond" w:eastAsia="Garamond" w:hAnsi="Garamond" w:cs="Garamond"/>
            <w:sz w:val="24"/>
            <w:szCs w:val="24"/>
          </w:rPr>
          <w:t xml:space="preserve">approaches are sufficiently flexible to allow for different theoretical </w:t>
        </w:r>
        <w:r w:rsidRPr="004E62C9">
          <w:rPr>
            <w:rFonts w:ascii="Garamond" w:eastAsia="Garamond" w:hAnsi="Garamond" w:cs="Garamond"/>
            <w:sz w:val="24"/>
            <w:szCs w:val="24"/>
          </w:rPr>
          <w:t xml:space="preserve">closures. </w:t>
        </w:r>
        <w:r>
          <w:rPr>
            <w:rFonts w:ascii="Garamond" w:eastAsia="Garamond" w:hAnsi="Garamond" w:cs="Garamond"/>
            <w:sz w:val="24"/>
            <w:szCs w:val="24"/>
          </w:rPr>
          <w:t>Nevertheless, in the one hand, t</w:t>
        </w:r>
        <w:r w:rsidRPr="004E62C9">
          <w:rPr>
            <w:rFonts w:ascii="Garamond" w:eastAsia="Garamond" w:hAnsi="Garamond" w:cs="Garamond"/>
            <w:sz w:val="24"/>
            <w:szCs w:val="24"/>
          </w:rPr>
          <w:t>he macroeconometric IO behavioural equations used in the papers we have reviewed tend to rely on post-Keynesian assumptions where output is demand driven. Reviewed CGE models</w:t>
        </w:r>
        <w:r>
          <w:rPr>
            <w:rFonts w:ascii="Garamond" w:eastAsia="Garamond" w:hAnsi="Garamond" w:cs="Garamond"/>
            <w:sz w:val="24"/>
            <w:szCs w:val="24"/>
          </w:rPr>
          <w:t>,</w:t>
        </w:r>
        <w:r w:rsidRPr="004E62C9">
          <w:rPr>
            <w:rFonts w:ascii="Garamond" w:eastAsia="Garamond" w:hAnsi="Garamond" w:cs="Garamond"/>
            <w:sz w:val="24"/>
            <w:szCs w:val="24"/>
          </w:rPr>
          <w:t xml:space="preserve"> on the other hand</w:t>
        </w:r>
        <w:r>
          <w:rPr>
            <w:rFonts w:ascii="Garamond" w:eastAsia="Garamond" w:hAnsi="Garamond" w:cs="Garamond"/>
            <w:sz w:val="24"/>
            <w:szCs w:val="24"/>
          </w:rPr>
          <w:t>,</w:t>
        </w:r>
        <w:r w:rsidRPr="004E62C9">
          <w:rPr>
            <w:rFonts w:ascii="Garamond" w:eastAsia="Garamond" w:hAnsi="Garamond" w:cs="Garamond"/>
            <w:sz w:val="24"/>
            <w:szCs w:val="24"/>
          </w:rPr>
          <w:t xml:space="preserve"> use neoclassical assumptions, whereby output is supply driven. However</w:t>
        </w:r>
        <w:r>
          <w:rPr>
            <w:rFonts w:ascii="Garamond" w:eastAsia="Garamond" w:hAnsi="Garamond" w:cs="Garamond"/>
            <w:sz w:val="24"/>
            <w:szCs w:val="24"/>
          </w:rPr>
          <w:t>,</w:t>
        </w:r>
        <w:r w:rsidRPr="004E62C9">
          <w:rPr>
            <w:rFonts w:ascii="Garamond" w:eastAsia="Garamond" w:hAnsi="Garamond" w:cs="Garamond"/>
            <w:sz w:val="24"/>
            <w:szCs w:val="24"/>
          </w:rPr>
          <w:t xml:space="preserve"> </w:t>
        </w:r>
        <w:r>
          <w:rPr>
            <w:rFonts w:ascii="Garamond" w:eastAsia="Garamond" w:hAnsi="Garamond" w:cs="Garamond"/>
            <w:sz w:val="24"/>
            <w:szCs w:val="24"/>
          </w:rPr>
          <w:t>differences</w:t>
        </w:r>
        <w:r w:rsidRPr="004E62C9">
          <w:rPr>
            <w:rFonts w:ascii="Garamond" w:eastAsia="Garamond" w:hAnsi="Garamond" w:cs="Garamond"/>
            <w:sz w:val="24"/>
            <w:szCs w:val="24"/>
          </w:rPr>
          <w:t xml:space="preserve"> in theoretical approaches and modelling assumptions</w:t>
        </w:r>
        <w:r>
          <w:rPr>
            <w:rFonts w:ascii="Garamond" w:eastAsia="Garamond" w:hAnsi="Garamond" w:cs="Garamond"/>
            <w:sz w:val="24"/>
            <w:szCs w:val="24"/>
          </w:rPr>
          <w:t xml:space="preserve">, even within the same framework, </w:t>
        </w:r>
        <w:r w:rsidRPr="004E62C9">
          <w:rPr>
            <w:rFonts w:ascii="Garamond" w:eastAsia="Garamond" w:hAnsi="Garamond" w:cs="Garamond"/>
            <w:sz w:val="24"/>
            <w:szCs w:val="24"/>
          </w:rPr>
          <w:t xml:space="preserve"> </w:t>
        </w:r>
        <w:r>
          <w:rPr>
            <w:rFonts w:ascii="Garamond" w:eastAsia="Garamond" w:hAnsi="Garamond" w:cs="Garamond"/>
            <w:sz w:val="24"/>
            <w:szCs w:val="24"/>
          </w:rPr>
          <w:t xml:space="preserve">can </w:t>
        </w:r>
        <w:r w:rsidRPr="004E62C9">
          <w:rPr>
            <w:rFonts w:ascii="Garamond" w:eastAsia="Garamond" w:hAnsi="Garamond" w:cs="Garamond"/>
            <w:sz w:val="24"/>
            <w:szCs w:val="24"/>
          </w:rPr>
          <w:t>lead to substantial differences in the estimated environmental and socio-economic impacts</w:t>
        </w:r>
        <w:r>
          <w:rPr>
            <w:rFonts w:ascii="Garamond" w:eastAsia="Garamond" w:hAnsi="Garamond" w:cs="Garamond"/>
            <w:sz w:val="24"/>
            <w:szCs w:val="24"/>
          </w:rPr>
          <w:t xml:space="preserve">. However, the role of alternative model ‘closures’ in CGE models remain significantly underexplored, with Ross et al. (2023) being a notable exception. In similar vein, different econometric specifications of behavioural equations </w:t>
        </w:r>
        <w:r>
          <w:rPr>
            <w:rFonts w:ascii="Garamond" w:eastAsia="Garamond" w:hAnsi="Garamond" w:cs="Garamond"/>
            <w:sz w:val="24"/>
            <w:szCs w:val="24"/>
          </w:rPr>
          <w:lastRenderedPageBreak/>
          <w:t xml:space="preserve">in macroeconometric IO models, can lead to substantial differences in results. </w:t>
        </w:r>
      </w:ins>
    </w:p>
    <w:p w14:paraId="0EAA678F" w14:textId="6A3DB611" w:rsidR="00273C7E" w:rsidRDefault="00273C7E" w:rsidP="00273C7E">
      <w:pPr>
        <w:widowControl w:val="0"/>
        <w:spacing w:after="0" w:line="276" w:lineRule="auto"/>
        <w:ind w:right="111"/>
        <w:jc w:val="both"/>
        <w:rPr>
          <w:rFonts w:ascii="Garamond" w:eastAsia="Garamond" w:hAnsi="Garamond" w:cs="Garamond"/>
          <w:sz w:val="24"/>
          <w:szCs w:val="24"/>
        </w:rPr>
      </w:pPr>
    </w:p>
    <w:p w14:paraId="2F20AC3D" w14:textId="3493AFAC" w:rsidR="004417A2" w:rsidRPr="003C7A3D" w:rsidRDefault="006F158C" w:rsidP="00A11C4E">
      <w:pPr>
        <w:widowControl w:val="0"/>
        <w:spacing w:after="0" w:line="276" w:lineRule="auto"/>
        <w:ind w:right="111"/>
        <w:jc w:val="both"/>
        <w:rPr>
          <w:rFonts w:ascii="Garamond" w:eastAsia="Garamond" w:hAnsi="Garamond" w:cs="Garamond"/>
          <w:sz w:val="24"/>
          <w:szCs w:val="24"/>
        </w:rPr>
      </w:pPr>
      <w:r w:rsidRPr="00273C7E">
        <w:rPr>
          <w:rFonts w:ascii="Garamond" w:eastAsia="Garamond" w:hAnsi="Garamond" w:cs="Garamond"/>
          <w:sz w:val="24"/>
          <w:szCs w:val="24"/>
        </w:rPr>
        <w:t>As discussed in the</w:t>
      </w:r>
      <w:r w:rsidRPr="00E718BA">
        <w:rPr>
          <w:rFonts w:ascii="Garamond" w:eastAsia="Garamond" w:hAnsi="Garamond" w:cs="Garamond"/>
          <w:sz w:val="24"/>
          <w:szCs w:val="24"/>
        </w:rPr>
        <w:t xml:space="preserve"> meta-analysis </w:t>
      </w:r>
      <w:r w:rsidR="00273C7E">
        <w:rPr>
          <w:rFonts w:ascii="Garamond" w:eastAsia="Garamond" w:hAnsi="Garamond" w:cs="Garamond"/>
          <w:sz w:val="24"/>
          <w:szCs w:val="24"/>
        </w:rPr>
        <w:t>of</w:t>
      </w:r>
      <w:r w:rsidR="00273C7E" w:rsidRPr="00E718BA">
        <w:rPr>
          <w:rFonts w:ascii="Garamond" w:eastAsia="Garamond" w:hAnsi="Garamond" w:cs="Garamond"/>
          <w:sz w:val="24"/>
          <w:szCs w:val="24"/>
        </w:rPr>
        <w:t xml:space="preserve"> </w:t>
      </w:r>
      <w:r w:rsidRPr="00E718BA">
        <w:rPr>
          <w:rFonts w:ascii="Garamond" w:eastAsia="Garamond" w:hAnsi="Garamond" w:cs="Garamond"/>
          <w:sz w:val="24"/>
          <w:szCs w:val="24"/>
        </w:rPr>
        <w:t xml:space="preserve">Aguilar-Hernandez et al. (2021), the literature may over-emphasize CE policies leading to ‘win-win’ outcomes, </w:t>
      </w:r>
      <w:r w:rsidR="00273C7E">
        <w:rPr>
          <w:rFonts w:ascii="Garamond" w:eastAsia="Garamond" w:hAnsi="Garamond" w:cs="Garamond"/>
          <w:sz w:val="24"/>
          <w:szCs w:val="24"/>
        </w:rPr>
        <w:t>such as</w:t>
      </w:r>
      <w:r w:rsidRPr="00E718BA">
        <w:rPr>
          <w:rFonts w:ascii="Garamond" w:eastAsia="Garamond" w:hAnsi="Garamond" w:cs="Garamond"/>
          <w:sz w:val="24"/>
          <w:szCs w:val="24"/>
        </w:rPr>
        <w:t xml:space="preserve"> the relative decoupling of economic activity from environmental impacts, whil</w:t>
      </w:r>
      <w:r w:rsidR="00273C7E">
        <w:rPr>
          <w:rFonts w:ascii="Garamond" w:eastAsia="Garamond" w:hAnsi="Garamond" w:cs="Garamond"/>
          <w:sz w:val="24"/>
          <w:szCs w:val="24"/>
        </w:rPr>
        <w:t>st</w:t>
      </w:r>
      <w:r w:rsidRPr="00E718BA">
        <w:rPr>
          <w:rFonts w:ascii="Garamond" w:eastAsia="Garamond" w:hAnsi="Garamond" w:cs="Garamond"/>
          <w:sz w:val="24"/>
          <w:szCs w:val="24"/>
        </w:rPr>
        <w:t xml:space="preserve"> glossing over potential policy trade-offs such as rebound effects or changes in distribution. Existing results in the literature indicate significant rebound effects (e.g. Meyer et al., 2007; Skelton et al., 2020; Di Domenico et al., 2023), although for most scenarios these effects are not high enough to offset environmental benefits. </w:t>
      </w:r>
      <w:r w:rsidRPr="003C7A3D">
        <w:rPr>
          <w:rFonts w:ascii="Garamond" w:eastAsia="Garamond" w:hAnsi="Garamond" w:cs="Garamond"/>
          <w:sz w:val="24"/>
          <w:szCs w:val="24"/>
        </w:rPr>
        <w:t>As such, most papers report increased (or at least stable) economic activity and/or employment, along with reductions in material consumption and emissions relative to the baseline scenario.</w:t>
      </w:r>
    </w:p>
    <w:p w14:paraId="2F20AC3E" w14:textId="18616662" w:rsidR="004417A2" w:rsidRDefault="00273C7E">
      <w:pPr>
        <w:widowControl w:val="0"/>
        <w:spacing w:after="0" w:line="276" w:lineRule="auto"/>
        <w:ind w:right="111"/>
        <w:jc w:val="both"/>
        <w:rPr>
          <w:rFonts w:ascii="Garamond" w:eastAsia="Garamond" w:hAnsi="Garamond" w:cs="Garamond"/>
          <w:sz w:val="24"/>
          <w:szCs w:val="24"/>
        </w:rPr>
        <w:pPrChange w:id="259" w:author="Ben Purvis" w:date="2025-03-05T18:14:00Z">
          <w:pPr>
            <w:widowControl w:val="0"/>
            <w:spacing w:after="0" w:line="276" w:lineRule="auto"/>
            <w:ind w:right="111" w:firstLine="720"/>
            <w:jc w:val="both"/>
          </w:pPr>
        </w:pPrChange>
      </w:pPr>
      <w:r w:rsidRPr="003C7A3D">
        <w:rPr>
          <w:rFonts w:ascii="Garamond" w:eastAsia="Garamond" w:hAnsi="Garamond" w:cs="Garamond"/>
          <w:sz w:val="24"/>
          <w:szCs w:val="24"/>
        </w:rPr>
        <w:t>These</w:t>
      </w:r>
      <w:r w:rsidR="006F158C" w:rsidRPr="003C7A3D">
        <w:rPr>
          <w:rFonts w:ascii="Garamond" w:eastAsia="Garamond" w:hAnsi="Garamond" w:cs="Garamond"/>
          <w:sz w:val="24"/>
          <w:szCs w:val="24"/>
        </w:rPr>
        <w:t xml:space="preserve"> findings need to be critically evaluated by the community. As the discussion in sections 3.2 and 3.3 </w:t>
      </w:r>
      <w:r w:rsidR="0047725F" w:rsidRPr="003C7A3D">
        <w:rPr>
          <w:rFonts w:ascii="Garamond" w:eastAsia="Garamond" w:hAnsi="Garamond" w:cs="Garamond"/>
          <w:sz w:val="24"/>
          <w:szCs w:val="24"/>
        </w:rPr>
        <w:t xml:space="preserve">made </w:t>
      </w:r>
      <w:r w:rsidR="006F158C" w:rsidRPr="003C7A3D">
        <w:rPr>
          <w:rFonts w:ascii="Garamond" w:eastAsia="Garamond" w:hAnsi="Garamond" w:cs="Garamond"/>
          <w:sz w:val="24"/>
          <w:szCs w:val="24"/>
        </w:rPr>
        <w:t xml:space="preserve">clear, with the right combination of macroeconomic parameters and CE scenario assumptions it is possible to obtain </w:t>
      </w:r>
      <w:r w:rsidR="0047725F" w:rsidRPr="003C7A3D">
        <w:rPr>
          <w:rFonts w:ascii="Garamond" w:eastAsia="Garamond" w:hAnsi="Garamond" w:cs="Garamond"/>
          <w:sz w:val="24"/>
          <w:szCs w:val="24"/>
        </w:rPr>
        <w:t xml:space="preserve">both </w:t>
      </w:r>
      <w:r w:rsidR="006F158C" w:rsidRPr="003C7A3D">
        <w:rPr>
          <w:rFonts w:ascii="Garamond" w:eastAsia="Garamond" w:hAnsi="Garamond" w:cs="Garamond"/>
          <w:sz w:val="24"/>
          <w:szCs w:val="24"/>
        </w:rPr>
        <w:t xml:space="preserve">positive or negative socio-economic and environmental impacts </w:t>
      </w:r>
      <w:r w:rsidRPr="003C7A3D">
        <w:rPr>
          <w:rFonts w:ascii="Garamond" w:eastAsia="Garamond" w:hAnsi="Garamond" w:cs="Garamond"/>
          <w:sz w:val="24"/>
          <w:szCs w:val="24"/>
        </w:rPr>
        <w:t xml:space="preserve">across </w:t>
      </w:r>
      <w:r w:rsidR="006F158C" w:rsidRPr="003C7A3D">
        <w:rPr>
          <w:rFonts w:ascii="Garamond" w:eastAsia="Garamond" w:hAnsi="Garamond" w:cs="Garamond"/>
          <w:sz w:val="24"/>
          <w:szCs w:val="24"/>
        </w:rPr>
        <w:t>all</w:t>
      </w:r>
      <w:r w:rsidRPr="003C7A3D">
        <w:rPr>
          <w:rFonts w:ascii="Garamond" w:eastAsia="Garamond" w:hAnsi="Garamond" w:cs="Garamond"/>
          <w:sz w:val="24"/>
          <w:szCs w:val="24"/>
        </w:rPr>
        <w:t xml:space="preserve"> reviewed</w:t>
      </w:r>
      <w:r w:rsidR="006F158C" w:rsidRPr="003C7A3D">
        <w:rPr>
          <w:rFonts w:ascii="Garamond" w:eastAsia="Garamond" w:hAnsi="Garamond" w:cs="Garamond"/>
          <w:sz w:val="24"/>
          <w:szCs w:val="24"/>
        </w:rPr>
        <w:t xml:space="preserve"> m</w:t>
      </w:r>
      <w:r w:rsidRPr="003C7A3D">
        <w:rPr>
          <w:rFonts w:ascii="Garamond" w:eastAsia="Garamond" w:hAnsi="Garamond" w:cs="Garamond"/>
          <w:sz w:val="24"/>
          <w:szCs w:val="24"/>
        </w:rPr>
        <w:t>odelling frameworks</w:t>
      </w:r>
      <w:r w:rsidR="006F158C" w:rsidRPr="003C7A3D">
        <w:rPr>
          <w:rFonts w:ascii="Garamond" w:eastAsia="Garamond" w:hAnsi="Garamond" w:cs="Garamond"/>
          <w:sz w:val="24"/>
          <w:szCs w:val="24"/>
        </w:rPr>
        <w:t xml:space="preserve">. This is why readers </w:t>
      </w:r>
      <w:r w:rsidRPr="003C7A3D">
        <w:rPr>
          <w:rFonts w:ascii="Garamond" w:eastAsia="Garamond" w:hAnsi="Garamond" w:cs="Garamond"/>
          <w:sz w:val="24"/>
          <w:szCs w:val="24"/>
        </w:rPr>
        <w:t>need</w:t>
      </w:r>
      <w:r w:rsidR="006F158C" w:rsidRPr="003C7A3D">
        <w:rPr>
          <w:rFonts w:ascii="Garamond" w:eastAsia="Garamond" w:hAnsi="Garamond" w:cs="Garamond"/>
          <w:sz w:val="24"/>
          <w:szCs w:val="24"/>
        </w:rPr>
        <w:t xml:space="preserve"> </w:t>
      </w:r>
      <w:r w:rsidRPr="003C7A3D">
        <w:rPr>
          <w:rFonts w:ascii="Garamond" w:eastAsia="Garamond" w:hAnsi="Garamond" w:cs="Garamond"/>
          <w:sz w:val="24"/>
          <w:szCs w:val="24"/>
        </w:rPr>
        <w:t xml:space="preserve">to retain </w:t>
      </w:r>
      <w:r w:rsidR="006F158C" w:rsidRPr="003C7A3D">
        <w:rPr>
          <w:rFonts w:ascii="Garamond" w:eastAsia="Garamond" w:hAnsi="Garamond" w:cs="Garamond"/>
          <w:sz w:val="24"/>
          <w:szCs w:val="24"/>
        </w:rPr>
        <w:t>a critical</w:t>
      </w:r>
      <w:r w:rsidRPr="003C7A3D">
        <w:rPr>
          <w:rFonts w:ascii="Garamond" w:eastAsia="Garamond" w:hAnsi="Garamond" w:cs="Garamond"/>
          <w:sz w:val="24"/>
          <w:szCs w:val="24"/>
        </w:rPr>
        <w:t xml:space="preserve"> eye</w:t>
      </w:r>
      <w:r w:rsidR="006F158C" w:rsidRPr="003C7A3D">
        <w:rPr>
          <w:rFonts w:ascii="Garamond" w:eastAsia="Garamond" w:hAnsi="Garamond" w:cs="Garamond"/>
          <w:sz w:val="24"/>
          <w:szCs w:val="24"/>
        </w:rPr>
        <w:t xml:space="preserve"> </w:t>
      </w:r>
      <w:r w:rsidRPr="003C7A3D">
        <w:rPr>
          <w:rFonts w:ascii="Garamond" w:eastAsia="Garamond" w:hAnsi="Garamond" w:cs="Garamond"/>
          <w:sz w:val="24"/>
          <w:szCs w:val="24"/>
        </w:rPr>
        <w:t>with respect to</w:t>
      </w:r>
      <w:r w:rsidR="006F158C" w:rsidRPr="003C7A3D">
        <w:rPr>
          <w:rFonts w:ascii="Garamond" w:eastAsia="Garamond" w:hAnsi="Garamond" w:cs="Garamond"/>
          <w:sz w:val="24"/>
          <w:szCs w:val="24"/>
        </w:rPr>
        <w:t xml:space="preserve"> the implications of theoretical</w:t>
      </w:r>
      <w:r w:rsidRPr="003C7A3D">
        <w:rPr>
          <w:rFonts w:ascii="Garamond" w:eastAsia="Garamond" w:hAnsi="Garamond" w:cs="Garamond"/>
          <w:sz w:val="24"/>
          <w:szCs w:val="24"/>
        </w:rPr>
        <w:t xml:space="preserve"> and modelling</w:t>
      </w:r>
      <w:r w:rsidR="006F158C" w:rsidRPr="003C7A3D">
        <w:rPr>
          <w:rFonts w:ascii="Garamond" w:eastAsia="Garamond" w:hAnsi="Garamond" w:cs="Garamond"/>
          <w:sz w:val="24"/>
          <w:szCs w:val="24"/>
        </w:rPr>
        <w:t xml:space="preserve"> assumptions </w:t>
      </w:r>
      <w:r w:rsidRPr="003C7A3D">
        <w:rPr>
          <w:rFonts w:ascii="Garamond" w:eastAsia="Garamond" w:hAnsi="Garamond" w:cs="Garamond"/>
          <w:sz w:val="24"/>
          <w:szCs w:val="24"/>
        </w:rPr>
        <w:t>within the</w:t>
      </w:r>
      <w:r w:rsidR="006F158C" w:rsidRPr="003C7A3D">
        <w:rPr>
          <w:rFonts w:ascii="Garamond" w:eastAsia="Garamond" w:hAnsi="Garamond" w:cs="Garamond"/>
          <w:sz w:val="24"/>
          <w:szCs w:val="24"/>
        </w:rPr>
        <w:t xml:space="preserve"> macroeconomic </w:t>
      </w:r>
      <w:r w:rsidRPr="003C7A3D">
        <w:rPr>
          <w:rFonts w:ascii="Garamond" w:eastAsia="Garamond" w:hAnsi="Garamond" w:cs="Garamond"/>
          <w:sz w:val="24"/>
          <w:szCs w:val="24"/>
        </w:rPr>
        <w:t>modelling</w:t>
      </w:r>
      <w:r w:rsidR="006F158C" w:rsidRPr="003C7A3D">
        <w:rPr>
          <w:rFonts w:ascii="Garamond" w:eastAsia="Garamond" w:hAnsi="Garamond" w:cs="Garamond"/>
          <w:sz w:val="24"/>
          <w:szCs w:val="24"/>
        </w:rPr>
        <w:t xml:space="preserve"> of CE interventions. At the same time our work here provides recommendations for modellers, who should be (i) clear about the value of key parameters assumed; and (ii) conduct extensive sensitivity analysis, changing behavioural parameters, model </w:t>
      </w:r>
      <w:r w:rsidR="006F158C" w:rsidRPr="000D3E67">
        <w:rPr>
          <w:rFonts w:ascii="Garamond" w:eastAsia="Garamond" w:hAnsi="Garamond" w:cs="Garamond"/>
          <w:i/>
          <w:iCs/>
          <w:sz w:val="24"/>
          <w:szCs w:val="24"/>
        </w:rPr>
        <w:t>closure</w:t>
      </w:r>
      <w:r w:rsidR="0047725F" w:rsidRPr="000D3E67">
        <w:rPr>
          <w:rFonts w:ascii="Garamond" w:eastAsia="Garamond" w:hAnsi="Garamond" w:cs="Garamond"/>
          <w:i/>
          <w:iCs/>
          <w:sz w:val="24"/>
          <w:szCs w:val="24"/>
        </w:rPr>
        <w:t>s</w:t>
      </w:r>
      <w:r w:rsidR="006F158C" w:rsidRPr="003C7A3D">
        <w:rPr>
          <w:rFonts w:ascii="Garamond" w:eastAsia="Garamond" w:hAnsi="Garamond" w:cs="Garamond"/>
          <w:sz w:val="24"/>
          <w:szCs w:val="24"/>
        </w:rPr>
        <w:t>, and parameters related with the CE strategy being adopted. This would lead to more robust findings, which may address concern of potential bias of the literature in modelling ‘win-win’ scenarios (as discussed in Aguillar-Hernandez et al. 2021).</w:t>
      </w:r>
      <w:ins w:id="260" w:author="Jose.Ramos-Torres-Feverei" w:date="2025-03-17T17:57:00Z" w16du:dateUtc="2025-03-17T16:57:00Z">
        <w:r w:rsidR="00FD00FE" w:rsidRPr="00FD00FE">
          <w:rPr>
            <w:rFonts w:ascii="Garamond" w:eastAsia="Garamond" w:hAnsi="Garamond" w:cs="Garamond"/>
            <w:sz w:val="24"/>
            <w:szCs w:val="24"/>
          </w:rPr>
          <w:t xml:space="preserve"> </w:t>
        </w:r>
      </w:ins>
      <w:ins w:id="261" w:author="Jose.Ramos-Torres-Feverei" w:date="2025-03-17T18:37:00Z" w16du:dateUtc="2025-03-17T17:37:00Z">
        <w:r w:rsidR="00B9189D">
          <w:rPr>
            <w:rFonts w:ascii="Garamond" w:eastAsia="Garamond" w:hAnsi="Garamond" w:cs="Garamond"/>
            <w:sz w:val="24"/>
            <w:szCs w:val="24"/>
          </w:rPr>
          <w:t>Lastly, although s</w:t>
        </w:r>
      </w:ins>
      <w:ins w:id="262" w:author="Jose.Ramos-Torres-Feverei" w:date="2025-03-17T17:57:00Z" w16du:dateUtc="2025-03-17T16:57:00Z">
        <w:r w:rsidR="00FD00FE" w:rsidRPr="007A7009">
          <w:rPr>
            <w:rFonts w:ascii="Garamond" w:eastAsia="Garamond" w:hAnsi="Garamond" w:cs="Garamond"/>
            <w:sz w:val="24"/>
            <w:szCs w:val="24"/>
          </w:rPr>
          <w:t>ystematic comparisons between studies are challenging, as they often differ substantially in the specific CE interventions model</w:t>
        </w:r>
        <w:r w:rsidR="00FD00FE">
          <w:rPr>
            <w:rFonts w:ascii="Garamond" w:eastAsia="Garamond" w:hAnsi="Garamond" w:cs="Garamond"/>
            <w:sz w:val="24"/>
            <w:szCs w:val="24"/>
          </w:rPr>
          <w:t>l</w:t>
        </w:r>
        <w:r w:rsidR="00FD00FE" w:rsidRPr="007A7009">
          <w:rPr>
            <w:rFonts w:ascii="Garamond" w:eastAsia="Garamond" w:hAnsi="Garamond" w:cs="Garamond"/>
            <w:sz w:val="24"/>
            <w:szCs w:val="24"/>
          </w:rPr>
          <w:t>ed and their underlying scenario assumptions.</w:t>
        </w:r>
        <w:r w:rsidR="00FD00FE">
          <w:rPr>
            <w:rFonts w:ascii="Garamond" w:eastAsia="Garamond" w:hAnsi="Garamond" w:cs="Garamond"/>
            <w:sz w:val="24"/>
            <w:szCs w:val="24"/>
          </w:rPr>
          <w:t xml:space="preserve"> </w:t>
        </w:r>
        <w:r w:rsidR="00FD00FE" w:rsidRPr="007C798D">
          <w:rPr>
            <w:rFonts w:ascii="Garamond" w:eastAsia="Garamond" w:hAnsi="Garamond" w:cs="Garamond"/>
            <w:sz w:val="24"/>
            <w:szCs w:val="24"/>
          </w:rPr>
          <w:t xml:space="preserve">Nonetheless, a valuable </w:t>
        </w:r>
      </w:ins>
      <w:ins w:id="263" w:author="Jose.Ramos-Torres-Feverei" w:date="2025-03-17T18:37:00Z" w16du:dateUtc="2025-03-17T17:37:00Z">
        <w:r w:rsidR="00AA261E">
          <w:rPr>
            <w:rFonts w:ascii="Garamond" w:eastAsia="Garamond" w:hAnsi="Garamond" w:cs="Garamond"/>
            <w:sz w:val="24"/>
            <w:szCs w:val="24"/>
          </w:rPr>
          <w:t xml:space="preserve">future avenue of research </w:t>
        </w:r>
      </w:ins>
      <w:ins w:id="264" w:author="Jose.Ramos-Torres-Feverei" w:date="2025-03-17T17:57:00Z" w16du:dateUtc="2025-03-17T16:57:00Z">
        <w:r w:rsidR="00FD00FE" w:rsidRPr="007C798D">
          <w:rPr>
            <w:rFonts w:ascii="Garamond" w:eastAsia="Garamond" w:hAnsi="Garamond" w:cs="Garamond"/>
            <w:sz w:val="24"/>
            <w:szCs w:val="24"/>
          </w:rPr>
          <w:t>could involve running equivalent scenario simulations using different modelling approaches. By systematically comparing the results across methods and key modelling assumptions, such an analysis could provide deeper insights into the implications of different model</w:t>
        </w:r>
      </w:ins>
      <w:ins w:id="265" w:author="Jose.Ramos-Torres-Feverei" w:date="2025-03-17T18:38:00Z" w16du:dateUtc="2025-03-17T17:38:00Z">
        <w:r w:rsidR="00E407FE">
          <w:rPr>
            <w:rFonts w:ascii="Garamond" w:eastAsia="Garamond" w:hAnsi="Garamond" w:cs="Garamond"/>
            <w:sz w:val="24"/>
            <w:szCs w:val="24"/>
          </w:rPr>
          <w:t>ling frameworks for assessing impacts of CE interventions.</w:t>
        </w:r>
      </w:ins>
    </w:p>
    <w:p w14:paraId="2CD20512" w14:textId="77777777" w:rsidR="00B63CC3" w:rsidRDefault="00B63CC3">
      <w:pPr>
        <w:widowControl w:val="0"/>
        <w:spacing w:after="0" w:line="276" w:lineRule="auto"/>
        <w:ind w:right="111" w:firstLine="720"/>
        <w:jc w:val="both"/>
        <w:rPr>
          <w:rFonts w:ascii="Garamond" w:eastAsia="Garamond" w:hAnsi="Garamond" w:cs="Garamond"/>
          <w:sz w:val="24"/>
          <w:szCs w:val="24"/>
        </w:rPr>
      </w:pPr>
    </w:p>
    <w:p w14:paraId="23D9FB1D" w14:textId="307C0BA0" w:rsidR="00B63CC3" w:rsidRPr="00DE47C1" w:rsidRDefault="00B63CC3">
      <w:pPr>
        <w:widowControl w:val="0"/>
        <w:spacing w:after="0" w:line="276" w:lineRule="auto"/>
        <w:ind w:right="111"/>
        <w:jc w:val="both"/>
        <w:rPr>
          <w:rFonts w:ascii="Garamond" w:eastAsia="Garamond" w:hAnsi="Garamond" w:cs="Garamond"/>
          <w:i/>
          <w:iCs/>
          <w:sz w:val="24"/>
          <w:szCs w:val="24"/>
        </w:rPr>
        <w:pPrChange w:id="266" w:author="Ben Purvis" w:date="2025-03-05T15:18:00Z">
          <w:pPr>
            <w:widowControl w:val="0"/>
            <w:spacing w:after="0" w:line="276" w:lineRule="auto"/>
            <w:ind w:right="111" w:firstLine="720"/>
            <w:jc w:val="both"/>
          </w:pPr>
        </w:pPrChange>
      </w:pPr>
      <w:r w:rsidRPr="00DE47C1">
        <w:rPr>
          <w:rFonts w:ascii="Garamond" w:eastAsia="Garamond" w:hAnsi="Garamond" w:cs="Garamond"/>
          <w:i/>
          <w:iCs/>
          <w:sz w:val="24"/>
          <w:szCs w:val="24"/>
        </w:rPr>
        <w:t>4.5 Socioeconomic indicators</w:t>
      </w:r>
    </w:p>
    <w:p w14:paraId="3964D90A" w14:textId="2BFCF476" w:rsidR="001A10A0" w:rsidRDefault="001A10A0" w:rsidP="00553505">
      <w:pPr>
        <w:widowControl w:val="0"/>
        <w:spacing w:after="0" w:line="276" w:lineRule="auto"/>
        <w:ind w:right="113"/>
        <w:jc w:val="both"/>
        <w:rPr>
          <w:rFonts w:ascii="Garamond" w:eastAsia="Garamond" w:hAnsi="Garamond" w:cs="Garamond"/>
          <w:sz w:val="24"/>
          <w:szCs w:val="24"/>
        </w:rPr>
      </w:pPr>
      <w:r>
        <w:rPr>
          <w:rFonts w:ascii="Garamond" w:eastAsia="Garamond" w:hAnsi="Garamond" w:cs="Garamond"/>
          <w:sz w:val="24"/>
          <w:szCs w:val="24"/>
        </w:rPr>
        <w:t>The final gap which we wish to highlight is the limited</w:t>
      </w:r>
      <w:r w:rsidR="006F158C" w:rsidRPr="00E718BA">
        <w:rPr>
          <w:rFonts w:ascii="Garamond" w:eastAsia="Garamond" w:hAnsi="Garamond" w:cs="Garamond"/>
          <w:sz w:val="24"/>
          <w:szCs w:val="24"/>
        </w:rPr>
        <w:t xml:space="preserve"> set of socio-economic indicators </w:t>
      </w:r>
      <w:r>
        <w:rPr>
          <w:rFonts w:ascii="Garamond" w:eastAsia="Garamond" w:hAnsi="Garamond" w:cs="Garamond"/>
          <w:sz w:val="24"/>
          <w:szCs w:val="24"/>
        </w:rPr>
        <w:t>utilised across the literature</w:t>
      </w:r>
      <w:r w:rsidR="006F158C" w:rsidRPr="00E718BA">
        <w:rPr>
          <w:rFonts w:ascii="Garamond" w:eastAsia="Garamond" w:hAnsi="Garamond" w:cs="Garamond"/>
          <w:sz w:val="24"/>
          <w:szCs w:val="24"/>
        </w:rPr>
        <w:t xml:space="preserve">, </w:t>
      </w:r>
      <w:r>
        <w:rPr>
          <w:rFonts w:ascii="Garamond" w:eastAsia="Garamond" w:hAnsi="Garamond" w:cs="Garamond"/>
          <w:sz w:val="24"/>
          <w:szCs w:val="24"/>
        </w:rPr>
        <w:t xml:space="preserve">a finding also emphasises in </w:t>
      </w:r>
      <w:r w:rsidRPr="00E718BA">
        <w:rPr>
          <w:rFonts w:ascii="Garamond" w:eastAsia="Garamond" w:hAnsi="Garamond" w:cs="Garamond"/>
          <w:sz w:val="24"/>
          <w:szCs w:val="24"/>
        </w:rPr>
        <w:t>Hardt &amp; O’Neill</w:t>
      </w:r>
      <w:r>
        <w:rPr>
          <w:rFonts w:ascii="Garamond" w:eastAsia="Garamond" w:hAnsi="Garamond" w:cs="Garamond"/>
          <w:sz w:val="24"/>
          <w:szCs w:val="24"/>
        </w:rPr>
        <w:t>’s</w:t>
      </w:r>
      <w:r w:rsidRPr="00E718BA">
        <w:rPr>
          <w:rFonts w:ascii="Garamond" w:eastAsia="Garamond" w:hAnsi="Garamond" w:cs="Garamond"/>
          <w:sz w:val="24"/>
          <w:szCs w:val="24"/>
        </w:rPr>
        <w:t xml:space="preserve"> (2017)</w:t>
      </w:r>
      <w:ins w:id="267" w:author="Jose.Ramos-Torres-Feverei" w:date="2025-03-17T19:00:00Z" w16du:dateUtc="2025-03-17T18:00:00Z">
        <w:r w:rsidR="0032063F">
          <w:rPr>
            <w:rFonts w:ascii="Garamond" w:eastAsia="Garamond" w:hAnsi="Garamond" w:cs="Garamond"/>
            <w:sz w:val="24"/>
            <w:szCs w:val="24"/>
          </w:rPr>
          <w:t xml:space="preserve"> and </w:t>
        </w:r>
      </w:ins>
      <w:ins w:id="268" w:author="Jose.Ramos-Torres-Feverei" w:date="2025-03-17T19:00:00Z">
        <w:r w:rsidR="0032063F" w:rsidRPr="0032063F">
          <w:rPr>
            <w:rFonts w:ascii="Garamond" w:eastAsia="Garamond" w:hAnsi="Garamond" w:cs="Garamond"/>
            <w:sz w:val="24"/>
            <w:szCs w:val="24"/>
          </w:rPr>
          <w:t>Van Eynde</w:t>
        </w:r>
      </w:ins>
      <w:ins w:id="269" w:author="Jose.Ramos-Torres-Feverei" w:date="2025-03-17T19:01:00Z" w16du:dateUtc="2025-03-17T18:01:00Z">
        <w:r w:rsidR="0032063F">
          <w:rPr>
            <w:rFonts w:ascii="Garamond" w:eastAsia="Garamond" w:hAnsi="Garamond" w:cs="Garamond"/>
            <w:sz w:val="24"/>
            <w:szCs w:val="24"/>
          </w:rPr>
          <w:t xml:space="preserve"> et al. (2024)</w:t>
        </w:r>
      </w:ins>
      <w:r w:rsidR="006F158C" w:rsidRPr="00E718BA">
        <w:rPr>
          <w:rFonts w:ascii="Garamond" w:eastAsia="Garamond" w:hAnsi="Garamond" w:cs="Garamond"/>
          <w:sz w:val="24"/>
          <w:szCs w:val="24"/>
        </w:rPr>
        <w:t xml:space="preserve"> review of ecological macroeconomic models</w:t>
      </w:r>
      <w:r>
        <w:rPr>
          <w:rFonts w:ascii="Garamond" w:eastAsia="Garamond" w:hAnsi="Garamond" w:cs="Garamond"/>
          <w:sz w:val="24"/>
          <w:szCs w:val="24"/>
        </w:rPr>
        <w:t>.</w:t>
      </w:r>
      <w:r w:rsidR="006F158C" w:rsidRPr="00E718BA">
        <w:rPr>
          <w:rFonts w:ascii="Garamond" w:eastAsia="Garamond" w:hAnsi="Garamond" w:cs="Garamond"/>
          <w:sz w:val="24"/>
          <w:szCs w:val="24"/>
        </w:rPr>
        <w:t xml:space="preserve"> The CE literature tends to narrowly focus on economic growth and employment at the aggregate level, and to </w:t>
      </w:r>
      <w:r>
        <w:rPr>
          <w:rFonts w:ascii="Garamond" w:eastAsia="Garamond" w:hAnsi="Garamond" w:cs="Garamond"/>
          <w:sz w:val="24"/>
          <w:szCs w:val="24"/>
        </w:rPr>
        <w:t>an</w:t>
      </w:r>
      <w:r w:rsidRPr="00E718BA">
        <w:rPr>
          <w:rFonts w:ascii="Garamond" w:eastAsia="Garamond" w:hAnsi="Garamond" w:cs="Garamond"/>
          <w:sz w:val="24"/>
          <w:szCs w:val="24"/>
        </w:rPr>
        <w:t xml:space="preserve"> </w:t>
      </w:r>
      <w:r w:rsidR="006F158C" w:rsidRPr="00E718BA">
        <w:rPr>
          <w:rFonts w:ascii="Garamond" w:eastAsia="Garamond" w:hAnsi="Garamond" w:cs="Garamond"/>
          <w:sz w:val="24"/>
          <w:szCs w:val="24"/>
        </w:rPr>
        <w:t>extent</w:t>
      </w:r>
      <w:r>
        <w:rPr>
          <w:rFonts w:ascii="Garamond" w:eastAsia="Garamond" w:hAnsi="Garamond" w:cs="Garamond"/>
          <w:sz w:val="24"/>
          <w:szCs w:val="24"/>
        </w:rPr>
        <w:t xml:space="preserve"> </w:t>
      </w:r>
      <w:r w:rsidR="006F158C" w:rsidRPr="00E718BA">
        <w:rPr>
          <w:rFonts w:ascii="Garamond" w:eastAsia="Garamond" w:hAnsi="Garamond" w:cs="Garamond"/>
          <w:sz w:val="24"/>
          <w:szCs w:val="24"/>
        </w:rPr>
        <w:t>impact on costs. Primary focus is given to value added or GDP (3</w:t>
      </w:r>
      <w:r w:rsidR="00726F92">
        <w:rPr>
          <w:rFonts w:ascii="Garamond" w:eastAsia="Garamond" w:hAnsi="Garamond" w:cs="Garamond"/>
          <w:sz w:val="24"/>
          <w:szCs w:val="24"/>
        </w:rPr>
        <w:t>7</w:t>
      </w:r>
      <w:r w:rsidR="006F158C" w:rsidRPr="00E718BA">
        <w:rPr>
          <w:rFonts w:ascii="Garamond" w:eastAsia="Garamond" w:hAnsi="Garamond" w:cs="Garamond"/>
          <w:sz w:val="24"/>
          <w:szCs w:val="24"/>
        </w:rPr>
        <w:t xml:space="preserve"> papers), and employment (2</w:t>
      </w:r>
      <w:r w:rsidR="00726F92">
        <w:rPr>
          <w:rFonts w:ascii="Garamond" w:eastAsia="Garamond" w:hAnsi="Garamond" w:cs="Garamond"/>
          <w:sz w:val="24"/>
          <w:szCs w:val="24"/>
        </w:rPr>
        <w:t>6</w:t>
      </w:r>
      <w:r w:rsidR="006F158C" w:rsidRPr="00E718BA">
        <w:rPr>
          <w:rFonts w:ascii="Garamond" w:eastAsia="Garamond" w:hAnsi="Garamond" w:cs="Garamond"/>
          <w:sz w:val="24"/>
          <w:szCs w:val="24"/>
        </w:rPr>
        <w:t xml:space="preserve"> papers), </w:t>
      </w:r>
      <w:r>
        <w:rPr>
          <w:rFonts w:ascii="Garamond" w:eastAsia="Garamond" w:hAnsi="Garamond" w:cs="Garamond"/>
          <w:sz w:val="24"/>
          <w:szCs w:val="24"/>
        </w:rPr>
        <w:t>with a significant but less prevalent consideration of</w:t>
      </w:r>
      <w:r w:rsidR="006F158C" w:rsidRPr="00E718BA">
        <w:rPr>
          <w:rFonts w:ascii="Garamond" w:eastAsia="Garamond" w:hAnsi="Garamond" w:cs="Garamond"/>
          <w:sz w:val="24"/>
          <w:szCs w:val="24"/>
        </w:rPr>
        <w:t xml:space="preserve"> production costs/prices (1</w:t>
      </w:r>
      <w:r w:rsidR="00726F92">
        <w:rPr>
          <w:rFonts w:ascii="Garamond" w:eastAsia="Garamond" w:hAnsi="Garamond" w:cs="Garamond"/>
          <w:sz w:val="24"/>
          <w:szCs w:val="24"/>
        </w:rPr>
        <w:t>3</w:t>
      </w:r>
      <w:r w:rsidR="006F158C" w:rsidRPr="00E718BA">
        <w:rPr>
          <w:rFonts w:ascii="Garamond" w:eastAsia="Garamond" w:hAnsi="Garamond" w:cs="Garamond"/>
          <w:sz w:val="24"/>
          <w:szCs w:val="24"/>
        </w:rPr>
        <w:t xml:space="preserve"> papers), and gross output (</w:t>
      </w:r>
      <w:r w:rsidR="00726F92">
        <w:rPr>
          <w:rFonts w:ascii="Garamond" w:eastAsia="Garamond" w:hAnsi="Garamond" w:cs="Garamond"/>
          <w:sz w:val="24"/>
          <w:szCs w:val="24"/>
        </w:rPr>
        <w:t>9</w:t>
      </w:r>
      <w:r w:rsidR="006F158C" w:rsidRPr="00E718BA">
        <w:rPr>
          <w:rFonts w:ascii="Garamond" w:eastAsia="Garamond" w:hAnsi="Garamond" w:cs="Garamond"/>
          <w:sz w:val="24"/>
          <w:szCs w:val="24"/>
        </w:rPr>
        <w:t xml:space="preserve"> papers). </w:t>
      </w:r>
    </w:p>
    <w:p w14:paraId="2F20AC3F" w14:textId="1ED1E448" w:rsidR="004417A2" w:rsidRPr="00E718BA" w:rsidRDefault="001A10A0" w:rsidP="00D33B2B">
      <w:pPr>
        <w:widowControl w:val="0"/>
        <w:spacing w:after="0" w:line="276" w:lineRule="auto"/>
        <w:ind w:right="113"/>
        <w:jc w:val="both"/>
        <w:rPr>
          <w:rFonts w:ascii="Garamond" w:eastAsia="Garamond" w:hAnsi="Garamond" w:cs="Garamond"/>
          <w:sz w:val="24"/>
          <w:szCs w:val="24"/>
        </w:rPr>
      </w:pPr>
      <w:r>
        <w:rPr>
          <w:rFonts w:ascii="Garamond" w:eastAsia="Garamond" w:hAnsi="Garamond" w:cs="Garamond"/>
          <w:sz w:val="24"/>
          <w:szCs w:val="24"/>
        </w:rPr>
        <w:t>These limited economic</w:t>
      </w:r>
      <w:r w:rsidRPr="00E718BA">
        <w:rPr>
          <w:rFonts w:ascii="Garamond" w:eastAsia="Garamond" w:hAnsi="Garamond" w:cs="Garamond"/>
          <w:sz w:val="24"/>
          <w:szCs w:val="24"/>
        </w:rPr>
        <w:t xml:space="preserve"> </w:t>
      </w:r>
      <w:r w:rsidR="006F158C" w:rsidRPr="00E718BA">
        <w:rPr>
          <w:rFonts w:ascii="Garamond" w:eastAsia="Garamond" w:hAnsi="Garamond" w:cs="Garamond"/>
          <w:sz w:val="24"/>
          <w:szCs w:val="24"/>
        </w:rPr>
        <w:t xml:space="preserve">variables </w:t>
      </w:r>
      <w:r>
        <w:rPr>
          <w:rFonts w:ascii="Garamond" w:eastAsia="Garamond" w:hAnsi="Garamond" w:cs="Garamond"/>
          <w:sz w:val="24"/>
          <w:szCs w:val="24"/>
        </w:rPr>
        <w:t>need to</w:t>
      </w:r>
      <w:r w:rsidRPr="00E718BA">
        <w:rPr>
          <w:rFonts w:ascii="Garamond" w:eastAsia="Garamond" w:hAnsi="Garamond" w:cs="Garamond"/>
          <w:sz w:val="24"/>
          <w:szCs w:val="24"/>
        </w:rPr>
        <w:t xml:space="preserve"> </w:t>
      </w:r>
      <w:r w:rsidR="006F158C" w:rsidRPr="00E718BA">
        <w:rPr>
          <w:rFonts w:ascii="Garamond" w:eastAsia="Garamond" w:hAnsi="Garamond" w:cs="Garamond"/>
          <w:sz w:val="24"/>
          <w:szCs w:val="24"/>
        </w:rPr>
        <w:t xml:space="preserve">be accompanied with deeper consideration of aspects such as income inequality, work patterns, indicators of well-being, and gender issues (Hardt and O’Neill, 2017). A holistic approach is necessary to evaluate </w:t>
      </w:r>
      <w:r>
        <w:rPr>
          <w:rFonts w:ascii="Garamond" w:eastAsia="Garamond" w:hAnsi="Garamond" w:cs="Garamond"/>
          <w:sz w:val="24"/>
          <w:szCs w:val="24"/>
        </w:rPr>
        <w:t xml:space="preserve">all </w:t>
      </w:r>
      <w:r w:rsidR="006F158C" w:rsidRPr="00E718BA">
        <w:rPr>
          <w:rFonts w:ascii="Garamond" w:eastAsia="Garamond" w:hAnsi="Garamond" w:cs="Garamond"/>
          <w:sz w:val="24"/>
          <w:szCs w:val="24"/>
        </w:rPr>
        <w:t>potential risks</w:t>
      </w:r>
      <w:r>
        <w:rPr>
          <w:rFonts w:ascii="Garamond" w:eastAsia="Garamond" w:hAnsi="Garamond" w:cs="Garamond"/>
          <w:sz w:val="24"/>
          <w:szCs w:val="24"/>
        </w:rPr>
        <w:t xml:space="preserve"> to the CE transition,</w:t>
      </w:r>
      <w:r w:rsidR="006F158C" w:rsidRPr="00E718BA">
        <w:rPr>
          <w:rFonts w:ascii="Garamond" w:eastAsia="Garamond" w:hAnsi="Garamond" w:cs="Garamond"/>
          <w:sz w:val="24"/>
          <w:szCs w:val="24"/>
        </w:rPr>
        <w:t xml:space="preserve"> </w:t>
      </w:r>
      <w:r>
        <w:rPr>
          <w:rFonts w:ascii="Garamond" w:eastAsia="Garamond" w:hAnsi="Garamond" w:cs="Garamond"/>
          <w:sz w:val="24"/>
          <w:szCs w:val="24"/>
        </w:rPr>
        <w:t>encompassing</w:t>
      </w:r>
      <w:r w:rsidRPr="00E718BA">
        <w:rPr>
          <w:rFonts w:ascii="Garamond" w:eastAsia="Garamond" w:hAnsi="Garamond" w:cs="Garamond"/>
          <w:sz w:val="24"/>
          <w:szCs w:val="24"/>
        </w:rPr>
        <w:t xml:space="preserve"> </w:t>
      </w:r>
      <w:r w:rsidR="006F158C" w:rsidRPr="00E718BA">
        <w:rPr>
          <w:rFonts w:ascii="Garamond" w:eastAsia="Garamond" w:hAnsi="Garamond" w:cs="Garamond"/>
          <w:sz w:val="24"/>
          <w:szCs w:val="24"/>
        </w:rPr>
        <w:t>social, gender, regional, and environmental justice</w:t>
      </w:r>
      <w:r>
        <w:rPr>
          <w:rFonts w:ascii="Garamond" w:eastAsia="Garamond" w:hAnsi="Garamond" w:cs="Garamond"/>
          <w:sz w:val="24"/>
          <w:szCs w:val="24"/>
        </w:rPr>
        <w:t xml:space="preserve">. </w:t>
      </w:r>
      <w:r w:rsidR="006F158C" w:rsidRPr="00E718BA">
        <w:rPr>
          <w:rFonts w:ascii="Garamond" w:eastAsia="Garamond" w:hAnsi="Garamond" w:cs="Garamond"/>
          <w:sz w:val="24"/>
          <w:szCs w:val="24"/>
        </w:rPr>
        <w:t>such as income distribution</w:t>
      </w:r>
      <w:ins w:id="270" w:author="Jose.Ramos-Torres-Feverei" w:date="2025-03-17T18:53:00Z" w16du:dateUtc="2025-03-17T17:53:00Z">
        <w:r w:rsidR="00D33B2B">
          <w:rPr>
            <w:rFonts w:ascii="Garamond" w:eastAsia="Garamond" w:hAnsi="Garamond" w:cs="Garamond"/>
            <w:sz w:val="24"/>
            <w:szCs w:val="24"/>
          </w:rPr>
          <w:t>.</w:t>
        </w:r>
      </w:ins>
      <w:del w:id="271" w:author="Jose.Ramos-Torres-Feverei" w:date="2025-03-17T18:53:00Z" w16du:dateUtc="2025-03-17T17:53:00Z">
        <w:r w:rsidR="006F158C" w:rsidRPr="00E718BA" w:rsidDel="00D33B2B">
          <w:rPr>
            <w:rFonts w:ascii="Garamond" w:eastAsia="Garamond" w:hAnsi="Garamond" w:cs="Garamond"/>
            <w:sz w:val="24"/>
            <w:szCs w:val="24"/>
          </w:rPr>
          <w:delText>,</w:delText>
        </w:r>
      </w:del>
      <w:r w:rsidR="006F158C" w:rsidRPr="00E718BA">
        <w:rPr>
          <w:rFonts w:ascii="Garamond" w:eastAsia="Garamond" w:hAnsi="Garamond" w:cs="Garamond"/>
          <w:sz w:val="24"/>
          <w:szCs w:val="24"/>
        </w:rPr>
        <w:t xml:space="preserve"> </w:t>
      </w:r>
      <w:r>
        <w:rPr>
          <w:rFonts w:ascii="Garamond" w:eastAsia="Garamond" w:hAnsi="Garamond" w:cs="Garamond"/>
          <w:sz w:val="24"/>
          <w:szCs w:val="24"/>
        </w:rPr>
        <w:t xml:space="preserve">Specific variables could include </w:t>
      </w:r>
      <w:r w:rsidR="006F158C" w:rsidRPr="00E718BA">
        <w:rPr>
          <w:rFonts w:ascii="Garamond" w:eastAsia="Garamond" w:hAnsi="Garamond" w:cs="Garamond"/>
          <w:sz w:val="24"/>
          <w:szCs w:val="24"/>
        </w:rPr>
        <w:t>gender and ethnicity employment impacts,</w:t>
      </w:r>
      <w:ins w:id="272" w:author="Jose.Ramos-Torres-Feverei" w:date="2025-03-17T18:59:00Z" w16du:dateUtc="2025-03-17T17:59:00Z">
        <w:r w:rsidR="00F26E0F">
          <w:rPr>
            <w:rFonts w:ascii="Garamond" w:eastAsia="Garamond" w:hAnsi="Garamond" w:cs="Garamond"/>
            <w:sz w:val="24"/>
            <w:szCs w:val="24"/>
          </w:rPr>
          <w:t xml:space="preserve"> subjective well-being indicators (such as time-use)</w:t>
        </w:r>
      </w:ins>
      <w:r w:rsidR="006F158C" w:rsidRPr="00E718BA">
        <w:rPr>
          <w:rFonts w:ascii="Garamond" w:eastAsia="Garamond" w:hAnsi="Garamond" w:cs="Garamond"/>
          <w:sz w:val="24"/>
          <w:szCs w:val="24"/>
        </w:rPr>
        <w:t xml:space="preserve"> regional trade imbalances, and impacts on public finances and financial markets (e.g. impacts of stranded assets on </w:t>
      </w:r>
      <w:r>
        <w:rPr>
          <w:rFonts w:ascii="Garamond" w:eastAsia="Garamond" w:hAnsi="Garamond" w:cs="Garamond"/>
          <w:sz w:val="24"/>
          <w:szCs w:val="24"/>
        </w:rPr>
        <w:t xml:space="preserve">the </w:t>
      </w:r>
      <w:r w:rsidR="006F158C" w:rsidRPr="00E718BA">
        <w:rPr>
          <w:rFonts w:ascii="Garamond" w:eastAsia="Garamond" w:hAnsi="Garamond" w:cs="Garamond"/>
          <w:sz w:val="24"/>
          <w:szCs w:val="24"/>
        </w:rPr>
        <w:t>balance sheets of banks, and investment and pension funds)</w:t>
      </w:r>
      <w:del w:id="273" w:author="Jose.Ramos-Torres-Feverei" w:date="2025-03-17T19:02:00Z" w16du:dateUtc="2025-03-17T18:02:00Z">
        <w:r w:rsidR="00161ADD" w:rsidDel="0032063F">
          <w:rPr>
            <w:rFonts w:ascii="Garamond" w:eastAsia="Garamond" w:hAnsi="Garamond" w:cs="Garamond"/>
            <w:sz w:val="24"/>
            <w:szCs w:val="24"/>
          </w:rPr>
          <w:delText xml:space="preserve"> (</w:delText>
        </w:r>
      </w:del>
      <w:r w:rsidR="006F158C" w:rsidRPr="00E718BA">
        <w:rPr>
          <w:rFonts w:ascii="Garamond" w:eastAsia="Garamond" w:hAnsi="Garamond" w:cs="Garamond"/>
          <w:sz w:val="24"/>
          <w:szCs w:val="24"/>
        </w:rPr>
        <w:t>.</w:t>
      </w:r>
      <w:del w:id="274" w:author="Jose.Ramos-Torres-Feverei" w:date="2025-03-17T19:02:00Z" w16du:dateUtc="2025-03-17T18:02:00Z">
        <w:r w:rsidR="006F158C" w:rsidRPr="00E718BA" w:rsidDel="00D13BCC">
          <w:rPr>
            <w:rFonts w:ascii="Garamond" w:eastAsia="Garamond" w:hAnsi="Garamond" w:cs="Garamond"/>
            <w:sz w:val="24"/>
            <w:szCs w:val="24"/>
          </w:rPr>
          <w:delText xml:space="preserve"> CE transitions n</w:delText>
        </w:r>
      </w:del>
      <w:ins w:id="275" w:author="Jose.Ramos-Torres-Feverei" w:date="2025-03-17T19:02:00Z" w16du:dateUtc="2025-03-17T18:02:00Z">
        <w:r w:rsidR="00D13BCC">
          <w:rPr>
            <w:rFonts w:ascii="Garamond" w:eastAsia="Garamond" w:hAnsi="Garamond" w:cs="Garamond"/>
            <w:sz w:val="24"/>
            <w:szCs w:val="24"/>
          </w:rPr>
          <w:t>N</w:t>
        </w:r>
      </w:ins>
      <w:r w:rsidR="006F158C" w:rsidRPr="00E718BA">
        <w:rPr>
          <w:rFonts w:ascii="Garamond" w:eastAsia="Garamond" w:hAnsi="Garamond" w:cs="Garamond"/>
          <w:sz w:val="24"/>
          <w:szCs w:val="24"/>
        </w:rPr>
        <w:t>eglecting these broader impacts risk exacerbating existing inequalities, hindering their long</w:t>
      </w:r>
      <w:ins w:id="276" w:author="Ben Purvis" w:date="2025-03-06T11:56:00Z">
        <w:r>
          <w:rPr>
            <w:rFonts w:ascii="Garamond" w:eastAsia="Garamond" w:hAnsi="Garamond" w:cs="Garamond"/>
            <w:sz w:val="24"/>
            <w:szCs w:val="24"/>
          </w:rPr>
          <w:t>er</w:t>
        </w:r>
      </w:ins>
      <w:r w:rsidR="006F158C" w:rsidRPr="00E718BA">
        <w:rPr>
          <w:rFonts w:ascii="Garamond" w:eastAsia="Garamond" w:hAnsi="Garamond" w:cs="Garamond"/>
          <w:sz w:val="24"/>
          <w:szCs w:val="24"/>
        </w:rPr>
        <w:t xml:space="preserve">-term sustainability (Pansera et al., 2021 and 2024). Specifically, </w:t>
      </w:r>
      <w:r w:rsidR="006F158C" w:rsidRPr="00E718BA">
        <w:rPr>
          <w:rFonts w:ascii="Garamond" w:eastAsia="Garamond" w:hAnsi="Garamond" w:cs="Garamond"/>
          <w:sz w:val="24"/>
          <w:szCs w:val="24"/>
        </w:rPr>
        <w:lastRenderedPageBreak/>
        <w:t xml:space="preserve">social inequalities are not explored in depth, </w:t>
      </w:r>
      <w:r>
        <w:rPr>
          <w:rFonts w:ascii="Garamond" w:eastAsia="Garamond" w:hAnsi="Garamond" w:cs="Garamond"/>
          <w:sz w:val="24"/>
          <w:szCs w:val="24"/>
        </w:rPr>
        <w:t xml:space="preserve">apart from by </w:t>
      </w:r>
      <w:r w:rsidR="006F158C" w:rsidRPr="00E718BA">
        <w:rPr>
          <w:rFonts w:ascii="Garamond" w:eastAsia="Garamond" w:hAnsi="Garamond" w:cs="Garamond"/>
          <w:sz w:val="24"/>
          <w:szCs w:val="24"/>
        </w:rPr>
        <w:t xml:space="preserve">Wiebe et al. </w:t>
      </w:r>
      <w:hyperlink w:anchor="_heading=h.3whwml4">
        <w:r w:rsidR="006F158C" w:rsidRPr="00E718BA">
          <w:rPr>
            <w:rFonts w:ascii="Garamond" w:eastAsia="Garamond" w:hAnsi="Garamond" w:cs="Garamond"/>
            <w:sz w:val="24"/>
            <w:szCs w:val="24"/>
          </w:rPr>
          <w:t>(2019)</w:t>
        </w:r>
      </w:hyperlink>
      <w:r w:rsidR="006F158C" w:rsidRPr="00E718BA">
        <w:rPr>
          <w:rFonts w:ascii="Garamond" w:eastAsia="Garamond" w:hAnsi="Garamond" w:cs="Garamond"/>
          <w:sz w:val="24"/>
          <w:szCs w:val="24"/>
        </w:rPr>
        <w:t xml:space="preserve"> who </w:t>
      </w:r>
      <w:r w:rsidR="001F17AF">
        <w:rPr>
          <w:rFonts w:ascii="Garamond" w:eastAsia="Garamond" w:hAnsi="Garamond" w:cs="Garamond"/>
          <w:sz w:val="24"/>
          <w:szCs w:val="24"/>
        </w:rPr>
        <w:t>consider</w:t>
      </w:r>
      <w:r w:rsidR="006F158C" w:rsidRPr="00E718BA">
        <w:rPr>
          <w:rFonts w:ascii="Garamond" w:eastAsia="Garamond" w:hAnsi="Garamond" w:cs="Garamond"/>
          <w:sz w:val="24"/>
          <w:szCs w:val="24"/>
        </w:rPr>
        <w:t xml:space="preserve"> changes in distribution of income and employment impacts by gender.</w:t>
      </w:r>
    </w:p>
    <w:p w14:paraId="2F20AC40" w14:textId="77777777" w:rsidR="004417A2" w:rsidRPr="00E718BA" w:rsidRDefault="006F158C">
      <w:pPr>
        <w:keepNext/>
        <w:spacing w:after="0" w:line="276" w:lineRule="auto"/>
        <w:ind w:firstLine="369"/>
        <w:jc w:val="both"/>
        <w:rPr>
          <w:rFonts w:ascii="Garamond" w:eastAsia="Garamond" w:hAnsi="Garamond" w:cs="Garamond"/>
          <w:b/>
          <w:sz w:val="24"/>
          <w:szCs w:val="24"/>
        </w:rPr>
      </w:pPr>
      <w:r w:rsidRPr="00E718BA">
        <w:rPr>
          <w:rFonts w:ascii="Garamond" w:eastAsia="Garamond" w:hAnsi="Garamond" w:cs="Garamond"/>
          <w:sz w:val="24"/>
          <w:szCs w:val="24"/>
        </w:rPr>
        <w:br/>
      </w:r>
      <w:r w:rsidRPr="00E718BA">
        <w:rPr>
          <w:rFonts w:ascii="Garamond" w:eastAsia="Garamond" w:hAnsi="Garamond" w:cs="Garamond"/>
          <w:b/>
          <w:sz w:val="24"/>
          <w:szCs w:val="24"/>
        </w:rPr>
        <w:t>5. Conclusions</w:t>
      </w:r>
    </w:p>
    <w:p w14:paraId="2F20AC41" w14:textId="3849320C" w:rsidR="004417A2" w:rsidRPr="00E718BA" w:rsidRDefault="001F17AF">
      <w:pPr>
        <w:jc w:val="both"/>
        <w:rPr>
          <w:rFonts w:ascii="Garamond" w:eastAsia="Garamond" w:hAnsi="Garamond" w:cs="Garamond"/>
          <w:sz w:val="24"/>
          <w:szCs w:val="24"/>
        </w:rPr>
      </w:pPr>
      <w:r>
        <w:rPr>
          <w:rFonts w:ascii="Garamond" w:eastAsia="Garamond" w:hAnsi="Garamond" w:cs="Garamond"/>
          <w:sz w:val="24"/>
          <w:szCs w:val="24"/>
        </w:rPr>
        <w:t>In this study, w</w:t>
      </w:r>
      <w:r w:rsidR="006F158C" w:rsidRPr="00E718BA">
        <w:rPr>
          <w:rFonts w:ascii="Garamond" w:eastAsia="Garamond" w:hAnsi="Garamond" w:cs="Garamond"/>
          <w:sz w:val="24"/>
          <w:szCs w:val="24"/>
        </w:rPr>
        <w:t xml:space="preserve">e presented a systematic literature review, identifying 66 studies of macroeconomic models assessing </w:t>
      </w:r>
      <w:r>
        <w:rPr>
          <w:rFonts w:ascii="Garamond" w:eastAsia="Garamond" w:hAnsi="Garamond" w:cs="Garamond"/>
          <w:sz w:val="24"/>
          <w:szCs w:val="24"/>
        </w:rPr>
        <w:t xml:space="preserve">various </w:t>
      </w:r>
      <w:r w:rsidR="006F158C" w:rsidRPr="00E718BA">
        <w:rPr>
          <w:rFonts w:ascii="Garamond" w:eastAsia="Garamond" w:hAnsi="Garamond" w:cs="Garamond"/>
          <w:sz w:val="24"/>
          <w:szCs w:val="24"/>
        </w:rPr>
        <w:t xml:space="preserve">socio-economic impacts of CE interventions. The earliest contributions in our review date back to the </w:t>
      </w:r>
      <w:r>
        <w:rPr>
          <w:rFonts w:ascii="Garamond" w:eastAsia="Garamond" w:hAnsi="Garamond" w:cs="Garamond"/>
          <w:sz w:val="24"/>
          <w:szCs w:val="24"/>
        </w:rPr>
        <w:t>early</w:t>
      </w:r>
      <w:r w:rsidR="006F158C" w:rsidRPr="00E718BA">
        <w:rPr>
          <w:rFonts w:ascii="Garamond" w:eastAsia="Garamond" w:hAnsi="Garamond" w:cs="Garamond"/>
          <w:sz w:val="24"/>
          <w:szCs w:val="24"/>
        </w:rPr>
        <w:t xml:space="preserve"> 1990s, mainly confined to the study of CE interventions in Japan. However, </w:t>
      </w:r>
      <w:r>
        <w:rPr>
          <w:rFonts w:ascii="Garamond" w:eastAsia="Garamond" w:hAnsi="Garamond" w:cs="Garamond"/>
          <w:sz w:val="24"/>
          <w:szCs w:val="24"/>
        </w:rPr>
        <w:t xml:space="preserve">broader </w:t>
      </w:r>
      <w:r w:rsidR="006F158C" w:rsidRPr="00E718BA">
        <w:rPr>
          <w:rFonts w:ascii="Garamond" w:eastAsia="Garamond" w:hAnsi="Garamond" w:cs="Garamond"/>
          <w:sz w:val="24"/>
          <w:szCs w:val="24"/>
        </w:rPr>
        <w:t xml:space="preserve">research on the economic and environmental impacts of CE interventions </w:t>
      </w:r>
      <w:r>
        <w:rPr>
          <w:rFonts w:ascii="Garamond" w:eastAsia="Garamond" w:hAnsi="Garamond" w:cs="Garamond"/>
          <w:sz w:val="24"/>
          <w:szCs w:val="24"/>
        </w:rPr>
        <w:t xml:space="preserve">has since hit a critical mass, and </w:t>
      </w:r>
      <w:r w:rsidR="006F158C" w:rsidRPr="00E718BA">
        <w:rPr>
          <w:rFonts w:ascii="Garamond" w:eastAsia="Garamond" w:hAnsi="Garamond" w:cs="Garamond"/>
          <w:sz w:val="24"/>
          <w:szCs w:val="24"/>
        </w:rPr>
        <w:t xml:space="preserve">has consistently increased since 2015, concurrently with the </w:t>
      </w:r>
      <w:r w:rsidR="0047725F">
        <w:rPr>
          <w:rFonts w:ascii="Garamond" w:eastAsia="Garamond" w:hAnsi="Garamond" w:cs="Garamond"/>
          <w:sz w:val="24"/>
          <w:szCs w:val="24"/>
        </w:rPr>
        <w:t xml:space="preserve">adoption of the first </w:t>
      </w:r>
      <w:r w:rsidR="006F158C" w:rsidRPr="00E718BA">
        <w:rPr>
          <w:rFonts w:ascii="Garamond" w:eastAsia="Garamond" w:hAnsi="Garamond" w:cs="Garamond"/>
          <w:sz w:val="24"/>
          <w:szCs w:val="24"/>
        </w:rPr>
        <w:t xml:space="preserve">CE action plan </w:t>
      </w:r>
      <w:r w:rsidR="0047725F">
        <w:rPr>
          <w:rFonts w:ascii="Garamond" w:eastAsia="Garamond" w:hAnsi="Garamond" w:cs="Garamond"/>
          <w:sz w:val="24"/>
          <w:szCs w:val="24"/>
        </w:rPr>
        <w:t>by</w:t>
      </w:r>
      <w:r w:rsidR="0047725F" w:rsidRPr="00E718BA">
        <w:rPr>
          <w:rFonts w:ascii="Garamond" w:eastAsia="Garamond" w:hAnsi="Garamond" w:cs="Garamond"/>
          <w:sz w:val="24"/>
          <w:szCs w:val="24"/>
        </w:rPr>
        <w:t xml:space="preserve"> </w:t>
      </w:r>
      <w:r w:rsidR="006F158C" w:rsidRPr="00E718BA">
        <w:rPr>
          <w:rFonts w:ascii="Garamond" w:eastAsia="Garamond" w:hAnsi="Garamond" w:cs="Garamond"/>
          <w:sz w:val="24"/>
          <w:szCs w:val="24"/>
        </w:rPr>
        <w:t>the European Commission (2015).</w:t>
      </w:r>
    </w:p>
    <w:p w14:paraId="2F20AC42" w14:textId="192252FF" w:rsidR="004417A2" w:rsidRPr="00E718BA" w:rsidRDefault="001F17AF" w:rsidP="001F17AF">
      <w:pPr>
        <w:jc w:val="both"/>
        <w:rPr>
          <w:rFonts w:ascii="Garamond" w:eastAsia="Garamond" w:hAnsi="Garamond" w:cs="Garamond"/>
          <w:sz w:val="24"/>
          <w:szCs w:val="24"/>
        </w:rPr>
      </w:pPr>
      <w:r>
        <w:rPr>
          <w:rFonts w:ascii="Garamond" w:eastAsia="Garamond" w:hAnsi="Garamond" w:cs="Garamond"/>
          <w:sz w:val="24"/>
          <w:szCs w:val="24"/>
        </w:rPr>
        <w:t>We</w:t>
      </w:r>
      <w:r w:rsidR="006F158C" w:rsidRPr="00E718BA">
        <w:rPr>
          <w:rFonts w:ascii="Garamond" w:eastAsia="Garamond" w:hAnsi="Garamond" w:cs="Garamond"/>
          <w:sz w:val="24"/>
          <w:szCs w:val="24"/>
        </w:rPr>
        <w:t xml:space="preserve"> classified</w:t>
      </w:r>
      <w:r>
        <w:rPr>
          <w:rFonts w:ascii="Garamond" w:eastAsia="Garamond" w:hAnsi="Garamond" w:cs="Garamond"/>
          <w:sz w:val="24"/>
          <w:szCs w:val="24"/>
        </w:rPr>
        <w:t xml:space="preserve"> studies</w:t>
      </w:r>
      <w:r w:rsidR="006F158C" w:rsidRPr="00E718BA">
        <w:rPr>
          <w:rFonts w:ascii="Garamond" w:eastAsia="Garamond" w:hAnsi="Garamond" w:cs="Garamond"/>
          <w:sz w:val="24"/>
          <w:szCs w:val="24"/>
        </w:rPr>
        <w:t xml:space="preserve"> according to three main modelling frameworks (Leontief IO, macroeconometric IO, and CGE models), </w:t>
      </w:r>
      <w:r>
        <w:rPr>
          <w:rFonts w:ascii="Garamond" w:eastAsia="Garamond" w:hAnsi="Garamond" w:cs="Garamond"/>
          <w:sz w:val="24"/>
          <w:szCs w:val="24"/>
        </w:rPr>
        <w:t>as well as observing a small number of studies using</w:t>
      </w:r>
      <w:r w:rsidR="006F158C" w:rsidRPr="00E718BA">
        <w:rPr>
          <w:rFonts w:ascii="Garamond" w:eastAsia="Garamond" w:hAnsi="Garamond" w:cs="Garamond"/>
          <w:sz w:val="24"/>
          <w:szCs w:val="24"/>
        </w:rPr>
        <w:t xml:space="preserve"> alternative </w:t>
      </w:r>
      <w:r w:rsidR="0047725F">
        <w:rPr>
          <w:rFonts w:ascii="Garamond" w:eastAsia="Garamond" w:hAnsi="Garamond" w:cs="Garamond"/>
          <w:sz w:val="24"/>
          <w:szCs w:val="24"/>
        </w:rPr>
        <w:t>approaches</w:t>
      </w:r>
      <w:r w:rsidR="0047725F" w:rsidRPr="00E718BA">
        <w:rPr>
          <w:rFonts w:ascii="Garamond" w:eastAsia="Garamond" w:hAnsi="Garamond" w:cs="Garamond"/>
          <w:sz w:val="24"/>
          <w:szCs w:val="24"/>
        </w:rPr>
        <w:t xml:space="preserve"> </w:t>
      </w:r>
      <w:r w:rsidR="006F158C" w:rsidRPr="00E718BA">
        <w:rPr>
          <w:rFonts w:ascii="Garamond" w:eastAsia="Garamond" w:hAnsi="Garamond" w:cs="Garamond"/>
          <w:sz w:val="24"/>
          <w:szCs w:val="24"/>
        </w:rPr>
        <w:t>(agent-based, stock-flow consistent, DSGE)</w:t>
      </w:r>
      <w:r>
        <w:rPr>
          <w:rFonts w:ascii="Garamond" w:eastAsia="Garamond" w:hAnsi="Garamond" w:cs="Garamond"/>
          <w:sz w:val="24"/>
          <w:szCs w:val="24"/>
        </w:rPr>
        <w:t>.</w:t>
      </w:r>
      <w:r w:rsidR="006F158C" w:rsidRPr="00E718BA">
        <w:rPr>
          <w:rFonts w:ascii="Garamond" w:eastAsia="Garamond" w:hAnsi="Garamond" w:cs="Garamond"/>
          <w:sz w:val="24"/>
          <w:szCs w:val="24"/>
        </w:rPr>
        <w:t xml:space="preserve"> </w:t>
      </w:r>
      <w:r>
        <w:rPr>
          <w:rFonts w:ascii="Garamond" w:eastAsia="Garamond" w:hAnsi="Garamond" w:cs="Garamond"/>
          <w:sz w:val="24"/>
          <w:szCs w:val="24"/>
        </w:rPr>
        <w:t xml:space="preserve">We classified modelled CE interventions into </w:t>
      </w:r>
      <w:r w:rsidR="006F158C" w:rsidRPr="00E718BA">
        <w:rPr>
          <w:rFonts w:ascii="Garamond" w:eastAsia="Garamond" w:hAnsi="Garamond" w:cs="Garamond"/>
          <w:sz w:val="24"/>
          <w:szCs w:val="24"/>
        </w:rPr>
        <w:t>four typologies of CE strategy</w:t>
      </w:r>
      <w:r>
        <w:rPr>
          <w:rFonts w:ascii="Garamond" w:eastAsia="Garamond" w:hAnsi="Garamond" w:cs="Garamond"/>
          <w:sz w:val="24"/>
          <w:szCs w:val="24"/>
        </w:rPr>
        <w:t xml:space="preserve">, following the framework of </w:t>
      </w:r>
      <w:r w:rsidRPr="001F17AF">
        <w:rPr>
          <w:rFonts w:ascii="Garamond" w:eastAsia="Garamond" w:hAnsi="Garamond" w:cs="Garamond"/>
          <w:sz w:val="24"/>
          <w:szCs w:val="24"/>
        </w:rPr>
        <w:t>Aguilar-Hernandez</w:t>
      </w:r>
      <w:r>
        <w:rPr>
          <w:rFonts w:ascii="Garamond" w:eastAsia="Garamond" w:hAnsi="Garamond" w:cs="Garamond"/>
          <w:sz w:val="24"/>
          <w:szCs w:val="24"/>
        </w:rPr>
        <w:t xml:space="preserve"> et al. (2018)</w:t>
      </w:r>
      <w:r w:rsidR="006F158C" w:rsidRPr="00E718BA">
        <w:rPr>
          <w:rFonts w:ascii="Garamond" w:eastAsia="Garamond" w:hAnsi="Garamond" w:cs="Garamond"/>
          <w:sz w:val="24"/>
          <w:szCs w:val="24"/>
        </w:rPr>
        <w:t>: residual waste management, closing supply chains, product lifetime extension, and resource efficiency. Our analysis shows substantial variation</w:t>
      </w:r>
      <w:r w:rsidR="0047725F">
        <w:rPr>
          <w:rFonts w:ascii="Garamond" w:eastAsia="Garamond" w:hAnsi="Garamond" w:cs="Garamond"/>
          <w:sz w:val="24"/>
          <w:szCs w:val="24"/>
        </w:rPr>
        <w:t>s</w:t>
      </w:r>
      <w:r w:rsidR="006F158C" w:rsidRPr="00E718BA">
        <w:rPr>
          <w:rFonts w:ascii="Garamond" w:eastAsia="Garamond" w:hAnsi="Garamond" w:cs="Garamond"/>
          <w:sz w:val="24"/>
          <w:szCs w:val="24"/>
        </w:rPr>
        <w:t xml:space="preserve"> underlying the application of each of these approaches, identifying important research gaps on which future work on the CE transition should focus.</w:t>
      </w:r>
    </w:p>
    <w:p w14:paraId="2F20AC43" w14:textId="284C1E6D" w:rsidR="004417A2" w:rsidRPr="00E718BA" w:rsidRDefault="006F158C">
      <w:pPr>
        <w:jc w:val="both"/>
        <w:rPr>
          <w:rFonts w:ascii="Garamond" w:eastAsia="Garamond" w:hAnsi="Garamond" w:cs="Garamond"/>
          <w:sz w:val="24"/>
          <w:szCs w:val="24"/>
        </w:rPr>
      </w:pPr>
      <w:r w:rsidRPr="00E718BA">
        <w:rPr>
          <w:rFonts w:ascii="Garamond" w:eastAsia="Garamond" w:hAnsi="Garamond" w:cs="Garamond"/>
          <w:sz w:val="24"/>
          <w:szCs w:val="24"/>
        </w:rPr>
        <w:t xml:space="preserve">Notably, product life extension interventions, such as maintenance and repair, received the least attention of all CE strategies (figure </w:t>
      </w:r>
      <w:r w:rsidR="00726F92">
        <w:rPr>
          <w:rFonts w:ascii="Garamond" w:eastAsia="Garamond" w:hAnsi="Garamond" w:cs="Garamond"/>
          <w:sz w:val="24"/>
          <w:szCs w:val="24"/>
        </w:rPr>
        <w:t>3</w:t>
      </w:r>
      <w:r w:rsidRPr="00E718BA">
        <w:rPr>
          <w:rFonts w:ascii="Garamond" w:eastAsia="Garamond" w:hAnsi="Garamond" w:cs="Garamond"/>
          <w:sz w:val="24"/>
          <w:szCs w:val="24"/>
        </w:rPr>
        <w:t>): considered in only 10 of the 66 studies</w:t>
      </w:r>
      <w:r w:rsidR="001F17AF">
        <w:rPr>
          <w:rFonts w:ascii="Garamond" w:eastAsia="Garamond" w:hAnsi="Garamond" w:cs="Garamond"/>
          <w:sz w:val="24"/>
          <w:szCs w:val="24"/>
        </w:rPr>
        <w:t>,</w:t>
      </w:r>
      <w:r w:rsidRPr="00E718BA">
        <w:rPr>
          <w:rFonts w:ascii="Garamond" w:eastAsia="Garamond" w:hAnsi="Garamond" w:cs="Garamond"/>
          <w:sz w:val="24"/>
          <w:szCs w:val="24"/>
        </w:rPr>
        <w:t xml:space="preserve"> and neglected entirely by the macroeconometric IO approach and all CGE models but </w:t>
      </w:r>
      <w:ins w:id="277" w:author="Jose.Ramos-Torres-Feverei" w:date="2025-03-17T19:04:00Z" w16du:dateUtc="2025-03-17T18:04:00Z">
        <w:r w:rsidR="00E16CAB">
          <w:rPr>
            <w:rFonts w:ascii="Garamond" w:eastAsia="Garamond" w:hAnsi="Garamond" w:cs="Garamond"/>
            <w:sz w:val="24"/>
            <w:szCs w:val="24"/>
          </w:rPr>
          <w:t>two</w:t>
        </w:r>
      </w:ins>
      <w:del w:id="278" w:author="Jose.Ramos-Torres-Feverei" w:date="2025-03-17T19:04:00Z" w16du:dateUtc="2025-03-17T18:04:00Z">
        <w:r w:rsidRPr="00E718BA" w:rsidDel="00E16CAB">
          <w:rPr>
            <w:rFonts w:ascii="Garamond" w:eastAsia="Garamond" w:hAnsi="Garamond" w:cs="Garamond"/>
            <w:sz w:val="24"/>
            <w:szCs w:val="24"/>
          </w:rPr>
          <w:delText>one</w:delText>
        </w:r>
      </w:del>
      <w:r w:rsidRPr="00E718BA">
        <w:rPr>
          <w:rFonts w:ascii="Garamond" w:eastAsia="Garamond" w:hAnsi="Garamond" w:cs="Garamond"/>
          <w:sz w:val="24"/>
          <w:szCs w:val="24"/>
        </w:rPr>
        <w:t>. In contrast, closing supply chain</w:t>
      </w:r>
      <w:r w:rsidR="001F17AF">
        <w:rPr>
          <w:rFonts w:ascii="Garamond" w:eastAsia="Garamond" w:hAnsi="Garamond" w:cs="Garamond"/>
          <w:sz w:val="24"/>
          <w:szCs w:val="24"/>
        </w:rPr>
        <w:t>s</w:t>
      </w:r>
      <w:r w:rsidRPr="00E718BA">
        <w:rPr>
          <w:rFonts w:ascii="Garamond" w:eastAsia="Garamond" w:hAnsi="Garamond" w:cs="Garamond"/>
          <w:sz w:val="24"/>
          <w:szCs w:val="24"/>
        </w:rPr>
        <w:t xml:space="preserve"> interventions are considered by 42 contributions, resource efficiency by 36, and residual waste management by 23. By modelling framework, Leontief IO models dominate (3</w:t>
      </w:r>
      <w:ins w:id="279" w:author="Jose.Ramos-Torres-Feverei" w:date="2025-03-17T19:05:00Z" w16du:dateUtc="2025-03-17T18:05:00Z">
        <w:r w:rsidR="00C64D6F">
          <w:rPr>
            <w:rFonts w:ascii="Garamond" w:eastAsia="Garamond" w:hAnsi="Garamond" w:cs="Garamond"/>
            <w:sz w:val="24"/>
            <w:szCs w:val="24"/>
          </w:rPr>
          <w:t>7</w:t>
        </w:r>
      </w:ins>
      <w:del w:id="280" w:author="Jose.Ramos-Torres-Feverei" w:date="2025-03-17T19:05:00Z" w16du:dateUtc="2025-03-17T18:05:00Z">
        <w:r w:rsidRPr="00E718BA" w:rsidDel="00C64D6F">
          <w:rPr>
            <w:rFonts w:ascii="Garamond" w:eastAsia="Garamond" w:hAnsi="Garamond" w:cs="Garamond"/>
            <w:sz w:val="24"/>
            <w:szCs w:val="24"/>
          </w:rPr>
          <w:delText>8</w:delText>
        </w:r>
      </w:del>
      <w:r w:rsidRPr="00E718BA">
        <w:rPr>
          <w:rFonts w:ascii="Garamond" w:eastAsia="Garamond" w:hAnsi="Garamond" w:cs="Garamond"/>
          <w:sz w:val="24"/>
          <w:szCs w:val="24"/>
        </w:rPr>
        <w:t xml:space="preserve"> studies), compared to</w:t>
      </w:r>
      <w:r w:rsidR="00726F92">
        <w:rPr>
          <w:rFonts w:ascii="Garamond" w:eastAsia="Garamond" w:hAnsi="Garamond" w:cs="Garamond"/>
          <w:sz w:val="24"/>
          <w:szCs w:val="24"/>
        </w:rPr>
        <w:t xml:space="preserve"> the</w:t>
      </w:r>
      <w:r w:rsidRPr="00E718BA">
        <w:rPr>
          <w:rFonts w:ascii="Garamond" w:eastAsia="Garamond" w:hAnsi="Garamond" w:cs="Garamond"/>
          <w:sz w:val="24"/>
          <w:szCs w:val="24"/>
        </w:rPr>
        <w:t xml:space="preserve"> other paradigms such as macroeconometric</w:t>
      </w:r>
      <w:r w:rsidR="00726F92">
        <w:rPr>
          <w:rFonts w:ascii="Garamond" w:eastAsia="Garamond" w:hAnsi="Garamond" w:cs="Garamond"/>
          <w:sz w:val="24"/>
          <w:szCs w:val="24"/>
        </w:rPr>
        <w:t xml:space="preserve"> IO</w:t>
      </w:r>
      <w:r w:rsidRPr="00E718BA">
        <w:rPr>
          <w:rFonts w:ascii="Garamond" w:eastAsia="Garamond" w:hAnsi="Garamond" w:cs="Garamond"/>
          <w:sz w:val="24"/>
          <w:szCs w:val="24"/>
        </w:rPr>
        <w:t xml:space="preserve"> (</w:t>
      </w:r>
      <w:ins w:id="281" w:author="Jose.Ramos-Torres-Feverei" w:date="2025-03-17T19:04:00Z" w16du:dateUtc="2025-03-17T18:04:00Z">
        <w:r w:rsidR="00C64D6F">
          <w:rPr>
            <w:rFonts w:ascii="Garamond" w:eastAsia="Garamond" w:hAnsi="Garamond" w:cs="Garamond"/>
            <w:sz w:val="24"/>
            <w:szCs w:val="24"/>
          </w:rPr>
          <w:t>6</w:t>
        </w:r>
      </w:ins>
      <w:del w:id="282" w:author="Jose.Ramos-Torres-Feverei" w:date="2025-03-17T19:04:00Z" w16du:dateUtc="2025-03-17T18:04:00Z">
        <w:r w:rsidRPr="00E718BA" w:rsidDel="00C64D6F">
          <w:rPr>
            <w:rFonts w:ascii="Garamond" w:eastAsia="Garamond" w:hAnsi="Garamond" w:cs="Garamond"/>
            <w:sz w:val="24"/>
            <w:szCs w:val="24"/>
          </w:rPr>
          <w:delText>5</w:delText>
        </w:r>
      </w:del>
      <w:r w:rsidRPr="00E718BA">
        <w:rPr>
          <w:rFonts w:ascii="Garamond" w:eastAsia="Garamond" w:hAnsi="Garamond" w:cs="Garamond"/>
          <w:sz w:val="24"/>
          <w:szCs w:val="24"/>
        </w:rPr>
        <w:t xml:space="preserve"> studies)</w:t>
      </w:r>
      <w:ins w:id="283" w:author="Ben Purvis" w:date="2025-03-06T12:09:00Z">
        <w:r w:rsidR="00726F92">
          <w:rPr>
            <w:rFonts w:ascii="Garamond" w:eastAsia="Garamond" w:hAnsi="Garamond" w:cs="Garamond"/>
            <w:sz w:val="24"/>
            <w:szCs w:val="24"/>
          </w:rPr>
          <w:t>,</w:t>
        </w:r>
      </w:ins>
      <w:r w:rsidRPr="00E718BA">
        <w:rPr>
          <w:rFonts w:ascii="Garamond" w:eastAsia="Garamond" w:hAnsi="Garamond" w:cs="Garamond"/>
          <w:sz w:val="24"/>
          <w:szCs w:val="24"/>
        </w:rPr>
        <w:t xml:space="preserve"> and CGE models (19 studies).</w:t>
      </w:r>
    </w:p>
    <w:p w14:paraId="2F20AC44" w14:textId="4DE65A39" w:rsidR="004417A2" w:rsidRPr="00E718BA" w:rsidRDefault="006F158C">
      <w:pPr>
        <w:jc w:val="both"/>
        <w:rPr>
          <w:rFonts w:ascii="Garamond" w:eastAsia="Garamond" w:hAnsi="Garamond" w:cs="Garamond"/>
          <w:sz w:val="24"/>
          <w:szCs w:val="24"/>
        </w:rPr>
      </w:pPr>
      <w:r w:rsidRPr="00E718BA">
        <w:rPr>
          <w:rFonts w:ascii="Garamond" w:eastAsia="Garamond" w:hAnsi="Garamond" w:cs="Garamond"/>
          <w:sz w:val="24"/>
          <w:szCs w:val="24"/>
        </w:rPr>
        <w:t xml:space="preserve">Some intrinsic limitations can be highlighted regarding </w:t>
      </w:r>
      <w:r w:rsidR="00726F92">
        <w:rPr>
          <w:rFonts w:ascii="Garamond" w:eastAsia="Garamond" w:hAnsi="Garamond" w:cs="Garamond"/>
          <w:sz w:val="24"/>
          <w:szCs w:val="24"/>
        </w:rPr>
        <w:t xml:space="preserve">the dominant </w:t>
      </w:r>
      <w:r w:rsidRPr="00E718BA">
        <w:rPr>
          <w:rFonts w:ascii="Garamond" w:eastAsia="Garamond" w:hAnsi="Garamond" w:cs="Garamond"/>
          <w:sz w:val="24"/>
          <w:szCs w:val="24"/>
        </w:rPr>
        <w:t>modelling frameworks. Leontief IO models are primarily static</w:t>
      </w:r>
      <w:r w:rsidR="0047725F">
        <w:rPr>
          <w:rFonts w:ascii="Garamond" w:eastAsia="Garamond" w:hAnsi="Garamond" w:cs="Garamond"/>
          <w:sz w:val="24"/>
          <w:szCs w:val="24"/>
        </w:rPr>
        <w:t>;</w:t>
      </w:r>
      <w:r w:rsidRPr="00E718BA">
        <w:rPr>
          <w:rFonts w:ascii="Garamond" w:eastAsia="Garamond" w:hAnsi="Garamond" w:cs="Garamond"/>
          <w:sz w:val="24"/>
          <w:szCs w:val="24"/>
        </w:rPr>
        <w:t xml:space="preserve"> </w:t>
      </w:r>
      <w:r w:rsidR="0047725F">
        <w:rPr>
          <w:rFonts w:ascii="Garamond" w:eastAsia="Garamond" w:hAnsi="Garamond" w:cs="Garamond"/>
          <w:sz w:val="24"/>
          <w:szCs w:val="24"/>
        </w:rPr>
        <w:t>thus,</w:t>
      </w:r>
      <w:r w:rsidRPr="00E718BA">
        <w:rPr>
          <w:rFonts w:ascii="Garamond" w:eastAsia="Garamond" w:hAnsi="Garamond" w:cs="Garamond"/>
          <w:sz w:val="24"/>
          <w:szCs w:val="24"/>
        </w:rPr>
        <w:t xml:space="preserve"> they cannot capture dynamic feedbacks such as those associated with rebound effects, the interplay between demand and income distribution, or </w:t>
      </w:r>
      <w:r w:rsidR="0047725F">
        <w:rPr>
          <w:rFonts w:ascii="Garamond" w:eastAsia="Garamond" w:hAnsi="Garamond" w:cs="Garamond"/>
          <w:sz w:val="24"/>
          <w:szCs w:val="24"/>
        </w:rPr>
        <w:t>interaction between the real and financial sides of the economy</w:t>
      </w:r>
      <w:r w:rsidRPr="00E718BA">
        <w:rPr>
          <w:rFonts w:ascii="Garamond" w:eastAsia="Garamond" w:hAnsi="Garamond" w:cs="Garamond"/>
          <w:sz w:val="24"/>
          <w:szCs w:val="24"/>
        </w:rPr>
        <w:t xml:space="preserve">. While CGE and macroeconometric IO models can incorporate </w:t>
      </w:r>
      <w:r w:rsidR="00726F92">
        <w:rPr>
          <w:rFonts w:ascii="Garamond" w:eastAsia="Garamond" w:hAnsi="Garamond" w:cs="Garamond"/>
          <w:sz w:val="24"/>
          <w:szCs w:val="24"/>
        </w:rPr>
        <w:t xml:space="preserve">some of </w:t>
      </w:r>
      <w:r w:rsidRPr="00E718BA">
        <w:rPr>
          <w:rFonts w:ascii="Garamond" w:eastAsia="Garamond" w:hAnsi="Garamond" w:cs="Garamond"/>
          <w:sz w:val="24"/>
          <w:szCs w:val="24"/>
        </w:rPr>
        <w:t>these</w:t>
      </w:r>
      <w:r w:rsidR="00726F92">
        <w:rPr>
          <w:rFonts w:ascii="Garamond" w:eastAsia="Garamond" w:hAnsi="Garamond" w:cs="Garamond"/>
          <w:sz w:val="24"/>
          <w:szCs w:val="24"/>
        </w:rPr>
        <w:t xml:space="preserve"> dynamics</w:t>
      </w:r>
      <w:r w:rsidRPr="00E718BA">
        <w:rPr>
          <w:rFonts w:ascii="Garamond" w:eastAsia="Garamond" w:hAnsi="Garamond" w:cs="Garamond"/>
          <w:sz w:val="24"/>
          <w:szCs w:val="24"/>
        </w:rPr>
        <w:t>, their magnitude is not often explicitly discussed. Moreover, estimate</w:t>
      </w:r>
      <w:r w:rsidR="00726F92">
        <w:rPr>
          <w:rFonts w:ascii="Garamond" w:eastAsia="Garamond" w:hAnsi="Garamond" w:cs="Garamond"/>
          <w:sz w:val="24"/>
          <w:szCs w:val="24"/>
        </w:rPr>
        <w:t>d impacts</w:t>
      </w:r>
      <w:r w:rsidRPr="00E718BA">
        <w:rPr>
          <w:rFonts w:ascii="Garamond" w:eastAsia="Garamond" w:hAnsi="Garamond" w:cs="Garamond"/>
          <w:sz w:val="24"/>
          <w:szCs w:val="24"/>
        </w:rPr>
        <w:t xml:space="preserve"> </w:t>
      </w:r>
      <w:r w:rsidR="00726F92">
        <w:rPr>
          <w:rFonts w:ascii="Garamond" w:eastAsia="Garamond" w:hAnsi="Garamond" w:cs="Garamond"/>
          <w:sz w:val="24"/>
          <w:szCs w:val="24"/>
        </w:rPr>
        <w:t>derive</w:t>
      </w:r>
      <w:r w:rsidR="00726F92" w:rsidRPr="00E718BA">
        <w:rPr>
          <w:rFonts w:ascii="Garamond" w:eastAsia="Garamond" w:hAnsi="Garamond" w:cs="Garamond"/>
          <w:sz w:val="24"/>
          <w:szCs w:val="24"/>
        </w:rPr>
        <w:t xml:space="preserve">d </w:t>
      </w:r>
      <w:r w:rsidR="00726F92">
        <w:rPr>
          <w:rFonts w:ascii="Garamond" w:eastAsia="Garamond" w:hAnsi="Garamond" w:cs="Garamond"/>
          <w:sz w:val="24"/>
          <w:szCs w:val="24"/>
        </w:rPr>
        <w:t>from</w:t>
      </w:r>
      <w:r w:rsidRPr="00E718BA">
        <w:rPr>
          <w:rFonts w:ascii="Garamond" w:eastAsia="Garamond" w:hAnsi="Garamond" w:cs="Garamond"/>
          <w:sz w:val="24"/>
          <w:szCs w:val="24"/>
        </w:rPr>
        <w:t xml:space="preserve"> CGE models would benefit from thorough sensitivity analyses, as results are highly dependent on the choice of key parameters such as the elasticity of substitution assumed in the production and consumption functions. Relatedly, more emphasis is required on the </w:t>
      </w:r>
      <w:r w:rsidR="00206029">
        <w:rPr>
          <w:rFonts w:ascii="Garamond" w:eastAsia="Garamond" w:hAnsi="Garamond" w:cs="Garamond"/>
          <w:sz w:val="24"/>
          <w:szCs w:val="24"/>
        </w:rPr>
        <w:t>transitional dynamics, beyond the limitations of</w:t>
      </w:r>
      <w:r w:rsidRPr="00E718BA">
        <w:rPr>
          <w:rFonts w:ascii="Garamond" w:eastAsia="Garamond" w:hAnsi="Garamond" w:cs="Garamond"/>
          <w:sz w:val="24"/>
          <w:szCs w:val="24"/>
        </w:rPr>
        <w:t xml:space="preserve"> Leontief IO or CGE models </w:t>
      </w:r>
      <w:r w:rsidR="003C7A3D">
        <w:rPr>
          <w:rFonts w:ascii="Garamond" w:eastAsia="Garamond" w:hAnsi="Garamond" w:cs="Garamond"/>
          <w:sz w:val="24"/>
          <w:szCs w:val="24"/>
        </w:rPr>
        <w:t xml:space="preserve">which </w:t>
      </w:r>
      <w:r w:rsidRPr="00E718BA">
        <w:rPr>
          <w:rFonts w:ascii="Garamond" w:eastAsia="Garamond" w:hAnsi="Garamond" w:cs="Garamond"/>
          <w:sz w:val="24"/>
          <w:szCs w:val="24"/>
        </w:rPr>
        <w:t>assum</w:t>
      </w:r>
      <w:r w:rsidR="003C7A3D">
        <w:rPr>
          <w:rFonts w:ascii="Garamond" w:eastAsia="Garamond" w:hAnsi="Garamond" w:cs="Garamond"/>
          <w:sz w:val="24"/>
          <w:szCs w:val="24"/>
        </w:rPr>
        <w:t>e</w:t>
      </w:r>
      <w:r w:rsidRPr="00E718BA">
        <w:rPr>
          <w:rFonts w:ascii="Garamond" w:eastAsia="Garamond" w:hAnsi="Garamond" w:cs="Garamond"/>
          <w:sz w:val="24"/>
          <w:szCs w:val="24"/>
        </w:rPr>
        <w:t xml:space="preserve"> equilibrium at each time-step. In our view, system dynamics (D’Alessandro et al, 2020), SFC-IO (Veronese Passarella, 2022), and ABM-IO models (Di Domenico et al, 2023) provide promising avenues </w:t>
      </w:r>
      <w:r w:rsidR="003C7A3D">
        <w:rPr>
          <w:rFonts w:ascii="Garamond" w:eastAsia="Garamond" w:hAnsi="Garamond" w:cs="Garamond"/>
          <w:sz w:val="24"/>
          <w:szCs w:val="24"/>
        </w:rPr>
        <w:t>for</w:t>
      </w:r>
      <w:r w:rsidRPr="00E718BA">
        <w:rPr>
          <w:rFonts w:ascii="Garamond" w:eastAsia="Garamond" w:hAnsi="Garamond" w:cs="Garamond"/>
          <w:sz w:val="24"/>
          <w:szCs w:val="24"/>
        </w:rPr>
        <w:t xml:space="preserve"> address</w:t>
      </w:r>
      <w:r w:rsidR="003C7A3D">
        <w:rPr>
          <w:rFonts w:ascii="Garamond" w:eastAsia="Garamond" w:hAnsi="Garamond" w:cs="Garamond"/>
          <w:sz w:val="24"/>
          <w:szCs w:val="24"/>
        </w:rPr>
        <w:t>ing</w:t>
      </w:r>
      <w:r w:rsidRPr="00E718BA">
        <w:rPr>
          <w:rFonts w:ascii="Garamond" w:eastAsia="Garamond" w:hAnsi="Garamond" w:cs="Garamond"/>
          <w:sz w:val="24"/>
          <w:szCs w:val="24"/>
        </w:rPr>
        <w:t xml:space="preserve"> </w:t>
      </w:r>
      <w:r w:rsidR="003C7A3D">
        <w:rPr>
          <w:rFonts w:ascii="Garamond" w:eastAsia="Garamond" w:hAnsi="Garamond" w:cs="Garamond"/>
          <w:sz w:val="24"/>
          <w:szCs w:val="24"/>
        </w:rPr>
        <w:t>these</w:t>
      </w:r>
      <w:r w:rsidRPr="00E718BA">
        <w:rPr>
          <w:rFonts w:ascii="Garamond" w:eastAsia="Garamond" w:hAnsi="Garamond" w:cs="Garamond"/>
          <w:sz w:val="24"/>
          <w:szCs w:val="24"/>
        </w:rPr>
        <w:t xml:space="preserve"> issues</w:t>
      </w:r>
      <w:r w:rsidR="003C7A3D">
        <w:rPr>
          <w:rFonts w:ascii="Garamond" w:eastAsia="Garamond" w:hAnsi="Garamond" w:cs="Garamond"/>
          <w:sz w:val="24"/>
          <w:szCs w:val="24"/>
        </w:rPr>
        <w:t>. This is</w:t>
      </w:r>
      <w:r w:rsidRPr="00E718BA">
        <w:rPr>
          <w:rFonts w:ascii="Garamond" w:eastAsia="Garamond" w:hAnsi="Garamond" w:cs="Garamond"/>
          <w:sz w:val="24"/>
          <w:szCs w:val="24"/>
        </w:rPr>
        <w:t xml:space="preserve"> especially</w:t>
      </w:r>
      <w:r w:rsidR="003C7A3D">
        <w:rPr>
          <w:rFonts w:ascii="Garamond" w:eastAsia="Garamond" w:hAnsi="Garamond" w:cs="Garamond"/>
          <w:sz w:val="24"/>
          <w:szCs w:val="24"/>
        </w:rPr>
        <w:t xml:space="preserve"> pertinent in</w:t>
      </w:r>
      <w:r w:rsidRPr="00E718BA">
        <w:rPr>
          <w:rFonts w:ascii="Garamond" w:eastAsia="Garamond" w:hAnsi="Garamond" w:cs="Garamond"/>
          <w:sz w:val="24"/>
          <w:szCs w:val="24"/>
        </w:rPr>
        <w:t xml:space="preserve"> regard</w:t>
      </w:r>
      <w:r w:rsidR="003C7A3D">
        <w:rPr>
          <w:rFonts w:ascii="Garamond" w:eastAsia="Garamond" w:hAnsi="Garamond" w:cs="Garamond"/>
          <w:sz w:val="24"/>
          <w:szCs w:val="24"/>
        </w:rPr>
        <w:t>s to modelling</w:t>
      </w:r>
      <w:r w:rsidRPr="00E718BA">
        <w:rPr>
          <w:rFonts w:ascii="Garamond" w:eastAsia="Garamond" w:hAnsi="Garamond" w:cs="Garamond"/>
          <w:sz w:val="24"/>
          <w:szCs w:val="24"/>
        </w:rPr>
        <w:t xml:space="preserve"> dynamic and real-financial interactions, which are </w:t>
      </w:r>
      <w:r w:rsidR="003C7A3D">
        <w:rPr>
          <w:rFonts w:ascii="Garamond" w:eastAsia="Garamond" w:hAnsi="Garamond" w:cs="Garamond"/>
          <w:sz w:val="24"/>
          <w:szCs w:val="24"/>
        </w:rPr>
        <w:t>key for analysing</w:t>
      </w:r>
      <w:r w:rsidR="00206029" w:rsidRPr="00E718BA">
        <w:rPr>
          <w:rFonts w:ascii="Garamond" w:eastAsia="Garamond" w:hAnsi="Garamond" w:cs="Garamond"/>
          <w:sz w:val="24"/>
          <w:szCs w:val="24"/>
        </w:rPr>
        <w:t xml:space="preserve"> </w:t>
      </w:r>
      <w:r w:rsidRPr="00E718BA">
        <w:rPr>
          <w:rFonts w:ascii="Garamond" w:eastAsia="Garamond" w:hAnsi="Garamond" w:cs="Garamond"/>
          <w:sz w:val="24"/>
          <w:szCs w:val="24"/>
        </w:rPr>
        <w:t xml:space="preserve">international linkages in multi-regional settings due to ecologically unequal exchange. </w:t>
      </w:r>
    </w:p>
    <w:p w14:paraId="16192C2F" w14:textId="5761A0F2" w:rsidR="006E38A8" w:rsidRDefault="006E38A8">
      <w:pPr>
        <w:jc w:val="both"/>
        <w:rPr>
          <w:rFonts w:ascii="Garamond" w:eastAsia="Garamond" w:hAnsi="Garamond" w:cs="Garamond"/>
          <w:sz w:val="24"/>
          <w:szCs w:val="24"/>
        </w:rPr>
      </w:pPr>
      <w:r w:rsidRPr="006E38A8">
        <w:rPr>
          <w:rFonts w:ascii="Garamond" w:eastAsia="Garamond" w:hAnsi="Garamond" w:cs="Garamond"/>
          <w:sz w:val="24"/>
          <w:szCs w:val="24"/>
        </w:rPr>
        <w:t xml:space="preserve">Consistent with the findings of Aguilar-Hernández et al. (2021), the reviewed literature generally concludes that the environmental benefits of CE interventions align with positive (or at least non-negative) socio-economic outcomes. However, it often lacks a thorough exploration of potential policy trade-offs, such as rebound effects or employment losses in the Global South. Notably, the estimated impacts of CE interventions are highly sensitive to scenario assumptions, particularly regarding technological changes and shifts in consumption patterns. To enhance the robustness </w:t>
      </w:r>
      <w:r w:rsidRPr="006E38A8">
        <w:rPr>
          <w:rFonts w:ascii="Garamond" w:eastAsia="Garamond" w:hAnsi="Garamond" w:cs="Garamond"/>
          <w:sz w:val="24"/>
          <w:szCs w:val="24"/>
        </w:rPr>
        <w:lastRenderedPageBreak/>
        <w:t xml:space="preserve">of future research, scenario design should be more empirically grounded by integrating </w:t>
      </w:r>
      <w:r w:rsidR="00AB2967">
        <w:rPr>
          <w:rFonts w:ascii="Garamond" w:eastAsia="Garamond" w:hAnsi="Garamond" w:cs="Garamond"/>
          <w:sz w:val="24"/>
          <w:szCs w:val="24"/>
        </w:rPr>
        <w:t>alternative quantitative</w:t>
      </w:r>
      <w:r w:rsidRPr="006E38A8">
        <w:rPr>
          <w:rFonts w:ascii="Garamond" w:eastAsia="Garamond" w:hAnsi="Garamond" w:cs="Garamond"/>
          <w:sz w:val="24"/>
          <w:szCs w:val="24"/>
        </w:rPr>
        <w:t xml:space="preserve"> </w:t>
      </w:r>
      <w:r w:rsidR="00A324BF" w:rsidRPr="006E38A8">
        <w:rPr>
          <w:rFonts w:ascii="Garamond" w:eastAsia="Garamond" w:hAnsi="Garamond" w:cs="Garamond"/>
          <w:sz w:val="24"/>
          <w:szCs w:val="24"/>
        </w:rPr>
        <w:t>modelling</w:t>
      </w:r>
      <w:r w:rsidRPr="006E38A8">
        <w:rPr>
          <w:rFonts w:ascii="Garamond" w:eastAsia="Garamond" w:hAnsi="Garamond" w:cs="Garamond"/>
          <w:sz w:val="24"/>
          <w:szCs w:val="24"/>
        </w:rPr>
        <w:t xml:space="preserve"> approaches</w:t>
      </w:r>
      <w:r>
        <w:rPr>
          <w:rFonts w:ascii="Garamond" w:eastAsia="Garamond" w:hAnsi="Garamond" w:cs="Garamond"/>
          <w:sz w:val="24"/>
          <w:szCs w:val="24"/>
        </w:rPr>
        <w:t xml:space="preserve"> </w:t>
      </w:r>
      <w:r w:rsidRPr="006E38A8">
        <w:rPr>
          <w:rFonts w:ascii="Garamond" w:eastAsia="Garamond" w:hAnsi="Garamond" w:cs="Garamond"/>
          <w:sz w:val="24"/>
          <w:szCs w:val="24"/>
        </w:rPr>
        <w:t>—</w:t>
      </w:r>
      <w:r>
        <w:rPr>
          <w:rFonts w:ascii="Garamond" w:eastAsia="Garamond" w:hAnsi="Garamond" w:cs="Garamond"/>
          <w:sz w:val="24"/>
          <w:szCs w:val="24"/>
        </w:rPr>
        <w:t xml:space="preserve"> </w:t>
      </w:r>
      <w:r w:rsidRPr="006E38A8">
        <w:rPr>
          <w:rFonts w:ascii="Garamond" w:eastAsia="Garamond" w:hAnsi="Garamond" w:cs="Garamond"/>
          <w:sz w:val="24"/>
          <w:szCs w:val="24"/>
        </w:rPr>
        <w:t>such as Future-Oriented Technology Transition (FTT) models and Agent-Based Models (ABMs)</w:t>
      </w:r>
      <w:r>
        <w:rPr>
          <w:rFonts w:ascii="Garamond" w:eastAsia="Garamond" w:hAnsi="Garamond" w:cs="Garamond"/>
          <w:sz w:val="24"/>
          <w:szCs w:val="24"/>
        </w:rPr>
        <w:t xml:space="preserve"> </w:t>
      </w:r>
      <w:r w:rsidRPr="006E38A8">
        <w:rPr>
          <w:rFonts w:ascii="Garamond" w:eastAsia="Garamond" w:hAnsi="Garamond" w:cs="Garamond"/>
          <w:sz w:val="24"/>
          <w:szCs w:val="24"/>
        </w:rPr>
        <w:t>—</w:t>
      </w:r>
      <w:r>
        <w:rPr>
          <w:rFonts w:ascii="Garamond" w:eastAsia="Garamond" w:hAnsi="Garamond" w:cs="Garamond"/>
          <w:sz w:val="24"/>
          <w:szCs w:val="24"/>
        </w:rPr>
        <w:t xml:space="preserve"> </w:t>
      </w:r>
      <w:r w:rsidRPr="006E38A8">
        <w:rPr>
          <w:rFonts w:ascii="Garamond" w:eastAsia="Garamond" w:hAnsi="Garamond" w:cs="Garamond"/>
          <w:sz w:val="24"/>
          <w:szCs w:val="24"/>
        </w:rPr>
        <w:t>with qualitative case studies on the real-world implementation of CE interventions. Finally, a key gap identified in the literature is the narrow scope of socio-economic indicators considered. A comprehensive and honest analysis of the CE transition must critically engage with the broader implications for social, gender, environmental, and transnational justice. CE policies are far from politically neutral, and addressing these dimensions is essential to ensuring a just and equitable transition.</w:t>
      </w:r>
    </w:p>
    <w:p w14:paraId="2F20AC47" w14:textId="77777777" w:rsidR="004417A2" w:rsidRPr="00E718BA" w:rsidRDefault="006F158C">
      <w:pPr>
        <w:pStyle w:val="Heading2"/>
        <w:keepNext/>
        <w:ind w:left="113" w:firstLine="0"/>
        <w:jc w:val="both"/>
        <w:rPr>
          <w:lang w:val="it-IT"/>
        </w:rPr>
      </w:pPr>
      <w:r w:rsidRPr="00E718BA">
        <w:rPr>
          <w:lang w:val="it-IT"/>
        </w:rPr>
        <w:t>References</w:t>
      </w:r>
    </w:p>
    <w:p w14:paraId="2F20AC48" w14:textId="77777777" w:rsidR="004417A2" w:rsidRPr="00E718BA" w:rsidRDefault="006F158C">
      <w:pPr>
        <w:widowControl w:val="0"/>
        <w:spacing w:before="204" w:after="120" w:line="240" w:lineRule="auto"/>
        <w:ind w:left="835" w:right="111" w:hanging="693"/>
        <w:jc w:val="both"/>
        <w:rPr>
          <w:rFonts w:ascii="Garamond" w:eastAsia="Garamond" w:hAnsi="Garamond" w:cs="Garamond"/>
          <w:sz w:val="20"/>
          <w:szCs w:val="20"/>
        </w:rPr>
      </w:pPr>
      <w:r w:rsidRPr="00E718BA">
        <w:rPr>
          <w:rFonts w:ascii="Garamond" w:eastAsia="Garamond" w:hAnsi="Garamond" w:cs="Garamond"/>
          <w:sz w:val="20"/>
          <w:szCs w:val="20"/>
          <w:lang w:val="it-IT"/>
        </w:rPr>
        <w:t xml:space="preserve">Albino, V., Fraccascia, L., &amp; Giannoccaro, I. (2016). </w:t>
      </w:r>
      <w:r w:rsidRPr="00E718BA">
        <w:rPr>
          <w:rFonts w:ascii="Garamond" w:eastAsia="Garamond" w:hAnsi="Garamond" w:cs="Garamond"/>
          <w:sz w:val="20"/>
          <w:szCs w:val="20"/>
        </w:rPr>
        <w:t xml:space="preserve">Exploring the role of contracts to support the emergence of self-organized industrial symbiosis networks: an agent-based simulation study. </w:t>
      </w:r>
      <w:r w:rsidRPr="00E718BA">
        <w:rPr>
          <w:rFonts w:ascii="Garamond" w:eastAsia="Garamond" w:hAnsi="Garamond" w:cs="Garamond"/>
          <w:i/>
          <w:sz w:val="20"/>
          <w:szCs w:val="20"/>
        </w:rPr>
        <w:t>Journal of Cleaner Production</w:t>
      </w:r>
      <w:r w:rsidRPr="00E718BA">
        <w:rPr>
          <w:rFonts w:ascii="Garamond" w:eastAsia="Garamond" w:hAnsi="Garamond" w:cs="Garamond"/>
          <w:sz w:val="20"/>
          <w:szCs w:val="20"/>
        </w:rPr>
        <w:t>, 112, 4353-4366.</w:t>
      </w:r>
    </w:p>
    <w:p w14:paraId="2F20AC49" w14:textId="77777777" w:rsidR="004417A2" w:rsidRPr="00E718BA" w:rsidRDefault="006F158C">
      <w:pPr>
        <w:widowControl w:val="0"/>
        <w:pBdr>
          <w:top w:val="nil"/>
          <w:left w:val="nil"/>
          <w:bottom w:val="nil"/>
          <w:right w:val="nil"/>
          <w:between w:val="nil"/>
        </w:pBdr>
        <w:spacing w:before="204" w:after="120" w:line="240" w:lineRule="auto"/>
        <w:ind w:left="835" w:right="111" w:hanging="693"/>
        <w:jc w:val="both"/>
        <w:rPr>
          <w:rFonts w:ascii="Garamond" w:eastAsia="Garamond" w:hAnsi="Garamond" w:cs="Garamond"/>
          <w:sz w:val="20"/>
          <w:szCs w:val="20"/>
        </w:rPr>
      </w:pPr>
      <w:r w:rsidRPr="00E718BA">
        <w:rPr>
          <w:rFonts w:ascii="Garamond" w:eastAsia="Garamond" w:hAnsi="Garamond" w:cs="Garamond"/>
          <w:sz w:val="20"/>
          <w:szCs w:val="20"/>
        </w:rPr>
        <w:t>Alchian, A. A. (1950). Uncertainty, evolution, and economic theory. Journal of political economy, 58(3), 211-221.</w:t>
      </w:r>
    </w:p>
    <w:p w14:paraId="2F20AC4A" w14:textId="77777777" w:rsidR="004417A2" w:rsidRPr="00E718BA" w:rsidRDefault="006F158C">
      <w:pPr>
        <w:widowControl w:val="0"/>
        <w:pBdr>
          <w:top w:val="nil"/>
          <w:left w:val="nil"/>
          <w:bottom w:val="nil"/>
          <w:right w:val="nil"/>
          <w:between w:val="nil"/>
        </w:pBdr>
        <w:spacing w:before="204" w:after="120" w:line="240" w:lineRule="auto"/>
        <w:ind w:left="835" w:right="111" w:hanging="693"/>
        <w:jc w:val="both"/>
        <w:rPr>
          <w:rFonts w:ascii="Garamond" w:eastAsia="Garamond" w:hAnsi="Garamond" w:cs="Garamond"/>
          <w:sz w:val="20"/>
          <w:szCs w:val="20"/>
          <w:lang w:val="fr-FR"/>
        </w:rPr>
      </w:pPr>
      <w:r w:rsidRPr="00E718BA">
        <w:rPr>
          <w:rFonts w:ascii="Garamond" w:eastAsia="Garamond" w:hAnsi="Garamond" w:cs="Garamond"/>
          <w:sz w:val="20"/>
          <w:szCs w:val="20"/>
        </w:rPr>
        <w:t xml:space="preserve">Adelman, I. and Robinson, S. (1988) ‘Macroeconomic adjustment and income distribution’, Journal of development economics., 29(1), pp. 23–44. </w:t>
      </w:r>
      <w:r w:rsidRPr="00E718BA">
        <w:rPr>
          <w:rFonts w:ascii="Garamond" w:eastAsia="Garamond" w:hAnsi="Garamond" w:cs="Garamond"/>
          <w:sz w:val="20"/>
          <w:szCs w:val="20"/>
          <w:lang w:val="fr-FR"/>
        </w:rPr>
        <w:t>Available at:https://doi.org/10.1016/0304-3878(88)90069-7.</w:t>
      </w:r>
    </w:p>
    <w:p w14:paraId="2F20AC4B" w14:textId="77777777" w:rsidR="004417A2" w:rsidRPr="00E718BA" w:rsidRDefault="006F158C">
      <w:pPr>
        <w:widowControl w:val="0"/>
        <w:spacing w:before="204" w:after="120" w:line="240" w:lineRule="auto"/>
        <w:ind w:left="835" w:right="111" w:hanging="693"/>
        <w:jc w:val="both"/>
        <w:rPr>
          <w:rFonts w:ascii="Garamond" w:eastAsia="Garamond" w:hAnsi="Garamond" w:cs="Garamond"/>
          <w:sz w:val="20"/>
          <w:szCs w:val="20"/>
          <w:lang w:val="pt-PT"/>
        </w:rPr>
      </w:pPr>
      <w:bookmarkStart w:id="284" w:name="_Hlk192155001"/>
      <w:r w:rsidRPr="00E718BA">
        <w:rPr>
          <w:rFonts w:ascii="Garamond" w:eastAsia="Garamond" w:hAnsi="Garamond" w:cs="Garamond"/>
          <w:sz w:val="20"/>
          <w:szCs w:val="20"/>
          <w:lang w:val="fr-FR"/>
        </w:rPr>
        <w:t>Aguilar-Hernandez</w:t>
      </w:r>
      <w:bookmarkEnd w:id="284"/>
      <w:r w:rsidRPr="00E718BA">
        <w:rPr>
          <w:rFonts w:ascii="Garamond" w:eastAsia="Garamond" w:hAnsi="Garamond" w:cs="Garamond"/>
          <w:sz w:val="20"/>
          <w:szCs w:val="20"/>
          <w:lang w:val="fr-FR"/>
        </w:rPr>
        <w:t xml:space="preserve">, G. A., Sigüenza-Sanchez, C. P., Donati, F., Rodrigues, J. F. D., &amp; Tukker, A. (2018). </w:t>
      </w:r>
      <w:r w:rsidRPr="00E718BA">
        <w:rPr>
          <w:rFonts w:ascii="Garamond" w:eastAsia="Garamond" w:hAnsi="Garamond" w:cs="Garamond"/>
          <w:sz w:val="20"/>
          <w:szCs w:val="20"/>
        </w:rPr>
        <w:t xml:space="preserve">Assessing circularity interventions: A review of EEIOA-based studies. </w:t>
      </w:r>
      <w:r w:rsidRPr="00E718BA">
        <w:rPr>
          <w:rFonts w:ascii="Garamond" w:eastAsia="Garamond" w:hAnsi="Garamond" w:cs="Garamond"/>
          <w:i/>
          <w:sz w:val="20"/>
          <w:szCs w:val="20"/>
        </w:rPr>
        <w:t>Journal of Economic Structures, 7(</w:t>
      </w:r>
      <w:r w:rsidRPr="00E718BA">
        <w:rPr>
          <w:rFonts w:ascii="Garamond" w:eastAsia="Garamond" w:hAnsi="Garamond" w:cs="Garamond"/>
          <w:sz w:val="20"/>
          <w:szCs w:val="20"/>
        </w:rPr>
        <w:t xml:space="preserve">1), 14. </w:t>
      </w:r>
      <w:hyperlink r:id="rId16">
        <w:r w:rsidRPr="00E718BA">
          <w:rPr>
            <w:rFonts w:ascii="Garamond" w:eastAsia="Garamond" w:hAnsi="Garamond" w:cs="Garamond"/>
            <w:sz w:val="20"/>
            <w:szCs w:val="20"/>
            <w:u w:val="single"/>
            <w:lang w:val="pt-PT"/>
          </w:rPr>
          <w:t>https://doi.org/10.1186/s40008-018-0113-3</w:t>
        </w:r>
      </w:hyperlink>
    </w:p>
    <w:p w14:paraId="2F20AC4C" w14:textId="77777777" w:rsidR="004417A2" w:rsidRPr="00E718BA" w:rsidRDefault="006F158C">
      <w:pPr>
        <w:widowControl w:val="0"/>
        <w:pBdr>
          <w:top w:val="nil"/>
          <w:left w:val="nil"/>
          <w:bottom w:val="nil"/>
          <w:right w:val="nil"/>
          <w:between w:val="nil"/>
        </w:pBdr>
        <w:spacing w:before="204" w:after="120" w:line="240" w:lineRule="auto"/>
        <w:ind w:left="835" w:right="111" w:hanging="693"/>
        <w:jc w:val="both"/>
        <w:rPr>
          <w:rFonts w:ascii="Garamond" w:eastAsia="Garamond" w:hAnsi="Garamond" w:cs="Garamond"/>
          <w:sz w:val="20"/>
          <w:szCs w:val="20"/>
        </w:rPr>
      </w:pPr>
      <w:r w:rsidRPr="00E718BA">
        <w:rPr>
          <w:rFonts w:ascii="Garamond" w:eastAsia="Garamond" w:hAnsi="Garamond" w:cs="Garamond"/>
          <w:sz w:val="20"/>
          <w:szCs w:val="20"/>
          <w:lang w:val="pt-PT"/>
        </w:rPr>
        <w:t xml:space="preserve">Aguilar-Hernandez, G. A., Rodrigues, J. F. D., &amp; Tukker, A. (2021). </w:t>
      </w:r>
      <w:r w:rsidRPr="00E718BA">
        <w:rPr>
          <w:rFonts w:ascii="Garamond" w:eastAsia="Garamond" w:hAnsi="Garamond" w:cs="Garamond"/>
          <w:sz w:val="20"/>
          <w:szCs w:val="20"/>
        </w:rPr>
        <w:t xml:space="preserve">Macroeconomic, social and environmental impacts of a circular economy up to 2050: A meta-analysis of prospective studies. </w:t>
      </w:r>
      <w:r w:rsidRPr="00E718BA">
        <w:rPr>
          <w:rFonts w:ascii="Garamond" w:eastAsia="Garamond" w:hAnsi="Garamond" w:cs="Garamond"/>
          <w:i/>
          <w:sz w:val="20"/>
          <w:szCs w:val="20"/>
        </w:rPr>
        <w:t>Journal of Cleaner Production</w:t>
      </w:r>
      <w:r w:rsidRPr="00E718BA">
        <w:rPr>
          <w:rFonts w:ascii="Garamond" w:eastAsia="Garamond" w:hAnsi="Garamond" w:cs="Garamond"/>
          <w:sz w:val="20"/>
          <w:szCs w:val="20"/>
        </w:rPr>
        <w:t>, 278, 123421.</w:t>
      </w:r>
    </w:p>
    <w:p w14:paraId="2F20AC4D" w14:textId="77777777" w:rsidR="004417A2" w:rsidRPr="00E718BA" w:rsidRDefault="006F158C">
      <w:pPr>
        <w:widowControl w:val="0"/>
        <w:spacing w:before="204" w:after="120" w:line="240" w:lineRule="auto"/>
        <w:ind w:left="835" w:right="111" w:hanging="693"/>
        <w:jc w:val="both"/>
        <w:rPr>
          <w:rFonts w:ascii="Garamond" w:eastAsia="Garamond" w:hAnsi="Garamond" w:cs="Garamond"/>
          <w:sz w:val="20"/>
          <w:szCs w:val="20"/>
        </w:rPr>
      </w:pPr>
      <w:r w:rsidRPr="00E718BA">
        <w:rPr>
          <w:rFonts w:ascii="Garamond" w:eastAsia="Garamond" w:hAnsi="Garamond" w:cs="Garamond"/>
          <w:sz w:val="20"/>
          <w:szCs w:val="20"/>
        </w:rPr>
        <w:t>Almon C, Buckler M, Horwitz L, Reimbold T (1974) 1985: interindustry forecasts of the American economy. D.C. Heath, Lexington, MA</w:t>
      </w:r>
    </w:p>
    <w:p w14:paraId="2F20AC4E" w14:textId="77777777" w:rsidR="004417A2" w:rsidRPr="00E718BA" w:rsidRDefault="006F158C">
      <w:pPr>
        <w:widowControl w:val="0"/>
        <w:pBdr>
          <w:top w:val="nil"/>
          <w:left w:val="nil"/>
          <w:bottom w:val="nil"/>
          <w:right w:val="nil"/>
          <w:between w:val="nil"/>
        </w:pBdr>
        <w:spacing w:before="204" w:after="120" w:line="240" w:lineRule="auto"/>
        <w:ind w:left="835" w:right="111" w:hanging="693"/>
        <w:jc w:val="both"/>
        <w:rPr>
          <w:rFonts w:ascii="Garamond" w:eastAsia="Garamond" w:hAnsi="Garamond" w:cs="Garamond"/>
          <w:sz w:val="20"/>
          <w:szCs w:val="20"/>
        </w:rPr>
      </w:pPr>
      <w:r w:rsidRPr="00E718BA">
        <w:rPr>
          <w:rFonts w:ascii="Garamond" w:eastAsia="Garamond" w:hAnsi="Garamond" w:cs="Garamond"/>
          <w:sz w:val="20"/>
          <w:szCs w:val="20"/>
        </w:rPr>
        <w:t xml:space="preserve">Althouse, J., &amp; Svartzman, R. (2022). Bringing subordinated financialisation down to earth: the political ecology of finance-dominated capitalism. </w:t>
      </w:r>
      <w:r w:rsidRPr="00E718BA">
        <w:rPr>
          <w:rFonts w:ascii="Garamond" w:eastAsia="Garamond" w:hAnsi="Garamond" w:cs="Garamond"/>
          <w:i/>
          <w:sz w:val="20"/>
          <w:szCs w:val="20"/>
        </w:rPr>
        <w:t>Cambridge Journal of Economics,</w:t>
      </w:r>
      <w:r w:rsidRPr="00E718BA">
        <w:rPr>
          <w:rFonts w:ascii="Garamond" w:eastAsia="Garamond" w:hAnsi="Garamond" w:cs="Garamond"/>
          <w:sz w:val="20"/>
          <w:szCs w:val="20"/>
        </w:rPr>
        <w:t xml:space="preserve"> 46(4), 679-702.</w:t>
      </w:r>
    </w:p>
    <w:p w14:paraId="2F20AC4F" w14:textId="77777777" w:rsidR="004417A2" w:rsidRPr="00E718BA" w:rsidRDefault="006F158C">
      <w:pPr>
        <w:widowControl w:val="0"/>
        <w:pBdr>
          <w:top w:val="nil"/>
          <w:left w:val="nil"/>
          <w:bottom w:val="nil"/>
          <w:right w:val="nil"/>
          <w:between w:val="nil"/>
        </w:pBdr>
        <w:spacing w:before="204" w:after="120" w:line="240" w:lineRule="auto"/>
        <w:ind w:left="835" w:right="111" w:hanging="693"/>
        <w:jc w:val="both"/>
        <w:rPr>
          <w:rFonts w:ascii="Garamond" w:eastAsia="Garamond" w:hAnsi="Garamond" w:cs="Garamond"/>
          <w:sz w:val="20"/>
          <w:szCs w:val="20"/>
        </w:rPr>
      </w:pPr>
      <w:r w:rsidRPr="00E718BA">
        <w:rPr>
          <w:rFonts w:ascii="Garamond" w:eastAsia="Garamond" w:hAnsi="Garamond" w:cs="Garamond"/>
          <w:sz w:val="20"/>
          <w:szCs w:val="20"/>
          <w:highlight w:val="white"/>
        </w:rPr>
        <w:t>Armington, PS, 1969. A theory of demand for products distinguished by place of production, IMF Staff Papers 16(1), 159-176</w:t>
      </w:r>
    </w:p>
    <w:p w14:paraId="2F20AC50" w14:textId="77777777" w:rsidR="004417A2" w:rsidRPr="00E718BA" w:rsidRDefault="006F158C">
      <w:pPr>
        <w:widowControl w:val="0"/>
        <w:pBdr>
          <w:top w:val="nil"/>
          <w:left w:val="nil"/>
          <w:bottom w:val="nil"/>
          <w:right w:val="nil"/>
          <w:between w:val="nil"/>
        </w:pBdr>
        <w:spacing w:before="1" w:after="120" w:line="240" w:lineRule="auto"/>
        <w:ind w:left="835" w:right="114" w:hanging="693"/>
        <w:jc w:val="both"/>
        <w:rPr>
          <w:rFonts w:ascii="Garamond" w:eastAsia="Garamond" w:hAnsi="Garamond" w:cs="Garamond"/>
          <w:sz w:val="20"/>
          <w:szCs w:val="20"/>
        </w:rPr>
      </w:pPr>
      <w:r w:rsidRPr="00E718BA">
        <w:rPr>
          <w:rFonts w:ascii="Garamond" w:eastAsia="Garamond" w:hAnsi="Garamond" w:cs="Garamond"/>
          <w:sz w:val="20"/>
          <w:szCs w:val="20"/>
          <w:lang w:val="de-DE"/>
        </w:rPr>
        <w:t xml:space="preserve">Berg, M., Hartley, B., &amp; Richters, O. (2015). </w:t>
      </w:r>
      <w:r w:rsidRPr="00E718BA">
        <w:rPr>
          <w:rFonts w:ascii="Garamond" w:eastAsia="Garamond" w:hAnsi="Garamond" w:cs="Garamond"/>
          <w:sz w:val="20"/>
          <w:szCs w:val="20"/>
        </w:rPr>
        <w:t xml:space="preserve">A stock-flow consistent input–output model with applications to energy price shocks, interest rates, and heat emissions. </w:t>
      </w:r>
      <w:r w:rsidRPr="00E718BA">
        <w:rPr>
          <w:rFonts w:ascii="Garamond" w:eastAsia="Garamond" w:hAnsi="Garamond" w:cs="Garamond"/>
          <w:i/>
          <w:sz w:val="20"/>
          <w:szCs w:val="20"/>
        </w:rPr>
        <w:t>New journal of physics</w:t>
      </w:r>
      <w:r w:rsidRPr="00E718BA">
        <w:rPr>
          <w:rFonts w:ascii="Garamond" w:eastAsia="Garamond" w:hAnsi="Garamond" w:cs="Garamond"/>
          <w:sz w:val="20"/>
          <w:szCs w:val="20"/>
        </w:rPr>
        <w:t xml:space="preserve">, </w:t>
      </w:r>
      <w:r w:rsidRPr="00E718BA">
        <w:rPr>
          <w:rFonts w:ascii="Garamond" w:eastAsia="Garamond" w:hAnsi="Garamond" w:cs="Garamond"/>
          <w:i/>
          <w:sz w:val="20"/>
          <w:szCs w:val="20"/>
        </w:rPr>
        <w:t xml:space="preserve">17 </w:t>
      </w:r>
      <w:r w:rsidRPr="00E718BA">
        <w:rPr>
          <w:rFonts w:ascii="Garamond" w:eastAsia="Garamond" w:hAnsi="Garamond" w:cs="Garamond"/>
          <w:sz w:val="20"/>
          <w:szCs w:val="20"/>
        </w:rPr>
        <w:t>(1), 015011.</w:t>
      </w:r>
    </w:p>
    <w:p w14:paraId="2F20AC51" w14:textId="77777777" w:rsidR="004417A2" w:rsidRPr="00E718BA" w:rsidRDefault="006F158C">
      <w:pPr>
        <w:widowControl w:val="0"/>
        <w:pBdr>
          <w:top w:val="nil"/>
          <w:left w:val="nil"/>
          <w:bottom w:val="nil"/>
          <w:right w:val="nil"/>
          <w:between w:val="nil"/>
        </w:pBdr>
        <w:spacing w:before="1" w:after="120" w:line="240" w:lineRule="auto"/>
        <w:ind w:left="835" w:right="114" w:hanging="693"/>
        <w:jc w:val="both"/>
        <w:rPr>
          <w:rFonts w:ascii="Garamond" w:eastAsia="Garamond" w:hAnsi="Garamond" w:cs="Garamond"/>
          <w:sz w:val="20"/>
          <w:szCs w:val="20"/>
        </w:rPr>
      </w:pPr>
      <w:r w:rsidRPr="00E718BA">
        <w:rPr>
          <w:rFonts w:ascii="Garamond" w:eastAsia="Garamond" w:hAnsi="Garamond" w:cs="Garamond"/>
          <w:sz w:val="20"/>
          <w:szCs w:val="20"/>
        </w:rPr>
        <w:t xml:space="preserve">Boonman, H., Verstraten, P., &amp; van der Weijde, A. H. (2023). Macroeconomic and environmental impacts of circular economy innovation policy. </w:t>
      </w:r>
      <w:r w:rsidRPr="00E718BA">
        <w:rPr>
          <w:rFonts w:ascii="Garamond" w:eastAsia="Garamond" w:hAnsi="Garamond" w:cs="Garamond"/>
          <w:i/>
          <w:sz w:val="20"/>
          <w:szCs w:val="20"/>
        </w:rPr>
        <w:t>Sustainable Production and Consumption</w:t>
      </w:r>
      <w:r w:rsidRPr="00E718BA">
        <w:rPr>
          <w:rFonts w:ascii="Garamond" w:eastAsia="Garamond" w:hAnsi="Garamond" w:cs="Garamond"/>
          <w:sz w:val="20"/>
          <w:szCs w:val="20"/>
        </w:rPr>
        <w:t xml:space="preserve">, 35, 216–228. </w:t>
      </w:r>
      <w:hyperlink r:id="rId17">
        <w:r w:rsidRPr="00E718BA">
          <w:rPr>
            <w:rFonts w:ascii="Garamond" w:eastAsia="Garamond" w:hAnsi="Garamond" w:cs="Garamond"/>
            <w:sz w:val="20"/>
            <w:szCs w:val="20"/>
            <w:u w:val="single"/>
          </w:rPr>
          <w:t>https://doi.org/10.1016/j.spc.2022.10.025</w:t>
        </w:r>
      </w:hyperlink>
      <w:r w:rsidRPr="00E718BA">
        <w:rPr>
          <w:rFonts w:ascii="Garamond" w:eastAsia="Garamond" w:hAnsi="Garamond" w:cs="Garamond"/>
          <w:sz w:val="20"/>
          <w:szCs w:val="20"/>
        </w:rPr>
        <w:t xml:space="preserve"> </w:t>
      </w:r>
    </w:p>
    <w:p w14:paraId="2F20AC52" w14:textId="77777777" w:rsidR="004417A2" w:rsidRPr="00E718BA" w:rsidRDefault="006F158C">
      <w:pPr>
        <w:widowControl w:val="0"/>
        <w:pBdr>
          <w:top w:val="nil"/>
          <w:left w:val="nil"/>
          <w:bottom w:val="nil"/>
          <w:right w:val="nil"/>
          <w:between w:val="nil"/>
        </w:pBdr>
        <w:spacing w:before="1" w:after="120" w:line="240" w:lineRule="auto"/>
        <w:ind w:left="835" w:right="112" w:hanging="693"/>
        <w:jc w:val="both"/>
        <w:rPr>
          <w:rFonts w:ascii="Garamond" w:eastAsia="Garamond" w:hAnsi="Garamond" w:cs="Garamond"/>
          <w:sz w:val="20"/>
          <w:szCs w:val="20"/>
        </w:rPr>
      </w:pPr>
      <w:r w:rsidRPr="00E718BA">
        <w:rPr>
          <w:rFonts w:ascii="Garamond" w:eastAsia="Garamond" w:hAnsi="Garamond" w:cs="Garamond"/>
          <w:sz w:val="20"/>
          <w:szCs w:val="20"/>
        </w:rPr>
        <w:t xml:space="preserve">Brusselaers, J., Breemersch, K., Geerken, T., Christis, M., Lahcen, B., &amp; Dams, Y. (2022). Macroeconomic and environmental consequences of circular economy measures in a small open economy. </w:t>
      </w:r>
      <w:r w:rsidRPr="00E718BA">
        <w:rPr>
          <w:rFonts w:ascii="Garamond" w:eastAsia="Garamond" w:hAnsi="Garamond" w:cs="Garamond"/>
          <w:i/>
          <w:sz w:val="20"/>
          <w:szCs w:val="20"/>
        </w:rPr>
        <w:t>The Annals of Regional Science</w:t>
      </w:r>
      <w:r w:rsidRPr="00E718BA">
        <w:rPr>
          <w:rFonts w:ascii="Garamond" w:eastAsia="Garamond" w:hAnsi="Garamond" w:cs="Garamond"/>
          <w:sz w:val="20"/>
          <w:szCs w:val="20"/>
        </w:rPr>
        <w:t xml:space="preserve">, </w:t>
      </w:r>
      <w:r w:rsidRPr="00E718BA">
        <w:rPr>
          <w:rFonts w:ascii="Garamond" w:eastAsia="Garamond" w:hAnsi="Garamond" w:cs="Garamond"/>
          <w:i/>
          <w:sz w:val="20"/>
          <w:szCs w:val="20"/>
        </w:rPr>
        <w:t xml:space="preserve">68 </w:t>
      </w:r>
      <w:r w:rsidRPr="00E718BA">
        <w:rPr>
          <w:rFonts w:ascii="Garamond" w:eastAsia="Garamond" w:hAnsi="Garamond" w:cs="Garamond"/>
          <w:sz w:val="20"/>
          <w:szCs w:val="20"/>
        </w:rPr>
        <w:t>(2), 283–306.</w:t>
      </w:r>
    </w:p>
    <w:p w14:paraId="2F20AC53" w14:textId="77777777" w:rsidR="004417A2" w:rsidRPr="00E718BA" w:rsidRDefault="006F158C">
      <w:pPr>
        <w:widowControl w:val="0"/>
        <w:pBdr>
          <w:top w:val="nil"/>
          <w:left w:val="nil"/>
          <w:bottom w:val="nil"/>
          <w:right w:val="nil"/>
          <w:between w:val="nil"/>
        </w:pBdr>
        <w:spacing w:before="1" w:after="120" w:line="240" w:lineRule="auto"/>
        <w:ind w:left="835" w:right="112" w:hanging="693"/>
        <w:jc w:val="both"/>
        <w:rPr>
          <w:rFonts w:ascii="Garamond" w:eastAsia="Garamond" w:hAnsi="Garamond" w:cs="Garamond"/>
          <w:sz w:val="20"/>
          <w:szCs w:val="20"/>
          <w:lang w:val="it-IT"/>
        </w:rPr>
      </w:pPr>
      <w:r w:rsidRPr="00E718BA">
        <w:rPr>
          <w:rFonts w:ascii="Garamond" w:eastAsia="Garamond" w:hAnsi="Garamond" w:cs="Garamond"/>
          <w:sz w:val="20"/>
          <w:szCs w:val="20"/>
        </w:rPr>
        <w:t xml:space="preserve">Burfisher, M. E. (2021). Introduction to computable general equilibrium models. </w:t>
      </w:r>
      <w:r w:rsidRPr="00E718BA">
        <w:rPr>
          <w:rFonts w:ascii="Garamond" w:eastAsia="Garamond" w:hAnsi="Garamond" w:cs="Garamond"/>
          <w:sz w:val="20"/>
          <w:szCs w:val="20"/>
          <w:lang w:val="it-IT"/>
        </w:rPr>
        <w:t xml:space="preserve">Cambridge University Press. </w:t>
      </w:r>
    </w:p>
    <w:p w14:paraId="2F20AC54" w14:textId="77777777" w:rsidR="004417A2" w:rsidRPr="00E718BA" w:rsidRDefault="006F158C">
      <w:pPr>
        <w:widowControl w:val="0"/>
        <w:pBdr>
          <w:top w:val="nil"/>
          <w:left w:val="nil"/>
          <w:bottom w:val="nil"/>
          <w:right w:val="nil"/>
          <w:between w:val="nil"/>
        </w:pBdr>
        <w:spacing w:before="1" w:after="120" w:line="240" w:lineRule="auto"/>
        <w:ind w:left="835" w:right="112" w:hanging="693"/>
        <w:jc w:val="both"/>
        <w:rPr>
          <w:rFonts w:ascii="Garamond" w:eastAsia="Garamond" w:hAnsi="Garamond" w:cs="Garamond"/>
          <w:sz w:val="20"/>
          <w:szCs w:val="20"/>
        </w:rPr>
      </w:pPr>
      <w:r w:rsidRPr="00E718BA">
        <w:rPr>
          <w:rFonts w:ascii="Garamond" w:eastAsia="Garamond" w:hAnsi="Garamond" w:cs="Garamond"/>
          <w:sz w:val="20"/>
          <w:szCs w:val="20"/>
          <w:lang w:val="it-IT"/>
        </w:rPr>
        <w:t xml:space="preserve">Caiani, A., Godin, A., Caverzasi, E., Gallegati, M., Kinsella, S., &amp; Stiglitz, J. E. (2016). </w:t>
      </w:r>
      <w:r w:rsidRPr="00E718BA">
        <w:rPr>
          <w:rFonts w:ascii="Garamond" w:eastAsia="Garamond" w:hAnsi="Garamond" w:cs="Garamond"/>
          <w:sz w:val="20"/>
          <w:szCs w:val="20"/>
        </w:rPr>
        <w:t>Agent-based stock-flow consistent macroeconomics: Towards a benchmark model.</w:t>
      </w:r>
      <w:r w:rsidRPr="00E718BA">
        <w:rPr>
          <w:rFonts w:ascii="Garamond" w:eastAsia="Garamond" w:hAnsi="Garamond" w:cs="Garamond"/>
          <w:i/>
          <w:sz w:val="20"/>
          <w:szCs w:val="20"/>
        </w:rPr>
        <w:t xml:space="preserve"> Journal of Economic Dynamics and Control</w:t>
      </w:r>
      <w:r w:rsidRPr="00E718BA">
        <w:rPr>
          <w:rFonts w:ascii="Garamond" w:eastAsia="Garamond" w:hAnsi="Garamond" w:cs="Garamond"/>
          <w:sz w:val="20"/>
          <w:szCs w:val="20"/>
        </w:rPr>
        <w:t>, 69, 375-408.</w:t>
      </w:r>
    </w:p>
    <w:p w14:paraId="2F20AC55" w14:textId="77777777" w:rsidR="004417A2" w:rsidRPr="00E718BA" w:rsidRDefault="006F158C">
      <w:pPr>
        <w:widowControl w:val="0"/>
        <w:pBdr>
          <w:top w:val="nil"/>
          <w:left w:val="nil"/>
          <w:bottom w:val="nil"/>
          <w:right w:val="nil"/>
          <w:between w:val="nil"/>
        </w:pBdr>
        <w:spacing w:before="1" w:after="120" w:line="240" w:lineRule="auto"/>
        <w:ind w:left="835" w:right="112" w:hanging="693"/>
        <w:jc w:val="both"/>
        <w:rPr>
          <w:rFonts w:ascii="Garamond" w:eastAsia="Garamond" w:hAnsi="Garamond" w:cs="Garamond"/>
          <w:sz w:val="20"/>
          <w:szCs w:val="20"/>
        </w:rPr>
      </w:pPr>
      <w:r w:rsidRPr="00E718BA">
        <w:rPr>
          <w:rFonts w:ascii="Garamond" w:eastAsia="Garamond" w:hAnsi="Garamond" w:cs="Garamond"/>
          <w:sz w:val="20"/>
          <w:szCs w:val="20"/>
        </w:rPr>
        <w:t xml:space="preserve">Calisto Friant, M., Vermeulen, W. J. V., &amp; Salomone, R. (2020). A typology of circular economy discourses: Navigating the diverse visions of a contested paradigm. </w:t>
      </w:r>
      <w:r w:rsidRPr="00E718BA">
        <w:rPr>
          <w:rFonts w:ascii="Garamond" w:eastAsia="Garamond" w:hAnsi="Garamond" w:cs="Garamond"/>
          <w:i/>
          <w:sz w:val="20"/>
          <w:szCs w:val="20"/>
        </w:rPr>
        <w:t>Resources, Conservation and Recycling</w:t>
      </w:r>
      <w:r w:rsidRPr="00E718BA">
        <w:rPr>
          <w:rFonts w:ascii="Garamond" w:eastAsia="Garamond" w:hAnsi="Garamond" w:cs="Garamond"/>
          <w:sz w:val="20"/>
          <w:szCs w:val="20"/>
        </w:rPr>
        <w:t xml:space="preserve">, 161, 104917. </w:t>
      </w:r>
      <w:hyperlink r:id="rId18">
        <w:r w:rsidRPr="00E718BA">
          <w:rPr>
            <w:rFonts w:ascii="Garamond" w:eastAsia="Garamond" w:hAnsi="Garamond" w:cs="Garamond"/>
            <w:sz w:val="20"/>
            <w:szCs w:val="20"/>
            <w:u w:val="single"/>
          </w:rPr>
          <w:t>https://doi.org/10.1016/j.resconrec.2020.104917</w:t>
        </w:r>
      </w:hyperlink>
    </w:p>
    <w:p w14:paraId="2F20AC56" w14:textId="77777777" w:rsidR="004417A2" w:rsidRPr="00E718BA" w:rsidRDefault="006F158C">
      <w:pPr>
        <w:widowControl w:val="0"/>
        <w:spacing w:before="204" w:after="120" w:line="240" w:lineRule="auto"/>
        <w:ind w:left="835" w:right="111" w:hanging="693"/>
        <w:jc w:val="both"/>
        <w:rPr>
          <w:rFonts w:ascii="Garamond" w:eastAsia="Garamond" w:hAnsi="Garamond" w:cs="Garamond"/>
          <w:sz w:val="20"/>
          <w:szCs w:val="20"/>
          <w:lang w:val="it-IT"/>
        </w:rPr>
      </w:pPr>
      <w:r w:rsidRPr="00E718BA">
        <w:rPr>
          <w:rFonts w:ascii="Garamond" w:eastAsia="Garamond" w:hAnsi="Garamond" w:cs="Garamond"/>
          <w:sz w:val="20"/>
          <w:szCs w:val="20"/>
        </w:rPr>
        <w:t xml:space="preserve">Cambridge, DAE (Dept. of Economic Analysis) (1962) A programme for growth. </w:t>
      </w:r>
      <w:r w:rsidRPr="00E718BA">
        <w:rPr>
          <w:rFonts w:ascii="Garamond" w:eastAsia="Garamond" w:hAnsi="Garamond" w:cs="Garamond"/>
          <w:sz w:val="20"/>
          <w:szCs w:val="20"/>
          <w:lang w:val="it-IT"/>
        </w:rPr>
        <w:t>A computable model for economic growth, vol 1</w:t>
      </w:r>
    </w:p>
    <w:p w14:paraId="2F20AC57" w14:textId="77777777" w:rsidR="004417A2" w:rsidRPr="00E718BA" w:rsidRDefault="006F158C">
      <w:pPr>
        <w:widowControl w:val="0"/>
        <w:spacing w:after="0" w:line="297" w:lineRule="auto"/>
        <w:ind w:left="810" w:hanging="720"/>
        <w:jc w:val="both"/>
        <w:rPr>
          <w:rFonts w:ascii="Garamond" w:eastAsia="Garamond" w:hAnsi="Garamond" w:cs="Garamond"/>
          <w:sz w:val="20"/>
          <w:szCs w:val="20"/>
        </w:rPr>
      </w:pPr>
      <w:r w:rsidRPr="00E718BA">
        <w:rPr>
          <w:rFonts w:ascii="Garamond" w:eastAsia="Garamond" w:hAnsi="Garamond" w:cs="Garamond"/>
          <w:sz w:val="20"/>
          <w:szCs w:val="20"/>
          <w:lang w:val="it-IT"/>
        </w:rPr>
        <w:t xml:space="preserve">Canelli, R., Fontana, G., Realfonzo, R., &amp; Passarella, M. V. (2024). </w:t>
      </w:r>
      <w:r w:rsidRPr="00E718BA">
        <w:rPr>
          <w:rFonts w:ascii="Garamond" w:eastAsia="Garamond" w:hAnsi="Garamond" w:cs="Garamond"/>
          <w:sz w:val="20"/>
          <w:szCs w:val="20"/>
        </w:rPr>
        <w:t>Energy crisis, economic growth and public finance in Italy.</w:t>
      </w:r>
      <w:r w:rsidRPr="00E718BA">
        <w:rPr>
          <w:rFonts w:ascii="Garamond" w:eastAsia="Garamond" w:hAnsi="Garamond" w:cs="Garamond"/>
          <w:i/>
          <w:sz w:val="20"/>
          <w:szCs w:val="20"/>
        </w:rPr>
        <w:t xml:space="preserve"> Energy Economics</w:t>
      </w:r>
      <w:r w:rsidRPr="00E718BA">
        <w:rPr>
          <w:rFonts w:ascii="Garamond" w:eastAsia="Garamond" w:hAnsi="Garamond" w:cs="Garamond"/>
          <w:sz w:val="20"/>
          <w:szCs w:val="20"/>
        </w:rPr>
        <w:t>, 132, 107430.</w:t>
      </w:r>
    </w:p>
    <w:p w14:paraId="2F20AC58" w14:textId="77777777" w:rsidR="004417A2" w:rsidRPr="00E718BA" w:rsidRDefault="006F158C">
      <w:pPr>
        <w:widowControl w:val="0"/>
        <w:spacing w:after="0" w:line="297" w:lineRule="auto"/>
        <w:ind w:left="810" w:hanging="720"/>
        <w:jc w:val="both"/>
        <w:rPr>
          <w:rFonts w:ascii="Garamond" w:eastAsia="Garamond" w:hAnsi="Garamond" w:cs="Garamond"/>
          <w:sz w:val="20"/>
          <w:szCs w:val="20"/>
        </w:rPr>
      </w:pPr>
      <w:r w:rsidRPr="00E718BA">
        <w:rPr>
          <w:rFonts w:ascii="Garamond" w:eastAsia="Garamond" w:hAnsi="Garamond" w:cs="Garamond"/>
          <w:sz w:val="20"/>
          <w:szCs w:val="20"/>
          <w:lang w:val="it-IT"/>
        </w:rPr>
        <w:lastRenderedPageBreak/>
        <w:t xml:space="preserve">Carnevali, E., Deleidi, M., Pariboni, R., &amp; Passarella, M. V. (2021). </w:t>
      </w:r>
      <w:r w:rsidRPr="00E718BA">
        <w:rPr>
          <w:rFonts w:ascii="Garamond" w:eastAsia="Garamond" w:hAnsi="Garamond" w:cs="Garamond"/>
          <w:sz w:val="20"/>
          <w:szCs w:val="20"/>
        </w:rPr>
        <w:t>Cross-border financial flows and global warming in a two-area ecological SFC model.</w:t>
      </w:r>
      <w:r w:rsidRPr="00E718BA">
        <w:rPr>
          <w:rFonts w:ascii="Garamond" w:eastAsia="Garamond" w:hAnsi="Garamond" w:cs="Garamond"/>
          <w:i/>
          <w:sz w:val="20"/>
          <w:szCs w:val="20"/>
        </w:rPr>
        <w:t xml:space="preserve"> Socio-Economic Planning Sciences</w:t>
      </w:r>
      <w:r w:rsidRPr="00E718BA">
        <w:rPr>
          <w:rFonts w:ascii="Garamond" w:eastAsia="Garamond" w:hAnsi="Garamond" w:cs="Garamond"/>
          <w:sz w:val="20"/>
          <w:szCs w:val="20"/>
        </w:rPr>
        <w:t>, 75, 100819.</w:t>
      </w:r>
    </w:p>
    <w:p w14:paraId="2F20AC59" w14:textId="77777777" w:rsidR="004417A2" w:rsidRPr="00E77CB0" w:rsidRDefault="006F158C">
      <w:pPr>
        <w:widowControl w:val="0"/>
        <w:pBdr>
          <w:top w:val="nil"/>
          <w:left w:val="nil"/>
          <w:bottom w:val="nil"/>
          <w:right w:val="nil"/>
          <w:between w:val="nil"/>
        </w:pBdr>
        <w:spacing w:before="1" w:after="120" w:line="240" w:lineRule="auto"/>
        <w:ind w:left="835" w:right="112" w:hanging="693"/>
        <w:jc w:val="both"/>
        <w:rPr>
          <w:rFonts w:ascii="Garamond" w:eastAsia="Garamond" w:hAnsi="Garamond" w:cs="Garamond"/>
          <w:sz w:val="20"/>
          <w:szCs w:val="20"/>
        </w:rPr>
      </w:pPr>
      <w:r w:rsidRPr="00E718BA">
        <w:rPr>
          <w:rFonts w:ascii="Garamond" w:eastAsia="Garamond" w:hAnsi="Garamond" w:cs="Garamond"/>
          <w:sz w:val="20"/>
          <w:szCs w:val="20"/>
        </w:rPr>
        <w:t xml:space="preserve">Caverzasi, E., &amp; Godin, A. (2015). Post-Keynesian stock-flow-consistent modelling: a survey. </w:t>
      </w:r>
      <w:r w:rsidRPr="00E77CB0">
        <w:rPr>
          <w:rFonts w:ascii="Garamond" w:eastAsia="Garamond" w:hAnsi="Garamond" w:cs="Garamond"/>
          <w:i/>
          <w:sz w:val="20"/>
          <w:szCs w:val="20"/>
        </w:rPr>
        <w:t>Cambridge Journal of Economics</w:t>
      </w:r>
      <w:r w:rsidRPr="00E77CB0">
        <w:rPr>
          <w:rFonts w:ascii="Garamond" w:eastAsia="Garamond" w:hAnsi="Garamond" w:cs="Garamond"/>
          <w:sz w:val="20"/>
          <w:szCs w:val="20"/>
        </w:rPr>
        <w:t>, 39(1), 157-187.</w:t>
      </w:r>
    </w:p>
    <w:p w14:paraId="2F20AC5A" w14:textId="77777777" w:rsidR="004417A2" w:rsidRPr="00E718BA" w:rsidRDefault="006F158C">
      <w:pPr>
        <w:widowControl w:val="0"/>
        <w:pBdr>
          <w:top w:val="nil"/>
          <w:left w:val="nil"/>
          <w:bottom w:val="nil"/>
          <w:right w:val="nil"/>
          <w:between w:val="nil"/>
        </w:pBdr>
        <w:spacing w:before="1" w:after="120" w:line="240" w:lineRule="auto"/>
        <w:ind w:left="835" w:right="112" w:hanging="693"/>
        <w:jc w:val="both"/>
        <w:rPr>
          <w:rFonts w:ascii="Garamond" w:eastAsia="Garamond" w:hAnsi="Garamond" w:cs="Garamond"/>
          <w:sz w:val="20"/>
          <w:szCs w:val="20"/>
        </w:rPr>
      </w:pPr>
      <w:r w:rsidRPr="00E77CB0">
        <w:rPr>
          <w:rFonts w:ascii="Garamond" w:eastAsia="Garamond" w:hAnsi="Garamond" w:cs="Garamond"/>
          <w:sz w:val="20"/>
          <w:szCs w:val="20"/>
          <w:highlight w:val="white"/>
        </w:rPr>
        <w:t xml:space="preserve">Cieplinski, A., D'Alessandro, S., &amp; Guarnieri, P. (2021). </w:t>
      </w:r>
      <w:r w:rsidRPr="00E718BA">
        <w:rPr>
          <w:rFonts w:ascii="Garamond" w:eastAsia="Garamond" w:hAnsi="Garamond" w:cs="Garamond"/>
          <w:sz w:val="20"/>
          <w:szCs w:val="20"/>
          <w:highlight w:val="white"/>
        </w:rPr>
        <w:t xml:space="preserve">Environmental impacts of productivity-led working time reduction. </w:t>
      </w:r>
      <w:r w:rsidRPr="00E718BA">
        <w:rPr>
          <w:rFonts w:ascii="Garamond" w:eastAsia="Garamond" w:hAnsi="Garamond" w:cs="Garamond"/>
          <w:i/>
          <w:sz w:val="20"/>
          <w:szCs w:val="20"/>
          <w:highlight w:val="white"/>
        </w:rPr>
        <w:t>Ecological Economics</w:t>
      </w:r>
      <w:r w:rsidRPr="00E718BA">
        <w:rPr>
          <w:rFonts w:ascii="Garamond" w:eastAsia="Garamond" w:hAnsi="Garamond" w:cs="Garamond"/>
          <w:sz w:val="20"/>
          <w:szCs w:val="20"/>
          <w:highlight w:val="white"/>
        </w:rPr>
        <w:t xml:space="preserve">, </w:t>
      </w:r>
      <w:r w:rsidRPr="00E718BA">
        <w:rPr>
          <w:rFonts w:ascii="Garamond" w:eastAsia="Garamond" w:hAnsi="Garamond" w:cs="Garamond"/>
          <w:i/>
          <w:sz w:val="20"/>
          <w:szCs w:val="20"/>
          <w:highlight w:val="white"/>
        </w:rPr>
        <w:t>179</w:t>
      </w:r>
      <w:r w:rsidRPr="00E718BA">
        <w:rPr>
          <w:rFonts w:ascii="Garamond" w:eastAsia="Garamond" w:hAnsi="Garamond" w:cs="Garamond"/>
          <w:sz w:val="20"/>
          <w:szCs w:val="20"/>
          <w:highlight w:val="white"/>
        </w:rPr>
        <w:t>, 106822.</w:t>
      </w:r>
    </w:p>
    <w:p w14:paraId="2F20AC5B" w14:textId="77777777" w:rsidR="004417A2" w:rsidRPr="00E718BA" w:rsidRDefault="006F158C">
      <w:pPr>
        <w:widowControl w:val="0"/>
        <w:pBdr>
          <w:top w:val="nil"/>
          <w:left w:val="nil"/>
          <w:bottom w:val="nil"/>
          <w:right w:val="nil"/>
          <w:between w:val="nil"/>
        </w:pBdr>
        <w:spacing w:before="1" w:after="120" w:line="240" w:lineRule="auto"/>
        <w:ind w:left="835" w:right="112" w:hanging="693"/>
        <w:jc w:val="both"/>
        <w:rPr>
          <w:rFonts w:ascii="Garamond" w:eastAsia="Garamond" w:hAnsi="Garamond" w:cs="Garamond"/>
          <w:sz w:val="20"/>
          <w:szCs w:val="20"/>
        </w:rPr>
      </w:pPr>
      <w:r w:rsidRPr="00E718BA">
        <w:rPr>
          <w:rFonts w:ascii="Garamond" w:eastAsia="Garamond" w:hAnsi="Garamond" w:cs="Garamond"/>
          <w:sz w:val="20"/>
          <w:szCs w:val="20"/>
          <w:highlight w:val="white"/>
        </w:rPr>
        <w:t xml:space="preserve">Cimpan, C., Bjelle, E. L., Budzinski, M., Wood, R., &amp; Strømman, A. H. (2023). Effects of circularity interventions in the European plastic packaging sector. </w:t>
      </w:r>
      <w:r w:rsidRPr="00E718BA">
        <w:rPr>
          <w:rFonts w:ascii="Garamond" w:eastAsia="Garamond" w:hAnsi="Garamond" w:cs="Garamond"/>
          <w:i/>
          <w:sz w:val="20"/>
          <w:szCs w:val="20"/>
          <w:highlight w:val="white"/>
        </w:rPr>
        <w:t>Environmental Science &amp; Technology</w:t>
      </w:r>
      <w:r w:rsidRPr="00E718BA">
        <w:rPr>
          <w:rFonts w:ascii="Garamond" w:eastAsia="Garamond" w:hAnsi="Garamond" w:cs="Garamond"/>
          <w:sz w:val="20"/>
          <w:szCs w:val="20"/>
          <w:highlight w:val="white"/>
        </w:rPr>
        <w:t xml:space="preserve">, </w:t>
      </w:r>
      <w:r w:rsidRPr="00E718BA">
        <w:rPr>
          <w:rFonts w:ascii="Garamond" w:eastAsia="Garamond" w:hAnsi="Garamond" w:cs="Garamond"/>
          <w:i/>
          <w:sz w:val="20"/>
          <w:szCs w:val="20"/>
          <w:highlight w:val="white"/>
        </w:rPr>
        <w:t>57</w:t>
      </w:r>
      <w:r w:rsidRPr="00E718BA">
        <w:rPr>
          <w:rFonts w:ascii="Garamond" w:eastAsia="Garamond" w:hAnsi="Garamond" w:cs="Garamond"/>
          <w:sz w:val="20"/>
          <w:szCs w:val="20"/>
          <w:highlight w:val="white"/>
        </w:rPr>
        <w:t>(27), 9984-9995.</w:t>
      </w:r>
    </w:p>
    <w:p w14:paraId="2F20AC5C" w14:textId="77777777" w:rsidR="004417A2" w:rsidRPr="00E718BA" w:rsidRDefault="006F158C">
      <w:pPr>
        <w:widowControl w:val="0"/>
        <w:pBdr>
          <w:top w:val="nil"/>
          <w:left w:val="nil"/>
          <w:bottom w:val="nil"/>
          <w:right w:val="nil"/>
          <w:between w:val="nil"/>
        </w:pBdr>
        <w:spacing w:before="1" w:after="120" w:line="240" w:lineRule="auto"/>
        <w:ind w:left="835" w:right="112" w:hanging="693"/>
        <w:jc w:val="both"/>
        <w:rPr>
          <w:rFonts w:ascii="Garamond" w:eastAsia="Garamond" w:hAnsi="Garamond" w:cs="Garamond"/>
          <w:sz w:val="20"/>
          <w:szCs w:val="20"/>
        </w:rPr>
      </w:pPr>
      <w:r w:rsidRPr="00E718BA">
        <w:rPr>
          <w:rFonts w:ascii="Garamond" w:eastAsia="Garamond" w:hAnsi="Garamond" w:cs="Garamond"/>
          <w:sz w:val="20"/>
          <w:szCs w:val="20"/>
        </w:rPr>
        <w:t>Chamberlain S (2020). citecorp: Client for the Open Citations Corpus. R package version 0.3.0, &lt;https://CRAN.R-project.org/package=citecorp&gt;.</w:t>
      </w:r>
    </w:p>
    <w:p w14:paraId="2F20AC5D" w14:textId="77777777" w:rsidR="004417A2" w:rsidRPr="00E718BA" w:rsidRDefault="006F158C">
      <w:pPr>
        <w:widowControl w:val="0"/>
        <w:pBdr>
          <w:top w:val="nil"/>
          <w:left w:val="nil"/>
          <w:bottom w:val="nil"/>
          <w:right w:val="nil"/>
          <w:between w:val="nil"/>
        </w:pBdr>
        <w:spacing w:before="1" w:after="120" w:line="240" w:lineRule="auto"/>
        <w:ind w:left="835" w:right="112" w:hanging="693"/>
        <w:jc w:val="both"/>
        <w:rPr>
          <w:rFonts w:ascii="Garamond" w:eastAsia="Garamond" w:hAnsi="Garamond" w:cs="Garamond"/>
          <w:sz w:val="20"/>
          <w:szCs w:val="20"/>
        </w:rPr>
      </w:pPr>
      <w:r w:rsidRPr="00E718BA">
        <w:rPr>
          <w:rFonts w:ascii="Garamond" w:eastAsia="Garamond" w:hAnsi="Garamond" w:cs="Garamond"/>
          <w:sz w:val="20"/>
          <w:szCs w:val="20"/>
        </w:rPr>
        <w:t xml:space="preserve">Chen, W., Oldfield, T. L., Katsantonis, D., Kadoglidou, K., Wood, R., &amp; Holden, N. M. (2019). The socio-economic impacts of introducing circular economy into Mediterranean rice production. </w:t>
      </w:r>
      <w:r w:rsidRPr="00E718BA">
        <w:rPr>
          <w:rFonts w:ascii="Garamond" w:eastAsia="Garamond" w:hAnsi="Garamond" w:cs="Garamond"/>
          <w:i/>
          <w:sz w:val="20"/>
          <w:szCs w:val="20"/>
        </w:rPr>
        <w:t>Journal of cleaner production</w:t>
      </w:r>
      <w:r w:rsidRPr="00E718BA">
        <w:rPr>
          <w:rFonts w:ascii="Garamond" w:eastAsia="Garamond" w:hAnsi="Garamond" w:cs="Garamond"/>
          <w:sz w:val="20"/>
          <w:szCs w:val="20"/>
        </w:rPr>
        <w:t>, 218, 273-283.</w:t>
      </w:r>
    </w:p>
    <w:p w14:paraId="2F20AC5E" w14:textId="77777777" w:rsidR="004417A2" w:rsidRPr="00E718BA" w:rsidRDefault="006F158C">
      <w:pPr>
        <w:widowControl w:val="0"/>
        <w:pBdr>
          <w:top w:val="nil"/>
          <w:left w:val="nil"/>
          <w:bottom w:val="nil"/>
          <w:right w:val="nil"/>
          <w:between w:val="nil"/>
        </w:pBdr>
        <w:spacing w:before="1" w:after="120" w:line="240" w:lineRule="auto"/>
        <w:ind w:left="835" w:right="112" w:hanging="693"/>
        <w:jc w:val="both"/>
        <w:rPr>
          <w:rFonts w:ascii="Garamond" w:eastAsia="Garamond" w:hAnsi="Garamond" w:cs="Garamond"/>
          <w:sz w:val="20"/>
          <w:szCs w:val="20"/>
        </w:rPr>
      </w:pPr>
      <w:r w:rsidRPr="00E718BA">
        <w:rPr>
          <w:rFonts w:ascii="Garamond" w:eastAsia="Garamond" w:hAnsi="Garamond" w:cs="Garamond"/>
          <w:sz w:val="20"/>
          <w:szCs w:val="20"/>
        </w:rPr>
        <w:t xml:space="preserve">Chen, W., Oldfield, T. L. Patsios, S. I., Holden, N. M. (2020) Hybrid life cycle assessment of agro-industrial wastewater valorisation, </w:t>
      </w:r>
      <w:r w:rsidRPr="00E718BA">
        <w:rPr>
          <w:rFonts w:ascii="Garamond" w:eastAsia="Garamond" w:hAnsi="Garamond" w:cs="Garamond"/>
          <w:i/>
          <w:sz w:val="20"/>
          <w:szCs w:val="20"/>
        </w:rPr>
        <w:t>Water Research</w:t>
      </w:r>
      <w:r w:rsidRPr="00E718BA">
        <w:rPr>
          <w:rFonts w:ascii="Garamond" w:eastAsia="Garamond" w:hAnsi="Garamond" w:cs="Garamond"/>
          <w:sz w:val="20"/>
          <w:szCs w:val="20"/>
        </w:rPr>
        <w:t xml:space="preserve">, 170, 115275, </w:t>
      </w:r>
      <w:hyperlink r:id="rId19">
        <w:r w:rsidRPr="00E718BA">
          <w:rPr>
            <w:rFonts w:ascii="Garamond" w:eastAsia="Garamond" w:hAnsi="Garamond" w:cs="Garamond"/>
            <w:sz w:val="20"/>
            <w:szCs w:val="20"/>
            <w:u w:val="single"/>
          </w:rPr>
          <w:t>https://doi.org/10.1016/j.watres.2019.115275</w:t>
        </w:r>
      </w:hyperlink>
      <w:r w:rsidRPr="00E718BA">
        <w:rPr>
          <w:rFonts w:ascii="Garamond" w:eastAsia="Garamond" w:hAnsi="Garamond" w:cs="Garamond"/>
          <w:sz w:val="20"/>
          <w:szCs w:val="20"/>
        </w:rPr>
        <w:t xml:space="preserve"> </w:t>
      </w:r>
    </w:p>
    <w:p w14:paraId="2F20AC5F" w14:textId="77777777" w:rsidR="004417A2" w:rsidRPr="00E718BA" w:rsidRDefault="006F158C">
      <w:pPr>
        <w:widowControl w:val="0"/>
        <w:pBdr>
          <w:top w:val="nil"/>
          <w:left w:val="nil"/>
          <w:bottom w:val="nil"/>
          <w:right w:val="nil"/>
          <w:between w:val="nil"/>
        </w:pBdr>
        <w:spacing w:before="1" w:after="120" w:line="240" w:lineRule="auto"/>
        <w:ind w:left="835" w:right="112" w:hanging="693"/>
        <w:jc w:val="both"/>
        <w:rPr>
          <w:rFonts w:ascii="Garamond" w:eastAsia="Garamond" w:hAnsi="Garamond" w:cs="Garamond"/>
          <w:sz w:val="20"/>
          <w:szCs w:val="20"/>
        </w:rPr>
      </w:pPr>
      <w:r w:rsidRPr="00E718BA">
        <w:rPr>
          <w:rFonts w:ascii="Garamond" w:eastAsia="Garamond" w:hAnsi="Garamond" w:cs="Garamond"/>
          <w:sz w:val="20"/>
          <w:szCs w:val="20"/>
        </w:rPr>
        <w:t xml:space="preserve">Cooper, S., Skelton, A. C., Owen, A., Densley-Tingley, D., &amp; Allwood, J. M. (2016). A multi-method approach for analysing the potential employment impacts of material efficiency. </w:t>
      </w:r>
      <w:r w:rsidRPr="00E718BA">
        <w:rPr>
          <w:rFonts w:ascii="Garamond" w:eastAsia="Garamond" w:hAnsi="Garamond" w:cs="Garamond"/>
          <w:i/>
          <w:sz w:val="20"/>
          <w:szCs w:val="20"/>
        </w:rPr>
        <w:t>Resources, Conservation and Recycling</w:t>
      </w:r>
      <w:r w:rsidRPr="00E718BA">
        <w:rPr>
          <w:rFonts w:ascii="Garamond" w:eastAsia="Garamond" w:hAnsi="Garamond" w:cs="Garamond"/>
          <w:sz w:val="20"/>
          <w:szCs w:val="20"/>
        </w:rPr>
        <w:t xml:space="preserve">, </w:t>
      </w:r>
      <w:r w:rsidRPr="00E718BA">
        <w:rPr>
          <w:rFonts w:ascii="Garamond" w:eastAsia="Garamond" w:hAnsi="Garamond" w:cs="Garamond"/>
          <w:i/>
          <w:sz w:val="20"/>
          <w:szCs w:val="20"/>
        </w:rPr>
        <w:t>109</w:t>
      </w:r>
      <w:r w:rsidRPr="00E718BA">
        <w:rPr>
          <w:rFonts w:ascii="Garamond" w:eastAsia="Garamond" w:hAnsi="Garamond" w:cs="Garamond"/>
          <w:sz w:val="20"/>
          <w:szCs w:val="20"/>
        </w:rPr>
        <w:t>, 54–66.</w:t>
      </w:r>
    </w:p>
    <w:p w14:paraId="2F20AC60" w14:textId="77777777" w:rsidR="004417A2" w:rsidRPr="00E718BA" w:rsidRDefault="006F158C">
      <w:pPr>
        <w:widowControl w:val="0"/>
        <w:pBdr>
          <w:top w:val="nil"/>
          <w:left w:val="nil"/>
          <w:bottom w:val="nil"/>
          <w:right w:val="nil"/>
          <w:between w:val="nil"/>
        </w:pBdr>
        <w:spacing w:before="2" w:after="120" w:line="240" w:lineRule="auto"/>
        <w:ind w:left="835" w:right="113" w:hanging="693"/>
        <w:jc w:val="both"/>
        <w:rPr>
          <w:rFonts w:ascii="Garamond" w:eastAsia="Garamond" w:hAnsi="Garamond" w:cs="Garamond"/>
          <w:sz w:val="20"/>
          <w:szCs w:val="20"/>
          <w:lang w:val="it-IT"/>
        </w:rPr>
      </w:pPr>
      <w:r w:rsidRPr="00E718BA">
        <w:rPr>
          <w:rFonts w:ascii="Garamond" w:eastAsia="Garamond" w:hAnsi="Garamond" w:cs="Garamond"/>
          <w:sz w:val="20"/>
          <w:szCs w:val="20"/>
        </w:rPr>
        <w:t xml:space="preserve">Dafermos, Y., Nikolaidi, M., &amp; Galanis, G. (2017). A stock-flow-fund ecological macroeconomic model. </w:t>
      </w:r>
      <w:r w:rsidRPr="00E718BA">
        <w:rPr>
          <w:rFonts w:ascii="Garamond" w:eastAsia="Garamond" w:hAnsi="Garamond" w:cs="Garamond"/>
          <w:i/>
          <w:sz w:val="20"/>
          <w:szCs w:val="20"/>
          <w:lang w:val="it-IT"/>
        </w:rPr>
        <w:t>Ecological Economics</w:t>
      </w:r>
      <w:r w:rsidRPr="00E718BA">
        <w:rPr>
          <w:rFonts w:ascii="Garamond" w:eastAsia="Garamond" w:hAnsi="Garamond" w:cs="Garamond"/>
          <w:sz w:val="20"/>
          <w:szCs w:val="20"/>
          <w:lang w:val="it-IT"/>
        </w:rPr>
        <w:t xml:space="preserve">, </w:t>
      </w:r>
      <w:r w:rsidRPr="00E718BA">
        <w:rPr>
          <w:rFonts w:ascii="Garamond" w:eastAsia="Garamond" w:hAnsi="Garamond" w:cs="Garamond"/>
          <w:i/>
          <w:sz w:val="20"/>
          <w:szCs w:val="20"/>
          <w:lang w:val="it-IT"/>
        </w:rPr>
        <w:t>131</w:t>
      </w:r>
      <w:r w:rsidRPr="00E718BA">
        <w:rPr>
          <w:rFonts w:ascii="Garamond" w:eastAsia="Garamond" w:hAnsi="Garamond" w:cs="Garamond"/>
          <w:sz w:val="20"/>
          <w:szCs w:val="20"/>
          <w:lang w:val="it-IT"/>
        </w:rPr>
        <w:t>, 191–207.</w:t>
      </w:r>
    </w:p>
    <w:p w14:paraId="2F20AC61" w14:textId="77777777" w:rsidR="004417A2" w:rsidRPr="00E718BA" w:rsidRDefault="006F158C">
      <w:pPr>
        <w:widowControl w:val="0"/>
        <w:pBdr>
          <w:top w:val="nil"/>
          <w:left w:val="nil"/>
          <w:bottom w:val="nil"/>
          <w:right w:val="nil"/>
          <w:between w:val="nil"/>
        </w:pBdr>
        <w:spacing w:before="2" w:after="120" w:line="240" w:lineRule="auto"/>
        <w:ind w:left="835" w:right="113" w:hanging="693"/>
        <w:jc w:val="both"/>
        <w:rPr>
          <w:rFonts w:ascii="Garamond" w:eastAsia="Garamond" w:hAnsi="Garamond" w:cs="Garamond"/>
          <w:sz w:val="20"/>
          <w:szCs w:val="20"/>
        </w:rPr>
      </w:pPr>
      <w:r w:rsidRPr="00E718BA">
        <w:rPr>
          <w:rFonts w:ascii="Garamond" w:eastAsia="Garamond" w:hAnsi="Garamond" w:cs="Garamond"/>
          <w:sz w:val="20"/>
          <w:szCs w:val="20"/>
          <w:lang w:val="it-IT"/>
        </w:rPr>
        <w:t xml:space="preserve">D’Alessandro, S., Cieplinski, A., Distefano, T., &amp; Dittmer, K. (2020). </w:t>
      </w:r>
      <w:r w:rsidRPr="00E718BA">
        <w:rPr>
          <w:rFonts w:ascii="Garamond" w:eastAsia="Garamond" w:hAnsi="Garamond" w:cs="Garamond"/>
          <w:sz w:val="20"/>
          <w:szCs w:val="20"/>
        </w:rPr>
        <w:t xml:space="preserve">Feasible alternatives to green growth. </w:t>
      </w:r>
      <w:r w:rsidRPr="00E718BA">
        <w:rPr>
          <w:rFonts w:ascii="Garamond" w:eastAsia="Garamond" w:hAnsi="Garamond" w:cs="Garamond"/>
          <w:i/>
          <w:sz w:val="20"/>
          <w:szCs w:val="20"/>
        </w:rPr>
        <w:t>Nature Sustainability</w:t>
      </w:r>
      <w:r w:rsidRPr="00E718BA">
        <w:rPr>
          <w:rFonts w:ascii="Garamond" w:eastAsia="Garamond" w:hAnsi="Garamond" w:cs="Garamond"/>
          <w:sz w:val="20"/>
          <w:szCs w:val="20"/>
        </w:rPr>
        <w:t>, 3(4), 329-335.</w:t>
      </w:r>
    </w:p>
    <w:p w14:paraId="2F20AC62" w14:textId="77777777" w:rsidR="004417A2" w:rsidRPr="00E718BA" w:rsidRDefault="006F158C">
      <w:pPr>
        <w:widowControl w:val="0"/>
        <w:pBdr>
          <w:top w:val="nil"/>
          <w:left w:val="nil"/>
          <w:bottom w:val="nil"/>
          <w:right w:val="nil"/>
          <w:between w:val="nil"/>
        </w:pBdr>
        <w:spacing w:before="2" w:after="120" w:line="240" w:lineRule="auto"/>
        <w:ind w:left="835" w:right="113" w:hanging="693"/>
        <w:jc w:val="both"/>
        <w:rPr>
          <w:rFonts w:ascii="Garamond" w:eastAsia="Garamond" w:hAnsi="Garamond" w:cs="Garamond"/>
          <w:sz w:val="20"/>
          <w:szCs w:val="20"/>
        </w:rPr>
      </w:pPr>
      <w:r w:rsidRPr="00E718BA">
        <w:rPr>
          <w:rFonts w:ascii="Garamond" w:eastAsia="Garamond" w:hAnsi="Garamond" w:cs="Garamond"/>
          <w:sz w:val="20"/>
          <w:szCs w:val="20"/>
        </w:rPr>
        <w:t xml:space="preserve">de Boer, BF, Rietveld, E, Rodrigues, JFD, Tukker, A. (2021) Global environmental and socio-economic impacts of a transition to a circular economy in metal and electrical products: A Dutch case study. </w:t>
      </w:r>
      <w:r w:rsidRPr="00E718BA">
        <w:rPr>
          <w:rFonts w:ascii="Garamond" w:eastAsia="Garamond" w:hAnsi="Garamond" w:cs="Garamond"/>
          <w:i/>
          <w:sz w:val="20"/>
          <w:szCs w:val="20"/>
        </w:rPr>
        <w:t>Journal of  Industrial Ecology</w:t>
      </w:r>
      <w:r w:rsidRPr="00E718BA">
        <w:rPr>
          <w:rFonts w:ascii="Garamond" w:eastAsia="Garamond" w:hAnsi="Garamond" w:cs="Garamond"/>
          <w:sz w:val="20"/>
          <w:szCs w:val="20"/>
        </w:rPr>
        <w:t xml:space="preserve">. 25: 1264–1271. </w:t>
      </w:r>
      <w:hyperlink r:id="rId20">
        <w:r w:rsidRPr="00E718BA">
          <w:rPr>
            <w:rFonts w:ascii="Garamond" w:eastAsia="Garamond" w:hAnsi="Garamond" w:cs="Garamond"/>
            <w:sz w:val="20"/>
            <w:szCs w:val="20"/>
            <w:u w:val="single"/>
          </w:rPr>
          <w:t>https://doi.org/10.1111/jiec.13133</w:t>
        </w:r>
      </w:hyperlink>
      <w:r w:rsidRPr="00E718BA">
        <w:rPr>
          <w:rFonts w:ascii="Garamond" w:eastAsia="Garamond" w:hAnsi="Garamond" w:cs="Garamond"/>
          <w:sz w:val="20"/>
          <w:szCs w:val="20"/>
        </w:rPr>
        <w:t xml:space="preserve"> </w:t>
      </w:r>
    </w:p>
    <w:p w14:paraId="2F20AC63" w14:textId="77777777" w:rsidR="004417A2" w:rsidRPr="00E718BA" w:rsidRDefault="006F158C">
      <w:pPr>
        <w:widowControl w:val="0"/>
        <w:pBdr>
          <w:top w:val="nil"/>
          <w:left w:val="nil"/>
          <w:bottom w:val="nil"/>
          <w:right w:val="nil"/>
          <w:between w:val="nil"/>
        </w:pBdr>
        <w:spacing w:before="2" w:after="120" w:line="240" w:lineRule="auto"/>
        <w:ind w:left="835" w:right="113" w:hanging="693"/>
        <w:jc w:val="both"/>
        <w:rPr>
          <w:rFonts w:ascii="Garamond" w:eastAsia="Garamond" w:hAnsi="Garamond" w:cs="Garamond"/>
          <w:sz w:val="20"/>
          <w:szCs w:val="20"/>
        </w:rPr>
      </w:pPr>
      <w:r w:rsidRPr="00E718BA">
        <w:rPr>
          <w:rFonts w:ascii="Garamond" w:eastAsia="Garamond" w:hAnsi="Garamond" w:cs="Garamond"/>
          <w:sz w:val="20"/>
          <w:szCs w:val="20"/>
        </w:rPr>
        <w:t>Di Domenico, L., Raberto, M., &amp; Safarzynska, K. (2023). Resource scarcity, circular economy and the energy rebound: A macro-evolutionary input-output model. Energy Economics, 128, 107155.</w:t>
      </w:r>
    </w:p>
    <w:p w14:paraId="2F20AC64" w14:textId="77777777" w:rsidR="004417A2" w:rsidRPr="00E718BA" w:rsidRDefault="006F158C">
      <w:pPr>
        <w:widowControl w:val="0"/>
        <w:pBdr>
          <w:top w:val="nil"/>
          <w:left w:val="nil"/>
          <w:bottom w:val="nil"/>
          <w:right w:val="nil"/>
          <w:between w:val="nil"/>
        </w:pBdr>
        <w:spacing w:before="72" w:after="120" w:line="240" w:lineRule="auto"/>
        <w:ind w:left="835" w:right="113" w:hanging="693"/>
        <w:jc w:val="both"/>
        <w:rPr>
          <w:rFonts w:ascii="Garamond" w:eastAsia="Garamond" w:hAnsi="Garamond" w:cs="Garamond"/>
          <w:sz w:val="20"/>
          <w:szCs w:val="20"/>
        </w:rPr>
      </w:pPr>
      <w:r w:rsidRPr="00E718BA">
        <w:rPr>
          <w:rFonts w:ascii="Garamond" w:eastAsia="Garamond" w:hAnsi="Garamond" w:cs="Garamond"/>
          <w:sz w:val="20"/>
          <w:szCs w:val="20"/>
        </w:rPr>
        <w:t xml:space="preserve">Distelkamp, M., &amp; Meyer, M. (2019). Pathways to a resource-efficient and low-carbon Europe. </w:t>
      </w:r>
      <w:r w:rsidRPr="00E718BA">
        <w:rPr>
          <w:rFonts w:ascii="Garamond" w:eastAsia="Garamond" w:hAnsi="Garamond" w:cs="Garamond"/>
          <w:i/>
          <w:sz w:val="20"/>
          <w:szCs w:val="20"/>
        </w:rPr>
        <w:t>Ecological Economics</w:t>
      </w:r>
      <w:r w:rsidRPr="00E718BA">
        <w:rPr>
          <w:rFonts w:ascii="Garamond" w:eastAsia="Garamond" w:hAnsi="Garamond" w:cs="Garamond"/>
          <w:sz w:val="20"/>
          <w:szCs w:val="20"/>
        </w:rPr>
        <w:t xml:space="preserve">, </w:t>
      </w:r>
      <w:r w:rsidRPr="00E718BA">
        <w:rPr>
          <w:rFonts w:ascii="Garamond" w:eastAsia="Garamond" w:hAnsi="Garamond" w:cs="Garamond"/>
          <w:i/>
          <w:sz w:val="20"/>
          <w:szCs w:val="20"/>
        </w:rPr>
        <w:t>155</w:t>
      </w:r>
      <w:r w:rsidRPr="00E718BA">
        <w:rPr>
          <w:rFonts w:ascii="Garamond" w:eastAsia="Garamond" w:hAnsi="Garamond" w:cs="Garamond"/>
          <w:sz w:val="20"/>
          <w:szCs w:val="20"/>
        </w:rPr>
        <w:t>, 88–104.</w:t>
      </w:r>
    </w:p>
    <w:p w14:paraId="2F20AC65" w14:textId="77777777" w:rsidR="004417A2" w:rsidRPr="00E718BA" w:rsidRDefault="006F158C">
      <w:pPr>
        <w:widowControl w:val="0"/>
        <w:spacing w:before="1" w:after="120" w:line="240" w:lineRule="auto"/>
        <w:ind w:left="835" w:right="113" w:hanging="693"/>
        <w:jc w:val="both"/>
        <w:rPr>
          <w:rFonts w:ascii="Garamond" w:eastAsia="Garamond" w:hAnsi="Garamond" w:cs="Garamond"/>
          <w:sz w:val="20"/>
          <w:szCs w:val="20"/>
        </w:rPr>
      </w:pPr>
      <w:r w:rsidRPr="00E718BA">
        <w:rPr>
          <w:rFonts w:ascii="Garamond" w:eastAsia="Garamond" w:hAnsi="Garamond" w:cs="Garamond"/>
          <w:sz w:val="20"/>
          <w:szCs w:val="20"/>
        </w:rPr>
        <w:t xml:space="preserve">Dixon, P. B. and Rimmer, M. 2002, </w:t>
      </w:r>
      <w:r w:rsidRPr="00E718BA">
        <w:rPr>
          <w:rFonts w:ascii="Garamond" w:eastAsia="Garamond" w:hAnsi="Garamond" w:cs="Garamond"/>
          <w:i/>
          <w:sz w:val="20"/>
          <w:szCs w:val="20"/>
        </w:rPr>
        <w:t>Dynamic General Equilibrium Model for Forecasting and Policy: A practical guide and documentation of MONASH</w:t>
      </w:r>
      <w:r w:rsidRPr="00E718BA">
        <w:rPr>
          <w:rFonts w:ascii="Garamond" w:eastAsia="Garamond" w:hAnsi="Garamond" w:cs="Garamond"/>
          <w:sz w:val="20"/>
          <w:szCs w:val="20"/>
        </w:rPr>
        <w:t>, North-Holland, Amsterdam.</w:t>
      </w:r>
    </w:p>
    <w:p w14:paraId="2F20AC66" w14:textId="77777777" w:rsidR="004417A2" w:rsidRPr="00E77CB0" w:rsidRDefault="006F158C">
      <w:pPr>
        <w:widowControl w:val="0"/>
        <w:pBdr>
          <w:top w:val="nil"/>
          <w:left w:val="nil"/>
          <w:bottom w:val="nil"/>
          <w:right w:val="nil"/>
          <w:between w:val="nil"/>
        </w:pBdr>
        <w:spacing w:before="1" w:after="120" w:line="240" w:lineRule="auto"/>
        <w:ind w:left="835" w:right="113" w:hanging="693"/>
        <w:jc w:val="both"/>
        <w:rPr>
          <w:rFonts w:ascii="Garamond" w:eastAsia="Garamond" w:hAnsi="Garamond" w:cs="Garamond"/>
          <w:sz w:val="20"/>
          <w:szCs w:val="20"/>
        </w:rPr>
      </w:pPr>
      <w:r w:rsidRPr="00E77CB0">
        <w:rPr>
          <w:rFonts w:ascii="Garamond" w:eastAsia="Garamond" w:hAnsi="Garamond" w:cs="Garamond"/>
          <w:sz w:val="20"/>
          <w:szCs w:val="20"/>
        </w:rPr>
        <w:t xml:space="preserve">Donati, F., Aguilar-Hernandez, G. A., Sigüenza-Sánchez, C. P., de Koning, A., Rodrigues, J. F., &amp; Tukker, A. (2020). </w:t>
      </w:r>
      <w:r w:rsidRPr="00E718BA">
        <w:rPr>
          <w:rFonts w:ascii="Garamond" w:eastAsia="Garamond" w:hAnsi="Garamond" w:cs="Garamond"/>
          <w:sz w:val="20"/>
          <w:szCs w:val="20"/>
        </w:rPr>
        <w:t xml:space="preserve">Modelling the circular economy in environmentally extended input-output tables: Methods, software and case study. </w:t>
      </w:r>
      <w:r w:rsidRPr="00E77CB0">
        <w:rPr>
          <w:rFonts w:ascii="Garamond" w:eastAsia="Garamond" w:hAnsi="Garamond" w:cs="Garamond"/>
          <w:i/>
          <w:sz w:val="20"/>
          <w:szCs w:val="20"/>
        </w:rPr>
        <w:t>Resources, Conservation and Recycling</w:t>
      </w:r>
      <w:r w:rsidRPr="00E77CB0">
        <w:rPr>
          <w:rFonts w:ascii="Garamond" w:eastAsia="Garamond" w:hAnsi="Garamond" w:cs="Garamond"/>
          <w:sz w:val="20"/>
          <w:szCs w:val="20"/>
        </w:rPr>
        <w:t xml:space="preserve">, </w:t>
      </w:r>
      <w:r w:rsidRPr="00E77CB0">
        <w:rPr>
          <w:rFonts w:ascii="Garamond" w:eastAsia="Garamond" w:hAnsi="Garamond" w:cs="Garamond"/>
          <w:i/>
          <w:sz w:val="20"/>
          <w:szCs w:val="20"/>
        </w:rPr>
        <w:t>152</w:t>
      </w:r>
      <w:r w:rsidRPr="00E77CB0">
        <w:rPr>
          <w:rFonts w:ascii="Garamond" w:eastAsia="Garamond" w:hAnsi="Garamond" w:cs="Garamond"/>
          <w:sz w:val="20"/>
          <w:szCs w:val="20"/>
        </w:rPr>
        <w:t>, 104508.</w:t>
      </w:r>
    </w:p>
    <w:p w14:paraId="2F20AC67" w14:textId="77777777" w:rsidR="004417A2" w:rsidRPr="00E718BA" w:rsidRDefault="006F158C">
      <w:pPr>
        <w:widowControl w:val="0"/>
        <w:pBdr>
          <w:top w:val="nil"/>
          <w:left w:val="nil"/>
          <w:bottom w:val="nil"/>
          <w:right w:val="nil"/>
          <w:between w:val="nil"/>
        </w:pBdr>
        <w:spacing w:before="1" w:after="120" w:line="240" w:lineRule="auto"/>
        <w:ind w:left="835" w:right="113" w:hanging="693"/>
        <w:jc w:val="both"/>
        <w:rPr>
          <w:rFonts w:ascii="Garamond" w:eastAsia="Garamond" w:hAnsi="Garamond" w:cs="Garamond"/>
          <w:sz w:val="20"/>
          <w:szCs w:val="20"/>
        </w:rPr>
      </w:pPr>
      <w:r w:rsidRPr="00E77CB0">
        <w:rPr>
          <w:rFonts w:ascii="Garamond" w:eastAsia="Garamond" w:hAnsi="Garamond" w:cs="Garamond"/>
          <w:sz w:val="20"/>
          <w:szCs w:val="20"/>
        </w:rPr>
        <w:t xml:space="preserve">Dorninger, C., Hornborg, A., Abson, D. J., Von Wehrden, H., Schaffartzik, A., Giljum, S., Engler, J.-O., Feller, R. L., Hubacek, K. &amp; Wieland, H. (2021). </w:t>
      </w:r>
      <w:r w:rsidRPr="00E718BA">
        <w:rPr>
          <w:rFonts w:ascii="Garamond" w:eastAsia="Garamond" w:hAnsi="Garamond" w:cs="Garamond"/>
          <w:sz w:val="20"/>
          <w:szCs w:val="20"/>
        </w:rPr>
        <w:t xml:space="preserve">Global patterns of ecologically unequal exchange: Implications for sustainability in the 21st century. </w:t>
      </w:r>
      <w:r w:rsidRPr="00E718BA">
        <w:rPr>
          <w:rFonts w:ascii="Garamond" w:eastAsia="Garamond" w:hAnsi="Garamond" w:cs="Garamond"/>
          <w:i/>
          <w:sz w:val="20"/>
          <w:szCs w:val="20"/>
        </w:rPr>
        <w:t>Ecological Economics</w:t>
      </w:r>
      <w:r w:rsidRPr="00E718BA">
        <w:rPr>
          <w:rFonts w:ascii="Garamond" w:eastAsia="Garamond" w:hAnsi="Garamond" w:cs="Garamond"/>
          <w:sz w:val="20"/>
          <w:szCs w:val="20"/>
        </w:rPr>
        <w:t>, 179, 106824.</w:t>
      </w:r>
    </w:p>
    <w:p w14:paraId="2F20AC68" w14:textId="77777777" w:rsidR="004417A2" w:rsidRPr="00E718BA" w:rsidRDefault="006F158C">
      <w:pPr>
        <w:widowControl w:val="0"/>
        <w:pBdr>
          <w:top w:val="nil"/>
          <w:left w:val="nil"/>
          <w:bottom w:val="nil"/>
          <w:right w:val="nil"/>
          <w:between w:val="nil"/>
        </w:pBdr>
        <w:spacing w:before="1" w:after="120" w:line="240" w:lineRule="auto"/>
        <w:ind w:left="835" w:right="113" w:hanging="693"/>
        <w:jc w:val="both"/>
        <w:rPr>
          <w:rFonts w:ascii="Garamond" w:eastAsia="Garamond" w:hAnsi="Garamond" w:cs="Garamond"/>
          <w:sz w:val="20"/>
          <w:szCs w:val="20"/>
        </w:rPr>
      </w:pPr>
      <w:r w:rsidRPr="00E718BA">
        <w:rPr>
          <w:rFonts w:ascii="Garamond" w:eastAsia="Garamond" w:hAnsi="Garamond" w:cs="Garamond"/>
          <w:sz w:val="20"/>
          <w:szCs w:val="20"/>
        </w:rPr>
        <w:t xml:space="preserve">Dosi, G., &amp; Nelson, R. R. (2010). Technical change and industrial dynamics as evolutionary processes. </w:t>
      </w:r>
      <w:r w:rsidRPr="00E718BA">
        <w:rPr>
          <w:rFonts w:ascii="Garamond" w:eastAsia="Garamond" w:hAnsi="Garamond" w:cs="Garamond"/>
          <w:i/>
          <w:sz w:val="20"/>
          <w:szCs w:val="20"/>
        </w:rPr>
        <w:t>Handbook of the Economics of Innovation</w:t>
      </w:r>
      <w:r w:rsidRPr="00E718BA">
        <w:rPr>
          <w:rFonts w:ascii="Garamond" w:eastAsia="Garamond" w:hAnsi="Garamond" w:cs="Garamond"/>
          <w:sz w:val="20"/>
          <w:szCs w:val="20"/>
        </w:rPr>
        <w:t>, 1, 51-127.</w:t>
      </w:r>
    </w:p>
    <w:p w14:paraId="2F20AC69" w14:textId="77777777" w:rsidR="004417A2" w:rsidRPr="00E718BA" w:rsidRDefault="006F158C">
      <w:pPr>
        <w:widowControl w:val="0"/>
        <w:pBdr>
          <w:top w:val="nil"/>
          <w:left w:val="nil"/>
          <w:bottom w:val="nil"/>
          <w:right w:val="nil"/>
          <w:between w:val="nil"/>
        </w:pBdr>
        <w:spacing w:before="1" w:after="120" w:line="240" w:lineRule="auto"/>
        <w:ind w:left="835" w:right="113" w:hanging="693"/>
        <w:jc w:val="both"/>
        <w:rPr>
          <w:rFonts w:ascii="Garamond" w:eastAsia="Garamond" w:hAnsi="Garamond" w:cs="Garamond"/>
          <w:sz w:val="20"/>
          <w:szCs w:val="20"/>
        </w:rPr>
      </w:pPr>
      <w:r w:rsidRPr="00E718BA">
        <w:rPr>
          <w:rFonts w:ascii="Garamond" w:eastAsia="Garamond" w:hAnsi="Garamond" w:cs="Garamond"/>
          <w:sz w:val="20"/>
          <w:szCs w:val="20"/>
        </w:rPr>
        <w:t xml:space="preserve">Dosi, G., Fagiolo, G., &amp; Roventini, A. (2010). Schumpeter meeting Keynes: A policy-friendly model of endogenous growth and business cycles. </w:t>
      </w:r>
      <w:r w:rsidRPr="00E718BA">
        <w:rPr>
          <w:rFonts w:ascii="Garamond" w:eastAsia="Garamond" w:hAnsi="Garamond" w:cs="Garamond"/>
          <w:i/>
          <w:sz w:val="20"/>
          <w:szCs w:val="20"/>
        </w:rPr>
        <w:t>Journal of Economic Dynamics and Control</w:t>
      </w:r>
      <w:r w:rsidRPr="00E718BA">
        <w:rPr>
          <w:rFonts w:ascii="Garamond" w:eastAsia="Garamond" w:hAnsi="Garamond" w:cs="Garamond"/>
          <w:sz w:val="20"/>
          <w:szCs w:val="20"/>
        </w:rPr>
        <w:t>, 34(9), 1748-1767</w:t>
      </w:r>
      <w:r w:rsidRPr="00E718BA">
        <w:rPr>
          <w:rFonts w:ascii="Arial" w:eastAsia="Arial" w:hAnsi="Arial" w:cs="Arial"/>
          <w:sz w:val="20"/>
          <w:szCs w:val="20"/>
          <w:highlight w:val="white"/>
        </w:rPr>
        <w:t>.</w:t>
      </w:r>
    </w:p>
    <w:p w14:paraId="2F20AC6A" w14:textId="77777777" w:rsidR="004417A2" w:rsidRPr="00E718BA" w:rsidRDefault="006F158C">
      <w:pPr>
        <w:widowControl w:val="0"/>
        <w:pBdr>
          <w:top w:val="nil"/>
          <w:left w:val="nil"/>
          <w:bottom w:val="nil"/>
          <w:right w:val="nil"/>
          <w:between w:val="nil"/>
        </w:pBdr>
        <w:spacing w:before="1" w:after="120" w:line="240" w:lineRule="auto"/>
        <w:ind w:left="835" w:right="112" w:hanging="693"/>
        <w:jc w:val="both"/>
        <w:rPr>
          <w:rFonts w:ascii="Garamond" w:eastAsia="Garamond" w:hAnsi="Garamond" w:cs="Garamond"/>
          <w:sz w:val="20"/>
          <w:szCs w:val="20"/>
        </w:rPr>
      </w:pPr>
      <w:r w:rsidRPr="00E718BA">
        <w:rPr>
          <w:rFonts w:ascii="Garamond" w:eastAsia="Garamond" w:hAnsi="Garamond" w:cs="Garamond"/>
          <w:sz w:val="20"/>
          <w:szCs w:val="20"/>
        </w:rPr>
        <w:t xml:space="preserve">Duchin, F. (1990). The conversion of biological materials and wastes to useful products. </w:t>
      </w:r>
      <w:r w:rsidRPr="00E718BA">
        <w:rPr>
          <w:rFonts w:ascii="Garamond" w:eastAsia="Garamond" w:hAnsi="Garamond" w:cs="Garamond"/>
          <w:i/>
          <w:sz w:val="20"/>
          <w:szCs w:val="20"/>
        </w:rPr>
        <w:t>Structural Change and Economic Dynamics</w:t>
      </w:r>
      <w:r w:rsidRPr="00E718BA">
        <w:rPr>
          <w:rFonts w:ascii="Garamond" w:eastAsia="Garamond" w:hAnsi="Garamond" w:cs="Garamond"/>
          <w:sz w:val="20"/>
          <w:szCs w:val="20"/>
        </w:rPr>
        <w:t xml:space="preserve">, </w:t>
      </w:r>
      <w:r w:rsidRPr="00E718BA">
        <w:rPr>
          <w:rFonts w:ascii="Garamond" w:eastAsia="Garamond" w:hAnsi="Garamond" w:cs="Garamond"/>
          <w:i/>
          <w:sz w:val="20"/>
          <w:szCs w:val="20"/>
        </w:rPr>
        <w:t xml:space="preserve">1 </w:t>
      </w:r>
      <w:r w:rsidRPr="00E718BA">
        <w:rPr>
          <w:rFonts w:ascii="Garamond" w:eastAsia="Garamond" w:hAnsi="Garamond" w:cs="Garamond"/>
          <w:sz w:val="20"/>
          <w:szCs w:val="20"/>
        </w:rPr>
        <w:t>(2), 243–261.</w:t>
      </w:r>
    </w:p>
    <w:p w14:paraId="2F20AC6B" w14:textId="77777777" w:rsidR="004417A2" w:rsidRPr="00E718BA" w:rsidRDefault="006F158C">
      <w:pPr>
        <w:spacing w:before="1" w:after="120"/>
        <w:ind w:left="835" w:right="113" w:hanging="693"/>
        <w:jc w:val="both"/>
        <w:rPr>
          <w:rFonts w:ascii="Garamond" w:eastAsia="Garamond" w:hAnsi="Garamond" w:cs="Garamond"/>
          <w:sz w:val="20"/>
          <w:szCs w:val="20"/>
        </w:rPr>
      </w:pPr>
      <w:r w:rsidRPr="00E718BA">
        <w:rPr>
          <w:rFonts w:ascii="Garamond" w:eastAsia="Garamond" w:hAnsi="Garamond" w:cs="Garamond"/>
          <w:sz w:val="20"/>
          <w:szCs w:val="20"/>
        </w:rPr>
        <w:t xml:space="preserve">Duchin, F. (1992). Industrial input-output analysis: Implications for industrial ecology. </w:t>
      </w:r>
      <w:r w:rsidRPr="00E718BA">
        <w:rPr>
          <w:rFonts w:ascii="Garamond" w:eastAsia="Garamond" w:hAnsi="Garamond" w:cs="Garamond"/>
          <w:i/>
          <w:sz w:val="20"/>
          <w:szCs w:val="20"/>
        </w:rPr>
        <w:t>Proceedings of the National Academy of Sciences</w:t>
      </w:r>
      <w:r w:rsidRPr="00E718BA">
        <w:rPr>
          <w:rFonts w:ascii="Garamond" w:eastAsia="Garamond" w:hAnsi="Garamond" w:cs="Garamond"/>
          <w:sz w:val="20"/>
          <w:szCs w:val="20"/>
        </w:rPr>
        <w:t xml:space="preserve">, </w:t>
      </w:r>
      <w:r w:rsidRPr="00E718BA">
        <w:rPr>
          <w:rFonts w:ascii="Garamond" w:eastAsia="Garamond" w:hAnsi="Garamond" w:cs="Garamond"/>
          <w:i/>
          <w:sz w:val="20"/>
          <w:szCs w:val="20"/>
        </w:rPr>
        <w:t xml:space="preserve">89 </w:t>
      </w:r>
      <w:r w:rsidRPr="00E718BA">
        <w:rPr>
          <w:rFonts w:ascii="Garamond" w:eastAsia="Garamond" w:hAnsi="Garamond" w:cs="Garamond"/>
          <w:sz w:val="20"/>
          <w:szCs w:val="20"/>
        </w:rPr>
        <w:t>(3), 851–855.</w:t>
      </w:r>
    </w:p>
    <w:p w14:paraId="2F20AC6C" w14:textId="77777777" w:rsidR="004417A2" w:rsidRPr="00E77CB0" w:rsidRDefault="006F158C">
      <w:pPr>
        <w:spacing w:before="1" w:after="120"/>
        <w:ind w:left="835" w:right="113" w:hanging="693"/>
        <w:jc w:val="both"/>
        <w:rPr>
          <w:rFonts w:ascii="Garamond" w:eastAsia="Garamond" w:hAnsi="Garamond" w:cs="Garamond"/>
          <w:sz w:val="20"/>
          <w:szCs w:val="20"/>
          <w:lang w:val="de-DE"/>
        </w:rPr>
      </w:pPr>
      <w:r w:rsidRPr="00E718BA">
        <w:rPr>
          <w:rFonts w:ascii="Garamond" w:eastAsia="Garamond" w:hAnsi="Garamond" w:cs="Garamond"/>
          <w:sz w:val="20"/>
          <w:szCs w:val="20"/>
        </w:rPr>
        <w:t xml:space="preserve">Duchin, F., &amp; Levine, S. H. (2019). The recovery of products and materials for reuse: the global context of resource management. </w:t>
      </w:r>
      <w:r w:rsidRPr="00E77CB0">
        <w:rPr>
          <w:rFonts w:ascii="Garamond" w:eastAsia="Garamond" w:hAnsi="Garamond" w:cs="Garamond"/>
          <w:sz w:val="20"/>
          <w:szCs w:val="20"/>
          <w:lang w:val="de-DE"/>
        </w:rPr>
        <w:t>Resources, Conservation and Recycling, 145, 422-447.</w:t>
      </w:r>
    </w:p>
    <w:p w14:paraId="2F20AC6D" w14:textId="77777777" w:rsidR="004417A2" w:rsidRPr="00E718BA" w:rsidRDefault="006F158C">
      <w:pPr>
        <w:spacing w:before="1" w:after="120"/>
        <w:ind w:left="835" w:right="113" w:hanging="693"/>
        <w:jc w:val="both"/>
        <w:rPr>
          <w:rFonts w:ascii="Garamond" w:eastAsia="Garamond" w:hAnsi="Garamond" w:cs="Garamond"/>
          <w:sz w:val="20"/>
          <w:szCs w:val="20"/>
        </w:rPr>
      </w:pPr>
      <w:r w:rsidRPr="00E77CB0">
        <w:rPr>
          <w:rFonts w:ascii="Garamond" w:eastAsia="Garamond" w:hAnsi="Garamond" w:cs="Garamond"/>
          <w:sz w:val="20"/>
          <w:szCs w:val="20"/>
          <w:lang w:val="de-DE"/>
        </w:rPr>
        <w:t xml:space="preserve">Duscha, V., Peterson, E. B., Schleich, J., &amp; Schumacher, K. (2019). </w:t>
      </w:r>
      <w:r w:rsidRPr="00E718BA">
        <w:rPr>
          <w:rFonts w:ascii="Garamond" w:eastAsia="Garamond" w:hAnsi="Garamond" w:cs="Garamond"/>
          <w:sz w:val="20"/>
          <w:szCs w:val="20"/>
        </w:rPr>
        <w:t xml:space="preserve">Sectoral Targets To Address Competitiveness—A CGE Analysis With Focus On The Global Steel Sector. </w:t>
      </w:r>
      <w:r w:rsidRPr="00E718BA">
        <w:rPr>
          <w:rFonts w:ascii="Garamond" w:eastAsia="Garamond" w:hAnsi="Garamond" w:cs="Garamond"/>
          <w:i/>
          <w:sz w:val="20"/>
          <w:szCs w:val="20"/>
        </w:rPr>
        <w:t>Climate Change Economics</w:t>
      </w:r>
      <w:r w:rsidRPr="00E718BA">
        <w:rPr>
          <w:rFonts w:ascii="Garamond" w:eastAsia="Garamond" w:hAnsi="Garamond" w:cs="Garamond"/>
          <w:sz w:val="20"/>
          <w:szCs w:val="20"/>
        </w:rPr>
        <w:t>, 10(01), 1950001.</w:t>
      </w:r>
    </w:p>
    <w:p w14:paraId="2F20AC6E" w14:textId="77777777" w:rsidR="004417A2" w:rsidRPr="00E718BA" w:rsidRDefault="006F158C">
      <w:pPr>
        <w:spacing w:before="1" w:after="120"/>
        <w:ind w:left="835" w:right="113" w:hanging="693"/>
        <w:jc w:val="both"/>
        <w:rPr>
          <w:rFonts w:ascii="Garamond" w:eastAsia="Garamond" w:hAnsi="Garamond" w:cs="Garamond"/>
          <w:sz w:val="20"/>
          <w:szCs w:val="20"/>
        </w:rPr>
      </w:pPr>
      <w:r w:rsidRPr="00E718BA">
        <w:rPr>
          <w:rFonts w:ascii="Garamond" w:eastAsia="Garamond" w:hAnsi="Garamond" w:cs="Garamond"/>
          <w:sz w:val="20"/>
          <w:szCs w:val="20"/>
        </w:rPr>
        <w:lastRenderedPageBreak/>
        <w:t>European Commission. (2015). Closing the loop—An EU action plan for the circular economy. Communication from the Commission to the European Parliament, the Council, the European Economic and Social Committee and the Committee of the Regions.</w:t>
      </w:r>
    </w:p>
    <w:p w14:paraId="2F20AC6F" w14:textId="77777777" w:rsidR="004417A2" w:rsidRPr="00E718BA" w:rsidRDefault="006F158C">
      <w:pPr>
        <w:widowControl w:val="0"/>
        <w:pBdr>
          <w:top w:val="nil"/>
          <w:left w:val="nil"/>
          <w:bottom w:val="nil"/>
          <w:right w:val="nil"/>
          <w:between w:val="nil"/>
        </w:pBdr>
        <w:spacing w:before="2" w:after="120" w:line="240" w:lineRule="auto"/>
        <w:ind w:left="835" w:right="113" w:hanging="693"/>
        <w:jc w:val="both"/>
        <w:rPr>
          <w:rFonts w:ascii="Garamond" w:eastAsia="Garamond" w:hAnsi="Garamond" w:cs="Garamond"/>
          <w:sz w:val="20"/>
          <w:szCs w:val="20"/>
        </w:rPr>
      </w:pPr>
      <w:r w:rsidRPr="00E718BA">
        <w:rPr>
          <w:rFonts w:ascii="Garamond" w:eastAsia="Garamond" w:hAnsi="Garamond" w:cs="Garamond"/>
          <w:sz w:val="20"/>
          <w:szCs w:val="20"/>
        </w:rPr>
        <w:t xml:space="preserve">Ferrer, G., &amp; Ayres, R. (2000). The impact of remanufacturing in the economy. </w:t>
      </w:r>
      <w:r w:rsidRPr="00E718BA">
        <w:rPr>
          <w:rFonts w:ascii="Garamond" w:eastAsia="Garamond" w:hAnsi="Garamond" w:cs="Garamond"/>
          <w:i/>
          <w:sz w:val="20"/>
          <w:szCs w:val="20"/>
        </w:rPr>
        <w:t>Ecological Economics</w:t>
      </w:r>
      <w:r w:rsidRPr="00E718BA">
        <w:rPr>
          <w:rFonts w:ascii="Garamond" w:eastAsia="Garamond" w:hAnsi="Garamond" w:cs="Garamond"/>
          <w:sz w:val="20"/>
          <w:szCs w:val="20"/>
        </w:rPr>
        <w:t xml:space="preserve">, </w:t>
      </w:r>
      <w:r w:rsidRPr="00E718BA">
        <w:rPr>
          <w:rFonts w:ascii="Garamond" w:eastAsia="Garamond" w:hAnsi="Garamond" w:cs="Garamond"/>
          <w:i/>
          <w:sz w:val="20"/>
          <w:szCs w:val="20"/>
        </w:rPr>
        <w:t xml:space="preserve">32 </w:t>
      </w:r>
      <w:r w:rsidRPr="00E718BA">
        <w:rPr>
          <w:rFonts w:ascii="Garamond" w:eastAsia="Garamond" w:hAnsi="Garamond" w:cs="Garamond"/>
          <w:sz w:val="20"/>
          <w:szCs w:val="20"/>
        </w:rPr>
        <w:t>(3), 413–429.</w:t>
      </w:r>
    </w:p>
    <w:p w14:paraId="2F20AC70" w14:textId="77777777" w:rsidR="004417A2" w:rsidRPr="00E718BA" w:rsidRDefault="006F158C">
      <w:pPr>
        <w:widowControl w:val="0"/>
        <w:pBdr>
          <w:top w:val="nil"/>
          <w:left w:val="nil"/>
          <w:bottom w:val="nil"/>
          <w:right w:val="nil"/>
          <w:between w:val="nil"/>
        </w:pBdr>
        <w:spacing w:before="2" w:after="120" w:line="240" w:lineRule="auto"/>
        <w:ind w:left="835" w:right="113" w:hanging="693"/>
        <w:jc w:val="both"/>
        <w:rPr>
          <w:rFonts w:ascii="Garamond" w:eastAsia="Garamond" w:hAnsi="Garamond" w:cs="Garamond"/>
          <w:sz w:val="20"/>
          <w:szCs w:val="20"/>
        </w:rPr>
      </w:pPr>
      <w:r w:rsidRPr="00E718BA">
        <w:rPr>
          <w:rFonts w:ascii="Garamond" w:eastAsia="Garamond" w:hAnsi="Garamond" w:cs="Garamond"/>
          <w:sz w:val="20"/>
          <w:szCs w:val="20"/>
        </w:rPr>
        <w:t xml:space="preserve">Fontana, G., &amp; Sawyer, M. (2016). Towards post-Keynesian ecological macroeconomics. </w:t>
      </w:r>
      <w:r w:rsidRPr="00E718BA">
        <w:rPr>
          <w:rFonts w:ascii="Garamond" w:eastAsia="Garamond" w:hAnsi="Garamond" w:cs="Garamond"/>
          <w:i/>
          <w:sz w:val="20"/>
          <w:szCs w:val="20"/>
        </w:rPr>
        <w:t>Ecological Economics</w:t>
      </w:r>
      <w:r w:rsidRPr="00E718BA">
        <w:rPr>
          <w:rFonts w:ascii="Garamond" w:eastAsia="Garamond" w:hAnsi="Garamond" w:cs="Garamond"/>
          <w:sz w:val="20"/>
          <w:szCs w:val="20"/>
        </w:rPr>
        <w:t>, 121, 186–195.</w:t>
      </w:r>
    </w:p>
    <w:p w14:paraId="2F20AC71" w14:textId="77777777" w:rsidR="004417A2" w:rsidRPr="00E718BA" w:rsidRDefault="006F158C">
      <w:pPr>
        <w:widowControl w:val="0"/>
        <w:pBdr>
          <w:top w:val="nil"/>
          <w:left w:val="nil"/>
          <w:bottom w:val="nil"/>
          <w:right w:val="nil"/>
          <w:between w:val="nil"/>
        </w:pBdr>
        <w:spacing w:before="2" w:after="120" w:line="240" w:lineRule="auto"/>
        <w:ind w:left="835" w:right="113" w:hanging="693"/>
        <w:jc w:val="both"/>
        <w:rPr>
          <w:rFonts w:ascii="Garamond" w:eastAsia="Garamond" w:hAnsi="Garamond" w:cs="Garamond"/>
          <w:sz w:val="20"/>
          <w:szCs w:val="20"/>
        </w:rPr>
      </w:pPr>
      <w:r w:rsidRPr="00E718BA">
        <w:rPr>
          <w:rFonts w:ascii="Garamond" w:eastAsia="Garamond" w:hAnsi="Garamond" w:cs="Garamond"/>
          <w:sz w:val="20"/>
          <w:szCs w:val="20"/>
        </w:rPr>
        <w:t>Forrester, Jay W. (1961).</w:t>
      </w:r>
      <w:r w:rsidRPr="00E718BA">
        <w:rPr>
          <w:rFonts w:ascii="Garamond" w:eastAsia="Garamond" w:hAnsi="Garamond" w:cs="Garamond"/>
          <w:i/>
          <w:sz w:val="20"/>
          <w:szCs w:val="20"/>
        </w:rPr>
        <w:t xml:space="preserve"> Industrial Dynamics</w:t>
      </w:r>
      <w:r w:rsidRPr="00E718BA">
        <w:rPr>
          <w:rFonts w:ascii="Garamond" w:eastAsia="Garamond" w:hAnsi="Garamond" w:cs="Garamond"/>
          <w:sz w:val="20"/>
          <w:szCs w:val="20"/>
        </w:rPr>
        <w:t>. Pegasus Communications.</w:t>
      </w:r>
    </w:p>
    <w:p w14:paraId="2F20AC72" w14:textId="77777777" w:rsidR="004417A2" w:rsidRPr="00E718BA" w:rsidRDefault="006F158C">
      <w:pPr>
        <w:widowControl w:val="0"/>
        <w:spacing w:after="120" w:line="240" w:lineRule="auto"/>
        <w:ind w:left="810" w:right="120" w:hanging="705"/>
        <w:jc w:val="both"/>
        <w:rPr>
          <w:rFonts w:ascii="Garamond" w:eastAsia="Garamond" w:hAnsi="Garamond" w:cs="Garamond"/>
          <w:sz w:val="20"/>
          <w:szCs w:val="20"/>
        </w:rPr>
      </w:pPr>
      <w:r w:rsidRPr="00E718BA">
        <w:rPr>
          <w:rFonts w:ascii="Garamond" w:eastAsia="Garamond" w:hAnsi="Garamond" w:cs="Garamond"/>
          <w:sz w:val="20"/>
          <w:szCs w:val="20"/>
        </w:rPr>
        <w:t xml:space="preserve">Fraccascia, L. (2019). The impact of technical and economic disruptions in industrial symbiosis relationships: An enterprise input-output approach. </w:t>
      </w:r>
      <w:r w:rsidRPr="00E718BA">
        <w:rPr>
          <w:rFonts w:ascii="Garamond" w:eastAsia="Garamond" w:hAnsi="Garamond" w:cs="Garamond"/>
          <w:i/>
          <w:sz w:val="20"/>
          <w:szCs w:val="20"/>
        </w:rPr>
        <w:t>International Journal of Production Economics</w:t>
      </w:r>
      <w:r w:rsidRPr="00E718BA">
        <w:rPr>
          <w:rFonts w:ascii="Garamond" w:eastAsia="Garamond" w:hAnsi="Garamond" w:cs="Garamond"/>
          <w:sz w:val="20"/>
          <w:szCs w:val="20"/>
        </w:rPr>
        <w:t>, 213, 161–174.</w:t>
      </w:r>
    </w:p>
    <w:p w14:paraId="2F20AC73" w14:textId="77777777" w:rsidR="004417A2" w:rsidRPr="00E718BA" w:rsidRDefault="006F158C">
      <w:pPr>
        <w:widowControl w:val="0"/>
        <w:spacing w:after="120" w:line="240" w:lineRule="auto"/>
        <w:ind w:left="810" w:right="120" w:hanging="705"/>
        <w:jc w:val="both"/>
        <w:rPr>
          <w:rFonts w:ascii="Garamond" w:eastAsia="Garamond" w:hAnsi="Garamond" w:cs="Garamond"/>
          <w:sz w:val="20"/>
          <w:szCs w:val="20"/>
        </w:rPr>
      </w:pPr>
      <w:r w:rsidRPr="00E718BA">
        <w:rPr>
          <w:rFonts w:ascii="Garamond" w:eastAsia="Garamond" w:hAnsi="Garamond" w:cs="Garamond"/>
          <w:sz w:val="20"/>
          <w:szCs w:val="20"/>
        </w:rPr>
        <w:t xml:space="preserve">Fraccascia, L., Yazan, D. M., Albino, V., &amp; Zijm, H. (2020). The role of redundancy in industrial symbiotic business development: A theoretical framework explored by agent-based simulation. </w:t>
      </w:r>
      <w:r w:rsidRPr="00E718BA">
        <w:rPr>
          <w:rFonts w:ascii="Garamond" w:eastAsia="Garamond" w:hAnsi="Garamond" w:cs="Garamond"/>
          <w:i/>
          <w:sz w:val="20"/>
          <w:szCs w:val="20"/>
        </w:rPr>
        <w:t>International Journal of Production Economics</w:t>
      </w:r>
      <w:r w:rsidRPr="00E718BA">
        <w:rPr>
          <w:rFonts w:ascii="Garamond" w:eastAsia="Garamond" w:hAnsi="Garamond" w:cs="Garamond"/>
          <w:sz w:val="20"/>
          <w:szCs w:val="20"/>
        </w:rPr>
        <w:t>, 221, 107471.</w:t>
      </w:r>
    </w:p>
    <w:p w14:paraId="2F20AC74" w14:textId="77777777" w:rsidR="004417A2" w:rsidRPr="00E77CB0" w:rsidRDefault="006F158C">
      <w:pPr>
        <w:widowControl w:val="0"/>
        <w:pBdr>
          <w:top w:val="nil"/>
          <w:left w:val="nil"/>
          <w:bottom w:val="nil"/>
          <w:right w:val="nil"/>
          <w:between w:val="nil"/>
        </w:pBdr>
        <w:spacing w:before="1" w:after="120" w:line="240" w:lineRule="auto"/>
        <w:ind w:left="835" w:right="113" w:hanging="693"/>
        <w:jc w:val="both"/>
        <w:rPr>
          <w:rFonts w:ascii="Garamond" w:eastAsia="Garamond" w:hAnsi="Garamond" w:cs="Garamond"/>
          <w:sz w:val="20"/>
          <w:szCs w:val="20"/>
          <w:lang w:val="es-ES_tradnl"/>
        </w:rPr>
      </w:pPr>
      <w:r w:rsidRPr="00E718BA">
        <w:rPr>
          <w:rFonts w:ascii="Garamond" w:eastAsia="Garamond" w:hAnsi="Garamond" w:cs="Garamond"/>
          <w:sz w:val="20"/>
          <w:szCs w:val="20"/>
        </w:rPr>
        <w:t xml:space="preserve">Freire-González, J., &amp; Ho, M. S. (2018). Environmental fiscal reform and the double dividend: Evidence from a dynamic general equilibrium model. </w:t>
      </w:r>
      <w:r w:rsidRPr="00E77CB0">
        <w:rPr>
          <w:rFonts w:ascii="Garamond" w:eastAsia="Garamond" w:hAnsi="Garamond" w:cs="Garamond"/>
          <w:i/>
          <w:sz w:val="20"/>
          <w:szCs w:val="20"/>
          <w:lang w:val="es-ES_tradnl"/>
        </w:rPr>
        <w:t>Sustainability</w:t>
      </w:r>
      <w:r w:rsidRPr="00E77CB0">
        <w:rPr>
          <w:rFonts w:ascii="Garamond" w:eastAsia="Garamond" w:hAnsi="Garamond" w:cs="Garamond"/>
          <w:sz w:val="20"/>
          <w:szCs w:val="20"/>
          <w:lang w:val="es-ES_tradnl"/>
        </w:rPr>
        <w:t>, 10(2), 501.</w:t>
      </w:r>
    </w:p>
    <w:p w14:paraId="2F20AC75" w14:textId="77777777" w:rsidR="004417A2" w:rsidRPr="00E718BA" w:rsidRDefault="006F158C">
      <w:pPr>
        <w:widowControl w:val="0"/>
        <w:pBdr>
          <w:top w:val="nil"/>
          <w:left w:val="nil"/>
          <w:bottom w:val="nil"/>
          <w:right w:val="nil"/>
          <w:between w:val="nil"/>
        </w:pBdr>
        <w:spacing w:before="1" w:after="120" w:line="240" w:lineRule="auto"/>
        <w:ind w:left="835" w:right="113" w:hanging="693"/>
        <w:jc w:val="both"/>
        <w:rPr>
          <w:rFonts w:ascii="Garamond" w:eastAsia="Garamond" w:hAnsi="Garamond" w:cs="Garamond"/>
          <w:sz w:val="20"/>
          <w:szCs w:val="20"/>
        </w:rPr>
      </w:pPr>
      <w:r w:rsidRPr="00E77CB0">
        <w:rPr>
          <w:rFonts w:ascii="Garamond" w:eastAsia="Garamond" w:hAnsi="Garamond" w:cs="Garamond"/>
          <w:sz w:val="20"/>
          <w:szCs w:val="20"/>
          <w:lang w:val="es-ES_tradnl"/>
        </w:rPr>
        <w:t xml:space="preserve">Freire-González, J., Martinez-Sanchez, V., &amp; Puig-Ventosa, I. (2022). </w:t>
      </w:r>
      <w:r w:rsidRPr="00E718BA">
        <w:rPr>
          <w:rFonts w:ascii="Garamond" w:eastAsia="Garamond" w:hAnsi="Garamond" w:cs="Garamond"/>
          <w:sz w:val="20"/>
          <w:szCs w:val="20"/>
        </w:rPr>
        <w:t xml:space="preserve">Tools for a circular economy: Assessing waste taxation in a CGE multi-pollutant framework. </w:t>
      </w:r>
      <w:r w:rsidRPr="00E718BA">
        <w:rPr>
          <w:rFonts w:ascii="Garamond" w:eastAsia="Garamond" w:hAnsi="Garamond" w:cs="Garamond"/>
          <w:i/>
          <w:sz w:val="20"/>
          <w:szCs w:val="20"/>
        </w:rPr>
        <w:t>Waste Management</w:t>
      </w:r>
      <w:r w:rsidRPr="00E718BA">
        <w:rPr>
          <w:rFonts w:ascii="Garamond" w:eastAsia="Garamond" w:hAnsi="Garamond" w:cs="Garamond"/>
          <w:sz w:val="20"/>
          <w:szCs w:val="20"/>
        </w:rPr>
        <w:t xml:space="preserve">, </w:t>
      </w:r>
      <w:r w:rsidRPr="00E718BA">
        <w:rPr>
          <w:rFonts w:ascii="Garamond" w:eastAsia="Garamond" w:hAnsi="Garamond" w:cs="Garamond"/>
          <w:i/>
          <w:sz w:val="20"/>
          <w:szCs w:val="20"/>
        </w:rPr>
        <w:t>139</w:t>
      </w:r>
      <w:r w:rsidRPr="00E718BA">
        <w:rPr>
          <w:rFonts w:ascii="Garamond" w:eastAsia="Garamond" w:hAnsi="Garamond" w:cs="Garamond"/>
          <w:sz w:val="20"/>
          <w:szCs w:val="20"/>
        </w:rPr>
        <w:t>, 50–59.</w:t>
      </w:r>
    </w:p>
    <w:p w14:paraId="2F20AC76" w14:textId="77777777" w:rsidR="004417A2" w:rsidRPr="00E718BA" w:rsidRDefault="006F158C">
      <w:pPr>
        <w:spacing w:before="1" w:after="120"/>
        <w:ind w:left="835" w:right="113" w:hanging="693"/>
        <w:jc w:val="both"/>
        <w:rPr>
          <w:rFonts w:ascii="Garamond" w:eastAsia="Garamond" w:hAnsi="Garamond" w:cs="Garamond"/>
          <w:sz w:val="20"/>
          <w:szCs w:val="20"/>
        </w:rPr>
      </w:pPr>
      <w:r w:rsidRPr="00E718BA">
        <w:rPr>
          <w:rFonts w:ascii="Garamond" w:eastAsia="Garamond" w:hAnsi="Garamond" w:cs="Garamond"/>
          <w:sz w:val="20"/>
          <w:szCs w:val="20"/>
        </w:rPr>
        <w:t xml:space="preserve">Fuse, M., &amp; Kashima, S. (2008). Evaluation method of automobile recycling systems for Asia considering international material cycles: Application to Japan and Thailand. </w:t>
      </w:r>
      <w:r w:rsidRPr="00E718BA">
        <w:rPr>
          <w:rFonts w:ascii="Garamond" w:eastAsia="Garamond" w:hAnsi="Garamond" w:cs="Garamond"/>
          <w:i/>
          <w:sz w:val="20"/>
          <w:szCs w:val="20"/>
        </w:rPr>
        <w:t>Journal of material cycles and waste management</w:t>
      </w:r>
      <w:r w:rsidRPr="00E718BA">
        <w:rPr>
          <w:rFonts w:ascii="Garamond" w:eastAsia="Garamond" w:hAnsi="Garamond" w:cs="Garamond"/>
          <w:sz w:val="20"/>
          <w:szCs w:val="20"/>
        </w:rPr>
        <w:t xml:space="preserve">, </w:t>
      </w:r>
      <w:r w:rsidRPr="00E718BA">
        <w:rPr>
          <w:rFonts w:ascii="Garamond" w:eastAsia="Garamond" w:hAnsi="Garamond" w:cs="Garamond"/>
          <w:i/>
          <w:sz w:val="20"/>
          <w:szCs w:val="20"/>
        </w:rPr>
        <w:t xml:space="preserve">10 </w:t>
      </w:r>
      <w:r w:rsidRPr="00E718BA">
        <w:rPr>
          <w:rFonts w:ascii="Garamond" w:eastAsia="Garamond" w:hAnsi="Garamond" w:cs="Garamond"/>
          <w:sz w:val="20"/>
          <w:szCs w:val="20"/>
        </w:rPr>
        <w:t>(2), 153–164.</w:t>
      </w:r>
    </w:p>
    <w:p w14:paraId="2F20AC77" w14:textId="77777777" w:rsidR="004417A2" w:rsidRPr="00E77CB0" w:rsidRDefault="006F158C">
      <w:pPr>
        <w:spacing w:before="1" w:after="120"/>
        <w:ind w:left="835" w:right="113" w:hanging="693"/>
        <w:jc w:val="both"/>
        <w:rPr>
          <w:rFonts w:ascii="Garamond" w:eastAsia="Garamond" w:hAnsi="Garamond" w:cs="Garamond"/>
          <w:sz w:val="20"/>
          <w:szCs w:val="20"/>
        </w:rPr>
      </w:pPr>
      <w:r w:rsidRPr="00E718BA">
        <w:rPr>
          <w:rFonts w:ascii="Garamond" w:eastAsia="Garamond" w:hAnsi="Garamond" w:cs="Garamond"/>
          <w:sz w:val="20"/>
          <w:szCs w:val="20"/>
        </w:rPr>
        <w:t xml:space="preserve">Genovese, A., &amp; Pansera, M. (2021). The circular economy at a crossroads: technocratic eco-modernism or convivial technology for social revolution?. </w:t>
      </w:r>
      <w:r w:rsidRPr="00E77CB0">
        <w:rPr>
          <w:rFonts w:ascii="Garamond" w:eastAsia="Garamond" w:hAnsi="Garamond" w:cs="Garamond"/>
          <w:i/>
          <w:sz w:val="20"/>
          <w:szCs w:val="20"/>
        </w:rPr>
        <w:t>Capitalism Nature Socialism</w:t>
      </w:r>
      <w:r w:rsidRPr="00E77CB0">
        <w:rPr>
          <w:rFonts w:ascii="Garamond" w:eastAsia="Garamond" w:hAnsi="Garamond" w:cs="Garamond"/>
          <w:sz w:val="20"/>
          <w:szCs w:val="20"/>
        </w:rPr>
        <w:t>, 32(2), 95-113.</w:t>
      </w:r>
    </w:p>
    <w:p w14:paraId="2F20AC78" w14:textId="77777777" w:rsidR="004417A2" w:rsidRPr="00E718BA" w:rsidRDefault="006F158C">
      <w:pPr>
        <w:widowControl w:val="0"/>
        <w:pBdr>
          <w:top w:val="nil"/>
          <w:left w:val="nil"/>
          <w:bottom w:val="nil"/>
          <w:right w:val="nil"/>
          <w:between w:val="nil"/>
        </w:pBdr>
        <w:spacing w:before="1" w:after="120" w:line="240" w:lineRule="auto"/>
        <w:ind w:left="835" w:right="112" w:hanging="693"/>
        <w:jc w:val="both"/>
        <w:rPr>
          <w:rFonts w:ascii="Garamond" w:eastAsia="Garamond" w:hAnsi="Garamond" w:cs="Garamond"/>
          <w:sz w:val="20"/>
          <w:szCs w:val="20"/>
        </w:rPr>
      </w:pPr>
      <w:r w:rsidRPr="00E77CB0">
        <w:rPr>
          <w:rFonts w:ascii="Garamond" w:eastAsia="Garamond" w:hAnsi="Garamond" w:cs="Garamond"/>
          <w:sz w:val="20"/>
          <w:szCs w:val="20"/>
        </w:rPr>
        <w:t xml:space="preserve">Giljum, S., Behrens, A., Hinterberger, F., Lutz, C., &amp; Meyer, B. (2008). </w:t>
      </w:r>
      <w:r w:rsidRPr="00E718BA">
        <w:rPr>
          <w:rFonts w:ascii="Garamond" w:eastAsia="Garamond" w:hAnsi="Garamond" w:cs="Garamond"/>
          <w:sz w:val="20"/>
          <w:szCs w:val="20"/>
        </w:rPr>
        <w:t xml:space="preserve">Modelling scenarios towards a sustainable use of natural resources in Europe. </w:t>
      </w:r>
      <w:r w:rsidRPr="00E718BA">
        <w:rPr>
          <w:rFonts w:ascii="Garamond" w:eastAsia="Garamond" w:hAnsi="Garamond" w:cs="Garamond"/>
          <w:i/>
          <w:sz w:val="20"/>
          <w:szCs w:val="20"/>
        </w:rPr>
        <w:t>Environmental Science &amp; Policy</w:t>
      </w:r>
      <w:r w:rsidRPr="00E718BA">
        <w:rPr>
          <w:rFonts w:ascii="Garamond" w:eastAsia="Garamond" w:hAnsi="Garamond" w:cs="Garamond"/>
          <w:sz w:val="20"/>
          <w:szCs w:val="20"/>
        </w:rPr>
        <w:t xml:space="preserve">, </w:t>
      </w:r>
      <w:r w:rsidRPr="00E718BA">
        <w:rPr>
          <w:rFonts w:ascii="Garamond" w:eastAsia="Garamond" w:hAnsi="Garamond" w:cs="Garamond"/>
          <w:i/>
          <w:sz w:val="20"/>
          <w:szCs w:val="20"/>
        </w:rPr>
        <w:t xml:space="preserve">11 </w:t>
      </w:r>
      <w:r w:rsidRPr="00E718BA">
        <w:rPr>
          <w:rFonts w:ascii="Garamond" w:eastAsia="Garamond" w:hAnsi="Garamond" w:cs="Garamond"/>
          <w:sz w:val="20"/>
          <w:szCs w:val="20"/>
        </w:rPr>
        <w:t>(3), 204–216.</w:t>
      </w:r>
    </w:p>
    <w:p w14:paraId="2F20AC79" w14:textId="77777777" w:rsidR="004417A2" w:rsidRPr="00E718BA" w:rsidRDefault="006F158C">
      <w:pPr>
        <w:spacing w:before="1" w:after="120"/>
        <w:ind w:left="835" w:right="112" w:hanging="693"/>
        <w:jc w:val="both"/>
        <w:rPr>
          <w:rFonts w:ascii="Garamond" w:eastAsia="Garamond" w:hAnsi="Garamond" w:cs="Garamond"/>
          <w:sz w:val="20"/>
          <w:szCs w:val="20"/>
          <w:lang w:val="it-IT"/>
        </w:rPr>
      </w:pPr>
      <w:r w:rsidRPr="00E718BA">
        <w:rPr>
          <w:rFonts w:ascii="Garamond" w:eastAsia="Garamond" w:hAnsi="Garamond" w:cs="Garamond"/>
          <w:sz w:val="20"/>
          <w:szCs w:val="20"/>
        </w:rPr>
        <w:t xml:space="preserve">Godley, W., &amp; Lavoie, M. (2006). </w:t>
      </w:r>
      <w:r w:rsidRPr="00E718BA">
        <w:rPr>
          <w:rFonts w:ascii="Garamond" w:eastAsia="Garamond" w:hAnsi="Garamond" w:cs="Garamond"/>
          <w:i/>
          <w:sz w:val="20"/>
          <w:szCs w:val="20"/>
        </w:rPr>
        <w:t>Monetary economics: An integrated approach to credit, money, income, production and wealth</w:t>
      </w:r>
      <w:r w:rsidRPr="00E718BA">
        <w:rPr>
          <w:rFonts w:ascii="Garamond" w:eastAsia="Garamond" w:hAnsi="Garamond" w:cs="Garamond"/>
          <w:sz w:val="20"/>
          <w:szCs w:val="20"/>
        </w:rPr>
        <w:t xml:space="preserve">. </w:t>
      </w:r>
      <w:r w:rsidRPr="00E718BA">
        <w:rPr>
          <w:rFonts w:ascii="Garamond" w:eastAsia="Garamond" w:hAnsi="Garamond" w:cs="Garamond"/>
          <w:sz w:val="20"/>
          <w:szCs w:val="20"/>
          <w:lang w:val="it-IT"/>
        </w:rPr>
        <w:t xml:space="preserve">Springer. </w:t>
      </w:r>
    </w:p>
    <w:p w14:paraId="2F20AC7A" w14:textId="77777777" w:rsidR="004417A2" w:rsidRPr="00E77CB0" w:rsidRDefault="006F158C">
      <w:pPr>
        <w:spacing w:before="1" w:after="120"/>
        <w:ind w:left="835" w:hanging="693"/>
        <w:jc w:val="both"/>
        <w:rPr>
          <w:rFonts w:ascii="Garamond" w:eastAsia="Garamond" w:hAnsi="Garamond" w:cs="Garamond"/>
          <w:sz w:val="20"/>
          <w:szCs w:val="20"/>
          <w:lang w:val="es-ES_tradnl"/>
        </w:rPr>
      </w:pPr>
      <w:r w:rsidRPr="00E718BA">
        <w:rPr>
          <w:rFonts w:ascii="Garamond" w:eastAsia="Garamond" w:hAnsi="Garamond" w:cs="Garamond"/>
          <w:sz w:val="20"/>
          <w:szCs w:val="20"/>
          <w:lang w:val="it-IT"/>
        </w:rPr>
        <w:t xml:space="preserve">Golinucci, N., Stevanato, N., Namazifard, N., Tahavori, M. A., Sulliman Hussain, L. A., Camilli, B., ... </w:t>
      </w:r>
      <w:r w:rsidRPr="00E718BA">
        <w:rPr>
          <w:rFonts w:ascii="Garamond" w:eastAsia="Garamond" w:hAnsi="Garamond" w:cs="Garamond"/>
          <w:sz w:val="20"/>
          <w:szCs w:val="20"/>
        </w:rPr>
        <w:t xml:space="preserve">&amp; Colombo, E. (2022). Comprehensive and Integrated Impact Assessment Framework for Development Policies Evaluation: Definition and Application to Kenyan Coffee Sector. </w:t>
      </w:r>
      <w:r w:rsidRPr="00E77CB0">
        <w:rPr>
          <w:rFonts w:ascii="Garamond" w:eastAsia="Garamond" w:hAnsi="Garamond" w:cs="Garamond"/>
          <w:i/>
          <w:sz w:val="20"/>
          <w:szCs w:val="20"/>
          <w:lang w:val="es-ES_tradnl"/>
        </w:rPr>
        <w:t>Energies</w:t>
      </w:r>
      <w:r w:rsidRPr="00E77CB0">
        <w:rPr>
          <w:rFonts w:ascii="Garamond" w:eastAsia="Garamond" w:hAnsi="Garamond" w:cs="Garamond"/>
          <w:sz w:val="20"/>
          <w:szCs w:val="20"/>
          <w:lang w:val="es-ES_tradnl"/>
        </w:rPr>
        <w:t>, 15(9), 3071.</w:t>
      </w:r>
    </w:p>
    <w:p w14:paraId="2F20AC7B" w14:textId="77777777" w:rsidR="004417A2" w:rsidRPr="00E718BA" w:rsidRDefault="006F158C">
      <w:pPr>
        <w:spacing w:before="1" w:after="120"/>
        <w:ind w:left="835" w:hanging="693"/>
        <w:jc w:val="both"/>
        <w:rPr>
          <w:rFonts w:ascii="Garamond" w:eastAsia="Garamond" w:hAnsi="Garamond" w:cs="Garamond"/>
          <w:sz w:val="20"/>
          <w:szCs w:val="20"/>
        </w:rPr>
      </w:pPr>
      <w:r w:rsidRPr="00E77CB0">
        <w:rPr>
          <w:rFonts w:ascii="Garamond" w:eastAsia="Garamond" w:hAnsi="Garamond" w:cs="Garamond"/>
          <w:sz w:val="20"/>
          <w:szCs w:val="20"/>
          <w:highlight w:val="white"/>
          <w:lang w:val="es-ES_tradnl"/>
        </w:rPr>
        <w:t xml:space="preserve">Gue, I. H. V., Tan, R. R., Chiu, A. S., &amp; Ubando, A. T. (2022). </w:t>
      </w:r>
      <w:r w:rsidRPr="00E718BA">
        <w:rPr>
          <w:rFonts w:ascii="Garamond" w:eastAsia="Garamond" w:hAnsi="Garamond" w:cs="Garamond"/>
          <w:sz w:val="20"/>
          <w:szCs w:val="20"/>
          <w:highlight w:val="white"/>
        </w:rPr>
        <w:t xml:space="preserve">Environmentally-extended input-output analysis of circular economy scenarios in the Philippines. </w:t>
      </w:r>
      <w:r w:rsidRPr="00E718BA">
        <w:rPr>
          <w:rFonts w:ascii="Garamond" w:eastAsia="Garamond" w:hAnsi="Garamond" w:cs="Garamond"/>
          <w:i/>
          <w:sz w:val="20"/>
          <w:szCs w:val="20"/>
          <w:highlight w:val="white"/>
        </w:rPr>
        <w:t>Journal of Cleaner Production</w:t>
      </w:r>
      <w:r w:rsidRPr="00E718BA">
        <w:rPr>
          <w:rFonts w:ascii="Garamond" w:eastAsia="Garamond" w:hAnsi="Garamond" w:cs="Garamond"/>
          <w:sz w:val="20"/>
          <w:szCs w:val="20"/>
          <w:highlight w:val="white"/>
        </w:rPr>
        <w:t xml:space="preserve">, </w:t>
      </w:r>
      <w:r w:rsidRPr="00E718BA">
        <w:rPr>
          <w:rFonts w:ascii="Garamond" w:eastAsia="Garamond" w:hAnsi="Garamond" w:cs="Garamond"/>
          <w:i/>
          <w:sz w:val="20"/>
          <w:szCs w:val="20"/>
          <w:highlight w:val="white"/>
        </w:rPr>
        <w:t>377</w:t>
      </w:r>
      <w:r w:rsidRPr="00E718BA">
        <w:rPr>
          <w:rFonts w:ascii="Garamond" w:eastAsia="Garamond" w:hAnsi="Garamond" w:cs="Garamond"/>
          <w:sz w:val="20"/>
          <w:szCs w:val="20"/>
          <w:highlight w:val="white"/>
        </w:rPr>
        <w:t>, 134360.</w:t>
      </w:r>
    </w:p>
    <w:p w14:paraId="2F20AC7C" w14:textId="77777777" w:rsidR="004417A2" w:rsidRPr="00E718BA" w:rsidRDefault="006F158C">
      <w:pPr>
        <w:widowControl w:val="0"/>
        <w:pBdr>
          <w:top w:val="nil"/>
          <w:left w:val="nil"/>
          <w:bottom w:val="nil"/>
          <w:right w:val="nil"/>
          <w:between w:val="nil"/>
        </w:pBdr>
        <w:spacing w:before="3" w:after="120" w:line="240" w:lineRule="auto"/>
        <w:ind w:left="835" w:hanging="693"/>
        <w:jc w:val="both"/>
        <w:rPr>
          <w:rFonts w:ascii="Garamond" w:eastAsia="Garamond" w:hAnsi="Garamond" w:cs="Garamond"/>
          <w:sz w:val="20"/>
          <w:szCs w:val="20"/>
        </w:rPr>
      </w:pPr>
      <w:r w:rsidRPr="00E718BA">
        <w:rPr>
          <w:rFonts w:ascii="Garamond" w:eastAsia="Garamond" w:hAnsi="Garamond" w:cs="Garamond"/>
          <w:sz w:val="20"/>
          <w:szCs w:val="20"/>
        </w:rPr>
        <w:t xml:space="preserve">Hardt, L., &amp; O’Neill, D. W. (2017). Ecological macroeconomic models: Assessing current developments. </w:t>
      </w:r>
      <w:r w:rsidRPr="00E718BA">
        <w:rPr>
          <w:rFonts w:ascii="Garamond" w:eastAsia="Garamond" w:hAnsi="Garamond" w:cs="Garamond"/>
          <w:i/>
          <w:sz w:val="20"/>
          <w:szCs w:val="20"/>
        </w:rPr>
        <w:t>Ecological Economics</w:t>
      </w:r>
      <w:r w:rsidRPr="00E718BA">
        <w:rPr>
          <w:rFonts w:ascii="Garamond" w:eastAsia="Garamond" w:hAnsi="Garamond" w:cs="Garamond"/>
          <w:sz w:val="20"/>
          <w:szCs w:val="20"/>
        </w:rPr>
        <w:t>, 134, 198–211.</w:t>
      </w:r>
    </w:p>
    <w:p w14:paraId="2F20AC7D" w14:textId="77777777" w:rsidR="004417A2" w:rsidRPr="00E718BA" w:rsidRDefault="006F158C">
      <w:pPr>
        <w:widowControl w:val="0"/>
        <w:pBdr>
          <w:top w:val="nil"/>
          <w:left w:val="nil"/>
          <w:bottom w:val="nil"/>
          <w:right w:val="nil"/>
          <w:between w:val="nil"/>
        </w:pBdr>
        <w:spacing w:before="3" w:after="120" w:line="240" w:lineRule="auto"/>
        <w:ind w:left="835" w:right="112" w:hanging="693"/>
        <w:jc w:val="both"/>
        <w:rPr>
          <w:rFonts w:ascii="Garamond" w:eastAsia="Garamond" w:hAnsi="Garamond" w:cs="Garamond"/>
          <w:sz w:val="20"/>
          <w:szCs w:val="20"/>
        </w:rPr>
      </w:pPr>
      <w:r w:rsidRPr="00E718BA">
        <w:rPr>
          <w:rFonts w:ascii="Garamond" w:eastAsia="Garamond" w:hAnsi="Garamond" w:cs="Garamond"/>
          <w:sz w:val="20"/>
          <w:szCs w:val="20"/>
        </w:rPr>
        <w:t xml:space="preserve">Hatfield-Dodds, S., Schandl, H., Newth, D., Obersteiner, M., Cai, Y., Baynes, T., West, J., &amp; Havlik, P. (2017). Assessing global resource use and greenhouse emissions to 2050, with ambitious resource efficiency and climate mitigation policies. </w:t>
      </w:r>
      <w:r w:rsidRPr="00E718BA">
        <w:rPr>
          <w:rFonts w:ascii="Garamond" w:eastAsia="Garamond" w:hAnsi="Garamond" w:cs="Garamond"/>
          <w:i/>
          <w:sz w:val="20"/>
          <w:szCs w:val="20"/>
        </w:rPr>
        <w:t>Journal of Cleaner Production</w:t>
      </w:r>
      <w:r w:rsidRPr="00E718BA">
        <w:rPr>
          <w:rFonts w:ascii="Garamond" w:eastAsia="Garamond" w:hAnsi="Garamond" w:cs="Garamond"/>
          <w:sz w:val="20"/>
          <w:szCs w:val="20"/>
        </w:rPr>
        <w:t xml:space="preserve">, </w:t>
      </w:r>
      <w:r w:rsidRPr="00E718BA">
        <w:rPr>
          <w:rFonts w:ascii="Garamond" w:eastAsia="Garamond" w:hAnsi="Garamond" w:cs="Garamond"/>
          <w:i/>
          <w:sz w:val="20"/>
          <w:szCs w:val="20"/>
        </w:rPr>
        <w:t>144</w:t>
      </w:r>
      <w:r w:rsidRPr="00E718BA">
        <w:rPr>
          <w:rFonts w:ascii="Garamond" w:eastAsia="Garamond" w:hAnsi="Garamond" w:cs="Garamond"/>
          <w:sz w:val="20"/>
          <w:szCs w:val="20"/>
        </w:rPr>
        <w:t>, 403–414.</w:t>
      </w:r>
    </w:p>
    <w:p w14:paraId="2F20AC7E" w14:textId="77777777" w:rsidR="004417A2" w:rsidRPr="00E718BA" w:rsidRDefault="006F158C">
      <w:pPr>
        <w:widowControl w:val="0"/>
        <w:pBdr>
          <w:top w:val="nil"/>
          <w:left w:val="nil"/>
          <w:bottom w:val="nil"/>
          <w:right w:val="nil"/>
          <w:between w:val="nil"/>
        </w:pBdr>
        <w:spacing w:before="3" w:after="120" w:line="240" w:lineRule="auto"/>
        <w:ind w:left="835" w:right="112" w:hanging="693"/>
        <w:jc w:val="both"/>
        <w:rPr>
          <w:rFonts w:ascii="Garamond" w:eastAsia="Garamond" w:hAnsi="Garamond" w:cs="Garamond"/>
          <w:sz w:val="20"/>
          <w:szCs w:val="20"/>
        </w:rPr>
      </w:pPr>
      <w:r w:rsidRPr="00E718BA">
        <w:rPr>
          <w:rFonts w:ascii="Garamond" w:eastAsia="Garamond" w:hAnsi="Garamond" w:cs="Garamond"/>
          <w:sz w:val="20"/>
          <w:szCs w:val="20"/>
        </w:rPr>
        <w:t xml:space="preserve">Hickel, J., Dorninger, C., Wieland, H., &amp; Suwandi, I. (2022). Imperialist appropriation in the world economy: Drain from the global South through unequal exchange, 1990–2015. </w:t>
      </w:r>
      <w:r w:rsidRPr="00E718BA">
        <w:rPr>
          <w:rFonts w:ascii="Garamond" w:eastAsia="Garamond" w:hAnsi="Garamond" w:cs="Garamond"/>
          <w:i/>
          <w:sz w:val="20"/>
          <w:szCs w:val="20"/>
        </w:rPr>
        <w:t>Global Environmental Change</w:t>
      </w:r>
      <w:r w:rsidRPr="00E718BA">
        <w:rPr>
          <w:rFonts w:ascii="Garamond" w:eastAsia="Garamond" w:hAnsi="Garamond" w:cs="Garamond"/>
          <w:sz w:val="20"/>
          <w:szCs w:val="20"/>
        </w:rPr>
        <w:t>, 73, 102467.</w:t>
      </w:r>
    </w:p>
    <w:p w14:paraId="2F20AC7F" w14:textId="77777777" w:rsidR="004417A2" w:rsidRPr="00E718BA" w:rsidRDefault="006F158C">
      <w:pPr>
        <w:widowControl w:val="0"/>
        <w:pBdr>
          <w:top w:val="nil"/>
          <w:left w:val="nil"/>
          <w:bottom w:val="nil"/>
          <w:right w:val="nil"/>
          <w:between w:val="nil"/>
        </w:pBdr>
        <w:spacing w:before="3" w:after="120" w:line="240" w:lineRule="auto"/>
        <w:ind w:left="835" w:right="112" w:hanging="693"/>
        <w:jc w:val="both"/>
        <w:rPr>
          <w:rFonts w:ascii="Garamond" w:eastAsia="Garamond" w:hAnsi="Garamond" w:cs="Garamond"/>
          <w:sz w:val="20"/>
          <w:szCs w:val="20"/>
        </w:rPr>
      </w:pPr>
      <w:r w:rsidRPr="00E718BA">
        <w:rPr>
          <w:rFonts w:ascii="Garamond" w:eastAsia="Garamond" w:hAnsi="Garamond" w:cs="Garamond"/>
          <w:sz w:val="20"/>
          <w:szCs w:val="20"/>
        </w:rPr>
        <w:t xml:space="preserve">Hoekstra, A., Steinbuch, M., &amp; Verbong, G. (2017). Creating agent‐based energy transition management models that can uncover profitable pathways to climate change mitigation. </w:t>
      </w:r>
      <w:r w:rsidRPr="00E718BA">
        <w:rPr>
          <w:rFonts w:ascii="Garamond" w:eastAsia="Garamond" w:hAnsi="Garamond" w:cs="Garamond"/>
          <w:i/>
          <w:sz w:val="20"/>
          <w:szCs w:val="20"/>
        </w:rPr>
        <w:t>Complexity</w:t>
      </w:r>
      <w:r w:rsidRPr="00E718BA">
        <w:rPr>
          <w:rFonts w:ascii="Garamond" w:eastAsia="Garamond" w:hAnsi="Garamond" w:cs="Garamond"/>
          <w:sz w:val="20"/>
          <w:szCs w:val="20"/>
        </w:rPr>
        <w:t>, 2017(1), 1967645.</w:t>
      </w:r>
    </w:p>
    <w:p w14:paraId="2F20AC80" w14:textId="77777777" w:rsidR="004417A2" w:rsidRPr="00E718BA" w:rsidRDefault="006F158C">
      <w:pPr>
        <w:widowControl w:val="0"/>
        <w:pBdr>
          <w:top w:val="nil"/>
          <w:left w:val="nil"/>
          <w:bottom w:val="nil"/>
          <w:right w:val="nil"/>
          <w:between w:val="nil"/>
        </w:pBdr>
        <w:spacing w:before="3" w:after="120" w:line="240" w:lineRule="auto"/>
        <w:ind w:left="835" w:right="112" w:hanging="693"/>
        <w:jc w:val="both"/>
        <w:rPr>
          <w:rFonts w:ascii="Garamond" w:eastAsia="Garamond" w:hAnsi="Garamond" w:cs="Garamond"/>
          <w:sz w:val="20"/>
          <w:szCs w:val="20"/>
        </w:rPr>
      </w:pPr>
      <w:r w:rsidRPr="00E718BA">
        <w:rPr>
          <w:rFonts w:ascii="Garamond" w:eastAsia="Garamond" w:hAnsi="Garamond" w:cs="Garamond"/>
          <w:sz w:val="20"/>
          <w:szCs w:val="20"/>
        </w:rPr>
        <w:t xml:space="preserve">Holland, J. H., &amp; Miller, J. H. (1991). Artificial adaptive agents in economic theory. </w:t>
      </w:r>
      <w:r w:rsidRPr="00E718BA">
        <w:rPr>
          <w:rFonts w:ascii="Garamond" w:eastAsia="Garamond" w:hAnsi="Garamond" w:cs="Garamond"/>
          <w:i/>
          <w:sz w:val="20"/>
          <w:szCs w:val="20"/>
        </w:rPr>
        <w:t>American Economic Review</w:t>
      </w:r>
      <w:r w:rsidRPr="00E718BA">
        <w:rPr>
          <w:rFonts w:ascii="Garamond" w:eastAsia="Garamond" w:hAnsi="Garamond" w:cs="Garamond"/>
          <w:sz w:val="20"/>
          <w:szCs w:val="20"/>
        </w:rPr>
        <w:t>, 81(2), 365-370.</w:t>
      </w:r>
    </w:p>
    <w:p w14:paraId="2F20AC81" w14:textId="77777777" w:rsidR="004417A2" w:rsidRPr="00E718BA" w:rsidRDefault="006F158C">
      <w:pPr>
        <w:widowControl w:val="0"/>
        <w:pBdr>
          <w:top w:val="nil"/>
          <w:left w:val="nil"/>
          <w:bottom w:val="nil"/>
          <w:right w:val="nil"/>
          <w:between w:val="nil"/>
        </w:pBdr>
        <w:spacing w:before="3" w:after="120" w:line="240" w:lineRule="auto"/>
        <w:ind w:left="835" w:right="112" w:hanging="693"/>
        <w:jc w:val="both"/>
        <w:rPr>
          <w:rFonts w:ascii="Garamond" w:eastAsia="Garamond" w:hAnsi="Garamond" w:cs="Garamond"/>
          <w:sz w:val="20"/>
          <w:szCs w:val="20"/>
        </w:rPr>
      </w:pPr>
      <w:r w:rsidRPr="00E718BA">
        <w:rPr>
          <w:rFonts w:ascii="Garamond" w:eastAsia="Garamond" w:hAnsi="Garamond" w:cs="Garamond"/>
          <w:sz w:val="20"/>
          <w:szCs w:val="20"/>
        </w:rPr>
        <w:t xml:space="preserve">Homrich, A. S., Galvão, G., Abadia, L. G., &amp; Carvalho, M. M. (2018). The circular economy umbrella: Trends and gaps on integrating pathways. </w:t>
      </w:r>
      <w:r w:rsidRPr="00E718BA">
        <w:rPr>
          <w:rFonts w:ascii="Garamond" w:eastAsia="Garamond" w:hAnsi="Garamond" w:cs="Garamond"/>
          <w:i/>
          <w:sz w:val="20"/>
          <w:szCs w:val="20"/>
        </w:rPr>
        <w:t>Journal of Cleaner Production</w:t>
      </w:r>
      <w:r w:rsidRPr="00E718BA">
        <w:rPr>
          <w:rFonts w:ascii="Garamond" w:eastAsia="Garamond" w:hAnsi="Garamond" w:cs="Garamond"/>
          <w:sz w:val="20"/>
          <w:szCs w:val="20"/>
        </w:rPr>
        <w:t xml:space="preserve">, 175, 525–543. </w:t>
      </w:r>
      <w:hyperlink r:id="rId21">
        <w:r w:rsidRPr="00E718BA">
          <w:rPr>
            <w:rFonts w:ascii="Garamond" w:eastAsia="Garamond" w:hAnsi="Garamond" w:cs="Garamond"/>
            <w:sz w:val="20"/>
            <w:szCs w:val="20"/>
            <w:u w:val="single"/>
          </w:rPr>
          <w:t>https://doi.org/10.1016/j.jclepro.2017.11.064</w:t>
        </w:r>
      </w:hyperlink>
      <w:r w:rsidRPr="00E718BA">
        <w:rPr>
          <w:rFonts w:ascii="Garamond" w:eastAsia="Garamond" w:hAnsi="Garamond" w:cs="Garamond"/>
          <w:sz w:val="20"/>
          <w:szCs w:val="20"/>
        </w:rPr>
        <w:t xml:space="preserve"> </w:t>
      </w:r>
    </w:p>
    <w:p w14:paraId="2F20AC82" w14:textId="77777777" w:rsidR="004417A2" w:rsidRPr="00E718BA" w:rsidRDefault="006F158C">
      <w:pPr>
        <w:spacing w:before="1" w:after="120"/>
        <w:ind w:left="835" w:right="111" w:hanging="693"/>
        <w:jc w:val="both"/>
        <w:rPr>
          <w:rFonts w:ascii="Garamond" w:eastAsia="Garamond" w:hAnsi="Garamond" w:cs="Garamond"/>
          <w:sz w:val="20"/>
          <w:szCs w:val="20"/>
        </w:rPr>
      </w:pPr>
      <w:r w:rsidRPr="00E718BA">
        <w:rPr>
          <w:rFonts w:ascii="Garamond" w:eastAsia="Garamond" w:hAnsi="Garamond" w:cs="Garamond"/>
          <w:sz w:val="20"/>
          <w:szCs w:val="20"/>
        </w:rPr>
        <w:t>International Labour Organization [ILO]. (2024). A brief review of input-output approaches to employment impact assessment.</w:t>
      </w:r>
      <w:r w:rsidRPr="00E718BA">
        <w:rPr>
          <w:rFonts w:ascii="Garamond" w:eastAsia="Garamond" w:hAnsi="Garamond" w:cs="Garamond"/>
          <w:sz w:val="20"/>
          <w:szCs w:val="20"/>
        </w:rPr>
        <w:tab/>
        <w:t xml:space="preserve"> </w:t>
      </w:r>
      <w:hyperlink r:id="rId22">
        <w:r w:rsidRPr="00E718BA">
          <w:rPr>
            <w:rFonts w:ascii="Garamond" w:eastAsia="Garamond" w:hAnsi="Garamond" w:cs="Garamond"/>
            <w:sz w:val="20"/>
            <w:szCs w:val="20"/>
            <w:u w:val="single"/>
          </w:rPr>
          <w:t>https://www.ilo.org/sites/default/files/2024-04/Brief%20Review%20of%20Input-Output%20Approaches%20to%20EmpIA.pdf</w:t>
        </w:r>
      </w:hyperlink>
      <w:r w:rsidRPr="00E718BA">
        <w:rPr>
          <w:rFonts w:ascii="Garamond" w:eastAsia="Garamond" w:hAnsi="Garamond" w:cs="Garamond"/>
          <w:sz w:val="20"/>
          <w:szCs w:val="20"/>
        </w:rPr>
        <w:t xml:space="preserve"> </w:t>
      </w:r>
    </w:p>
    <w:p w14:paraId="2F20AC83" w14:textId="77777777" w:rsidR="004417A2" w:rsidRPr="00E718BA" w:rsidRDefault="006F158C">
      <w:pPr>
        <w:spacing w:before="1" w:after="120"/>
        <w:ind w:left="835" w:right="111" w:hanging="693"/>
        <w:jc w:val="both"/>
        <w:rPr>
          <w:rFonts w:ascii="Garamond" w:eastAsia="Garamond" w:hAnsi="Garamond" w:cs="Garamond"/>
          <w:sz w:val="20"/>
          <w:szCs w:val="20"/>
        </w:rPr>
      </w:pPr>
      <w:r w:rsidRPr="00E718BA">
        <w:rPr>
          <w:rFonts w:ascii="Garamond" w:eastAsia="Garamond" w:hAnsi="Garamond" w:cs="Garamond"/>
          <w:sz w:val="20"/>
          <w:szCs w:val="20"/>
        </w:rPr>
        <w:lastRenderedPageBreak/>
        <w:t xml:space="preserve">Jackson, T., &amp; Victor, P. (2015). Towards a stock flow consistent ecological macroeconomics: An overview of the FALSTAFF framework with some illustrative results. </w:t>
      </w:r>
      <w:r w:rsidRPr="00E718BA">
        <w:rPr>
          <w:rFonts w:ascii="Garamond" w:eastAsia="Garamond" w:hAnsi="Garamond" w:cs="Garamond"/>
          <w:i/>
          <w:sz w:val="20"/>
          <w:szCs w:val="20"/>
        </w:rPr>
        <w:t>UNEP Finance Initiative Inquiry Working Paper</w:t>
      </w:r>
      <w:r w:rsidRPr="00E718BA">
        <w:rPr>
          <w:rFonts w:ascii="Garamond" w:eastAsia="Garamond" w:hAnsi="Garamond" w:cs="Garamond"/>
          <w:sz w:val="20"/>
          <w:szCs w:val="20"/>
        </w:rPr>
        <w:t xml:space="preserve">, </w:t>
      </w:r>
      <w:r w:rsidRPr="00E718BA">
        <w:rPr>
          <w:rFonts w:ascii="Garamond" w:eastAsia="Garamond" w:hAnsi="Garamond" w:cs="Garamond"/>
          <w:i/>
          <w:sz w:val="20"/>
          <w:szCs w:val="20"/>
        </w:rPr>
        <w:t xml:space="preserve">15 </w:t>
      </w:r>
      <w:r w:rsidRPr="00E718BA">
        <w:rPr>
          <w:rFonts w:ascii="Garamond" w:eastAsia="Garamond" w:hAnsi="Garamond" w:cs="Garamond"/>
          <w:sz w:val="20"/>
          <w:szCs w:val="20"/>
        </w:rPr>
        <w:t>(04).</w:t>
      </w:r>
    </w:p>
    <w:p w14:paraId="2F20AC84" w14:textId="77777777" w:rsidR="004417A2" w:rsidRPr="00E718BA" w:rsidRDefault="006F158C">
      <w:pPr>
        <w:spacing w:before="1" w:after="120"/>
        <w:ind w:left="835" w:right="111" w:hanging="693"/>
        <w:jc w:val="both"/>
        <w:rPr>
          <w:rFonts w:ascii="Garamond" w:eastAsia="Garamond" w:hAnsi="Garamond" w:cs="Garamond"/>
          <w:sz w:val="20"/>
          <w:szCs w:val="20"/>
        </w:rPr>
      </w:pPr>
      <w:r w:rsidRPr="00E718BA">
        <w:rPr>
          <w:rFonts w:ascii="Garamond" w:eastAsia="Garamond" w:hAnsi="Garamond" w:cs="Garamond"/>
          <w:sz w:val="20"/>
          <w:szCs w:val="20"/>
        </w:rPr>
        <w:t xml:space="preserve">Jackson, A., &amp; Jackson, T. (2021). Modelling energy transition risk: The impact of declining energy return on investment (EROI). </w:t>
      </w:r>
      <w:r w:rsidRPr="00E718BA">
        <w:rPr>
          <w:rFonts w:ascii="Garamond" w:eastAsia="Garamond" w:hAnsi="Garamond" w:cs="Garamond"/>
          <w:i/>
          <w:sz w:val="20"/>
          <w:szCs w:val="20"/>
        </w:rPr>
        <w:t>Ecological Economics</w:t>
      </w:r>
      <w:r w:rsidRPr="00E718BA">
        <w:rPr>
          <w:rFonts w:ascii="Garamond" w:eastAsia="Garamond" w:hAnsi="Garamond" w:cs="Garamond"/>
          <w:sz w:val="20"/>
          <w:szCs w:val="20"/>
        </w:rPr>
        <w:t>, 185, 107023.</w:t>
      </w:r>
    </w:p>
    <w:p w14:paraId="2F20AC85" w14:textId="77777777" w:rsidR="004417A2" w:rsidRPr="00E718BA" w:rsidRDefault="006F158C">
      <w:pPr>
        <w:spacing w:before="1" w:after="120"/>
        <w:ind w:left="835" w:right="111" w:hanging="693"/>
        <w:jc w:val="both"/>
        <w:rPr>
          <w:rFonts w:ascii="Garamond" w:eastAsia="Garamond" w:hAnsi="Garamond" w:cs="Garamond"/>
          <w:i/>
          <w:sz w:val="20"/>
          <w:szCs w:val="20"/>
        </w:rPr>
      </w:pPr>
      <w:r w:rsidRPr="00E718BA">
        <w:rPr>
          <w:rFonts w:ascii="Garamond" w:eastAsia="Garamond" w:hAnsi="Garamond" w:cs="Garamond"/>
          <w:sz w:val="20"/>
          <w:szCs w:val="20"/>
        </w:rPr>
        <w:t xml:space="preserve">Johansen, L. (1960). A multi-sectoral study of economic growth. </w:t>
      </w:r>
      <w:r w:rsidRPr="00E718BA">
        <w:rPr>
          <w:rFonts w:ascii="Garamond" w:eastAsia="Garamond" w:hAnsi="Garamond" w:cs="Garamond"/>
          <w:i/>
          <w:sz w:val="20"/>
          <w:szCs w:val="20"/>
        </w:rPr>
        <w:t>Amsterdam: North-Holland Publishing Company</w:t>
      </w:r>
    </w:p>
    <w:p w14:paraId="2F20AC86" w14:textId="77777777" w:rsidR="004417A2" w:rsidRPr="00E718BA" w:rsidRDefault="006F158C">
      <w:pPr>
        <w:widowControl w:val="0"/>
        <w:pBdr>
          <w:top w:val="nil"/>
          <w:left w:val="nil"/>
          <w:bottom w:val="nil"/>
          <w:right w:val="nil"/>
          <w:between w:val="nil"/>
        </w:pBdr>
        <w:spacing w:before="2" w:after="120" w:line="240" w:lineRule="auto"/>
        <w:ind w:left="835" w:right="113" w:hanging="693"/>
        <w:jc w:val="both"/>
        <w:rPr>
          <w:rFonts w:ascii="Garamond" w:eastAsia="Garamond" w:hAnsi="Garamond" w:cs="Garamond"/>
          <w:sz w:val="20"/>
          <w:szCs w:val="20"/>
        </w:rPr>
      </w:pPr>
      <w:r w:rsidRPr="00E718BA">
        <w:rPr>
          <w:rFonts w:ascii="Garamond" w:eastAsia="Garamond" w:hAnsi="Garamond" w:cs="Garamond"/>
          <w:sz w:val="20"/>
          <w:szCs w:val="20"/>
        </w:rPr>
        <w:t xml:space="preserve">Kagawa, S., Kudoh, Y., Nansai, K., &amp; Tasaki, T. (2008). The economic and environmental consequences of automobile lifetime extension and fuel economy improvement: Japan’s case. </w:t>
      </w:r>
      <w:r w:rsidRPr="00E718BA">
        <w:rPr>
          <w:rFonts w:ascii="Garamond" w:eastAsia="Garamond" w:hAnsi="Garamond" w:cs="Garamond"/>
          <w:i/>
          <w:sz w:val="20"/>
          <w:szCs w:val="20"/>
        </w:rPr>
        <w:t>Economic Systems Research</w:t>
      </w:r>
      <w:r w:rsidRPr="00E718BA">
        <w:rPr>
          <w:rFonts w:ascii="Garamond" w:eastAsia="Garamond" w:hAnsi="Garamond" w:cs="Garamond"/>
          <w:sz w:val="20"/>
          <w:szCs w:val="20"/>
        </w:rPr>
        <w:t xml:space="preserve">, </w:t>
      </w:r>
      <w:r w:rsidRPr="00E718BA">
        <w:rPr>
          <w:rFonts w:ascii="Garamond" w:eastAsia="Garamond" w:hAnsi="Garamond" w:cs="Garamond"/>
          <w:i/>
          <w:sz w:val="20"/>
          <w:szCs w:val="20"/>
        </w:rPr>
        <w:t xml:space="preserve">20 </w:t>
      </w:r>
      <w:r w:rsidRPr="00E718BA">
        <w:rPr>
          <w:rFonts w:ascii="Garamond" w:eastAsia="Garamond" w:hAnsi="Garamond" w:cs="Garamond"/>
          <w:sz w:val="20"/>
          <w:szCs w:val="20"/>
        </w:rPr>
        <w:t>(1), 3–28.</w:t>
      </w:r>
    </w:p>
    <w:p w14:paraId="2F20AC87" w14:textId="77777777" w:rsidR="004417A2" w:rsidRPr="00E718BA" w:rsidRDefault="006F158C">
      <w:pPr>
        <w:spacing w:before="1" w:after="120"/>
        <w:ind w:left="835" w:right="112" w:hanging="693"/>
        <w:jc w:val="both"/>
        <w:rPr>
          <w:rFonts w:ascii="Garamond" w:eastAsia="Garamond" w:hAnsi="Garamond" w:cs="Garamond"/>
          <w:sz w:val="20"/>
          <w:szCs w:val="20"/>
        </w:rPr>
      </w:pPr>
      <w:r w:rsidRPr="00E718BA">
        <w:rPr>
          <w:rFonts w:ascii="Garamond" w:eastAsia="Garamond" w:hAnsi="Garamond" w:cs="Garamond"/>
          <w:sz w:val="20"/>
          <w:szCs w:val="20"/>
        </w:rPr>
        <w:t xml:space="preserve">Kondo, Y., &amp; Nakamura, S. (2004). Evaluating alternative life-cycle strategies for electrical appliances by the waste input-output model. </w:t>
      </w:r>
      <w:r w:rsidRPr="00E718BA">
        <w:rPr>
          <w:rFonts w:ascii="Garamond" w:eastAsia="Garamond" w:hAnsi="Garamond" w:cs="Garamond"/>
          <w:i/>
          <w:sz w:val="20"/>
          <w:szCs w:val="20"/>
        </w:rPr>
        <w:t>The International Journal of Life Cycle Assessment</w:t>
      </w:r>
      <w:r w:rsidRPr="00E718BA">
        <w:rPr>
          <w:rFonts w:ascii="Garamond" w:eastAsia="Garamond" w:hAnsi="Garamond" w:cs="Garamond"/>
          <w:sz w:val="20"/>
          <w:szCs w:val="20"/>
        </w:rPr>
        <w:t xml:space="preserve">, </w:t>
      </w:r>
      <w:r w:rsidRPr="00E718BA">
        <w:rPr>
          <w:rFonts w:ascii="Garamond" w:eastAsia="Garamond" w:hAnsi="Garamond" w:cs="Garamond"/>
          <w:i/>
          <w:sz w:val="20"/>
          <w:szCs w:val="20"/>
        </w:rPr>
        <w:t xml:space="preserve">9 </w:t>
      </w:r>
      <w:r w:rsidRPr="00E718BA">
        <w:rPr>
          <w:rFonts w:ascii="Garamond" w:eastAsia="Garamond" w:hAnsi="Garamond" w:cs="Garamond"/>
          <w:sz w:val="20"/>
          <w:szCs w:val="20"/>
        </w:rPr>
        <w:t>(4), 236–246.</w:t>
      </w:r>
    </w:p>
    <w:p w14:paraId="2F20AC88" w14:textId="77777777" w:rsidR="004417A2" w:rsidRPr="00E718BA" w:rsidRDefault="006F158C">
      <w:pPr>
        <w:widowControl w:val="0"/>
        <w:pBdr>
          <w:top w:val="nil"/>
          <w:left w:val="nil"/>
          <w:bottom w:val="nil"/>
          <w:right w:val="nil"/>
          <w:between w:val="nil"/>
        </w:pBdr>
        <w:spacing w:before="2" w:after="120" w:line="240" w:lineRule="auto"/>
        <w:ind w:left="835" w:right="113" w:hanging="693"/>
        <w:jc w:val="both"/>
        <w:rPr>
          <w:rFonts w:ascii="Garamond" w:eastAsia="Garamond" w:hAnsi="Garamond" w:cs="Garamond"/>
          <w:sz w:val="20"/>
          <w:szCs w:val="20"/>
        </w:rPr>
      </w:pPr>
      <w:r w:rsidRPr="00E718BA">
        <w:rPr>
          <w:rFonts w:ascii="Garamond" w:eastAsia="Garamond" w:hAnsi="Garamond" w:cs="Garamond"/>
          <w:sz w:val="20"/>
          <w:szCs w:val="20"/>
        </w:rPr>
        <w:t xml:space="preserve">Lenzen, M., Moran, D., Kanemoto, K., &amp; Geschke, A. (2013). Building EORA: A global multi-region input– output database at high country and sector resolution. </w:t>
      </w:r>
      <w:r w:rsidRPr="00E718BA">
        <w:rPr>
          <w:rFonts w:ascii="Garamond" w:eastAsia="Garamond" w:hAnsi="Garamond" w:cs="Garamond"/>
          <w:i/>
          <w:sz w:val="20"/>
          <w:szCs w:val="20"/>
        </w:rPr>
        <w:t>Economic Systems Research</w:t>
      </w:r>
      <w:r w:rsidRPr="00E718BA">
        <w:rPr>
          <w:rFonts w:ascii="Garamond" w:eastAsia="Garamond" w:hAnsi="Garamond" w:cs="Garamond"/>
          <w:sz w:val="20"/>
          <w:szCs w:val="20"/>
        </w:rPr>
        <w:t xml:space="preserve">, </w:t>
      </w:r>
      <w:r w:rsidRPr="00E718BA">
        <w:rPr>
          <w:rFonts w:ascii="Garamond" w:eastAsia="Garamond" w:hAnsi="Garamond" w:cs="Garamond"/>
          <w:i/>
          <w:sz w:val="20"/>
          <w:szCs w:val="20"/>
        </w:rPr>
        <w:t xml:space="preserve">25 </w:t>
      </w:r>
      <w:r w:rsidRPr="00E718BA">
        <w:rPr>
          <w:rFonts w:ascii="Garamond" w:eastAsia="Garamond" w:hAnsi="Garamond" w:cs="Garamond"/>
          <w:sz w:val="20"/>
          <w:szCs w:val="20"/>
        </w:rPr>
        <w:t>(1), 20–49.</w:t>
      </w:r>
    </w:p>
    <w:p w14:paraId="2F20AC89" w14:textId="77777777" w:rsidR="004417A2" w:rsidRPr="00E718BA" w:rsidRDefault="006F158C">
      <w:pPr>
        <w:spacing w:before="3" w:after="120"/>
        <w:ind w:left="835" w:hanging="693"/>
        <w:jc w:val="both"/>
        <w:rPr>
          <w:rFonts w:ascii="Garamond" w:eastAsia="Garamond" w:hAnsi="Garamond" w:cs="Garamond"/>
          <w:sz w:val="20"/>
          <w:szCs w:val="20"/>
        </w:rPr>
      </w:pPr>
      <w:r w:rsidRPr="00E718BA">
        <w:rPr>
          <w:rFonts w:ascii="Garamond" w:eastAsia="Garamond" w:hAnsi="Garamond" w:cs="Garamond"/>
          <w:sz w:val="20"/>
          <w:szCs w:val="20"/>
        </w:rPr>
        <w:t xml:space="preserve">Leontief, W. W. (1936). Quantitative input and output relations in the economic systems of the United States. </w:t>
      </w:r>
      <w:r w:rsidRPr="00E718BA">
        <w:rPr>
          <w:rFonts w:ascii="Garamond" w:eastAsia="Garamond" w:hAnsi="Garamond" w:cs="Garamond"/>
          <w:i/>
          <w:sz w:val="20"/>
          <w:szCs w:val="20"/>
        </w:rPr>
        <w:t>The review of economic statistics</w:t>
      </w:r>
      <w:r w:rsidRPr="00E718BA">
        <w:rPr>
          <w:rFonts w:ascii="Garamond" w:eastAsia="Garamond" w:hAnsi="Garamond" w:cs="Garamond"/>
          <w:sz w:val="20"/>
          <w:szCs w:val="20"/>
        </w:rPr>
        <w:t>, 105–125.</w:t>
      </w:r>
    </w:p>
    <w:p w14:paraId="2F20AC8A" w14:textId="77777777" w:rsidR="004417A2" w:rsidRPr="00E718BA" w:rsidRDefault="006F158C">
      <w:pPr>
        <w:spacing w:before="3" w:after="120"/>
        <w:ind w:left="835" w:hanging="693"/>
        <w:jc w:val="both"/>
        <w:rPr>
          <w:rFonts w:ascii="Garamond" w:eastAsia="Garamond" w:hAnsi="Garamond" w:cs="Garamond"/>
          <w:sz w:val="20"/>
          <w:szCs w:val="20"/>
        </w:rPr>
      </w:pPr>
      <w:r w:rsidRPr="00E718BA">
        <w:rPr>
          <w:rFonts w:ascii="Garamond" w:eastAsia="Garamond" w:hAnsi="Garamond" w:cs="Garamond"/>
          <w:sz w:val="20"/>
          <w:szCs w:val="20"/>
        </w:rPr>
        <w:t>Leontief W.W (1944). Output, Employment, Consumption, and Investment, The Quarterly Journal of Economics, 58 (2), 290–314,</w:t>
      </w:r>
    </w:p>
    <w:p w14:paraId="2F20AC8B" w14:textId="77777777" w:rsidR="004417A2" w:rsidRPr="00E718BA" w:rsidRDefault="006F158C">
      <w:pPr>
        <w:spacing w:before="3" w:after="120"/>
        <w:ind w:left="835" w:hanging="693"/>
        <w:jc w:val="both"/>
        <w:rPr>
          <w:rFonts w:ascii="Garamond" w:eastAsia="Garamond" w:hAnsi="Garamond" w:cs="Garamond"/>
          <w:sz w:val="20"/>
          <w:szCs w:val="20"/>
        </w:rPr>
      </w:pPr>
      <w:r w:rsidRPr="00E718BA">
        <w:rPr>
          <w:rFonts w:ascii="Garamond" w:eastAsia="Garamond" w:hAnsi="Garamond" w:cs="Garamond"/>
          <w:sz w:val="20"/>
          <w:szCs w:val="20"/>
        </w:rPr>
        <w:t>Leontief, W. W. (1966). Input-output economics. Oxford University Press.</w:t>
      </w:r>
    </w:p>
    <w:p w14:paraId="2F20AC8C" w14:textId="77777777" w:rsidR="004417A2" w:rsidRDefault="006F158C">
      <w:pPr>
        <w:spacing w:before="3" w:after="120"/>
        <w:ind w:left="835" w:hanging="693"/>
        <w:jc w:val="both"/>
        <w:rPr>
          <w:ins w:id="285" w:author="Jose.Ramos-Torres-Feverei" w:date="2025-03-17T17:40:00Z" w16du:dateUtc="2025-03-17T16:40:00Z"/>
          <w:rFonts w:ascii="Garamond" w:eastAsia="Garamond" w:hAnsi="Garamond" w:cs="Garamond"/>
          <w:sz w:val="20"/>
          <w:szCs w:val="20"/>
        </w:rPr>
      </w:pPr>
      <w:r w:rsidRPr="00E718BA">
        <w:rPr>
          <w:rFonts w:ascii="Garamond" w:eastAsia="Garamond" w:hAnsi="Garamond" w:cs="Garamond"/>
          <w:sz w:val="20"/>
          <w:szCs w:val="20"/>
        </w:rPr>
        <w:t>Leontief, W. W. (1970). Environmental repercussions and the economic structure: An input-output approach. The Review of Economics and Statistics, 52(3), 262–271.</w:t>
      </w:r>
    </w:p>
    <w:p w14:paraId="2804591E" w14:textId="33C7B1CA" w:rsidR="006B454B" w:rsidRPr="00E718BA" w:rsidRDefault="006B454B">
      <w:pPr>
        <w:spacing w:before="3" w:after="120"/>
        <w:ind w:left="835" w:hanging="693"/>
        <w:jc w:val="both"/>
        <w:rPr>
          <w:rFonts w:ascii="Garamond" w:eastAsia="Garamond" w:hAnsi="Garamond" w:cs="Garamond"/>
          <w:sz w:val="20"/>
          <w:szCs w:val="20"/>
        </w:rPr>
      </w:pPr>
      <w:ins w:id="286" w:author="Jose.Ramos-Torres-Feverei" w:date="2025-03-17T17:40:00Z">
        <w:r w:rsidRPr="006B454B">
          <w:rPr>
            <w:rFonts w:ascii="Garamond" w:eastAsia="Garamond" w:hAnsi="Garamond" w:cs="Garamond"/>
            <w:sz w:val="20"/>
            <w:szCs w:val="20"/>
          </w:rPr>
          <w:t>Lowe, B. H., Bimpizas-Pinis, M., Zerbino, P., &amp; Genovese, A. (2024). Methods to estimate the circular economy rebound effect: A review. </w:t>
        </w:r>
        <w:r w:rsidRPr="006B454B">
          <w:rPr>
            <w:rFonts w:ascii="Garamond" w:eastAsia="Garamond" w:hAnsi="Garamond" w:cs="Garamond"/>
            <w:i/>
            <w:iCs/>
            <w:sz w:val="20"/>
            <w:szCs w:val="20"/>
          </w:rPr>
          <w:t>Journal of Cleaner Production</w:t>
        </w:r>
        <w:r w:rsidRPr="006B454B">
          <w:rPr>
            <w:rFonts w:ascii="Garamond" w:eastAsia="Garamond" w:hAnsi="Garamond" w:cs="Garamond"/>
            <w:sz w:val="20"/>
            <w:szCs w:val="20"/>
          </w:rPr>
          <w:t>, </w:t>
        </w:r>
        <w:r w:rsidRPr="006B454B">
          <w:rPr>
            <w:rFonts w:ascii="Garamond" w:eastAsia="Garamond" w:hAnsi="Garamond" w:cs="Garamond"/>
            <w:i/>
            <w:iCs/>
            <w:sz w:val="20"/>
            <w:szCs w:val="20"/>
          </w:rPr>
          <w:t>443</w:t>
        </w:r>
        <w:r w:rsidRPr="006B454B">
          <w:rPr>
            <w:rFonts w:ascii="Garamond" w:eastAsia="Garamond" w:hAnsi="Garamond" w:cs="Garamond"/>
            <w:sz w:val="20"/>
            <w:szCs w:val="20"/>
          </w:rPr>
          <w:t>, 141063.</w:t>
        </w:r>
      </w:ins>
    </w:p>
    <w:p w14:paraId="2F20AC8D" w14:textId="77777777" w:rsidR="004417A2" w:rsidRPr="00E718BA" w:rsidRDefault="006F158C">
      <w:pPr>
        <w:widowControl w:val="0"/>
        <w:pBdr>
          <w:top w:val="nil"/>
          <w:left w:val="nil"/>
          <w:bottom w:val="nil"/>
          <w:right w:val="nil"/>
          <w:between w:val="nil"/>
        </w:pBdr>
        <w:spacing w:before="72" w:after="120" w:line="240" w:lineRule="auto"/>
        <w:ind w:left="835" w:right="113" w:hanging="693"/>
        <w:jc w:val="both"/>
        <w:rPr>
          <w:rFonts w:ascii="Garamond" w:eastAsia="Garamond" w:hAnsi="Garamond" w:cs="Garamond"/>
          <w:sz w:val="20"/>
          <w:szCs w:val="20"/>
        </w:rPr>
      </w:pPr>
      <w:r w:rsidRPr="00E718BA">
        <w:rPr>
          <w:rFonts w:ascii="Garamond" w:eastAsia="Garamond" w:hAnsi="Garamond" w:cs="Garamond"/>
          <w:sz w:val="20"/>
          <w:szCs w:val="20"/>
        </w:rPr>
        <w:t>Lucas Jr., R.E., (1976). Econometric policy evaluation: a critique. In: Brunner, K., Meltzer, A. (Eds.), The Phillips Curve and the Labor Market, Carnegie-Rochester Conferences in Public Policy, vol. 1 (A supplemental series to the Journal of Monetary Economics), North-Holland, Amsterdam, pp. 19–46.</w:t>
      </w:r>
    </w:p>
    <w:p w14:paraId="2F20AC8E" w14:textId="77777777" w:rsidR="004417A2" w:rsidRPr="00E718BA" w:rsidRDefault="006F158C">
      <w:pPr>
        <w:widowControl w:val="0"/>
        <w:pBdr>
          <w:top w:val="nil"/>
          <w:left w:val="nil"/>
          <w:bottom w:val="nil"/>
          <w:right w:val="nil"/>
          <w:between w:val="nil"/>
        </w:pBdr>
        <w:spacing w:before="72" w:after="120" w:line="240" w:lineRule="auto"/>
        <w:ind w:left="835" w:right="113" w:hanging="693"/>
        <w:jc w:val="both"/>
        <w:rPr>
          <w:rFonts w:ascii="Garamond" w:eastAsia="Garamond" w:hAnsi="Garamond" w:cs="Garamond"/>
          <w:sz w:val="20"/>
          <w:szCs w:val="20"/>
          <w:highlight w:val="white"/>
        </w:rPr>
      </w:pPr>
      <w:r w:rsidRPr="00E77CB0">
        <w:rPr>
          <w:rFonts w:ascii="Garamond" w:eastAsia="Garamond" w:hAnsi="Garamond" w:cs="Garamond"/>
          <w:sz w:val="20"/>
          <w:szCs w:val="20"/>
          <w:lang w:val="sv-SE"/>
        </w:rPr>
        <w:t xml:space="preserve">Ljunggren Söderman, M., Eriksson, O., Björklund, A., Östblom, G., Ekvall, T., Finnveden, G., Arushanyan, Y., &amp; Sundqvist, J.-O. (2016). </w:t>
      </w:r>
      <w:r w:rsidRPr="00E718BA">
        <w:rPr>
          <w:rFonts w:ascii="Garamond" w:eastAsia="Garamond" w:hAnsi="Garamond" w:cs="Garamond"/>
          <w:sz w:val="20"/>
          <w:szCs w:val="20"/>
        </w:rPr>
        <w:t xml:space="preserve">Integrated economic and environmental assessment of waste policy instruments. </w:t>
      </w:r>
      <w:r w:rsidRPr="00E718BA">
        <w:rPr>
          <w:rFonts w:ascii="Garamond" w:eastAsia="Garamond" w:hAnsi="Garamond" w:cs="Garamond"/>
          <w:i/>
          <w:sz w:val="20"/>
          <w:szCs w:val="20"/>
        </w:rPr>
        <w:t>Sustainability</w:t>
      </w:r>
      <w:r w:rsidRPr="00E718BA">
        <w:rPr>
          <w:rFonts w:ascii="Garamond" w:eastAsia="Garamond" w:hAnsi="Garamond" w:cs="Garamond"/>
          <w:sz w:val="20"/>
          <w:szCs w:val="20"/>
        </w:rPr>
        <w:t xml:space="preserve">, </w:t>
      </w:r>
      <w:r w:rsidRPr="00E718BA">
        <w:rPr>
          <w:rFonts w:ascii="Garamond" w:eastAsia="Garamond" w:hAnsi="Garamond" w:cs="Garamond"/>
          <w:i/>
          <w:sz w:val="20"/>
          <w:szCs w:val="20"/>
        </w:rPr>
        <w:t xml:space="preserve">8 </w:t>
      </w:r>
      <w:r w:rsidRPr="00E718BA">
        <w:rPr>
          <w:rFonts w:ascii="Garamond" w:eastAsia="Garamond" w:hAnsi="Garamond" w:cs="Garamond"/>
          <w:sz w:val="20"/>
          <w:szCs w:val="20"/>
        </w:rPr>
        <w:t>(5), 411.</w:t>
      </w:r>
    </w:p>
    <w:p w14:paraId="2F20AC8F" w14:textId="77777777" w:rsidR="004417A2" w:rsidRPr="00E718BA" w:rsidRDefault="006F158C">
      <w:pPr>
        <w:widowControl w:val="0"/>
        <w:pBdr>
          <w:top w:val="nil"/>
          <w:left w:val="nil"/>
          <w:bottom w:val="nil"/>
          <w:right w:val="nil"/>
          <w:between w:val="nil"/>
        </w:pBdr>
        <w:spacing w:before="72" w:after="120" w:line="240" w:lineRule="auto"/>
        <w:ind w:left="835" w:right="113" w:hanging="693"/>
        <w:jc w:val="both"/>
        <w:rPr>
          <w:rFonts w:ascii="Garamond" w:eastAsia="Garamond" w:hAnsi="Garamond" w:cs="Garamond"/>
          <w:sz w:val="20"/>
          <w:szCs w:val="20"/>
        </w:rPr>
      </w:pPr>
      <w:r w:rsidRPr="00E77CB0">
        <w:rPr>
          <w:rFonts w:ascii="Garamond" w:eastAsia="Garamond" w:hAnsi="Garamond" w:cs="Garamond"/>
          <w:sz w:val="20"/>
          <w:szCs w:val="20"/>
          <w:highlight w:val="white"/>
          <w:lang w:val="es-ES_tradnl"/>
        </w:rPr>
        <w:t xml:space="preserve">Martínez-Hernando, M. P., García-Franco, E., Bolonio, D., Ortega, M. F., &amp; García-Martínez, M. J. (2024). </w:t>
      </w:r>
      <w:r w:rsidRPr="00E718BA">
        <w:rPr>
          <w:rFonts w:ascii="Garamond" w:eastAsia="Garamond" w:hAnsi="Garamond" w:cs="Garamond"/>
          <w:sz w:val="20"/>
          <w:szCs w:val="20"/>
          <w:highlight w:val="white"/>
        </w:rPr>
        <w:t xml:space="preserve">Life cycle sustainability assessment of the platinum supply chain in the European Union. </w:t>
      </w:r>
      <w:r w:rsidRPr="00E718BA">
        <w:rPr>
          <w:rFonts w:ascii="Garamond" w:eastAsia="Garamond" w:hAnsi="Garamond" w:cs="Garamond"/>
          <w:i/>
          <w:sz w:val="20"/>
          <w:szCs w:val="20"/>
          <w:highlight w:val="white"/>
        </w:rPr>
        <w:t>Sustainable Production and Consumption</w:t>
      </w:r>
      <w:r w:rsidRPr="00E718BA">
        <w:rPr>
          <w:rFonts w:ascii="Garamond" w:eastAsia="Garamond" w:hAnsi="Garamond" w:cs="Garamond"/>
          <w:sz w:val="20"/>
          <w:szCs w:val="20"/>
          <w:highlight w:val="white"/>
        </w:rPr>
        <w:t xml:space="preserve">, </w:t>
      </w:r>
      <w:r w:rsidRPr="00E718BA">
        <w:rPr>
          <w:rFonts w:ascii="Garamond" w:eastAsia="Garamond" w:hAnsi="Garamond" w:cs="Garamond"/>
          <w:i/>
          <w:sz w:val="20"/>
          <w:szCs w:val="20"/>
          <w:highlight w:val="white"/>
        </w:rPr>
        <w:t>46</w:t>
      </w:r>
      <w:r w:rsidRPr="00E718BA">
        <w:rPr>
          <w:rFonts w:ascii="Garamond" w:eastAsia="Garamond" w:hAnsi="Garamond" w:cs="Garamond"/>
          <w:sz w:val="20"/>
          <w:szCs w:val="20"/>
          <w:highlight w:val="white"/>
        </w:rPr>
        <w:t>, 679-689.</w:t>
      </w:r>
    </w:p>
    <w:p w14:paraId="2F20AC90" w14:textId="77777777" w:rsidR="004417A2" w:rsidRPr="00E718BA" w:rsidRDefault="006F158C">
      <w:pPr>
        <w:spacing w:before="1" w:after="120"/>
        <w:ind w:left="835" w:right="111" w:hanging="693"/>
        <w:jc w:val="both"/>
        <w:rPr>
          <w:rFonts w:ascii="Garamond" w:eastAsia="Garamond" w:hAnsi="Garamond" w:cs="Garamond"/>
          <w:sz w:val="20"/>
          <w:szCs w:val="20"/>
        </w:rPr>
      </w:pPr>
      <w:r w:rsidRPr="00E718BA">
        <w:rPr>
          <w:rFonts w:ascii="Garamond" w:eastAsia="Garamond" w:hAnsi="Garamond" w:cs="Garamond"/>
          <w:sz w:val="20"/>
          <w:szCs w:val="20"/>
        </w:rPr>
        <w:t xml:space="preserve">Masui, T. (2005). Policy evaluations under environmental constraints using a computable general equilibrium model. </w:t>
      </w:r>
      <w:r w:rsidRPr="00E718BA">
        <w:rPr>
          <w:rFonts w:ascii="Garamond" w:eastAsia="Garamond" w:hAnsi="Garamond" w:cs="Garamond"/>
          <w:i/>
          <w:sz w:val="20"/>
          <w:szCs w:val="20"/>
        </w:rPr>
        <w:t>European journal of operational research</w:t>
      </w:r>
      <w:r w:rsidRPr="00E718BA">
        <w:rPr>
          <w:rFonts w:ascii="Garamond" w:eastAsia="Garamond" w:hAnsi="Garamond" w:cs="Garamond"/>
          <w:sz w:val="20"/>
          <w:szCs w:val="20"/>
        </w:rPr>
        <w:t xml:space="preserve">, </w:t>
      </w:r>
      <w:r w:rsidRPr="00E718BA">
        <w:rPr>
          <w:rFonts w:ascii="Garamond" w:eastAsia="Garamond" w:hAnsi="Garamond" w:cs="Garamond"/>
          <w:i/>
          <w:sz w:val="20"/>
          <w:szCs w:val="20"/>
        </w:rPr>
        <w:t xml:space="preserve">166 </w:t>
      </w:r>
      <w:r w:rsidRPr="00E718BA">
        <w:rPr>
          <w:rFonts w:ascii="Garamond" w:eastAsia="Garamond" w:hAnsi="Garamond" w:cs="Garamond"/>
          <w:sz w:val="20"/>
          <w:szCs w:val="20"/>
        </w:rPr>
        <w:t>(3), 843–855.</w:t>
      </w:r>
    </w:p>
    <w:p w14:paraId="2F20AC91" w14:textId="77777777" w:rsidR="004417A2" w:rsidRPr="00E718BA" w:rsidRDefault="006F158C">
      <w:pPr>
        <w:spacing w:before="1" w:after="120"/>
        <w:ind w:left="835" w:right="111" w:hanging="693"/>
        <w:jc w:val="both"/>
        <w:rPr>
          <w:rFonts w:ascii="Garamond" w:eastAsia="Garamond" w:hAnsi="Garamond" w:cs="Garamond"/>
          <w:sz w:val="20"/>
          <w:szCs w:val="20"/>
          <w:lang w:val="de-DE"/>
        </w:rPr>
      </w:pPr>
      <w:r w:rsidRPr="00E718BA">
        <w:rPr>
          <w:rFonts w:ascii="Garamond" w:eastAsia="Garamond" w:hAnsi="Garamond" w:cs="Garamond"/>
          <w:sz w:val="20"/>
          <w:szCs w:val="20"/>
        </w:rPr>
        <w:t xml:space="preserve">McCarthy, A., Dellink, R., &amp; Bibas, R. (2018). The Macroeconomics of the Circular Economy Transition: A Critical Review of Modelling Approaches (OECD Environment Working Papers 130; OECD Environment Working Papers, Vol. 130). </w:t>
      </w:r>
      <w:hyperlink r:id="rId23">
        <w:r w:rsidRPr="00E718BA">
          <w:rPr>
            <w:rFonts w:ascii="Garamond" w:eastAsia="Garamond" w:hAnsi="Garamond" w:cs="Garamond"/>
            <w:sz w:val="20"/>
            <w:szCs w:val="20"/>
            <w:u w:val="single"/>
            <w:lang w:val="de-DE"/>
          </w:rPr>
          <w:t>https://doi.org/10.1787/af983f9a-en</w:t>
        </w:r>
      </w:hyperlink>
    </w:p>
    <w:p w14:paraId="2F20AC92" w14:textId="77777777" w:rsidR="004417A2" w:rsidRPr="00E718BA" w:rsidRDefault="006F158C">
      <w:pPr>
        <w:spacing w:before="1" w:after="120"/>
        <w:ind w:left="835" w:right="111" w:hanging="693"/>
        <w:jc w:val="both"/>
        <w:rPr>
          <w:rFonts w:ascii="Garamond" w:eastAsia="Garamond" w:hAnsi="Garamond" w:cs="Garamond"/>
          <w:sz w:val="20"/>
          <w:szCs w:val="20"/>
        </w:rPr>
      </w:pPr>
      <w:r w:rsidRPr="00E718BA">
        <w:rPr>
          <w:rFonts w:ascii="Garamond" w:eastAsia="Garamond" w:hAnsi="Garamond" w:cs="Garamond"/>
          <w:sz w:val="20"/>
          <w:szCs w:val="20"/>
          <w:lang w:val="de-DE"/>
        </w:rPr>
        <w:t xml:space="preserve">McKibbin, W. J., &amp; Sachs, J. D. (1991). </w:t>
      </w:r>
      <w:r w:rsidRPr="00E718BA">
        <w:rPr>
          <w:rFonts w:ascii="Garamond" w:eastAsia="Garamond" w:hAnsi="Garamond" w:cs="Garamond"/>
          <w:i/>
          <w:sz w:val="20"/>
          <w:szCs w:val="20"/>
        </w:rPr>
        <w:t>Global linkages: Macroeconomic interdependence and cooperation in the world economy</w:t>
      </w:r>
      <w:r w:rsidRPr="00E718BA">
        <w:rPr>
          <w:rFonts w:ascii="Garamond" w:eastAsia="Garamond" w:hAnsi="Garamond" w:cs="Garamond"/>
          <w:sz w:val="20"/>
          <w:szCs w:val="20"/>
        </w:rPr>
        <w:t>. Brookings Institution Press. Reprint 2011.</w:t>
      </w:r>
    </w:p>
    <w:p w14:paraId="2F20AC93" w14:textId="77777777" w:rsidR="004417A2" w:rsidRPr="00E718BA" w:rsidRDefault="006F158C">
      <w:pPr>
        <w:spacing w:before="1" w:after="120"/>
        <w:ind w:left="835" w:right="111" w:hanging="693"/>
        <w:rPr>
          <w:rFonts w:ascii="Garamond" w:eastAsia="Garamond" w:hAnsi="Garamond" w:cs="Garamond"/>
          <w:sz w:val="20"/>
          <w:szCs w:val="20"/>
        </w:rPr>
      </w:pPr>
      <w:r w:rsidRPr="00E718BA">
        <w:rPr>
          <w:rFonts w:ascii="Garamond" w:eastAsia="Garamond" w:hAnsi="Garamond" w:cs="Garamond"/>
          <w:sz w:val="20"/>
          <w:szCs w:val="20"/>
        </w:rPr>
        <w:t>Mercure, J. F. (2012). FTT: Power: A global model of the power sector with induced technological change and natural resource depletion. Energy Policy, 48, 799-811.</w:t>
      </w:r>
    </w:p>
    <w:p w14:paraId="2F20AC94" w14:textId="77777777" w:rsidR="004417A2" w:rsidRPr="00E718BA" w:rsidRDefault="006F158C">
      <w:pPr>
        <w:widowControl w:val="0"/>
        <w:pBdr>
          <w:top w:val="nil"/>
          <w:left w:val="nil"/>
          <w:bottom w:val="nil"/>
          <w:right w:val="nil"/>
          <w:between w:val="nil"/>
        </w:pBdr>
        <w:spacing w:before="2" w:after="120" w:line="240" w:lineRule="auto"/>
        <w:ind w:left="835" w:right="111" w:hanging="693"/>
        <w:jc w:val="both"/>
        <w:rPr>
          <w:rFonts w:ascii="Garamond" w:eastAsia="Garamond" w:hAnsi="Garamond" w:cs="Garamond"/>
          <w:sz w:val="20"/>
          <w:szCs w:val="20"/>
        </w:rPr>
      </w:pPr>
      <w:r w:rsidRPr="00E718BA">
        <w:rPr>
          <w:rFonts w:ascii="Garamond" w:eastAsia="Garamond" w:hAnsi="Garamond" w:cs="Garamond"/>
          <w:sz w:val="20"/>
          <w:szCs w:val="20"/>
        </w:rPr>
        <w:t xml:space="preserve">Meyer, B., Distelkamp, M., &amp; Wolter, M. I. (2007). Material efficiency and economic-environmental sustain- ability. results of simulations for Germany with the model PANTA-RHEI. </w:t>
      </w:r>
      <w:r w:rsidRPr="00E718BA">
        <w:rPr>
          <w:rFonts w:ascii="Garamond" w:eastAsia="Garamond" w:hAnsi="Garamond" w:cs="Garamond"/>
          <w:i/>
          <w:sz w:val="20"/>
          <w:szCs w:val="20"/>
        </w:rPr>
        <w:t>Ecological Economics</w:t>
      </w:r>
      <w:r w:rsidRPr="00E718BA">
        <w:rPr>
          <w:rFonts w:ascii="Garamond" w:eastAsia="Garamond" w:hAnsi="Garamond" w:cs="Garamond"/>
          <w:sz w:val="20"/>
          <w:szCs w:val="20"/>
        </w:rPr>
        <w:t xml:space="preserve">, </w:t>
      </w:r>
      <w:r w:rsidRPr="00E718BA">
        <w:rPr>
          <w:rFonts w:ascii="Garamond" w:eastAsia="Garamond" w:hAnsi="Garamond" w:cs="Garamond"/>
          <w:i/>
          <w:sz w:val="20"/>
          <w:szCs w:val="20"/>
        </w:rPr>
        <w:t xml:space="preserve">63 </w:t>
      </w:r>
      <w:r w:rsidRPr="00E718BA">
        <w:rPr>
          <w:rFonts w:ascii="Garamond" w:eastAsia="Garamond" w:hAnsi="Garamond" w:cs="Garamond"/>
          <w:sz w:val="20"/>
          <w:szCs w:val="20"/>
        </w:rPr>
        <w:t>(1), 192–200.</w:t>
      </w:r>
    </w:p>
    <w:p w14:paraId="2F20AC95" w14:textId="77777777" w:rsidR="004417A2" w:rsidRPr="00E718BA" w:rsidRDefault="006F158C">
      <w:pPr>
        <w:widowControl w:val="0"/>
        <w:pBdr>
          <w:top w:val="nil"/>
          <w:left w:val="nil"/>
          <w:bottom w:val="nil"/>
          <w:right w:val="nil"/>
          <w:between w:val="nil"/>
        </w:pBdr>
        <w:spacing w:before="2" w:after="120" w:line="240" w:lineRule="auto"/>
        <w:ind w:left="835" w:right="111" w:hanging="693"/>
        <w:jc w:val="both"/>
        <w:rPr>
          <w:rFonts w:ascii="Garamond" w:eastAsia="Garamond" w:hAnsi="Garamond" w:cs="Garamond"/>
          <w:sz w:val="20"/>
          <w:szCs w:val="20"/>
        </w:rPr>
      </w:pPr>
      <w:r w:rsidRPr="00E718BA">
        <w:rPr>
          <w:rFonts w:ascii="Garamond" w:eastAsia="Garamond" w:hAnsi="Garamond" w:cs="Garamond"/>
          <w:sz w:val="20"/>
          <w:szCs w:val="20"/>
        </w:rPr>
        <w:t xml:space="preserve">Meyer, B., Meyer, M., &amp; Distelkamp, M. (2012). Modeling green growth and resource efficiency: New results. </w:t>
      </w:r>
      <w:r w:rsidRPr="00E718BA">
        <w:rPr>
          <w:rFonts w:ascii="Garamond" w:eastAsia="Garamond" w:hAnsi="Garamond" w:cs="Garamond"/>
          <w:i/>
          <w:sz w:val="20"/>
          <w:szCs w:val="20"/>
        </w:rPr>
        <w:t>Mineral Economics</w:t>
      </w:r>
      <w:r w:rsidRPr="00E718BA">
        <w:rPr>
          <w:rFonts w:ascii="Garamond" w:eastAsia="Garamond" w:hAnsi="Garamond" w:cs="Garamond"/>
          <w:sz w:val="20"/>
          <w:szCs w:val="20"/>
        </w:rPr>
        <w:t>, 24 (2), 145–154.</w:t>
      </w:r>
    </w:p>
    <w:p w14:paraId="2F20AC96" w14:textId="77777777" w:rsidR="004417A2" w:rsidRPr="00E718BA" w:rsidRDefault="006F158C">
      <w:pPr>
        <w:spacing w:before="3" w:after="120"/>
        <w:ind w:left="835" w:hanging="693"/>
        <w:jc w:val="both"/>
        <w:rPr>
          <w:rFonts w:ascii="Garamond" w:eastAsia="Garamond" w:hAnsi="Garamond" w:cs="Garamond"/>
          <w:sz w:val="20"/>
          <w:szCs w:val="20"/>
        </w:rPr>
      </w:pPr>
      <w:r w:rsidRPr="00E718BA">
        <w:rPr>
          <w:rFonts w:ascii="Garamond" w:eastAsia="Garamond" w:hAnsi="Garamond" w:cs="Garamond"/>
          <w:sz w:val="20"/>
          <w:szCs w:val="20"/>
        </w:rPr>
        <w:t xml:space="preserve">Miller, R. E., &amp; Blair, P. D. (2009). </w:t>
      </w:r>
      <w:r w:rsidRPr="00E718BA">
        <w:rPr>
          <w:rFonts w:ascii="Garamond" w:eastAsia="Garamond" w:hAnsi="Garamond" w:cs="Garamond"/>
          <w:i/>
          <w:sz w:val="20"/>
          <w:szCs w:val="20"/>
        </w:rPr>
        <w:t>Input-output analysis: Foundations and extensions</w:t>
      </w:r>
      <w:r w:rsidRPr="00E718BA">
        <w:rPr>
          <w:rFonts w:ascii="Garamond" w:eastAsia="Garamond" w:hAnsi="Garamond" w:cs="Garamond"/>
          <w:sz w:val="20"/>
          <w:szCs w:val="20"/>
        </w:rPr>
        <w:t>. Cambridge University Press.</w:t>
      </w:r>
    </w:p>
    <w:p w14:paraId="2F20AC97" w14:textId="77777777" w:rsidR="004417A2" w:rsidRPr="00E718BA" w:rsidRDefault="006F158C">
      <w:pPr>
        <w:spacing w:before="3" w:after="120"/>
        <w:ind w:left="835" w:hanging="693"/>
        <w:jc w:val="both"/>
        <w:rPr>
          <w:rFonts w:ascii="Garamond" w:eastAsia="Garamond" w:hAnsi="Garamond" w:cs="Garamond"/>
          <w:sz w:val="20"/>
          <w:szCs w:val="20"/>
        </w:rPr>
      </w:pPr>
      <w:r w:rsidRPr="00E718BA">
        <w:rPr>
          <w:rFonts w:ascii="Garamond" w:eastAsia="Garamond" w:hAnsi="Garamond" w:cs="Garamond"/>
          <w:sz w:val="20"/>
          <w:szCs w:val="20"/>
        </w:rPr>
        <w:t xml:space="preserve">Moran, D. D., Lenzen, M., Kanemoto, K., &amp; Geschke, A. (2013). Does ecologically unequal exchange occur? </w:t>
      </w:r>
      <w:r w:rsidRPr="00E718BA">
        <w:rPr>
          <w:rFonts w:ascii="Garamond" w:eastAsia="Garamond" w:hAnsi="Garamond" w:cs="Garamond"/>
          <w:i/>
          <w:sz w:val="20"/>
          <w:szCs w:val="20"/>
        </w:rPr>
        <w:t>Ecological Economics</w:t>
      </w:r>
      <w:r w:rsidRPr="00E718BA">
        <w:rPr>
          <w:rFonts w:ascii="Garamond" w:eastAsia="Garamond" w:hAnsi="Garamond" w:cs="Garamond"/>
          <w:sz w:val="20"/>
          <w:szCs w:val="20"/>
        </w:rPr>
        <w:t>, 89, 177-186.</w:t>
      </w:r>
    </w:p>
    <w:p w14:paraId="2F20AC98" w14:textId="77777777" w:rsidR="004417A2" w:rsidRPr="00E718BA" w:rsidRDefault="006F158C">
      <w:pPr>
        <w:widowControl w:val="0"/>
        <w:pBdr>
          <w:top w:val="nil"/>
          <w:left w:val="nil"/>
          <w:bottom w:val="nil"/>
          <w:right w:val="nil"/>
          <w:between w:val="nil"/>
        </w:pBdr>
        <w:spacing w:before="1" w:after="120" w:line="240" w:lineRule="auto"/>
        <w:ind w:left="835" w:hanging="693"/>
        <w:jc w:val="both"/>
        <w:rPr>
          <w:rFonts w:ascii="Garamond" w:eastAsia="Garamond" w:hAnsi="Garamond" w:cs="Garamond"/>
          <w:sz w:val="20"/>
          <w:szCs w:val="20"/>
        </w:rPr>
      </w:pPr>
      <w:r w:rsidRPr="00E718BA">
        <w:rPr>
          <w:rFonts w:ascii="Garamond" w:eastAsia="Garamond" w:hAnsi="Garamond" w:cs="Garamond"/>
          <w:sz w:val="20"/>
          <w:szCs w:val="20"/>
        </w:rPr>
        <w:t xml:space="preserve">Nakamura, S. (1999). An interindustry approach to analyzing economic and environmental effects of the recycling </w:t>
      </w:r>
      <w:r w:rsidRPr="00E718BA">
        <w:rPr>
          <w:rFonts w:ascii="Garamond" w:eastAsia="Garamond" w:hAnsi="Garamond" w:cs="Garamond"/>
          <w:sz w:val="20"/>
          <w:szCs w:val="20"/>
        </w:rPr>
        <w:lastRenderedPageBreak/>
        <w:t xml:space="preserve">of waste. </w:t>
      </w:r>
      <w:r w:rsidRPr="00E718BA">
        <w:rPr>
          <w:rFonts w:ascii="Garamond" w:eastAsia="Garamond" w:hAnsi="Garamond" w:cs="Garamond"/>
          <w:i/>
          <w:sz w:val="20"/>
          <w:szCs w:val="20"/>
        </w:rPr>
        <w:t>Ecological economics</w:t>
      </w:r>
      <w:r w:rsidRPr="00E718BA">
        <w:rPr>
          <w:rFonts w:ascii="Garamond" w:eastAsia="Garamond" w:hAnsi="Garamond" w:cs="Garamond"/>
          <w:sz w:val="20"/>
          <w:szCs w:val="20"/>
        </w:rPr>
        <w:t xml:space="preserve">, </w:t>
      </w:r>
      <w:r w:rsidRPr="00E718BA">
        <w:rPr>
          <w:rFonts w:ascii="Garamond" w:eastAsia="Garamond" w:hAnsi="Garamond" w:cs="Garamond"/>
          <w:i/>
          <w:sz w:val="20"/>
          <w:szCs w:val="20"/>
        </w:rPr>
        <w:t xml:space="preserve">28 </w:t>
      </w:r>
      <w:r w:rsidRPr="00E718BA">
        <w:rPr>
          <w:rFonts w:ascii="Garamond" w:eastAsia="Garamond" w:hAnsi="Garamond" w:cs="Garamond"/>
          <w:sz w:val="20"/>
          <w:szCs w:val="20"/>
        </w:rPr>
        <w:t>(1), 133–145.</w:t>
      </w:r>
    </w:p>
    <w:p w14:paraId="2F20AC99" w14:textId="77777777" w:rsidR="004417A2" w:rsidRPr="00E718BA" w:rsidRDefault="006F158C">
      <w:pPr>
        <w:spacing w:before="2" w:after="120"/>
        <w:ind w:left="835" w:right="103" w:hanging="693"/>
        <w:jc w:val="both"/>
        <w:rPr>
          <w:rFonts w:ascii="Garamond" w:eastAsia="Garamond" w:hAnsi="Garamond" w:cs="Garamond"/>
          <w:sz w:val="20"/>
          <w:szCs w:val="20"/>
        </w:rPr>
      </w:pPr>
      <w:r w:rsidRPr="00E718BA">
        <w:rPr>
          <w:rFonts w:ascii="Garamond" w:eastAsia="Garamond" w:hAnsi="Garamond" w:cs="Garamond"/>
          <w:sz w:val="20"/>
          <w:szCs w:val="20"/>
        </w:rPr>
        <w:t xml:space="preserve">Nakamura, S., &amp; Kondo, Y. (2002). Input-output analysis of waste management. </w:t>
      </w:r>
      <w:r w:rsidRPr="00E718BA">
        <w:rPr>
          <w:rFonts w:ascii="Garamond" w:eastAsia="Garamond" w:hAnsi="Garamond" w:cs="Garamond"/>
          <w:i/>
          <w:sz w:val="20"/>
          <w:szCs w:val="20"/>
        </w:rPr>
        <w:t>Journal of Industrial Ecology</w:t>
      </w:r>
      <w:r w:rsidRPr="00E718BA">
        <w:rPr>
          <w:rFonts w:ascii="Garamond" w:eastAsia="Garamond" w:hAnsi="Garamond" w:cs="Garamond"/>
          <w:sz w:val="20"/>
          <w:szCs w:val="20"/>
        </w:rPr>
        <w:t xml:space="preserve">, </w:t>
      </w:r>
      <w:r w:rsidRPr="00E718BA">
        <w:rPr>
          <w:rFonts w:ascii="Garamond" w:eastAsia="Garamond" w:hAnsi="Garamond" w:cs="Garamond"/>
          <w:i/>
          <w:sz w:val="20"/>
          <w:szCs w:val="20"/>
        </w:rPr>
        <w:t xml:space="preserve">6 </w:t>
      </w:r>
      <w:r w:rsidRPr="00E718BA">
        <w:rPr>
          <w:rFonts w:ascii="Garamond" w:eastAsia="Garamond" w:hAnsi="Garamond" w:cs="Garamond"/>
          <w:sz w:val="20"/>
          <w:szCs w:val="20"/>
        </w:rPr>
        <w:t>(1), 39–63.</w:t>
      </w:r>
    </w:p>
    <w:p w14:paraId="2F20AC9A" w14:textId="77777777" w:rsidR="004417A2" w:rsidRPr="00E718BA" w:rsidRDefault="006F158C">
      <w:pPr>
        <w:spacing w:before="1" w:after="120"/>
        <w:ind w:left="835" w:hanging="693"/>
        <w:jc w:val="both"/>
        <w:rPr>
          <w:rFonts w:ascii="Garamond" w:eastAsia="Garamond" w:hAnsi="Garamond" w:cs="Garamond"/>
          <w:sz w:val="20"/>
          <w:szCs w:val="20"/>
        </w:rPr>
      </w:pPr>
      <w:r w:rsidRPr="00E718BA">
        <w:rPr>
          <w:rFonts w:ascii="Garamond" w:eastAsia="Garamond" w:hAnsi="Garamond" w:cs="Garamond"/>
          <w:sz w:val="20"/>
          <w:szCs w:val="20"/>
        </w:rPr>
        <w:t xml:space="preserve">Nakamura, S., &amp; Kondo, Y. (2006a). Hybrid LCC of appliances with different energy efficiency (10 pp). </w:t>
      </w:r>
      <w:r w:rsidRPr="00E718BA">
        <w:rPr>
          <w:rFonts w:ascii="Garamond" w:eastAsia="Garamond" w:hAnsi="Garamond" w:cs="Garamond"/>
          <w:i/>
          <w:sz w:val="20"/>
          <w:szCs w:val="20"/>
        </w:rPr>
        <w:t>The International Journal of Life Cycle Assessment</w:t>
      </w:r>
      <w:r w:rsidRPr="00E718BA">
        <w:rPr>
          <w:rFonts w:ascii="Garamond" w:eastAsia="Garamond" w:hAnsi="Garamond" w:cs="Garamond"/>
          <w:sz w:val="20"/>
          <w:szCs w:val="20"/>
        </w:rPr>
        <w:t xml:space="preserve">, </w:t>
      </w:r>
      <w:r w:rsidRPr="00E718BA">
        <w:rPr>
          <w:rFonts w:ascii="Garamond" w:eastAsia="Garamond" w:hAnsi="Garamond" w:cs="Garamond"/>
          <w:i/>
          <w:sz w:val="20"/>
          <w:szCs w:val="20"/>
        </w:rPr>
        <w:t xml:space="preserve">11 </w:t>
      </w:r>
      <w:r w:rsidRPr="00E718BA">
        <w:rPr>
          <w:rFonts w:ascii="Garamond" w:eastAsia="Garamond" w:hAnsi="Garamond" w:cs="Garamond"/>
          <w:sz w:val="20"/>
          <w:szCs w:val="20"/>
        </w:rPr>
        <w:t>(5), 305–314.</w:t>
      </w:r>
    </w:p>
    <w:p w14:paraId="2F20AC9B" w14:textId="77777777" w:rsidR="004417A2" w:rsidRPr="00E718BA" w:rsidRDefault="006F158C">
      <w:pPr>
        <w:widowControl w:val="0"/>
        <w:pBdr>
          <w:top w:val="nil"/>
          <w:left w:val="nil"/>
          <w:bottom w:val="nil"/>
          <w:right w:val="nil"/>
          <w:between w:val="nil"/>
        </w:pBdr>
        <w:spacing w:before="1" w:after="120" w:line="240" w:lineRule="auto"/>
        <w:ind w:left="835" w:right="116" w:hanging="693"/>
        <w:jc w:val="both"/>
        <w:rPr>
          <w:rFonts w:ascii="Garamond" w:eastAsia="Garamond" w:hAnsi="Garamond" w:cs="Garamond"/>
          <w:sz w:val="20"/>
          <w:szCs w:val="20"/>
        </w:rPr>
      </w:pPr>
      <w:r w:rsidRPr="00E718BA">
        <w:rPr>
          <w:rFonts w:ascii="Garamond" w:eastAsia="Garamond" w:hAnsi="Garamond" w:cs="Garamond"/>
          <w:sz w:val="20"/>
          <w:szCs w:val="20"/>
        </w:rPr>
        <w:t xml:space="preserve">Nakamura, S., &amp; Kondo, Y. (2006b). A waste input–output life-cycle cost analysis of the recycling of end- of-life electrical home appliances. </w:t>
      </w:r>
      <w:r w:rsidRPr="00E718BA">
        <w:rPr>
          <w:rFonts w:ascii="Garamond" w:eastAsia="Garamond" w:hAnsi="Garamond" w:cs="Garamond"/>
          <w:i/>
          <w:sz w:val="20"/>
          <w:szCs w:val="20"/>
        </w:rPr>
        <w:t>Ecological Economics</w:t>
      </w:r>
      <w:r w:rsidRPr="00E718BA">
        <w:rPr>
          <w:rFonts w:ascii="Garamond" w:eastAsia="Garamond" w:hAnsi="Garamond" w:cs="Garamond"/>
          <w:sz w:val="20"/>
          <w:szCs w:val="20"/>
        </w:rPr>
        <w:t xml:space="preserve">, </w:t>
      </w:r>
      <w:r w:rsidRPr="00E718BA">
        <w:rPr>
          <w:rFonts w:ascii="Garamond" w:eastAsia="Garamond" w:hAnsi="Garamond" w:cs="Garamond"/>
          <w:i/>
          <w:sz w:val="20"/>
          <w:szCs w:val="20"/>
        </w:rPr>
        <w:t xml:space="preserve">57 </w:t>
      </w:r>
      <w:r w:rsidRPr="00E718BA">
        <w:rPr>
          <w:rFonts w:ascii="Garamond" w:eastAsia="Garamond" w:hAnsi="Garamond" w:cs="Garamond"/>
          <w:sz w:val="20"/>
          <w:szCs w:val="20"/>
        </w:rPr>
        <w:t>(3), 494–506.</w:t>
      </w:r>
    </w:p>
    <w:p w14:paraId="2F20AC9C" w14:textId="77777777" w:rsidR="004417A2" w:rsidRPr="00E718BA" w:rsidRDefault="006F158C">
      <w:pPr>
        <w:widowControl w:val="0"/>
        <w:pBdr>
          <w:top w:val="nil"/>
          <w:left w:val="nil"/>
          <w:bottom w:val="nil"/>
          <w:right w:val="nil"/>
          <w:between w:val="nil"/>
        </w:pBdr>
        <w:spacing w:before="1" w:after="120" w:line="240" w:lineRule="auto"/>
        <w:ind w:left="835" w:hanging="693"/>
        <w:jc w:val="both"/>
        <w:rPr>
          <w:rFonts w:ascii="Garamond" w:eastAsia="Garamond" w:hAnsi="Garamond" w:cs="Garamond"/>
          <w:sz w:val="20"/>
          <w:szCs w:val="20"/>
        </w:rPr>
      </w:pPr>
      <w:r w:rsidRPr="00E718BA">
        <w:rPr>
          <w:rFonts w:ascii="Garamond" w:eastAsia="Garamond" w:hAnsi="Garamond" w:cs="Garamond"/>
          <w:sz w:val="20"/>
          <w:szCs w:val="20"/>
        </w:rPr>
        <w:t xml:space="preserve">Nechifor, V., Calzadilla, A., Bleischwitz, R., Winning, M., Tian, X., &amp; Usubiaga, A. (2020). Steel in a circular economy: Global implications of a green shift in China. </w:t>
      </w:r>
      <w:r w:rsidRPr="00E718BA">
        <w:rPr>
          <w:rFonts w:ascii="Garamond" w:eastAsia="Garamond" w:hAnsi="Garamond" w:cs="Garamond"/>
          <w:i/>
          <w:sz w:val="20"/>
          <w:szCs w:val="20"/>
        </w:rPr>
        <w:t>World Development</w:t>
      </w:r>
      <w:r w:rsidRPr="00E718BA">
        <w:rPr>
          <w:rFonts w:ascii="Garamond" w:eastAsia="Garamond" w:hAnsi="Garamond" w:cs="Garamond"/>
          <w:sz w:val="20"/>
          <w:szCs w:val="20"/>
        </w:rPr>
        <w:t xml:space="preserve">, </w:t>
      </w:r>
      <w:r w:rsidRPr="00E718BA">
        <w:rPr>
          <w:rFonts w:ascii="Garamond" w:eastAsia="Garamond" w:hAnsi="Garamond" w:cs="Garamond"/>
          <w:i/>
          <w:sz w:val="20"/>
          <w:szCs w:val="20"/>
        </w:rPr>
        <w:t>127</w:t>
      </w:r>
      <w:r w:rsidRPr="00E718BA">
        <w:rPr>
          <w:rFonts w:ascii="Garamond" w:eastAsia="Garamond" w:hAnsi="Garamond" w:cs="Garamond"/>
          <w:sz w:val="20"/>
          <w:szCs w:val="20"/>
        </w:rPr>
        <w:t>, 104775.</w:t>
      </w:r>
    </w:p>
    <w:p w14:paraId="2F20AC9D" w14:textId="77777777" w:rsidR="004417A2" w:rsidRPr="00E718BA" w:rsidRDefault="006F158C">
      <w:pPr>
        <w:spacing w:before="1" w:after="120"/>
        <w:ind w:left="835" w:hanging="693"/>
        <w:jc w:val="both"/>
        <w:rPr>
          <w:rFonts w:ascii="Garamond" w:eastAsia="Garamond" w:hAnsi="Garamond" w:cs="Garamond"/>
          <w:sz w:val="20"/>
          <w:szCs w:val="20"/>
        </w:rPr>
      </w:pPr>
      <w:r w:rsidRPr="00E718BA">
        <w:rPr>
          <w:rFonts w:ascii="Garamond" w:eastAsia="Garamond" w:hAnsi="Garamond" w:cs="Garamond"/>
          <w:sz w:val="20"/>
          <w:szCs w:val="20"/>
        </w:rPr>
        <w:t xml:space="preserve">Nelson, R. R. and Winter, S. G. (1985). </w:t>
      </w:r>
      <w:r w:rsidRPr="00E718BA">
        <w:rPr>
          <w:rFonts w:ascii="Garamond" w:eastAsia="Garamond" w:hAnsi="Garamond" w:cs="Garamond"/>
          <w:i/>
          <w:sz w:val="20"/>
          <w:szCs w:val="20"/>
        </w:rPr>
        <w:t>An evolutionary theory of economic change</w:t>
      </w:r>
      <w:r w:rsidRPr="00E718BA">
        <w:rPr>
          <w:rFonts w:ascii="Garamond" w:eastAsia="Garamond" w:hAnsi="Garamond" w:cs="Garamond"/>
          <w:sz w:val="20"/>
          <w:szCs w:val="20"/>
        </w:rPr>
        <w:t>. Harvard University Press.</w:t>
      </w:r>
    </w:p>
    <w:p w14:paraId="2F20AC9E" w14:textId="77777777" w:rsidR="004417A2" w:rsidRPr="00E718BA" w:rsidRDefault="006F158C">
      <w:pPr>
        <w:spacing w:before="1" w:after="120"/>
        <w:ind w:left="835" w:hanging="693"/>
        <w:jc w:val="both"/>
        <w:rPr>
          <w:rFonts w:ascii="Garamond" w:eastAsia="Garamond" w:hAnsi="Garamond" w:cs="Garamond"/>
          <w:sz w:val="20"/>
          <w:szCs w:val="20"/>
        </w:rPr>
      </w:pPr>
      <w:r w:rsidRPr="00E718BA">
        <w:rPr>
          <w:rFonts w:ascii="Garamond" w:eastAsia="Garamond" w:hAnsi="Garamond" w:cs="Garamond"/>
          <w:sz w:val="20"/>
          <w:szCs w:val="20"/>
        </w:rPr>
        <w:t xml:space="preserve">Nikiforos, M., &amp; Zezza, G. (2018). Stock‐flow consistent macroeconomic models: A survey. </w:t>
      </w:r>
      <w:r w:rsidRPr="00E718BA">
        <w:rPr>
          <w:rFonts w:ascii="Garamond" w:eastAsia="Garamond" w:hAnsi="Garamond" w:cs="Garamond"/>
          <w:i/>
          <w:sz w:val="20"/>
          <w:szCs w:val="20"/>
        </w:rPr>
        <w:t>Analytical Political Economy</w:t>
      </w:r>
      <w:r w:rsidRPr="00E718BA">
        <w:rPr>
          <w:rFonts w:ascii="Garamond" w:eastAsia="Garamond" w:hAnsi="Garamond" w:cs="Garamond"/>
          <w:sz w:val="20"/>
          <w:szCs w:val="20"/>
        </w:rPr>
        <w:t>, 63-102.</w:t>
      </w:r>
    </w:p>
    <w:p w14:paraId="2F20AC9F" w14:textId="77777777" w:rsidR="004417A2" w:rsidRPr="00E718BA" w:rsidRDefault="006F158C">
      <w:pPr>
        <w:spacing w:before="1" w:after="120"/>
        <w:ind w:left="835" w:hanging="693"/>
        <w:jc w:val="both"/>
        <w:rPr>
          <w:rFonts w:ascii="Garamond" w:eastAsia="Garamond" w:hAnsi="Garamond" w:cs="Garamond"/>
          <w:sz w:val="20"/>
          <w:szCs w:val="20"/>
        </w:rPr>
      </w:pPr>
      <w:r w:rsidRPr="00E718BA">
        <w:rPr>
          <w:rFonts w:ascii="Garamond" w:eastAsia="Garamond" w:hAnsi="Garamond" w:cs="Garamond"/>
          <w:sz w:val="20"/>
          <w:szCs w:val="20"/>
        </w:rPr>
        <w:t xml:space="preserve">Nong, D., Schandl, H., Lu, Y., &amp; Verikios, G. (2023). Resource efficiency and climate change policies to support West Asia's move towards sustainability: A computable general equilibrium analysis of material flows. </w:t>
      </w:r>
      <w:r w:rsidRPr="00E718BA">
        <w:rPr>
          <w:rFonts w:ascii="Garamond" w:eastAsia="Garamond" w:hAnsi="Garamond" w:cs="Garamond"/>
          <w:i/>
          <w:sz w:val="20"/>
          <w:szCs w:val="20"/>
        </w:rPr>
        <w:t>Journal of Cleaner Production</w:t>
      </w:r>
      <w:r w:rsidRPr="00E718BA">
        <w:rPr>
          <w:rFonts w:ascii="Garamond" w:eastAsia="Garamond" w:hAnsi="Garamond" w:cs="Garamond"/>
          <w:sz w:val="20"/>
          <w:szCs w:val="20"/>
        </w:rPr>
        <w:t>, 421, 138458.</w:t>
      </w:r>
    </w:p>
    <w:p w14:paraId="2F20ACA0" w14:textId="77777777" w:rsidR="004417A2" w:rsidRPr="00E718BA" w:rsidRDefault="006F158C">
      <w:pPr>
        <w:spacing w:before="1" w:after="120"/>
        <w:ind w:left="835" w:hanging="693"/>
        <w:jc w:val="both"/>
        <w:rPr>
          <w:rFonts w:ascii="Garamond" w:eastAsia="Garamond" w:hAnsi="Garamond" w:cs="Garamond"/>
          <w:sz w:val="20"/>
          <w:szCs w:val="20"/>
        </w:rPr>
      </w:pPr>
      <w:r w:rsidRPr="00E718BA">
        <w:rPr>
          <w:rFonts w:ascii="Garamond" w:eastAsia="Garamond" w:hAnsi="Garamond" w:cs="Garamond"/>
          <w:sz w:val="20"/>
          <w:szCs w:val="20"/>
        </w:rPr>
        <w:t xml:space="preserve">Ohno, H., Matsubae, K., Nakajima, K., Kondo, Y., Nakamura, S., Nagasaka, T. (2015). Toward the efficient recycling of alloying elements from end of life vehicle steel scrap, </w:t>
      </w:r>
      <w:r w:rsidRPr="00E718BA">
        <w:rPr>
          <w:rFonts w:ascii="Garamond" w:eastAsia="Garamond" w:hAnsi="Garamond" w:cs="Garamond"/>
          <w:i/>
          <w:sz w:val="20"/>
          <w:szCs w:val="20"/>
        </w:rPr>
        <w:t>Resources, Conservation and Recycling</w:t>
      </w:r>
      <w:r w:rsidRPr="00E718BA">
        <w:rPr>
          <w:rFonts w:ascii="Garamond" w:eastAsia="Garamond" w:hAnsi="Garamond" w:cs="Garamond"/>
          <w:sz w:val="20"/>
          <w:szCs w:val="20"/>
        </w:rPr>
        <w:t xml:space="preserve">, Volume 100, 11-20, </w:t>
      </w:r>
      <w:hyperlink r:id="rId24">
        <w:r w:rsidRPr="00E718BA">
          <w:rPr>
            <w:rFonts w:ascii="Garamond" w:eastAsia="Garamond" w:hAnsi="Garamond" w:cs="Garamond"/>
            <w:sz w:val="20"/>
            <w:szCs w:val="20"/>
            <w:u w:val="single"/>
          </w:rPr>
          <w:t>https://doi.org/10.1016/j.resconrec.2015.04.001</w:t>
        </w:r>
      </w:hyperlink>
      <w:r w:rsidRPr="00E718BA">
        <w:rPr>
          <w:rFonts w:ascii="Garamond" w:eastAsia="Garamond" w:hAnsi="Garamond" w:cs="Garamond"/>
          <w:sz w:val="20"/>
          <w:szCs w:val="20"/>
        </w:rPr>
        <w:t xml:space="preserve"> </w:t>
      </w:r>
    </w:p>
    <w:p w14:paraId="2F20ACA1" w14:textId="77777777" w:rsidR="004417A2" w:rsidRPr="00E718BA" w:rsidRDefault="006F158C">
      <w:pPr>
        <w:widowControl w:val="0"/>
        <w:pBdr>
          <w:top w:val="nil"/>
          <w:left w:val="nil"/>
          <w:bottom w:val="nil"/>
          <w:right w:val="nil"/>
          <w:between w:val="nil"/>
        </w:pBdr>
        <w:spacing w:before="65" w:after="120" w:line="240" w:lineRule="auto"/>
        <w:ind w:left="835" w:hanging="693"/>
        <w:jc w:val="both"/>
        <w:rPr>
          <w:rFonts w:ascii="Garamond" w:eastAsia="Garamond" w:hAnsi="Garamond" w:cs="Garamond"/>
          <w:sz w:val="20"/>
          <w:szCs w:val="20"/>
        </w:rPr>
      </w:pPr>
      <w:r w:rsidRPr="00E718BA">
        <w:rPr>
          <w:rFonts w:ascii="Garamond" w:eastAsia="Garamond" w:hAnsi="Garamond" w:cs="Garamond"/>
          <w:sz w:val="20"/>
          <w:szCs w:val="20"/>
        </w:rPr>
        <w:t xml:space="preserve">Okushima, S., &amp; Yamashita, H. (2005). A general equilibrium analysis of waste management policy in Japan. </w:t>
      </w:r>
      <w:r w:rsidRPr="00E718BA">
        <w:rPr>
          <w:rFonts w:ascii="Garamond" w:eastAsia="Garamond" w:hAnsi="Garamond" w:cs="Garamond"/>
          <w:i/>
          <w:sz w:val="20"/>
          <w:szCs w:val="20"/>
        </w:rPr>
        <w:t>Hitotsubashi Journal of Economics</w:t>
      </w:r>
      <w:r w:rsidRPr="00E718BA">
        <w:rPr>
          <w:rFonts w:ascii="Garamond" w:eastAsia="Garamond" w:hAnsi="Garamond" w:cs="Garamond"/>
          <w:sz w:val="20"/>
          <w:szCs w:val="20"/>
        </w:rPr>
        <w:t>, 111–134.</w:t>
      </w:r>
    </w:p>
    <w:p w14:paraId="2F20ACA2" w14:textId="77777777" w:rsidR="004417A2" w:rsidRPr="00E77CB0" w:rsidRDefault="006F158C">
      <w:pPr>
        <w:widowControl w:val="0"/>
        <w:pBdr>
          <w:top w:val="nil"/>
          <w:left w:val="nil"/>
          <w:bottom w:val="nil"/>
          <w:right w:val="nil"/>
          <w:between w:val="nil"/>
        </w:pBdr>
        <w:spacing w:before="65" w:after="120" w:line="240" w:lineRule="auto"/>
        <w:ind w:left="835" w:hanging="693"/>
        <w:jc w:val="both"/>
        <w:rPr>
          <w:rFonts w:ascii="Garamond" w:eastAsia="Garamond" w:hAnsi="Garamond" w:cs="Garamond"/>
          <w:sz w:val="20"/>
          <w:szCs w:val="20"/>
        </w:rPr>
      </w:pPr>
      <w:r w:rsidRPr="00E718BA">
        <w:rPr>
          <w:rFonts w:ascii="Garamond" w:eastAsia="Garamond" w:hAnsi="Garamond" w:cs="Garamond"/>
          <w:sz w:val="20"/>
          <w:szCs w:val="20"/>
        </w:rPr>
        <w:t xml:space="preserve">Page, M. J., Moher, D., Bossuyt, P. M., Boutron, I., Hoffmann, T. C., Mulrow, C. D., Shamseer, L., Tetzlaff, J. M., Akl, E. A., Brennan, S. E., Chou, R., Glanville, J., Grimshaw, J. M., Hróbjartsson, A., Lalu, M. M., Li, T., Loder, E. W., Mayo-Wilson, E., McDonald, S., … McKenzie, J. E. (2021). PRISMA 2020 explanation and elaboration: Updated guidance and exemplars for reporting systematic reviews. </w:t>
      </w:r>
      <w:r w:rsidRPr="00E77CB0">
        <w:rPr>
          <w:rFonts w:ascii="Garamond" w:eastAsia="Garamond" w:hAnsi="Garamond" w:cs="Garamond"/>
          <w:sz w:val="20"/>
          <w:szCs w:val="20"/>
        </w:rPr>
        <w:t xml:space="preserve">BMJ, n160. </w:t>
      </w:r>
      <w:hyperlink r:id="rId25">
        <w:r w:rsidRPr="00E77CB0">
          <w:rPr>
            <w:rFonts w:ascii="Garamond" w:eastAsia="Garamond" w:hAnsi="Garamond" w:cs="Garamond"/>
            <w:sz w:val="20"/>
            <w:szCs w:val="20"/>
            <w:u w:val="single"/>
          </w:rPr>
          <w:t>https://doi.org/10.1136/bmj.n160</w:t>
        </w:r>
      </w:hyperlink>
    </w:p>
    <w:p w14:paraId="2F20ACA3" w14:textId="77777777" w:rsidR="004417A2" w:rsidRPr="00E718BA" w:rsidRDefault="006F158C">
      <w:pPr>
        <w:widowControl w:val="0"/>
        <w:pBdr>
          <w:top w:val="nil"/>
          <w:left w:val="nil"/>
          <w:bottom w:val="nil"/>
          <w:right w:val="nil"/>
          <w:between w:val="nil"/>
        </w:pBdr>
        <w:spacing w:before="65" w:after="120" w:line="240" w:lineRule="auto"/>
        <w:ind w:left="835" w:hanging="693"/>
        <w:jc w:val="both"/>
        <w:rPr>
          <w:rFonts w:ascii="Garamond" w:eastAsia="Garamond" w:hAnsi="Garamond" w:cs="Garamond"/>
          <w:sz w:val="20"/>
          <w:szCs w:val="20"/>
        </w:rPr>
      </w:pPr>
      <w:r w:rsidRPr="00E77CB0">
        <w:rPr>
          <w:rFonts w:ascii="Garamond" w:eastAsia="Garamond" w:hAnsi="Garamond" w:cs="Garamond"/>
          <w:sz w:val="20"/>
          <w:szCs w:val="20"/>
        </w:rPr>
        <w:t xml:space="preserve">Page, S. E. (2008). </w:t>
      </w:r>
      <w:r w:rsidRPr="00E718BA">
        <w:rPr>
          <w:rFonts w:ascii="Garamond" w:eastAsia="Garamond" w:hAnsi="Garamond" w:cs="Garamond"/>
          <w:sz w:val="20"/>
          <w:szCs w:val="20"/>
        </w:rPr>
        <w:t xml:space="preserve">Agent-based models. In Durlauf, S. N. &amp; Blume, N. E (Eds.). </w:t>
      </w:r>
      <w:r w:rsidRPr="00E718BA">
        <w:rPr>
          <w:rFonts w:ascii="Garamond" w:eastAsia="Garamond" w:hAnsi="Garamond" w:cs="Garamond"/>
          <w:i/>
          <w:sz w:val="20"/>
          <w:szCs w:val="20"/>
        </w:rPr>
        <w:t>The New Palgrave Dictionary of Economics</w:t>
      </w:r>
      <w:r w:rsidRPr="00E718BA">
        <w:rPr>
          <w:rFonts w:ascii="Garamond" w:eastAsia="Garamond" w:hAnsi="Garamond" w:cs="Garamond"/>
          <w:sz w:val="20"/>
          <w:szCs w:val="20"/>
        </w:rPr>
        <w:t>, vol. 1, 8. Palgrave Macmillan New York, NY, USA</w:t>
      </w:r>
    </w:p>
    <w:p w14:paraId="2F20ACA4" w14:textId="77777777" w:rsidR="004417A2" w:rsidRPr="00E718BA" w:rsidRDefault="006F158C">
      <w:pPr>
        <w:widowControl w:val="0"/>
        <w:pBdr>
          <w:top w:val="nil"/>
          <w:left w:val="nil"/>
          <w:bottom w:val="nil"/>
          <w:right w:val="nil"/>
          <w:between w:val="nil"/>
        </w:pBdr>
        <w:spacing w:before="65" w:after="120" w:line="240" w:lineRule="auto"/>
        <w:ind w:left="835" w:hanging="693"/>
        <w:jc w:val="both"/>
        <w:rPr>
          <w:rFonts w:ascii="Garamond" w:eastAsia="Garamond" w:hAnsi="Garamond" w:cs="Garamond"/>
          <w:sz w:val="20"/>
          <w:szCs w:val="20"/>
        </w:rPr>
      </w:pPr>
      <w:r w:rsidRPr="00E77CB0">
        <w:rPr>
          <w:rFonts w:ascii="Garamond" w:eastAsia="Garamond" w:hAnsi="Garamond" w:cs="Garamond"/>
          <w:sz w:val="20"/>
          <w:szCs w:val="20"/>
          <w:lang w:val="it-IT"/>
        </w:rPr>
        <w:t xml:space="preserve">Pansera, M., Genovese, A., &amp; Ripa, M. (2021). </w:t>
      </w:r>
      <w:r w:rsidRPr="00E718BA">
        <w:rPr>
          <w:rFonts w:ascii="Garamond" w:eastAsia="Garamond" w:hAnsi="Garamond" w:cs="Garamond"/>
          <w:sz w:val="20"/>
          <w:szCs w:val="20"/>
        </w:rPr>
        <w:t>Politicising Circular Economy: what can we learn from Responsible Innovation?. Journal of Responsible Innovation, 8(3), 471-477.</w:t>
      </w:r>
    </w:p>
    <w:p w14:paraId="2F20ACA5" w14:textId="77777777" w:rsidR="004417A2" w:rsidRPr="00E718BA" w:rsidRDefault="006F158C">
      <w:pPr>
        <w:widowControl w:val="0"/>
        <w:pBdr>
          <w:top w:val="nil"/>
          <w:left w:val="nil"/>
          <w:bottom w:val="nil"/>
          <w:right w:val="nil"/>
          <w:between w:val="nil"/>
        </w:pBdr>
        <w:spacing w:before="65" w:after="120" w:line="240" w:lineRule="auto"/>
        <w:ind w:left="835" w:hanging="693"/>
        <w:jc w:val="both"/>
        <w:rPr>
          <w:rFonts w:ascii="Garamond" w:eastAsia="Garamond" w:hAnsi="Garamond" w:cs="Garamond"/>
          <w:sz w:val="20"/>
          <w:szCs w:val="20"/>
        </w:rPr>
      </w:pPr>
      <w:r w:rsidRPr="00E718BA">
        <w:rPr>
          <w:rFonts w:ascii="Garamond" w:eastAsia="Garamond" w:hAnsi="Garamond" w:cs="Garamond"/>
          <w:sz w:val="20"/>
          <w:szCs w:val="20"/>
        </w:rPr>
        <w:t>Pansera, M., Barca, S., Martinez Alvarez, B., Leonardi, E., D’alisa, G., Meira, T., &amp; Guillibert, P. (2024). Toward a just circular economy: conceptualizing environmental labor and gender justice in circularity studies. Sustainability: Science, Practice and Policy, 20(1), 2338592.</w:t>
      </w:r>
    </w:p>
    <w:p w14:paraId="2F20ACA6" w14:textId="77777777" w:rsidR="004417A2" w:rsidRPr="00E718BA" w:rsidRDefault="006F158C">
      <w:pPr>
        <w:widowControl w:val="0"/>
        <w:pBdr>
          <w:top w:val="nil"/>
          <w:left w:val="nil"/>
          <w:bottom w:val="nil"/>
          <w:right w:val="nil"/>
          <w:between w:val="nil"/>
        </w:pBdr>
        <w:spacing w:before="3" w:after="120" w:line="240" w:lineRule="auto"/>
        <w:ind w:left="835" w:right="112" w:hanging="693"/>
        <w:jc w:val="both"/>
        <w:rPr>
          <w:rFonts w:ascii="Garamond" w:eastAsia="Garamond" w:hAnsi="Garamond" w:cs="Garamond"/>
          <w:sz w:val="20"/>
          <w:szCs w:val="20"/>
        </w:rPr>
      </w:pPr>
      <w:r w:rsidRPr="00E718BA">
        <w:rPr>
          <w:rFonts w:ascii="Garamond" w:eastAsia="Garamond" w:hAnsi="Garamond" w:cs="Garamond"/>
          <w:sz w:val="20"/>
          <w:szCs w:val="20"/>
        </w:rPr>
        <w:t xml:space="preserve">Pauliuk, S., Wood, R., &amp; Hertwich, E. G. (2015). Dynamic Models of Fixed Capital Stocks and Their Application in Industrial Ecology. </w:t>
      </w:r>
      <w:r w:rsidRPr="00E718BA">
        <w:rPr>
          <w:rFonts w:ascii="Garamond" w:eastAsia="Garamond" w:hAnsi="Garamond" w:cs="Garamond"/>
          <w:i/>
          <w:sz w:val="20"/>
          <w:szCs w:val="20"/>
        </w:rPr>
        <w:t>Journal of Industrial Ecology</w:t>
      </w:r>
      <w:r w:rsidRPr="00E718BA">
        <w:rPr>
          <w:rFonts w:ascii="Garamond" w:eastAsia="Garamond" w:hAnsi="Garamond" w:cs="Garamond"/>
          <w:sz w:val="20"/>
          <w:szCs w:val="20"/>
        </w:rPr>
        <w:t>, 19,1.</w:t>
      </w:r>
    </w:p>
    <w:p w14:paraId="2F20ACA7" w14:textId="77777777" w:rsidR="004417A2" w:rsidRPr="00E718BA" w:rsidRDefault="006F158C">
      <w:pPr>
        <w:widowControl w:val="0"/>
        <w:pBdr>
          <w:top w:val="nil"/>
          <w:left w:val="nil"/>
          <w:bottom w:val="nil"/>
          <w:right w:val="nil"/>
          <w:between w:val="nil"/>
        </w:pBdr>
        <w:spacing w:before="1" w:after="120" w:line="240" w:lineRule="auto"/>
        <w:ind w:left="835" w:right="113" w:hanging="693"/>
        <w:jc w:val="both"/>
        <w:rPr>
          <w:rFonts w:ascii="Garamond" w:eastAsia="Garamond" w:hAnsi="Garamond" w:cs="Garamond"/>
          <w:sz w:val="20"/>
          <w:szCs w:val="20"/>
        </w:rPr>
      </w:pPr>
      <w:r w:rsidRPr="00E718BA">
        <w:rPr>
          <w:rFonts w:ascii="Garamond" w:eastAsia="Garamond" w:hAnsi="Garamond" w:cs="Garamond"/>
          <w:sz w:val="20"/>
          <w:szCs w:val="20"/>
        </w:rPr>
        <w:t xml:space="preserve">Peng, S., Yang, Y., Li, T., Smith, T. M., Tan, G. Z., &amp; Zhang, H.-C. (2019). Environmental benefits of engine remanufacture in China’s circular economy development. </w:t>
      </w:r>
      <w:r w:rsidRPr="00E718BA">
        <w:rPr>
          <w:rFonts w:ascii="Garamond" w:eastAsia="Garamond" w:hAnsi="Garamond" w:cs="Garamond"/>
          <w:i/>
          <w:sz w:val="20"/>
          <w:szCs w:val="20"/>
        </w:rPr>
        <w:t>Environmental Science &amp; Technology</w:t>
      </w:r>
      <w:r w:rsidRPr="00E718BA">
        <w:rPr>
          <w:rFonts w:ascii="Garamond" w:eastAsia="Garamond" w:hAnsi="Garamond" w:cs="Garamond"/>
          <w:sz w:val="20"/>
          <w:szCs w:val="20"/>
        </w:rPr>
        <w:t xml:space="preserve">, </w:t>
      </w:r>
      <w:r w:rsidRPr="00E718BA">
        <w:rPr>
          <w:rFonts w:ascii="Garamond" w:eastAsia="Garamond" w:hAnsi="Garamond" w:cs="Garamond"/>
          <w:i/>
          <w:sz w:val="20"/>
          <w:szCs w:val="20"/>
        </w:rPr>
        <w:t xml:space="preserve">53 </w:t>
      </w:r>
      <w:r w:rsidRPr="00E718BA">
        <w:rPr>
          <w:rFonts w:ascii="Garamond" w:eastAsia="Garamond" w:hAnsi="Garamond" w:cs="Garamond"/>
          <w:sz w:val="20"/>
          <w:szCs w:val="20"/>
        </w:rPr>
        <w:t>(19), 11294–11301.</w:t>
      </w:r>
    </w:p>
    <w:p w14:paraId="2F20ACA8" w14:textId="77777777" w:rsidR="004417A2" w:rsidRPr="00E718BA" w:rsidRDefault="006F158C">
      <w:pPr>
        <w:widowControl w:val="0"/>
        <w:pBdr>
          <w:top w:val="nil"/>
          <w:left w:val="nil"/>
          <w:bottom w:val="nil"/>
          <w:right w:val="nil"/>
          <w:between w:val="nil"/>
        </w:pBdr>
        <w:spacing w:before="1" w:after="120" w:line="240" w:lineRule="auto"/>
        <w:ind w:left="835" w:right="113" w:hanging="693"/>
        <w:jc w:val="both"/>
        <w:rPr>
          <w:rFonts w:ascii="Garamond" w:eastAsia="Garamond" w:hAnsi="Garamond" w:cs="Garamond"/>
          <w:sz w:val="20"/>
          <w:szCs w:val="20"/>
        </w:rPr>
      </w:pPr>
      <w:r w:rsidRPr="00E718BA">
        <w:rPr>
          <w:rFonts w:ascii="Garamond" w:eastAsia="Garamond" w:hAnsi="Garamond" w:cs="Garamond"/>
          <w:sz w:val="20"/>
          <w:szCs w:val="20"/>
        </w:rPr>
        <w:t xml:space="preserve">Pfaff, M., &amp; Sartorius, C. (2015). Economy-wide rebound effects for non-energetic raw materials. </w:t>
      </w:r>
      <w:r w:rsidRPr="00E718BA">
        <w:rPr>
          <w:rFonts w:ascii="Garamond" w:eastAsia="Garamond" w:hAnsi="Garamond" w:cs="Garamond"/>
          <w:i/>
          <w:sz w:val="20"/>
          <w:szCs w:val="20"/>
        </w:rPr>
        <w:t>Ecological Economics</w:t>
      </w:r>
      <w:r w:rsidRPr="00E718BA">
        <w:rPr>
          <w:rFonts w:ascii="Garamond" w:eastAsia="Garamond" w:hAnsi="Garamond" w:cs="Garamond"/>
          <w:sz w:val="20"/>
          <w:szCs w:val="20"/>
        </w:rPr>
        <w:t xml:space="preserve">, </w:t>
      </w:r>
      <w:r w:rsidRPr="00E718BA">
        <w:rPr>
          <w:rFonts w:ascii="Garamond" w:eastAsia="Garamond" w:hAnsi="Garamond" w:cs="Garamond"/>
          <w:i/>
          <w:sz w:val="20"/>
          <w:szCs w:val="20"/>
        </w:rPr>
        <w:t>118</w:t>
      </w:r>
      <w:r w:rsidRPr="00E718BA">
        <w:rPr>
          <w:rFonts w:ascii="Garamond" w:eastAsia="Garamond" w:hAnsi="Garamond" w:cs="Garamond"/>
          <w:sz w:val="20"/>
          <w:szCs w:val="20"/>
        </w:rPr>
        <w:t xml:space="preserve">, 132–139. </w:t>
      </w:r>
      <w:hyperlink r:id="rId26">
        <w:r w:rsidRPr="00E718BA">
          <w:rPr>
            <w:rFonts w:ascii="Garamond" w:eastAsia="Garamond" w:hAnsi="Garamond" w:cs="Garamond"/>
            <w:sz w:val="20"/>
            <w:szCs w:val="20"/>
            <w:u w:val="single"/>
          </w:rPr>
          <w:t>https://doi.org/10.1016/j.ecolecon.2015.07.016</w:t>
        </w:r>
      </w:hyperlink>
      <w:r w:rsidRPr="00E718BA">
        <w:rPr>
          <w:rFonts w:ascii="Garamond" w:eastAsia="Garamond" w:hAnsi="Garamond" w:cs="Garamond"/>
          <w:sz w:val="20"/>
          <w:szCs w:val="20"/>
        </w:rPr>
        <w:t xml:space="preserve"> </w:t>
      </w:r>
    </w:p>
    <w:p w14:paraId="2F20ACA9" w14:textId="77777777" w:rsidR="004417A2" w:rsidRPr="00E718BA" w:rsidRDefault="006F158C">
      <w:pPr>
        <w:spacing w:before="1" w:after="120"/>
        <w:ind w:left="835" w:right="113" w:hanging="693"/>
        <w:jc w:val="both"/>
        <w:rPr>
          <w:rFonts w:ascii="Garamond" w:eastAsia="Garamond" w:hAnsi="Garamond" w:cs="Garamond"/>
          <w:sz w:val="20"/>
          <w:szCs w:val="20"/>
        </w:rPr>
      </w:pPr>
      <w:r w:rsidRPr="00E718BA">
        <w:rPr>
          <w:rFonts w:ascii="Garamond" w:eastAsia="Garamond" w:hAnsi="Garamond" w:cs="Garamond"/>
          <w:sz w:val="20"/>
          <w:szCs w:val="20"/>
        </w:rPr>
        <w:t xml:space="preserve">Pindyck, R. S. (2013). Climate change policy: What do the models tell us? </w:t>
      </w:r>
      <w:r w:rsidRPr="00E718BA">
        <w:rPr>
          <w:rFonts w:ascii="Garamond" w:eastAsia="Garamond" w:hAnsi="Garamond" w:cs="Garamond"/>
          <w:i/>
          <w:sz w:val="20"/>
          <w:szCs w:val="20"/>
        </w:rPr>
        <w:t>Journal of Economic Literature</w:t>
      </w:r>
      <w:r w:rsidRPr="00E718BA">
        <w:rPr>
          <w:rFonts w:ascii="Garamond" w:eastAsia="Garamond" w:hAnsi="Garamond" w:cs="Garamond"/>
          <w:sz w:val="20"/>
          <w:szCs w:val="20"/>
        </w:rPr>
        <w:t xml:space="preserve">, </w:t>
      </w:r>
      <w:r w:rsidRPr="00E718BA">
        <w:rPr>
          <w:rFonts w:ascii="Garamond" w:eastAsia="Garamond" w:hAnsi="Garamond" w:cs="Garamond"/>
          <w:i/>
          <w:sz w:val="20"/>
          <w:szCs w:val="20"/>
        </w:rPr>
        <w:t xml:space="preserve">51 </w:t>
      </w:r>
      <w:r w:rsidRPr="00E718BA">
        <w:rPr>
          <w:rFonts w:ascii="Garamond" w:eastAsia="Garamond" w:hAnsi="Garamond" w:cs="Garamond"/>
          <w:sz w:val="20"/>
          <w:szCs w:val="20"/>
        </w:rPr>
        <w:t>(3), 860–72.</w:t>
      </w:r>
    </w:p>
    <w:p w14:paraId="2F20ACAA" w14:textId="77777777" w:rsidR="004417A2" w:rsidRPr="00E718BA" w:rsidRDefault="006F158C">
      <w:pPr>
        <w:spacing w:before="1" w:after="120"/>
        <w:ind w:left="835" w:right="113" w:hanging="693"/>
        <w:jc w:val="both"/>
        <w:rPr>
          <w:rFonts w:ascii="Garamond" w:eastAsia="Garamond" w:hAnsi="Garamond" w:cs="Garamond"/>
          <w:sz w:val="20"/>
          <w:szCs w:val="20"/>
        </w:rPr>
      </w:pPr>
      <w:r w:rsidRPr="00E718BA">
        <w:rPr>
          <w:rFonts w:ascii="Garamond" w:eastAsia="Garamond" w:hAnsi="Garamond" w:cs="Garamond"/>
          <w:sz w:val="20"/>
          <w:szCs w:val="20"/>
        </w:rPr>
        <w:t xml:space="preserve">Pollitt H., Neuhoff K, &amp; Xinru Lin (2020) The impact of implementing a consumption charge on carbon-intensive materials in Europe, Climate Policy, 20:sup1, S74-S89, DOI: 10.1080/14693062.2019.1605969 </w:t>
      </w:r>
    </w:p>
    <w:p w14:paraId="2F20ACAB" w14:textId="77777777" w:rsidR="004417A2" w:rsidRPr="00E718BA" w:rsidRDefault="006F158C">
      <w:pPr>
        <w:spacing w:before="1" w:after="120"/>
        <w:ind w:left="835" w:right="113" w:hanging="693"/>
        <w:rPr>
          <w:rFonts w:ascii="Garamond" w:eastAsia="Garamond" w:hAnsi="Garamond" w:cs="Garamond"/>
          <w:sz w:val="20"/>
          <w:szCs w:val="20"/>
        </w:rPr>
      </w:pPr>
      <w:r w:rsidRPr="00E718BA">
        <w:rPr>
          <w:rFonts w:ascii="Garamond" w:eastAsia="Garamond" w:hAnsi="Garamond" w:cs="Garamond"/>
          <w:sz w:val="20"/>
          <w:szCs w:val="20"/>
          <w:lang w:val="fr-FR"/>
        </w:rPr>
        <w:t xml:space="preserve">Poledna, S., Miess, M. G., Hommes, C., &amp; Rabitsch, K. (2023). </w:t>
      </w:r>
      <w:r w:rsidRPr="00E718BA">
        <w:rPr>
          <w:rFonts w:ascii="Garamond" w:eastAsia="Garamond" w:hAnsi="Garamond" w:cs="Garamond"/>
          <w:sz w:val="20"/>
          <w:szCs w:val="20"/>
        </w:rPr>
        <w:t xml:space="preserve">Economic forecasting with an agent-based model. </w:t>
      </w:r>
      <w:r w:rsidRPr="00E718BA">
        <w:rPr>
          <w:rFonts w:ascii="Garamond" w:eastAsia="Garamond" w:hAnsi="Garamond" w:cs="Garamond"/>
          <w:i/>
          <w:sz w:val="20"/>
          <w:szCs w:val="20"/>
        </w:rPr>
        <w:t>European Economic Review</w:t>
      </w:r>
      <w:r w:rsidRPr="00E718BA">
        <w:rPr>
          <w:rFonts w:ascii="Garamond" w:eastAsia="Garamond" w:hAnsi="Garamond" w:cs="Garamond"/>
          <w:sz w:val="20"/>
          <w:szCs w:val="20"/>
        </w:rPr>
        <w:t>, 151, 104306.</w:t>
      </w:r>
    </w:p>
    <w:p w14:paraId="2F20ACAC" w14:textId="77777777" w:rsidR="004417A2" w:rsidRPr="00E718BA" w:rsidRDefault="006F158C">
      <w:pPr>
        <w:spacing w:before="1" w:after="120"/>
        <w:ind w:left="835" w:right="112" w:hanging="693"/>
        <w:jc w:val="both"/>
        <w:rPr>
          <w:rFonts w:ascii="Garamond" w:eastAsia="Garamond" w:hAnsi="Garamond" w:cs="Garamond"/>
          <w:sz w:val="20"/>
          <w:szCs w:val="20"/>
        </w:rPr>
      </w:pPr>
      <w:r w:rsidRPr="00E718BA">
        <w:rPr>
          <w:rFonts w:ascii="Garamond" w:eastAsia="Garamond" w:hAnsi="Garamond" w:cs="Garamond"/>
          <w:sz w:val="20"/>
          <w:szCs w:val="20"/>
        </w:rPr>
        <w:t xml:space="preserve">Purvis, B. (2021). Modelling global futures: A comparison of “limits to growth” and the use of integrated assessment models within the climate literature. </w:t>
      </w:r>
      <w:r w:rsidRPr="00E718BA">
        <w:rPr>
          <w:rFonts w:ascii="Garamond" w:eastAsia="Garamond" w:hAnsi="Garamond" w:cs="Garamond"/>
          <w:i/>
          <w:sz w:val="20"/>
          <w:szCs w:val="20"/>
        </w:rPr>
        <w:t>2021 Conference of the system dynamics society</w:t>
      </w:r>
      <w:r w:rsidRPr="00E718BA">
        <w:rPr>
          <w:rFonts w:ascii="Garamond" w:eastAsia="Garamond" w:hAnsi="Garamond" w:cs="Garamond"/>
          <w:sz w:val="20"/>
          <w:szCs w:val="20"/>
        </w:rPr>
        <w:t>.</w:t>
      </w:r>
    </w:p>
    <w:p w14:paraId="2F20ACAD" w14:textId="77777777" w:rsidR="004417A2" w:rsidRPr="00E718BA" w:rsidRDefault="006F158C">
      <w:pPr>
        <w:widowControl w:val="0"/>
        <w:pBdr>
          <w:top w:val="nil"/>
          <w:left w:val="nil"/>
          <w:bottom w:val="nil"/>
          <w:right w:val="nil"/>
          <w:between w:val="nil"/>
        </w:pBdr>
        <w:spacing w:before="1" w:after="120" w:line="240" w:lineRule="auto"/>
        <w:ind w:left="835" w:right="113" w:hanging="693"/>
        <w:jc w:val="both"/>
        <w:rPr>
          <w:rFonts w:ascii="Garamond" w:eastAsia="Garamond" w:hAnsi="Garamond" w:cs="Garamond"/>
          <w:sz w:val="20"/>
          <w:szCs w:val="20"/>
          <w:highlight w:val="white"/>
          <w:lang w:val="pt-PT"/>
        </w:rPr>
      </w:pPr>
      <w:r w:rsidRPr="00E718BA">
        <w:rPr>
          <w:rFonts w:ascii="Garamond" w:eastAsia="Garamond" w:hAnsi="Garamond" w:cs="Garamond"/>
          <w:sz w:val="20"/>
          <w:szCs w:val="20"/>
          <w:highlight w:val="white"/>
        </w:rPr>
        <w:t xml:space="preserve">Robinson, J. (1969). </w:t>
      </w:r>
      <w:r w:rsidRPr="00E718BA">
        <w:rPr>
          <w:rFonts w:ascii="Garamond" w:eastAsia="Garamond" w:hAnsi="Garamond" w:cs="Garamond"/>
          <w:i/>
          <w:sz w:val="20"/>
          <w:szCs w:val="20"/>
          <w:highlight w:val="white"/>
        </w:rPr>
        <w:t>The economics of imperfect competition</w:t>
      </w:r>
      <w:r w:rsidRPr="00E718BA">
        <w:rPr>
          <w:rFonts w:ascii="Garamond" w:eastAsia="Garamond" w:hAnsi="Garamond" w:cs="Garamond"/>
          <w:sz w:val="20"/>
          <w:szCs w:val="20"/>
          <w:highlight w:val="white"/>
        </w:rPr>
        <w:t xml:space="preserve">. </w:t>
      </w:r>
      <w:r w:rsidRPr="00E718BA">
        <w:rPr>
          <w:rFonts w:ascii="Garamond" w:eastAsia="Garamond" w:hAnsi="Garamond" w:cs="Garamond"/>
          <w:sz w:val="20"/>
          <w:szCs w:val="20"/>
          <w:highlight w:val="white"/>
          <w:lang w:val="pt-PT"/>
        </w:rPr>
        <w:t>Springer.</w:t>
      </w:r>
    </w:p>
    <w:p w14:paraId="2F20ACAE" w14:textId="77777777" w:rsidR="004417A2" w:rsidRPr="00E718BA" w:rsidRDefault="006F158C">
      <w:pPr>
        <w:widowControl w:val="0"/>
        <w:pBdr>
          <w:top w:val="nil"/>
          <w:left w:val="nil"/>
          <w:bottom w:val="nil"/>
          <w:right w:val="nil"/>
          <w:between w:val="nil"/>
        </w:pBdr>
        <w:spacing w:before="1" w:after="120" w:line="240" w:lineRule="auto"/>
        <w:ind w:left="835" w:right="113" w:hanging="693"/>
        <w:jc w:val="both"/>
        <w:rPr>
          <w:rFonts w:ascii="Garamond" w:eastAsia="Garamond" w:hAnsi="Garamond" w:cs="Garamond"/>
          <w:i/>
          <w:sz w:val="20"/>
          <w:szCs w:val="20"/>
        </w:rPr>
      </w:pPr>
      <w:r w:rsidRPr="00E718BA">
        <w:rPr>
          <w:rFonts w:ascii="Garamond" w:eastAsia="Garamond" w:hAnsi="Garamond" w:cs="Garamond"/>
          <w:sz w:val="20"/>
          <w:szCs w:val="20"/>
          <w:lang w:val="pt-PT"/>
        </w:rPr>
        <w:lastRenderedPageBreak/>
        <w:t xml:space="preserve">Rodrigues, J. F., Lorena, A., Costa, I., Ribeiro, P., &amp; Ferrao, P. (2016). </w:t>
      </w:r>
      <w:r w:rsidRPr="00E718BA">
        <w:rPr>
          <w:rFonts w:ascii="Garamond" w:eastAsia="Garamond" w:hAnsi="Garamond" w:cs="Garamond"/>
          <w:sz w:val="20"/>
          <w:szCs w:val="20"/>
        </w:rPr>
        <w:t xml:space="preserve">An input-output model of extended producer responsibility. </w:t>
      </w:r>
      <w:r w:rsidRPr="00E718BA">
        <w:rPr>
          <w:rFonts w:ascii="Garamond" w:eastAsia="Garamond" w:hAnsi="Garamond" w:cs="Garamond"/>
          <w:i/>
          <w:sz w:val="20"/>
          <w:szCs w:val="20"/>
        </w:rPr>
        <w:t>Journal of Industrial Ecology</w:t>
      </w:r>
      <w:r w:rsidRPr="00E718BA">
        <w:rPr>
          <w:rFonts w:ascii="Garamond" w:eastAsia="Garamond" w:hAnsi="Garamond" w:cs="Garamond"/>
          <w:sz w:val="20"/>
          <w:szCs w:val="20"/>
        </w:rPr>
        <w:t xml:space="preserve">, </w:t>
      </w:r>
      <w:r w:rsidRPr="00E718BA">
        <w:rPr>
          <w:rFonts w:ascii="Garamond" w:eastAsia="Garamond" w:hAnsi="Garamond" w:cs="Garamond"/>
          <w:i/>
          <w:sz w:val="20"/>
          <w:szCs w:val="20"/>
        </w:rPr>
        <w:t xml:space="preserve">20 </w:t>
      </w:r>
      <w:r w:rsidRPr="00E718BA">
        <w:rPr>
          <w:rFonts w:ascii="Garamond" w:eastAsia="Garamond" w:hAnsi="Garamond" w:cs="Garamond"/>
          <w:sz w:val="20"/>
          <w:szCs w:val="20"/>
        </w:rPr>
        <w:t>(6), 1273–1283.</w:t>
      </w:r>
    </w:p>
    <w:p w14:paraId="2F20ACAF" w14:textId="77777777" w:rsidR="004417A2" w:rsidRPr="00E718BA" w:rsidRDefault="006F158C">
      <w:pPr>
        <w:widowControl w:val="0"/>
        <w:pBdr>
          <w:top w:val="nil"/>
          <w:left w:val="nil"/>
          <w:bottom w:val="nil"/>
          <w:right w:val="nil"/>
          <w:between w:val="nil"/>
        </w:pBdr>
        <w:spacing w:before="1" w:after="120" w:line="240" w:lineRule="auto"/>
        <w:ind w:left="835" w:right="113" w:hanging="693"/>
        <w:jc w:val="both"/>
        <w:rPr>
          <w:rFonts w:ascii="Garamond" w:eastAsia="Garamond" w:hAnsi="Garamond" w:cs="Garamond"/>
          <w:sz w:val="20"/>
          <w:szCs w:val="20"/>
          <w:highlight w:val="white"/>
        </w:rPr>
      </w:pPr>
      <w:r w:rsidRPr="00E718BA">
        <w:rPr>
          <w:rFonts w:ascii="Garamond" w:eastAsia="Garamond" w:hAnsi="Garamond" w:cs="Garamond"/>
          <w:sz w:val="20"/>
          <w:szCs w:val="20"/>
          <w:highlight w:val="white"/>
        </w:rPr>
        <w:t xml:space="preserve">Ross, A. G., Connolly, K., Rhoden, I., &amp; Vögele, S. (2023). Resource-use intensity and the labour market: More for less? </w:t>
      </w:r>
      <w:r w:rsidRPr="00E718BA">
        <w:rPr>
          <w:rFonts w:ascii="Garamond" w:eastAsia="Garamond" w:hAnsi="Garamond" w:cs="Garamond"/>
          <w:i/>
          <w:sz w:val="20"/>
          <w:szCs w:val="20"/>
          <w:highlight w:val="white"/>
        </w:rPr>
        <w:t>Environmental Impact Assessment Review</w:t>
      </w:r>
      <w:r w:rsidRPr="00E718BA">
        <w:rPr>
          <w:rFonts w:ascii="Garamond" w:eastAsia="Garamond" w:hAnsi="Garamond" w:cs="Garamond"/>
          <w:sz w:val="20"/>
          <w:szCs w:val="20"/>
          <w:highlight w:val="white"/>
        </w:rPr>
        <w:t>, 102, 107173.</w:t>
      </w:r>
    </w:p>
    <w:p w14:paraId="2F20ACB0" w14:textId="77777777" w:rsidR="004417A2" w:rsidRPr="00E718BA" w:rsidRDefault="006F158C">
      <w:pPr>
        <w:widowControl w:val="0"/>
        <w:pBdr>
          <w:top w:val="nil"/>
          <w:left w:val="nil"/>
          <w:bottom w:val="nil"/>
          <w:right w:val="nil"/>
          <w:between w:val="nil"/>
        </w:pBdr>
        <w:spacing w:before="1" w:after="120" w:line="240" w:lineRule="auto"/>
        <w:ind w:left="835" w:right="113" w:hanging="693"/>
        <w:jc w:val="both"/>
        <w:rPr>
          <w:rFonts w:ascii="Garamond" w:eastAsia="Garamond" w:hAnsi="Garamond" w:cs="Garamond"/>
          <w:sz w:val="20"/>
          <w:szCs w:val="20"/>
          <w:highlight w:val="white"/>
        </w:rPr>
      </w:pPr>
      <w:r w:rsidRPr="00E718BA">
        <w:rPr>
          <w:rFonts w:ascii="Garamond" w:eastAsia="Garamond" w:hAnsi="Garamond" w:cs="Garamond"/>
          <w:sz w:val="20"/>
          <w:szCs w:val="20"/>
          <w:highlight w:val="white"/>
        </w:rPr>
        <w:t>Safarzynska, K., Di Domenico, L., &amp; Raberto, M. (2023). The circular economy mitigates the material rebound due to investments in renewable energy. Journal of Cleaner Production, 402, 136753.</w:t>
      </w:r>
    </w:p>
    <w:p w14:paraId="2F20ACB1" w14:textId="77777777" w:rsidR="004417A2" w:rsidRPr="00E718BA" w:rsidRDefault="006F158C">
      <w:pPr>
        <w:widowControl w:val="0"/>
        <w:pBdr>
          <w:top w:val="nil"/>
          <w:left w:val="nil"/>
          <w:bottom w:val="nil"/>
          <w:right w:val="nil"/>
          <w:between w:val="nil"/>
        </w:pBdr>
        <w:spacing w:before="1" w:after="120" w:line="240" w:lineRule="auto"/>
        <w:ind w:left="835" w:right="113" w:hanging="693"/>
        <w:jc w:val="both"/>
        <w:rPr>
          <w:rFonts w:ascii="Garamond" w:eastAsia="Garamond" w:hAnsi="Garamond" w:cs="Garamond"/>
          <w:sz w:val="20"/>
          <w:szCs w:val="20"/>
        </w:rPr>
      </w:pPr>
      <w:r w:rsidRPr="00E718BA">
        <w:rPr>
          <w:rFonts w:ascii="Garamond" w:eastAsia="Garamond" w:hAnsi="Garamond" w:cs="Garamond"/>
          <w:sz w:val="20"/>
          <w:szCs w:val="20"/>
        </w:rPr>
        <w:t xml:space="preserve">Schandl, H., Hatfield-Dodds, S., Wiedmann, T., Geschke, A., Cai, Y., West, J., Newth, D., Baynes, T., Lenzen, M., &amp; Owen, A. (2016). Decoupling global environmental pressure and economic growth: Scenarios for energy use, materials use and carbon emissions. </w:t>
      </w:r>
      <w:r w:rsidRPr="00E718BA">
        <w:rPr>
          <w:rFonts w:ascii="Garamond" w:eastAsia="Garamond" w:hAnsi="Garamond" w:cs="Garamond"/>
          <w:i/>
          <w:sz w:val="20"/>
          <w:szCs w:val="20"/>
        </w:rPr>
        <w:t>Journal of cleaner production</w:t>
      </w:r>
      <w:r w:rsidRPr="00E718BA">
        <w:rPr>
          <w:rFonts w:ascii="Garamond" w:eastAsia="Garamond" w:hAnsi="Garamond" w:cs="Garamond"/>
          <w:sz w:val="20"/>
          <w:szCs w:val="20"/>
        </w:rPr>
        <w:t xml:space="preserve">, </w:t>
      </w:r>
      <w:r w:rsidRPr="00E718BA">
        <w:rPr>
          <w:rFonts w:ascii="Garamond" w:eastAsia="Garamond" w:hAnsi="Garamond" w:cs="Garamond"/>
          <w:i/>
          <w:sz w:val="20"/>
          <w:szCs w:val="20"/>
        </w:rPr>
        <w:t>132</w:t>
      </w:r>
      <w:r w:rsidRPr="00E718BA">
        <w:rPr>
          <w:rFonts w:ascii="Garamond" w:eastAsia="Garamond" w:hAnsi="Garamond" w:cs="Garamond"/>
          <w:sz w:val="20"/>
          <w:szCs w:val="20"/>
        </w:rPr>
        <w:t>, 45–56.</w:t>
      </w:r>
    </w:p>
    <w:p w14:paraId="2F20ACB2" w14:textId="77777777" w:rsidR="004417A2" w:rsidRPr="00E718BA" w:rsidRDefault="006F158C">
      <w:pPr>
        <w:widowControl w:val="0"/>
        <w:pBdr>
          <w:top w:val="nil"/>
          <w:left w:val="nil"/>
          <w:bottom w:val="nil"/>
          <w:right w:val="nil"/>
          <w:between w:val="nil"/>
        </w:pBdr>
        <w:spacing w:before="1" w:after="120" w:line="240" w:lineRule="auto"/>
        <w:ind w:left="835" w:right="113" w:hanging="693"/>
        <w:jc w:val="both"/>
        <w:rPr>
          <w:rFonts w:ascii="Garamond" w:eastAsia="Garamond" w:hAnsi="Garamond" w:cs="Garamond"/>
          <w:sz w:val="20"/>
          <w:szCs w:val="20"/>
        </w:rPr>
      </w:pPr>
      <w:r w:rsidRPr="00E718BA">
        <w:rPr>
          <w:rFonts w:ascii="Garamond" w:eastAsia="Garamond" w:hAnsi="Garamond" w:cs="Garamond"/>
          <w:sz w:val="20"/>
          <w:szCs w:val="20"/>
        </w:rPr>
        <w:t>Shaikh, A. (2016). Capitalism: Competition, Conflict, Crises. Oxford University Press.</w:t>
      </w:r>
    </w:p>
    <w:p w14:paraId="2F20ACB3" w14:textId="77777777" w:rsidR="004417A2" w:rsidRPr="00E718BA" w:rsidRDefault="006F158C">
      <w:pPr>
        <w:widowControl w:val="0"/>
        <w:pBdr>
          <w:top w:val="nil"/>
          <w:left w:val="nil"/>
          <w:bottom w:val="nil"/>
          <w:right w:val="nil"/>
          <w:between w:val="nil"/>
        </w:pBdr>
        <w:spacing w:before="1" w:after="120" w:line="240" w:lineRule="auto"/>
        <w:ind w:left="835" w:right="113" w:hanging="693"/>
        <w:jc w:val="both"/>
        <w:rPr>
          <w:rFonts w:ascii="Garamond" w:eastAsia="Garamond" w:hAnsi="Garamond" w:cs="Garamond"/>
          <w:sz w:val="20"/>
          <w:szCs w:val="20"/>
          <w:highlight w:val="white"/>
        </w:rPr>
      </w:pPr>
      <w:r w:rsidRPr="00E718BA">
        <w:rPr>
          <w:rFonts w:ascii="Garamond" w:eastAsia="Garamond" w:hAnsi="Garamond" w:cs="Garamond"/>
          <w:sz w:val="20"/>
          <w:szCs w:val="20"/>
          <w:highlight w:val="white"/>
        </w:rPr>
        <w:t xml:space="preserve">Shih, H. C., Lai, Y. T., Yang, H. Y., &amp; Ma, H. W. (2024). Development of secondary material competition modelling for evaluation of incentive policies on plastic waste. </w:t>
      </w:r>
      <w:r w:rsidRPr="00E718BA">
        <w:rPr>
          <w:rFonts w:ascii="Garamond" w:eastAsia="Garamond" w:hAnsi="Garamond" w:cs="Garamond"/>
          <w:i/>
          <w:sz w:val="20"/>
          <w:szCs w:val="20"/>
          <w:highlight w:val="white"/>
        </w:rPr>
        <w:t>Journal of Cleaner Production</w:t>
      </w:r>
      <w:r w:rsidRPr="00E718BA">
        <w:rPr>
          <w:rFonts w:ascii="Garamond" w:eastAsia="Garamond" w:hAnsi="Garamond" w:cs="Garamond"/>
          <w:sz w:val="20"/>
          <w:szCs w:val="20"/>
          <w:highlight w:val="white"/>
        </w:rPr>
        <w:t xml:space="preserve">, </w:t>
      </w:r>
      <w:r w:rsidRPr="00E718BA">
        <w:rPr>
          <w:rFonts w:ascii="Garamond" w:eastAsia="Garamond" w:hAnsi="Garamond" w:cs="Garamond"/>
          <w:i/>
          <w:sz w:val="20"/>
          <w:szCs w:val="20"/>
          <w:highlight w:val="white"/>
        </w:rPr>
        <w:t>434</w:t>
      </w:r>
      <w:r w:rsidRPr="00E718BA">
        <w:rPr>
          <w:rFonts w:ascii="Garamond" w:eastAsia="Garamond" w:hAnsi="Garamond" w:cs="Garamond"/>
          <w:sz w:val="20"/>
          <w:szCs w:val="20"/>
          <w:highlight w:val="white"/>
        </w:rPr>
        <w:t>, 140195.</w:t>
      </w:r>
    </w:p>
    <w:p w14:paraId="2F20ACB4" w14:textId="77777777" w:rsidR="004417A2" w:rsidRPr="00E718BA" w:rsidRDefault="006F158C">
      <w:pPr>
        <w:widowControl w:val="0"/>
        <w:pBdr>
          <w:top w:val="nil"/>
          <w:left w:val="nil"/>
          <w:bottom w:val="nil"/>
          <w:right w:val="nil"/>
          <w:between w:val="nil"/>
        </w:pBdr>
        <w:spacing w:before="1" w:after="120" w:line="240" w:lineRule="auto"/>
        <w:ind w:left="835" w:right="113" w:hanging="693"/>
        <w:jc w:val="both"/>
        <w:rPr>
          <w:rFonts w:ascii="Garamond" w:eastAsia="Garamond" w:hAnsi="Garamond" w:cs="Garamond"/>
          <w:sz w:val="20"/>
          <w:szCs w:val="20"/>
          <w:highlight w:val="white"/>
        </w:rPr>
      </w:pPr>
      <w:r w:rsidRPr="00E718BA">
        <w:rPr>
          <w:rFonts w:ascii="Garamond" w:eastAsia="Garamond" w:hAnsi="Garamond" w:cs="Garamond"/>
          <w:sz w:val="20"/>
          <w:szCs w:val="20"/>
          <w:highlight w:val="white"/>
        </w:rPr>
        <w:t>Simon, H. A. (1978). Rationality as process and as product of thought. The American economic review, 68(2), 1-16.</w:t>
      </w:r>
    </w:p>
    <w:p w14:paraId="2F20ACB5" w14:textId="77777777" w:rsidR="004417A2" w:rsidRPr="00E718BA" w:rsidRDefault="006F158C">
      <w:pPr>
        <w:widowControl w:val="0"/>
        <w:pBdr>
          <w:top w:val="nil"/>
          <w:left w:val="nil"/>
          <w:bottom w:val="nil"/>
          <w:right w:val="nil"/>
          <w:between w:val="nil"/>
        </w:pBdr>
        <w:spacing w:before="3" w:after="120" w:line="240" w:lineRule="auto"/>
        <w:ind w:left="835" w:right="112" w:hanging="693"/>
        <w:jc w:val="both"/>
        <w:rPr>
          <w:rFonts w:ascii="Garamond" w:eastAsia="Garamond" w:hAnsi="Garamond" w:cs="Garamond"/>
          <w:sz w:val="20"/>
          <w:szCs w:val="20"/>
        </w:rPr>
      </w:pPr>
      <w:r w:rsidRPr="00E718BA">
        <w:rPr>
          <w:rFonts w:ascii="Garamond" w:eastAsia="Garamond" w:hAnsi="Garamond" w:cs="Garamond"/>
          <w:sz w:val="20"/>
          <w:szCs w:val="20"/>
        </w:rPr>
        <w:t xml:space="preserve">Skelton, A. C., &amp; Allwood, J. M. (2013). The incentives for supply chain collaboration to improve material efficiency in the use of steel: An analysis using input output techniques. </w:t>
      </w:r>
      <w:r w:rsidRPr="00E718BA">
        <w:rPr>
          <w:rFonts w:ascii="Garamond" w:eastAsia="Garamond" w:hAnsi="Garamond" w:cs="Garamond"/>
          <w:i/>
          <w:sz w:val="20"/>
          <w:szCs w:val="20"/>
        </w:rPr>
        <w:t>Ecological economics</w:t>
      </w:r>
      <w:r w:rsidRPr="00E718BA">
        <w:rPr>
          <w:rFonts w:ascii="Garamond" w:eastAsia="Garamond" w:hAnsi="Garamond" w:cs="Garamond"/>
          <w:sz w:val="20"/>
          <w:szCs w:val="20"/>
        </w:rPr>
        <w:t xml:space="preserve">, </w:t>
      </w:r>
      <w:r w:rsidRPr="00E718BA">
        <w:rPr>
          <w:rFonts w:ascii="Garamond" w:eastAsia="Garamond" w:hAnsi="Garamond" w:cs="Garamond"/>
          <w:i/>
          <w:sz w:val="20"/>
          <w:szCs w:val="20"/>
        </w:rPr>
        <w:t>89</w:t>
      </w:r>
      <w:r w:rsidRPr="00E718BA">
        <w:rPr>
          <w:rFonts w:ascii="Garamond" w:eastAsia="Garamond" w:hAnsi="Garamond" w:cs="Garamond"/>
          <w:sz w:val="20"/>
          <w:szCs w:val="20"/>
        </w:rPr>
        <w:t>, 33–42.</w:t>
      </w:r>
    </w:p>
    <w:p w14:paraId="2F20ACB6" w14:textId="77777777" w:rsidR="004417A2" w:rsidRPr="00E718BA" w:rsidRDefault="006F158C">
      <w:pPr>
        <w:widowControl w:val="0"/>
        <w:pBdr>
          <w:top w:val="nil"/>
          <w:left w:val="nil"/>
          <w:bottom w:val="nil"/>
          <w:right w:val="nil"/>
          <w:between w:val="nil"/>
        </w:pBdr>
        <w:spacing w:before="2" w:after="120" w:line="240" w:lineRule="auto"/>
        <w:ind w:left="835" w:right="112" w:hanging="693"/>
        <w:jc w:val="both"/>
        <w:rPr>
          <w:rFonts w:ascii="Garamond" w:eastAsia="Garamond" w:hAnsi="Garamond" w:cs="Garamond"/>
          <w:sz w:val="20"/>
          <w:szCs w:val="20"/>
        </w:rPr>
      </w:pPr>
      <w:r w:rsidRPr="00E718BA">
        <w:rPr>
          <w:rFonts w:ascii="Garamond" w:eastAsia="Garamond" w:hAnsi="Garamond" w:cs="Garamond"/>
          <w:sz w:val="20"/>
          <w:szCs w:val="20"/>
        </w:rPr>
        <w:t xml:space="preserve">Skelton, A. C., Paroussos, L., &amp; Allwood, J. M. (2020). Comparing energy and material efficiency rebound effects: An exploration of scenarios in the gem-e3 macroeconomic model. </w:t>
      </w:r>
      <w:r w:rsidRPr="00E718BA">
        <w:rPr>
          <w:rFonts w:ascii="Garamond" w:eastAsia="Garamond" w:hAnsi="Garamond" w:cs="Garamond"/>
          <w:i/>
          <w:sz w:val="20"/>
          <w:szCs w:val="20"/>
        </w:rPr>
        <w:t>Ecological Economics</w:t>
      </w:r>
      <w:r w:rsidRPr="00E718BA">
        <w:rPr>
          <w:rFonts w:ascii="Garamond" w:eastAsia="Garamond" w:hAnsi="Garamond" w:cs="Garamond"/>
          <w:sz w:val="20"/>
          <w:szCs w:val="20"/>
        </w:rPr>
        <w:t xml:space="preserve">, </w:t>
      </w:r>
      <w:r w:rsidRPr="00E718BA">
        <w:rPr>
          <w:rFonts w:ascii="Garamond" w:eastAsia="Garamond" w:hAnsi="Garamond" w:cs="Garamond"/>
          <w:i/>
          <w:sz w:val="20"/>
          <w:szCs w:val="20"/>
        </w:rPr>
        <w:t>173</w:t>
      </w:r>
      <w:r w:rsidRPr="00E718BA">
        <w:rPr>
          <w:rFonts w:ascii="Garamond" w:eastAsia="Garamond" w:hAnsi="Garamond" w:cs="Garamond"/>
          <w:sz w:val="20"/>
          <w:szCs w:val="20"/>
        </w:rPr>
        <w:t>, 106544.</w:t>
      </w:r>
    </w:p>
    <w:p w14:paraId="2F20ACB7" w14:textId="77777777" w:rsidR="004417A2" w:rsidRPr="00E718BA" w:rsidRDefault="006F158C">
      <w:pPr>
        <w:widowControl w:val="0"/>
        <w:pBdr>
          <w:top w:val="nil"/>
          <w:left w:val="nil"/>
          <w:bottom w:val="nil"/>
          <w:right w:val="nil"/>
          <w:between w:val="nil"/>
        </w:pBdr>
        <w:spacing w:before="2" w:after="120" w:line="240" w:lineRule="auto"/>
        <w:ind w:left="835" w:right="112" w:hanging="693"/>
        <w:jc w:val="both"/>
        <w:rPr>
          <w:rFonts w:ascii="Garamond" w:eastAsia="Garamond" w:hAnsi="Garamond" w:cs="Garamond"/>
          <w:sz w:val="20"/>
          <w:szCs w:val="20"/>
          <w:highlight w:val="white"/>
        </w:rPr>
      </w:pPr>
      <w:r w:rsidRPr="00E718BA">
        <w:rPr>
          <w:rFonts w:ascii="Garamond" w:eastAsia="Garamond" w:hAnsi="Garamond" w:cs="Garamond"/>
          <w:sz w:val="20"/>
          <w:szCs w:val="20"/>
          <w:highlight w:val="white"/>
        </w:rPr>
        <w:t xml:space="preserve">Sorrell, S., &amp; Dimitropoulos, J. (2008). The rebound effect: Microeconomic definitions, limitations and extensions. </w:t>
      </w:r>
      <w:r w:rsidRPr="00E718BA">
        <w:rPr>
          <w:rFonts w:ascii="Garamond" w:eastAsia="Garamond" w:hAnsi="Garamond" w:cs="Garamond"/>
          <w:i/>
          <w:sz w:val="20"/>
          <w:szCs w:val="20"/>
          <w:highlight w:val="white"/>
        </w:rPr>
        <w:t>Ecological Economics</w:t>
      </w:r>
      <w:r w:rsidRPr="00E718BA">
        <w:rPr>
          <w:rFonts w:ascii="Garamond" w:eastAsia="Garamond" w:hAnsi="Garamond" w:cs="Garamond"/>
          <w:sz w:val="20"/>
          <w:szCs w:val="20"/>
          <w:highlight w:val="white"/>
        </w:rPr>
        <w:t>, 65(3), 636-649.</w:t>
      </w:r>
    </w:p>
    <w:p w14:paraId="2F20ACB8" w14:textId="77777777" w:rsidR="004417A2" w:rsidRPr="00E718BA" w:rsidRDefault="006F158C">
      <w:pPr>
        <w:widowControl w:val="0"/>
        <w:pBdr>
          <w:top w:val="nil"/>
          <w:left w:val="nil"/>
          <w:bottom w:val="nil"/>
          <w:right w:val="nil"/>
          <w:between w:val="nil"/>
        </w:pBdr>
        <w:spacing w:before="2" w:after="120" w:line="240" w:lineRule="auto"/>
        <w:ind w:left="835" w:right="112" w:hanging="693"/>
        <w:jc w:val="both"/>
        <w:rPr>
          <w:rFonts w:ascii="Garamond" w:eastAsia="Garamond" w:hAnsi="Garamond" w:cs="Garamond"/>
          <w:sz w:val="20"/>
          <w:szCs w:val="20"/>
          <w:highlight w:val="white"/>
        </w:rPr>
      </w:pPr>
      <w:r w:rsidRPr="00E718BA">
        <w:rPr>
          <w:rFonts w:ascii="Garamond" w:eastAsia="Garamond" w:hAnsi="Garamond" w:cs="Garamond"/>
          <w:sz w:val="20"/>
          <w:szCs w:val="20"/>
          <w:highlight w:val="white"/>
          <w:lang w:val="fr-FR"/>
        </w:rPr>
        <w:t xml:space="preserve">Sorrell, S., Dimitropoulos, J., &amp; Sommerville, M. (2009). </w:t>
      </w:r>
      <w:r w:rsidRPr="00E718BA">
        <w:rPr>
          <w:rFonts w:ascii="Garamond" w:eastAsia="Garamond" w:hAnsi="Garamond" w:cs="Garamond"/>
          <w:sz w:val="20"/>
          <w:szCs w:val="20"/>
          <w:highlight w:val="white"/>
        </w:rPr>
        <w:t xml:space="preserve">Empirical estimates of the direct rebound effect: A review. </w:t>
      </w:r>
      <w:r w:rsidRPr="00E718BA">
        <w:rPr>
          <w:rFonts w:ascii="Garamond" w:eastAsia="Garamond" w:hAnsi="Garamond" w:cs="Garamond"/>
          <w:i/>
          <w:sz w:val="20"/>
          <w:szCs w:val="20"/>
          <w:highlight w:val="white"/>
        </w:rPr>
        <w:t>Energy Policy</w:t>
      </w:r>
      <w:r w:rsidRPr="00E718BA">
        <w:rPr>
          <w:rFonts w:ascii="Garamond" w:eastAsia="Garamond" w:hAnsi="Garamond" w:cs="Garamond"/>
          <w:sz w:val="20"/>
          <w:szCs w:val="20"/>
          <w:highlight w:val="white"/>
        </w:rPr>
        <w:t>, 37(4), 1356-1371.</w:t>
      </w:r>
    </w:p>
    <w:p w14:paraId="2F20ACB9" w14:textId="77777777" w:rsidR="004417A2" w:rsidRPr="00E718BA" w:rsidRDefault="006F158C">
      <w:pPr>
        <w:widowControl w:val="0"/>
        <w:pBdr>
          <w:top w:val="nil"/>
          <w:left w:val="nil"/>
          <w:bottom w:val="nil"/>
          <w:right w:val="nil"/>
          <w:between w:val="nil"/>
        </w:pBdr>
        <w:spacing w:before="2" w:after="120" w:line="240" w:lineRule="auto"/>
        <w:ind w:left="835" w:right="112" w:hanging="693"/>
        <w:jc w:val="both"/>
        <w:rPr>
          <w:rFonts w:ascii="Garamond" w:eastAsia="Garamond" w:hAnsi="Garamond" w:cs="Garamond"/>
          <w:sz w:val="20"/>
          <w:szCs w:val="20"/>
        </w:rPr>
      </w:pPr>
      <w:r w:rsidRPr="00E718BA">
        <w:rPr>
          <w:rFonts w:ascii="Garamond" w:eastAsia="Garamond" w:hAnsi="Garamond" w:cs="Garamond"/>
          <w:sz w:val="20"/>
          <w:szCs w:val="20"/>
        </w:rPr>
        <w:t>Stadler K, R. Wood, T. Bulavskaya, C.J. Sodersten, M. Simas, S. Schmidt, A. Usubiaga, J. Acosta-Fernandez, J. Kuenen, M. Bruckner, S. Giljum, S. Lutter, S. Merciai, J.H. Schmidt, M.C. Theurl, C. Plutzar, T. Kastner, M. Eisenmenger, K. Erb, A. de Koning, A. Tukker (2018) EXIOBASE 3: Developing a Time Series of Detailed Environmentally Extended Multi-Regional Input-Output Tables, Journal of Industrial Ecology 22(3)502-515. doi: 10.1111/jiec.12715</w:t>
      </w:r>
    </w:p>
    <w:p w14:paraId="2F20ACBA" w14:textId="77777777" w:rsidR="004417A2" w:rsidRPr="00E718BA" w:rsidRDefault="006F158C">
      <w:pPr>
        <w:spacing w:after="120"/>
        <w:ind w:left="835" w:hanging="693"/>
        <w:jc w:val="both"/>
        <w:rPr>
          <w:rFonts w:ascii="Garamond" w:eastAsia="Garamond" w:hAnsi="Garamond" w:cs="Garamond"/>
          <w:sz w:val="20"/>
          <w:szCs w:val="20"/>
        </w:rPr>
      </w:pPr>
      <w:r w:rsidRPr="00E718BA">
        <w:rPr>
          <w:rFonts w:ascii="Garamond" w:eastAsia="Garamond" w:hAnsi="Garamond" w:cs="Garamond"/>
          <w:sz w:val="20"/>
          <w:szCs w:val="20"/>
        </w:rPr>
        <w:t xml:space="preserve">Stern, N. (2021). </w:t>
      </w:r>
      <w:r w:rsidRPr="00E718BA">
        <w:rPr>
          <w:rFonts w:ascii="Garamond" w:eastAsia="Garamond" w:hAnsi="Garamond" w:cs="Garamond"/>
          <w:i/>
          <w:sz w:val="20"/>
          <w:szCs w:val="20"/>
        </w:rPr>
        <w:t xml:space="preserve">A time for action on climate change and a time for change in economics </w:t>
      </w:r>
      <w:r w:rsidRPr="00E718BA">
        <w:rPr>
          <w:rFonts w:ascii="Garamond" w:eastAsia="Garamond" w:hAnsi="Garamond" w:cs="Garamond"/>
          <w:sz w:val="20"/>
          <w:szCs w:val="20"/>
        </w:rPr>
        <w:t>(Working Paper). Centre for Climate Change Economics and Policy.</w:t>
      </w:r>
    </w:p>
    <w:p w14:paraId="2F20ACBB" w14:textId="77777777" w:rsidR="004417A2" w:rsidRPr="00E718BA" w:rsidRDefault="006F158C">
      <w:pPr>
        <w:widowControl w:val="0"/>
        <w:pBdr>
          <w:top w:val="nil"/>
          <w:left w:val="nil"/>
          <w:bottom w:val="nil"/>
          <w:right w:val="nil"/>
          <w:between w:val="nil"/>
        </w:pBdr>
        <w:spacing w:before="3" w:after="120" w:line="240" w:lineRule="auto"/>
        <w:ind w:left="835" w:right="112" w:hanging="693"/>
        <w:jc w:val="both"/>
        <w:rPr>
          <w:rFonts w:ascii="Garamond" w:eastAsia="Garamond" w:hAnsi="Garamond" w:cs="Garamond"/>
          <w:sz w:val="20"/>
          <w:szCs w:val="20"/>
        </w:rPr>
      </w:pPr>
      <w:r w:rsidRPr="00E718BA">
        <w:rPr>
          <w:rFonts w:ascii="Garamond" w:eastAsia="Garamond" w:hAnsi="Garamond" w:cs="Garamond"/>
          <w:sz w:val="20"/>
          <w:szCs w:val="20"/>
        </w:rPr>
        <w:t xml:space="preserve">Stern, N., &amp; Stiglitz, J. (2022). The economics of immense risk, urgent action and radical change: Towards new approaches to the economics of climate change. </w:t>
      </w:r>
      <w:r w:rsidRPr="00E718BA">
        <w:rPr>
          <w:rFonts w:ascii="Garamond" w:eastAsia="Garamond" w:hAnsi="Garamond" w:cs="Garamond"/>
          <w:i/>
          <w:sz w:val="20"/>
          <w:szCs w:val="20"/>
        </w:rPr>
        <w:t>Journal of Economic Methodology</w:t>
      </w:r>
      <w:r w:rsidRPr="00E718BA">
        <w:rPr>
          <w:rFonts w:ascii="Garamond" w:eastAsia="Garamond" w:hAnsi="Garamond" w:cs="Garamond"/>
          <w:sz w:val="20"/>
          <w:szCs w:val="20"/>
        </w:rPr>
        <w:t>, 1–36.</w:t>
      </w:r>
    </w:p>
    <w:p w14:paraId="2F20ACBC" w14:textId="77777777" w:rsidR="004417A2" w:rsidRPr="00E718BA" w:rsidRDefault="006F158C">
      <w:pPr>
        <w:spacing w:before="1" w:after="120"/>
        <w:ind w:left="835" w:right="113" w:hanging="693"/>
        <w:jc w:val="both"/>
        <w:rPr>
          <w:rFonts w:ascii="Garamond" w:eastAsia="Garamond" w:hAnsi="Garamond" w:cs="Garamond"/>
          <w:sz w:val="20"/>
          <w:szCs w:val="20"/>
        </w:rPr>
      </w:pPr>
      <w:r w:rsidRPr="00E718BA">
        <w:rPr>
          <w:rFonts w:ascii="Garamond" w:eastAsia="Garamond" w:hAnsi="Garamond" w:cs="Garamond"/>
          <w:sz w:val="20"/>
          <w:szCs w:val="20"/>
        </w:rPr>
        <w:t xml:space="preserve">Stern, N., &amp; Stiglitz, J. E. (2021). </w:t>
      </w:r>
      <w:r w:rsidRPr="00E718BA">
        <w:rPr>
          <w:rFonts w:ascii="Garamond" w:eastAsia="Garamond" w:hAnsi="Garamond" w:cs="Garamond"/>
          <w:i/>
          <w:sz w:val="20"/>
          <w:szCs w:val="20"/>
        </w:rPr>
        <w:t xml:space="preserve">The social cost of carbon, risk, distribution, market failures: An alternative approach </w:t>
      </w:r>
      <w:r w:rsidRPr="00E718BA">
        <w:rPr>
          <w:rFonts w:ascii="Garamond" w:eastAsia="Garamond" w:hAnsi="Garamond" w:cs="Garamond"/>
          <w:sz w:val="20"/>
          <w:szCs w:val="20"/>
        </w:rPr>
        <w:t>(Working Paper). National Bureau of Economic Research.</w:t>
      </w:r>
    </w:p>
    <w:p w14:paraId="2F20ACBD" w14:textId="77777777" w:rsidR="004417A2" w:rsidRPr="00E718BA" w:rsidRDefault="006F158C">
      <w:pPr>
        <w:spacing w:before="1" w:after="120"/>
        <w:ind w:left="835" w:right="113" w:hanging="693"/>
        <w:jc w:val="both"/>
        <w:rPr>
          <w:rFonts w:ascii="Garamond" w:eastAsia="Garamond" w:hAnsi="Garamond" w:cs="Garamond"/>
          <w:sz w:val="20"/>
          <w:szCs w:val="20"/>
        </w:rPr>
      </w:pPr>
      <w:r w:rsidRPr="00E718BA">
        <w:rPr>
          <w:rFonts w:ascii="Garamond" w:eastAsia="Garamond" w:hAnsi="Garamond" w:cs="Garamond"/>
          <w:sz w:val="20"/>
          <w:szCs w:val="20"/>
        </w:rPr>
        <w:t xml:space="preserve">Stone, R., &amp; Brown, J. A. C. (1962). Output and investment for exponential growth in consumption. </w:t>
      </w:r>
      <w:r w:rsidRPr="00E718BA">
        <w:rPr>
          <w:rFonts w:ascii="Garamond" w:eastAsia="Garamond" w:hAnsi="Garamond" w:cs="Garamond"/>
          <w:i/>
          <w:sz w:val="20"/>
          <w:szCs w:val="20"/>
        </w:rPr>
        <w:t>The Review of Economic Studies</w:t>
      </w:r>
      <w:r w:rsidRPr="00E718BA">
        <w:rPr>
          <w:rFonts w:ascii="Garamond" w:eastAsia="Garamond" w:hAnsi="Garamond" w:cs="Garamond"/>
          <w:sz w:val="20"/>
          <w:szCs w:val="20"/>
        </w:rPr>
        <w:t>, 29(3), 241-245.</w:t>
      </w:r>
    </w:p>
    <w:p w14:paraId="2F20ACBE" w14:textId="77777777" w:rsidR="004417A2" w:rsidRPr="00E718BA" w:rsidRDefault="006F158C">
      <w:pPr>
        <w:spacing w:before="1" w:after="120"/>
        <w:ind w:left="835" w:right="113" w:hanging="693"/>
        <w:jc w:val="both"/>
        <w:rPr>
          <w:rFonts w:ascii="Garamond" w:eastAsia="Garamond" w:hAnsi="Garamond" w:cs="Garamond"/>
          <w:sz w:val="20"/>
          <w:szCs w:val="20"/>
        </w:rPr>
      </w:pPr>
      <w:r w:rsidRPr="00E718BA">
        <w:rPr>
          <w:rFonts w:ascii="Garamond" w:eastAsia="Garamond" w:hAnsi="Garamond" w:cs="Garamond"/>
          <w:sz w:val="20"/>
          <w:szCs w:val="20"/>
        </w:rPr>
        <w:t>SNA (2008). 2008 System of National Accounts, United Nations, 2009.</w:t>
      </w:r>
    </w:p>
    <w:p w14:paraId="2F20ACBF" w14:textId="77777777" w:rsidR="004417A2" w:rsidRPr="00E718BA" w:rsidRDefault="006F158C">
      <w:pPr>
        <w:spacing w:before="1" w:after="120"/>
        <w:ind w:left="835" w:right="113" w:hanging="693"/>
        <w:jc w:val="both"/>
        <w:rPr>
          <w:rFonts w:ascii="Garamond" w:eastAsia="Garamond" w:hAnsi="Garamond" w:cs="Garamond"/>
          <w:sz w:val="20"/>
          <w:szCs w:val="20"/>
        </w:rPr>
      </w:pPr>
      <w:r w:rsidRPr="00E718BA">
        <w:rPr>
          <w:rFonts w:ascii="Garamond" w:eastAsia="Garamond" w:hAnsi="Garamond" w:cs="Garamond"/>
          <w:sz w:val="20"/>
          <w:szCs w:val="20"/>
        </w:rPr>
        <w:t xml:space="preserve">Taylor, L. et al. (1990). </w:t>
      </w:r>
      <w:r w:rsidRPr="00E718BA">
        <w:rPr>
          <w:rFonts w:ascii="Garamond" w:eastAsia="Garamond" w:hAnsi="Garamond" w:cs="Garamond"/>
          <w:i/>
          <w:sz w:val="20"/>
          <w:szCs w:val="20"/>
        </w:rPr>
        <w:t>Socially relevant policy analysis: Structuralist computable general equilibrium models for the developing world</w:t>
      </w:r>
      <w:r w:rsidRPr="00E718BA">
        <w:rPr>
          <w:rFonts w:ascii="Garamond" w:eastAsia="Garamond" w:hAnsi="Garamond" w:cs="Garamond"/>
          <w:sz w:val="20"/>
          <w:szCs w:val="20"/>
        </w:rPr>
        <w:t>. MIT press.</w:t>
      </w:r>
    </w:p>
    <w:p w14:paraId="2F20ACC0" w14:textId="77777777" w:rsidR="004417A2" w:rsidRPr="00E718BA" w:rsidRDefault="006F158C">
      <w:pPr>
        <w:widowControl w:val="0"/>
        <w:pBdr>
          <w:top w:val="nil"/>
          <w:left w:val="nil"/>
          <w:bottom w:val="nil"/>
          <w:right w:val="nil"/>
          <w:between w:val="nil"/>
        </w:pBdr>
        <w:spacing w:before="72" w:after="120" w:line="240" w:lineRule="auto"/>
        <w:ind w:left="835" w:hanging="693"/>
        <w:jc w:val="both"/>
        <w:rPr>
          <w:rFonts w:ascii="Garamond" w:eastAsia="Garamond" w:hAnsi="Garamond" w:cs="Garamond"/>
          <w:sz w:val="20"/>
          <w:szCs w:val="20"/>
        </w:rPr>
      </w:pPr>
      <w:r w:rsidRPr="00E718BA">
        <w:rPr>
          <w:rFonts w:ascii="Garamond" w:eastAsia="Garamond" w:hAnsi="Garamond" w:cs="Garamond"/>
          <w:sz w:val="20"/>
          <w:szCs w:val="20"/>
        </w:rPr>
        <w:t xml:space="preserve">Taylor, L. (2016). CGE applications in development economics [Papers presented at the International Symposium in memory of Professor Leif Johansen]. </w:t>
      </w:r>
      <w:r w:rsidRPr="00E718BA">
        <w:rPr>
          <w:rFonts w:ascii="Garamond" w:eastAsia="Garamond" w:hAnsi="Garamond" w:cs="Garamond"/>
          <w:i/>
          <w:sz w:val="20"/>
          <w:szCs w:val="20"/>
        </w:rPr>
        <w:t>Journal of Policy Modeling</w:t>
      </w:r>
      <w:r w:rsidRPr="00E718BA">
        <w:rPr>
          <w:rFonts w:ascii="Garamond" w:eastAsia="Garamond" w:hAnsi="Garamond" w:cs="Garamond"/>
          <w:sz w:val="20"/>
          <w:szCs w:val="20"/>
        </w:rPr>
        <w:t xml:space="preserve">, </w:t>
      </w:r>
      <w:r w:rsidRPr="00E718BA">
        <w:rPr>
          <w:rFonts w:ascii="Garamond" w:eastAsia="Garamond" w:hAnsi="Garamond" w:cs="Garamond"/>
          <w:i/>
          <w:sz w:val="20"/>
          <w:szCs w:val="20"/>
        </w:rPr>
        <w:t xml:space="preserve">38 </w:t>
      </w:r>
      <w:r w:rsidRPr="00E718BA">
        <w:rPr>
          <w:rFonts w:ascii="Garamond" w:eastAsia="Garamond" w:hAnsi="Garamond" w:cs="Garamond"/>
          <w:sz w:val="20"/>
          <w:szCs w:val="20"/>
        </w:rPr>
        <w:t xml:space="preserve">(3), 495–514. </w:t>
      </w:r>
      <w:hyperlink r:id="rId27">
        <w:r w:rsidRPr="00E718BA">
          <w:rPr>
            <w:rFonts w:ascii="Garamond" w:eastAsia="Garamond" w:hAnsi="Garamond" w:cs="Garamond"/>
            <w:sz w:val="20"/>
            <w:szCs w:val="20"/>
            <w:u w:val="single"/>
          </w:rPr>
          <w:t>https://doi.org/https://doi.org/10.1016/j.jpolmod.2016.02.010</w:t>
        </w:r>
      </w:hyperlink>
      <w:r w:rsidRPr="00E718BA">
        <w:rPr>
          <w:rFonts w:ascii="Garamond" w:eastAsia="Garamond" w:hAnsi="Garamond" w:cs="Garamond"/>
          <w:sz w:val="20"/>
          <w:szCs w:val="20"/>
        </w:rPr>
        <w:t xml:space="preserve"> </w:t>
      </w:r>
    </w:p>
    <w:p w14:paraId="2F20ACC1" w14:textId="77777777" w:rsidR="004417A2" w:rsidRPr="00E718BA" w:rsidRDefault="006F158C">
      <w:pPr>
        <w:spacing w:before="3" w:after="120"/>
        <w:ind w:left="835" w:right="112" w:hanging="693"/>
        <w:jc w:val="both"/>
        <w:rPr>
          <w:rFonts w:ascii="Garamond" w:eastAsia="Garamond" w:hAnsi="Garamond" w:cs="Garamond"/>
          <w:sz w:val="20"/>
          <w:szCs w:val="20"/>
        </w:rPr>
      </w:pPr>
      <w:r w:rsidRPr="00E718BA">
        <w:rPr>
          <w:rFonts w:ascii="Garamond" w:eastAsia="Garamond" w:hAnsi="Garamond" w:cs="Garamond"/>
          <w:sz w:val="20"/>
          <w:szCs w:val="20"/>
          <w:lang w:val="de-DE"/>
        </w:rPr>
        <w:t xml:space="preserve">Taylor, L., &amp; Von Arnim, R. (2007). </w:t>
      </w:r>
      <w:r w:rsidRPr="00E718BA">
        <w:rPr>
          <w:rFonts w:ascii="Garamond" w:eastAsia="Garamond" w:hAnsi="Garamond" w:cs="Garamond"/>
          <w:i/>
          <w:sz w:val="20"/>
          <w:szCs w:val="20"/>
        </w:rPr>
        <w:t>Modelling the impact of trade liberalisation: A critique of computable general equilibrium models</w:t>
      </w:r>
      <w:r w:rsidRPr="00E718BA">
        <w:rPr>
          <w:rFonts w:ascii="Garamond" w:eastAsia="Garamond" w:hAnsi="Garamond" w:cs="Garamond"/>
          <w:sz w:val="20"/>
          <w:szCs w:val="20"/>
        </w:rPr>
        <w:t>. Oxfam.</w:t>
      </w:r>
    </w:p>
    <w:p w14:paraId="2F20ACC2" w14:textId="77777777" w:rsidR="004417A2" w:rsidRPr="00E718BA" w:rsidRDefault="006F158C">
      <w:pPr>
        <w:spacing w:before="3" w:after="120"/>
        <w:ind w:left="835" w:right="112" w:hanging="693"/>
        <w:jc w:val="both"/>
        <w:rPr>
          <w:rFonts w:ascii="Garamond" w:eastAsia="Garamond" w:hAnsi="Garamond" w:cs="Garamond"/>
          <w:sz w:val="20"/>
          <w:szCs w:val="20"/>
        </w:rPr>
      </w:pPr>
      <w:r w:rsidRPr="00E718BA">
        <w:rPr>
          <w:rFonts w:ascii="Garamond" w:eastAsia="Garamond" w:hAnsi="Garamond" w:cs="Garamond"/>
          <w:sz w:val="20"/>
          <w:szCs w:val="20"/>
        </w:rPr>
        <w:t xml:space="preserve">Tesfatsion, L. (2003). Agent-based computational economics: modeling economies as complex adaptive systems. </w:t>
      </w:r>
      <w:r w:rsidRPr="00E718BA">
        <w:rPr>
          <w:rFonts w:ascii="Garamond" w:eastAsia="Garamond" w:hAnsi="Garamond" w:cs="Garamond"/>
          <w:i/>
          <w:sz w:val="20"/>
          <w:szCs w:val="20"/>
        </w:rPr>
        <w:t>Information Sciences</w:t>
      </w:r>
      <w:r w:rsidRPr="00E718BA">
        <w:rPr>
          <w:rFonts w:ascii="Garamond" w:eastAsia="Garamond" w:hAnsi="Garamond" w:cs="Garamond"/>
          <w:sz w:val="20"/>
          <w:szCs w:val="20"/>
        </w:rPr>
        <w:t>, 149(4), 262-268</w:t>
      </w:r>
      <w:r w:rsidRPr="00E718BA">
        <w:rPr>
          <w:rFonts w:ascii="Arial" w:eastAsia="Arial" w:hAnsi="Arial" w:cs="Arial"/>
          <w:sz w:val="20"/>
          <w:szCs w:val="20"/>
          <w:highlight w:val="white"/>
        </w:rPr>
        <w:t>.</w:t>
      </w:r>
    </w:p>
    <w:p w14:paraId="2F20ACC3" w14:textId="77777777" w:rsidR="004417A2" w:rsidRPr="00E718BA" w:rsidRDefault="006F158C">
      <w:pPr>
        <w:widowControl w:val="0"/>
        <w:pBdr>
          <w:top w:val="nil"/>
          <w:left w:val="nil"/>
          <w:bottom w:val="nil"/>
          <w:right w:val="nil"/>
          <w:between w:val="nil"/>
        </w:pBdr>
        <w:spacing w:before="2" w:after="120" w:line="240" w:lineRule="auto"/>
        <w:ind w:left="835" w:right="112" w:hanging="693"/>
        <w:jc w:val="both"/>
        <w:rPr>
          <w:rFonts w:ascii="Garamond" w:eastAsia="Garamond" w:hAnsi="Garamond" w:cs="Garamond"/>
          <w:sz w:val="20"/>
          <w:szCs w:val="20"/>
        </w:rPr>
      </w:pPr>
      <w:r w:rsidRPr="00E718BA">
        <w:rPr>
          <w:rFonts w:ascii="Garamond" w:eastAsia="Garamond" w:hAnsi="Garamond" w:cs="Garamond"/>
          <w:sz w:val="20"/>
          <w:szCs w:val="20"/>
        </w:rPr>
        <w:t xml:space="preserve">Towa, E., Zeller, V., &amp; Achten, W. M. (2020). Input-output models and waste management analysis: A critical review. </w:t>
      </w:r>
      <w:r w:rsidRPr="00E718BA">
        <w:rPr>
          <w:rFonts w:ascii="Garamond" w:eastAsia="Garamond" w:hAnsi="Garamond" w:cs="Garamond"/>
          <w:i/>
          <w:sz w:val="20"/>
          <w:szCs w:val="20"/>
        </w:rPr>
        <w:t>Journal of Cleaner Production</w:t>
      </w:r>
      <w:r w:rsidRPr="00E718BA">
        <w:rPr>
          <w:rFonts w:ascii="Garamond" w:eastAsia="Garamond" w:hAnsi="Garamond" w:cs="Garamond"/>
          <w:sz w:val="20"/>
          <w:szCs w:val="20"/>
        </w:rPr>
        <w:t>, 249, 119359.</w:t>
      </w:r>
    </w:p>
    <w:p w14:paraId="2F20ACC4" w14:textId="77777777" w:rsidR="004417A2" w:rsidRDefault="006F158C">
      <w:pPr>
        <w:widowControl w:val="0"/>
        <w:pBdr>
          <w:top w:val="nil"/>
          <w:left w:val="nil"/>
          <w:bottom w:val="nil"/>
          <w:right w:val="nil"/>
          <w:between w:val="nil"/>
        </w:pBdr>
        <w:spacing w:before="1" w:after="120" w:line="240" w:lineRule="auto"/>
        <w:ind w:left="835" w:right="112" w:hanging="693"/>
        <w:jc w:val="both"/>
        <w:rPr>
          <w:ins w:id="287" w:author="Jose.Ramos-Torres-Feverei" w:date="2025-03-17T19:01:00Z" w16du:dateUtc="2025-03-17T18:01:00Z"/>
          <w:rFonts w:ascii="Garamond" w:eastAsia="Garamond" w:hAnsi="Garamond" w:cs="Garamond"/>
          <w:sz w:val="20"/>
          <w:szCs w:val="20"/>
        </w:rPr>
      </w:pPr>
      <w:r w:rsidRPr="00E718BA">
        <w:rPr>
          <w:rFonts w:ascii="Garamond" w:eastAsia="Garamond" w:hAnsi="Garamond" w:cs="Garamond"/>
          <w:sz w:val="20"/>
          <w:szCs w:val="20"/>
        </w:rPr>
        <w:t>Tobin, J. (1993). Price flexibility and output stability: an old Keynesian view. Journal of Economic Perspectives, 7(1), 45-65.</w:t>
      </w:r>
    </w:p>
    <w:p w14:paraId="790EF35A" w14:textId="456E7FC4" w:rsidR="0032063F" w:rsidRPr="00E718BA" w:rsidRDefault="0032063F">
      <w:pPr>
        <w:widowControl w:val="0"/>
        <w:pBdr>
          <w:top w:val="nil"/>
          <w:left w:val="nil"/>
          <w:bottom w:val="nil"/>
          <w:right w:val="nil"/>
          <w:between w:val="nil"/>
        </w:pBdr>
        <w:spacing w:before="1" w:after="120" w:line="240" w:lineRule="auto"/>
        <w:ind w:left="835" w:right="112" w:hanging="693"/>
        <w:jc w:val="both"/>
        <w:rPr>
          <w:rFonts w:ascii="Garamond" w:eastAsia="Garamond" w:hAnsi="Garamond" w:cs="Garamond"/>
          <w:sz w:val="20"/>
          <w:szCs w:val="20"/>
        </w:rPr>
      </w:pPr>
      <w:ins w:id="288" w:author="Jose.Ramos-Torres-Feverei" w:date="2025-03-17T19:01:00Z">
        <w:r w:rsidRPr="0032063F">
          <w:rPr>
            <w:rFonts w:ascii="Garamond" w:eastAsia="Garamond" w:hAnsi="Garamond" w:cs="Garamond"/>
            <w:sz w:val="20"/>
            <w:szCs w:val="20"/>
          </w:rPr>
          <w:lastRenderedPageBreak/>
          <w:t>Van Eynde, R., Greenford, D. H., O'Neill, D. W., &amp; Demaria, F. (2024). Modelling what matters: How do current models handle environmental limits and social outcomes?. </w:t>
        </w:r>
        <w:r w:rsidRPr="0032063F">
          <w:rPr>
            <w:rFonts w:ascii="Garamond" w:eastAsia="Garamond" w:hAnsi="Garamond" w:cs="Garamond"/>
            <w:i/>
            <w:iCs/>
            <w:sz w:val="20"/>
            <w:szCs w:val="20"/>
          </w:rPr>
          <w:t>Journal of Cleaner Production</w:t>
        </w:r>
        <w:r w:rsidRPr="0032063F">
          <w:rPr>
            <w:rFonts w:ascii="Garamond" w:eastAsia="Garamond" w:hAnsi="Garamond" w:cs="Garamond"/>
            <w:sz w:val="20"/>
            <w:szCs w:val="20"/>
          </w:rPr>
          <w:t>, </w:t>
        </w:r>
        <w:r w:rsidRPr="0032063F">
          <w:rPr>
            <w:rFonts w:ascii="Garamond" w:eastAsia="Garamond" w:hAnsi="Garamond" w:cs="Garamond"/>
            <w:i/>
            <w:iCs/>
            <w:sz w:val="20"/>
            <w:szCs w:val="20"/>
          </w:rPr>
          <w:t>476</w:t>
        </w:r>
        <w:r w:rsidRPr="0032063F">
          <w:rPr>
            <w:rFonts w:ascii="Garamond" w:eastAsia="Garamond" w:hAnsi="Garamond" w:cs="Garamond"/>
            <w:sz w:val="20"/>
            <w:szCs w:val="20"/>
          </w:rPr>
          <w:t>, 143777.</w:t>
        </w:r>
      </w:ins>
    </w:p>
    <w:p w14:paraId="2F20ACC5" w14:textId="77777777" w:rsidR="004417A2" w:rsidRDefault="006F158C">
      <w:pPr>
        <w:spacing w:before="1" w:after="120"/>
        <w:ind w:left="835" w:right="114" w:hanging="693"/>
        <w:jc w:val="both"/>
        <w:rPr>
          <w:ins w:id="289" w:author="Jose.Ramos-Torres-Feverei" w:date="2025-03-17T17:40:00Z" w16du:dateUtc="2025-03-17T16:40:00Z"/>
          <w:rFonts w:ascii="Garamond" w:eastAsia="Garamond" w:hAnsi="Garamond" w:cs="Garamond"/>
          <w:sz w:val="20"/>
          <w:szCs w:val="20"/>
        </w:rPr>
      </w:pPr>
      <w:r w:rsidRPr="00E718BA">
        <w:rPr>
          <w:rFonts w:ascii="Garamond" w:eastAsia="Garamond" w:hAnsi="Garamond" w:cs="Garamond"/>
          <w:sz w:val="20"/>
          <w:szCs w:val="20"/>
        </w:rPr>
        <w:t xml:space="preserve">Veronese Passarella, M. (2022). Circular economy innovations in a simple input-output stock-flow consistent dynamic model. </w:t>
      </w:r>
      <w:r w:rsidRPr="00E718BA">
        <w:rPr>
          <w:rFonts w:ascii="Garamond" w:eastAsia="Garamond" w:hAnsi="Garamond" w:cs="Garamond"/>
          <w:i/>
          <w:sz w:val="20"/>
          <w:szCs w:val="20"/>
        </w:rPr>
        <w:t>Working paper presented at EAEPE Conference, 2022</w:t>
      </w:r>
      <w:r w:rsidRPr="00E718BA">
        <w:rPr>
          <w:rFonts w:ascii="Garamond" w:eastAsia="Garamond" w:hAnsi="Garamond" w:cs="Garamond"/>
          <w:sz w:val="20"/>
          <w:szCs w:val="20"/>
        </w:rPr>
        <w:t>.</w:t>
      </w:r>
    </w:p>
    <w:p w14:paraId="289E40AF" w14:textId="1E52B2A1" w:rsidR="001946B7" w:rsidRPr="00E718BA" w:rsidRDefault="001946B7">
      <w:pPr>
        <w:spacing w:before="1" w:after="120"/>
        <w:ind w:left="835" w:right="114" w:hanging="693"/>
        <w:jc w:val="both"/>
        <w:rPr>
          <w:rFonts w:ascii="Garamond" w:eastAsia="Garamond" w:hAnsi="Garamond" w:cs="Garamond"/>
          <w:sz w:val="20"/>
          <w:szCs w:val="20"/>
        </w:rPr>
      </w:pPr>
      <w:ins w:id="290" w:author="Jose.Ramos-Torres-Feverei" w:date="2025-03-17T17:40:00Z" w16du:dateUtc="2025-03-17T16:40:00Z">
        <w:r w:rsidRPr="001946B7">
          <w:rPr>
            <w:rFonts w:ascii="Garamond" w:eastAsia="Garamond" w:hAnsi="Garamond" w:cs="Garamond"/>
            <w:sz w:val="20"/>
            <w:szCs w:val="20"/>
          </w:rPr>
          <w:t>Font Vivanco, D., Freire</w:t>
        </w:r>
        <w:r w:rsidRPr="001946B7">
          <w:rPr>
            <w:rFonts w:ascii="Cambria Math" w:eastAsia="Garamond" w:hAnsi="Cambria Math" w:cs="Cambria Math"/>
            <w:sz w:val="20"/>
            <w:szCs w:val="20"/>
          </w:rPr>
          <w:t>‐</w:t>
        </w:r>
        <w:r w:rsidRPr="001946B7">
          <w:rPr>
            <w:rFonts w:ascii="Garamond" w:eastAsia="Garamond" w:hAnsi="Garamond" w:cs="Garamond"/>
            <w:sz w:val="20"/>
            <w:szCs w:val="20"/>
          </w:rPr>
          <w:t xml:space="preserve">González, J., Galvin, R., Santarius, T., Walnum, H. J., Makov, T., &amp; Sala, S. (2022). Rebound effect and sustainability science: A review. </w:t>
        </w:r>
        <w:r w:rsidRPr="006B454B">
          <w:rPr>
            <w:rFonts w:ascii="Garamond" w:eastAsia="Garamond" w:hAnsi="Garamond" w:cs="Garamond"/>
            <w:i/>
            <w:iCs/>
            <w:sz w:val="20"/>
            <w:szCs w:val="20"/>
            <w:rPrChange w:id="291" w:author="Jose.Ramos-Torres-Feverei" w:date="2025-03-17T17:40:00Z" w16du:dateUtc="2025-03-17T16:40:00Z">
              <w:rPr>
                <w:rFonts w:ascii="Garamond" w:eastAsia="Garamond" w:hAnsi="Garamond" w:cs="Garamond"/>
                <w:sz w:val="20"/>
                <w:szCs w:val="20"/>
              </w:rPr>
            </w:rPrChange>
          </w:rPr>
          <w:t>Journal of Industrial Ecology</w:t>
        </w:r>
        <w:r w:rsidRPr="001946B7">
          <w:rPr>
            <w:rFonts w:ascii="Garamond" w:eastAsia="Garamond" w:hAnsi="Garamond" w:cs="Garamond"/>
            <w:sz w:val="20"/>
            <w:szCs w:val="20"/>
          </w:rPr>
          <w:t>, 26(4), 1543-1563.</w:t>
        </w:r>
      </w:ins>
    </w:p>
    <w:p w14:paraId="2F20ACC6" w14:textId="77777777" w:rsidR="004417A2" w:rsidRPr="00E718BA" w:rsidRDefault="006F158C">
      <w:pPr>
        <w:widowControl w:val="0"/>
        <w:pBdr>
          <w:top w:val="nil"/>
          <w:left w:val="nil"/>
          <w:bottom w:val="nil"/>
          <w:right w:val="nil"/>
          <w:between w:val="nil"/>
        </w:pBdr>
        <w:spacing w:before="1" w:after="120" w:line="240" w:lineRule="auto"/>
        <w:ind w:left="835" w:right="112" w:hanging="693"/>
        <w:jc w:val="both"/>
        <w:rPr>
          <w:rFonts w:ascii="Garamond" w:eastAsia="Garamond" w:hAnsi="Garamond" w:cs="Garamond"/>
          <w:sz w:val="20"/>
          <w:szCs w:val="20"/>
        </w:rPr>
      </w:pPr>
      <w:r w:rsidRPr="00E718BA">
        <w:rPr>
          <w:rFonts w:ascii="Garamond" w:eastAsia="Garamond" w:hAnsi="Garamond" w:cs="Garamond"/>
          <w:sz w:val="20"/>
          <w:szCs w:val="20"/>
        </w:rPr>
        <w:t xml:space="preserve">Walz, R. (2011). Employment and structural impacts of material efficiency strategies: Results from five case studies. </w:t>
      </w:r>
      <w:r w:rsidRPr="00E718BA">
        <w:rPr>
          <w:rFonts w:ascii="Garamond" w:eastAsia="Garamond" w:hAnsi="Garamond" w:cs="Garamond"/>
          <w:i/>
          <w:sz w:val="20"/>
          <w:szCs w:val="20"/>
        </w:rPr>
        <w:t>Journal of Cleaner Production</w:t>
      </w:r>
      <w:r w:rsidRPr="00E718BA">
        <w:rPr>
          <w:rFonts w:ascii="Garamond" w:eastAsia="Garamond" w:hAnsi="Garamond" w:cs="Garamond"/>
          <w:sz w:val="20"/>
          <w:szCs w:val="20"/>
        </w:rPr>
        <w:t xml:space="preserve">, </w:t>
      </w:r>
      <w:r w:rsidRPr="00E718BA">
        <w:rPr>
          <w:rFonts w:ascii="Garamond" w:eastAsia="Garamond" w:hAnsi="Garamond" w:cs="Garamond"/>
          <w:i/>
          <w:sz w:val="20"/>
          <w:szCs w:val="20"/>
        </w:rPr>
        <w:t xml:space="preserve">19 </w:t>
      </w:r>
      <w:r w:rsidRPr="00E718BA">
        <w:rPr>
          <w:rFonts w:ascii="Garamond" w:eastAsia="Garamond" w:hAnsi="Garamond" w:cs="Garamond"/>
          <w:sz w:val="20"/>
          <w:szCs w:val="20"/>
        </w:rPr>
        <w:t>(8), 805–815.</w:t>
      </w:r>
    </w:p>
    <w:p w14:paraId="2F20ACC7" w14:textId="77777777" w:rsidR="004417A2" w:rsidRPr="00E718BA" w:rsidRDefault="006F158C">
      <w:pPr>
        <w:widowControl w:val="0"/>
        <w:pBdr>
          <w:top w:val="nil"/>
          <w:left w:val="nil"/>
          <w:bottom w:val="nil"/>
          <w:right w:val="nil"/>
          <w:between w:val="nil"/>
        </w:pBdr>
        <w:spacing w:before="1" w:after="120" w:line="240" w:lineRule="auto"/>
        <w:ind w:left="835" w:right="112" w:hanging="693"/>
        <w:jc w:val="both"/>
        <w:rPr>
          <w:rFonts w:ascii="Garamond" w:eastAsia="Garamond" w:hAnsi="Garamond" w:cs="Garamond"/>
          <w:sz w:val="20"/>
          <w:szCs w:val="20"/>
        </w:rPr>
      </w:pPr>
      <w:r w:rsidRPr="00E718BA">
        <w:rPr>
          <w:rFonts w:ascii="Garamond" w:eastAsia="Garamond" w:hAnsi="Garamond" w:cs="Garamond"/>
          <w:sz w:val="20"/>
          <w:szCs w:val="20"/>
        </w:rPr>
        <w:t xml:space="preserve">Watanabe, M. D., Chagas, M. F., Cavalett, O., Guilhoto, J. J., Griffin, W. M., Cunha, M. P., &amp; Bonomi, A. (2016). Hybrid input‐output life cycle assessment of first‐and second‐generation ethanol production technologies in Brazil. </w:t>
      </w:r>
      <w:r w:rsidRPr="00E718BA">
        <w:rPr>
          <w:rFonts w:ascii="Garamond" w:eastAsia="Garamond" w:hAnsi="Garamond" w:cs="Garamond"/>
          <w:i/>
          <w:sz w:val="20"/>
          <w:szCs w:val="20"/>
        </w:rPr>
        <w:t>Journal of Industrial Ecology</w:t>
      </w:r>
      <w:r w:rsidRPr="00E718BA">
        <w:rPr>
          <w:rFonts w:ascii="Garamond" w:eastAsia="Garamond" w:hAnsi="Garamond" w:cs="Garamond"/>
          <w:sz w:val="20"/>
          <w:szCs w:val="20"/>
        </w:rPr>
        <w:t>, 20(4), 764-774.</w:t>
      </w:r>
    </w:p>
    <w:p w14:paraId="2F20ACC8" w14:textId="77777777" w:rsidR="004417A2" w:rsidRPr="00E718BA" w:rsidRDefault="006F158C">
      <w:pPr>
        <w:spacing w:before="2" w:after="120"/>
        <w:ind w:left="835" w:right="114" w:hanging="693"/>
        <w:jc w:val="both"/>
        <w:rPr>
          <w:rFonts w:ascii="Garamond" w:eastAsia="Garamond" w:hAnsi="Garamond" w:cs="Garamond"/>
          <w:sz w:val="20"/>
          <w:szCs w:val="20"/>
        </w:rPr>
      </w:pPr>
      <w:r w:rsidRPr="00E718BA">
        <w:rPr>
          <w:rFonts w:ascii="Garamond" w:eastAsia="Garamond" w:hAnsi="Garamond" w:cs="Garamond"/>
          <w:sz w:val="20"/>
          <w:szCs w:val="20"/>
        </w:rPr>
        <w:t xml:space="preserve">Wiebe, K. S., Harsdorff, M., Montt, G., Simas, M. S., &amp; Wood, R. (2019). Global circular economy scenario in a multiregional input–output framework. </w:t>
      </w:r>
      <w:r w:rsidRPr="00E718BA">
        <w:rPr>
          <w:rFonts w:ascii="Garamond" w:eastAsia="Garamond" w:hAnsi="Garamond" w:cs="Garamond"/>
          <w:i/>
          <w:sz w:val="20"/>
          <w:szCs w:val="20"/>
        </w:rPr>
        <w:t>Environmental science &amp; technology</w:t>
      </w:r>
      <w:r w:rsidRPr="00E718BA">
        <w:rPr>
          <w:rFonts w:ascii="Garamond" w:eastAsia="Garamond" w:hAnsi="Garamond" w:cs="Garamond"/>
          <w:sz w:val="20"/>
          <w:szCs w:val="20"/>
        </w:rPr>
        <w:t>, 53 (11), 6362–6373.</w:t>
      </w:r>
    </w:p>
    <w:p w14:paraId="2F20ACC9" w14:textId="77777777" w:rsidR="004417A2" w:rsidRPr="00E718BA" w:rsidRDefault="006F158C">
      <w:pPr>
        <w:spacing w:before="2" w:after="120"/>
        <w:ind w:left="835" w:right="114" w:hanging="693"/>
        <w:jc w:val="both"/>
        <w:rPr>
          <w:rFonts w:ascii="Garamond" w:eastAsia="Garamond" w:hAnsi="Garamond" w:cs="Garamond"/>
          <w:sz w:val="20"/>
          <w:szCs w:val="20"/>
        </w:rPr>
      </w:pPr>
      <w:r w:rsidRPr="00E718BA">
        <w:rPr>
          <w:rFonts w:ascii="Garamond" w:eastAsia="Garamond" w:hAnsi="Garamond" w:cs="Garamond"/>
          <w:sz w:val="20"/>
          <w:szCs w:val="20"/>
          <w:highlight w:val="white"/>
        </w:rPr>
        <w:t xml:space="preserve">Wiebe, K. S., Norstebø, V. S., Aponte, F. R., Simas, M. S., Andersen, T., &amp; Perez-Valdes, G. A. (2023). Circular Economy and the triple bottom line in Norway. </w:t>
      </w:r>
      <w:r w:rsidRPr="00E718BA">
        <w:rPr>
          <w:rFonts w:ascii="Garamond" w:eastAsia="Garamond" w:hAnsi="Garamond" w:cs="Garamond"/>
          <w:i/>
          <w:sz w:val="20"/>
          <w:szCs w:val="20"/>
          <w:highlight w:val="white"/>
        </w:rPr>
        <w:t>Circular Economy and Sustainability</w:t>
      </w:r>
      <w:r w:rsidRPr="00E718BA">
        <w:rPr>
          <w:rFonts w:ascii="Garamond" w:eastAsia="Garamond" w:hAnsi="Garamond" w:cs="Garamond"/>
          <w:sz w:val="20"/>
          <w:szCs w:val="20"/>
          <w:highlight w:val="white"/>
        </w:rPr>
        <w:t xml:space="preserve">, </w:t>
      </w:r>
      <w:r w:rsidRPr="00E718BA">
        <w:rPr>
          <w:rFonts w:ascii="Garamond" w:eastAsia="Garamond" w:hAnsi="Garamond" w:cs="Garamond"/>
          <w:i/>
          <w:sz w:val="20"/>
          <w:szCs w:val="20"/>
          <w:highlight w:val="white"/>
        </w:rPr>
        <w:t>3</w:t>
      </w:r>
      <w:r w:rsidRPr="00E718BA">
        <w:rPr>
          <w:rFonts w:ascii="Garamond" w:eastAsia="Garamond" w:hAnsi="Garamond" w:cs="Garamond"/>
          <w:sz w:val="20"/>
          <w:szCs w:val="20"/>
          <w:highlight w:val="white"/>
        </w:rPr>
        <w:t>(1), 1-33.</w:t>
      </w:r>
    </w:p>
    <w:p w14:paraId="2F20ACCA" w14:textId="77777777" w:rsidR="004417A2" w:rsidRPr="00E718BA" w:rsidRDefault="006F158C">
      <w:pPr>
        <w:widowControl w:val="0"/>
        <w:pBdr>
          <w:top w:val="nil"/>
          <w:left w:val="nil"/>
          <w:bottom w:val="nil"/>
          <w:right w:val="nil"/>
          <w:between w:val="nil"/>
        </w:pBdr>
        <w:spacing w:before="1" w:after="120" w:line="240" w:lineRule="auto"/>
        <w:ind w:left="835" w:right="112" w:hanging="693"/>
        <w:jc w:val="both"/>
        <w:rPr>
          <w:rFonts w:ascii="Garamond" w:eastAsia="Garamond" w:hAnsi="Garamond" w:cs="Garamond"/>
          <w:sz w:val="20"/>
          <w:szCs w:val="20"/>
        </w:rPr>
      </w:pPr>
      <w:r w:rsidRPr="00E77CB0">
        <w:rPr>
          <w:rFonts w:ascii="Garamond" w:eastAsia="Garamond" w:hAnsi="Garamond" w:cs="Garamond"/>
          <w:sz w:val="20"/>
          <w:szCs w:val="20"/>
        </w:rPr>
        <w:t xml:space="preserve">Wiedmann, T., Minx, J., Barrett, J., &amp; Wackernagel, M. (2006). </w:t>
      </w:r>
      <w:r w:rsidRPr="00E718BA">
        <w:rPr>
          <w:rFonts w:ascii="Garamond" w:eastAsia="Garamond" w:hAnsi="Garamond" w:cs="Garamond"/>
          <w:sz w:val="20"/>
          <w:szCs w:val="20"/>
        </w:rPr>
        <w:t>Allocating ecological footprints to final consumption categories with input–output analysis. Ecological economics, 56(1), 28-48.</w:t>
      </w:r>
    </w:p>
    <w:p w14:paraId="2F20ACCB" w14:textId="77777777" w:rsidR="004417A2" w:rsidRPr="00E718BA" w:rsidRDefault="006F158C">
      <w:pPr>
        <w:widowControl w:val="0"/>
        <w:pBdr>
          <w:top w:val="nil"/>
          <w:left w:val="nil"/>
          <w:bottom w:val="nil"/>
          <w:right w:val="nil"/>
          <w:between w:val="nil"/>
        </w:pBdr>
        <w:spacing w:before="1" w:after="120" w:line="240" w:lineRule="auto"/>
        <w:ind w:left="835" w:right="112" w:hanging="693"/>
        <w:jc w:val="both"/>
        <w:rPr>
          <w:rFonts w:ascii="Garamond" w:eastAsia="Garamond" w:hAnsi="Garamond" w:cs="Garamond"/>
          <w:sz w:val="20"/>
          <w:szCs w:val="20"/>
        </w:rPr>
      </w:pPr>
      <w:r w:rsidRPr="00E718BA">
        <w:rPr>
          <w:rFonts w:ascii="Garamond" w:eastAsia="Garamond" w:hAnsi="Garamond" w:cs="Garamond"/>
          <w:sz w:val="20"/>
          <w:szCs w:val="20"/>
        </w:rPr>
        <w:t xml:space="preserve">Winning, M., Calzadilla, A., Bleischwitz, R., &amp; Nechifor, V. (2017). Towards a circular economy: Insights based on the development of the global ENGAGE-materials model and evidence for the iron and steel industry. </w:t>
      </w:r>
      <w:r w:rsidRPr="00E718BA">
        <w:rPr>
          <w:rFonts w:ascii="Garamond" w:eastAsia="Garamond" w:hAnsi="Garamond" w:cs="Garamond"/>
          <w:i/>
          <w:sz w:val="20"/>
          <w:szCs w:val="20"/>
        </w:rPr>
        <w:t>International Economics and Economic Policy</w:t>
      </w:r>
      <w:r w:rsidRPr="00E718BA">
        <w:rPr>
          <w:rFonts w:ascii="Garamond" w:eastAsia="Garamond" w:hAnsi="Garamond" w:cs="Garamond"/>
          <w:sz w:val="20"/>
          <w:szCs w:val="20"/>
        </w:rPr>
        <w:t xml:space="preserve">, </w:t>
      </w:r>
      <w:r w:rsidRPr="00E718BA">
        <w:rPr>
          <w:rFonts w:ascii="Garamond" w:eastAsia="Garamond" w:hAnsi="Garamond" w:cs="Garamond"/>
          <w:i/>
          <w:sz w:val="20"/>
          <w:szCs w:val="20"/>
        </w:rPr>
        <w:t xml:space="preserve">14 </w:t>
      </w:r>
      <w:r w:rsidRPr="00E718BA">
        <w:rPr>
          <w:rFonts w:ascii="Garamond" w:eastAsia="Garamond" w:hAnsi="Garamond" w:cs="Garamond"/>
          <w:sz w:val="20"/>
          <w:szCs w:val="20"/>
        </w:rPr>
        <w:t>(3), 383–407.</w:t>
      </w:r>
    </w:p>
    <w:p w14:paraId="2F20ACCC" w14:textId="77777777" w:rsidR="004417A2" w:rsidRPr="00E718BA" w:rsidRDefault="006F158C">
      <w:pPr>
        <w:widowControl w:val="0"/>
        <w:pBdr>
          <w:top w:val="nil"/>
          <w:left w:val="nil"/>
          <w:bottom w:val="nil"/>
          <w:right w:val="nil"/>
          <w:between w:val="nil"/>
        </w:pBdr>
        <w:spacing w:before="1" w:after="120" w:line="240" w:lineRule="auto"/>
        <w:ind w:left="835" w:right="112" w:hanging="693"/>
        <w:jc w:val="both"/>
        <w:rPr>
          <w:rFonts w:ascii="Garamond" w:eastAsia="Garamond" w:hAnsi="Garamond" w:cs="Garamond"/>
          <w:sz w:val="20"/>
          <w:szCs w:val="20"/>
        </w:rPr>
      </w:pPr>
      <w:r w:rsidRPr="00E718BA">
        <w:rPr>
          <w:rFonts w:ascii="Garamond" w:eastAsia="Garamond" w:hAnsi="Garamond" w:cs="Garamond"/>
          <w:sz w:val="20"/>
          <w:szCs w:val="20"/>
        </w:rPr>
        <w:t xml:space="preserve">Yamazaki, M. (2011). Effects of CO2 emissions trading on steel scrap recycling: a simulation analysis using a computable general equilibrium model. </w:t>
      </w:r>
      <w:r w:rsidRPr="00E718BA">
        <w:rPr>
          <w:rFonts w:ascii="Garamond" w:eastAsia="Garamond" w:hAnsi="Garamond" w:cs="Garamond"/>
          <w:i/>
          <w:sz w:val="20"/>
          <w:szCs w:val="20"/>
        </w:rPr>
        <w:t>Materials Transactions,</w:t>
      </w:r>
      <w:r w:rsidRPr="00E718BA">
        <w:rPr>
          <w:rFonts w:ascii="Garamond" w:eastAsia="Garamond" w:hAnsi="Garamond" w:cs="Garamond"/>
          <w:sz w:val="20"/>
          <w:szCs w:val="20"/>
        </w:rPr>
        <w:t xml:space="preserve"> 52(3), 498-506.</w:t>
      </w:r>
    </w:p>
    <w:p w14:paraId="2F20ACCD" w14:textId="77777777" w:rsidR="004417A2" w:rsidRDefault="006F158C">
      <w:pPr>
        <w:widowControl w:val="0"/>
        <w:spacing w:before="1" w:after="120" w:line="240" w:lineRule="auto"/>
        <w:ind w:left="835" w:right="112" w:hanging="693"/>
        <w:jc w:val="both"/>
        <w:rPr>
          <w:ins w:id="292" w:author="Jose.Ramos-Torres-Feverei" w:date="2025-03-17T17:41:00Z" w16du:dateUtc="2025-03-17T16:41:00Z"/>
          <w:rFonts w:ascii="Garamond" w:eastAsia="Garamond" w:hAnsi="Garamond" w:cs="Garamond"/>
          <w:sz w:val="20"/>
          <w:szCs w:val="20"/>
        </w:rPr>
      </w:pPr>
      <w:r w:rsidRPr="00E718BA">
        <w:rPr>
          <w:rFonts w:ascii="Garamond" w:eastAsia="Garamond" w:hAnsi="Garamond" w:cs="Garamond"/>
          <w:sz w:val="20"/>
          <w:szCs w:val="20"/>
        </w:rPr>
        <w:t xml:space="preserve">Yu, Y., Yazan, D. M., Bhochhibhoya, S., &amp; Volker, L. (2021). Towards Circular Economy through Industrial Symbiosis in the Dutch construction industry: A case of recycled concrete aggregates. </w:t>
      </w:r>
      <w:r w:rsidRPr="00E718BA">
        <w:rPr>
          <w:rFonts w:ascii="Garamond" w:eastAsia="Garamond" w:hAnsi="Garamond" w:cs="Garamond"/>
          <w:i/>
          <w:sz w:val="20"/>
          <w:szCs w:val="20"/>
        </w:rPr>
        <w:t>Journal of Cleaner production</w:t>
      </w:r>
      <w:r w:rsidRPr="00E718BA">
        <w:rPr>
          <w:rFonts w:ascii="Garamond" w:eastAsia="Garamond" w:hAnsi="Garamond" w:cs="Garamond"/>
          <w:sz w:val="20"/>
          <w:szCs w:val="20"/>
        </w:rPr>
        <w:t>, 293, 126083.</w:t>
      </w:r>
    </w:p>
    <w:p w14:paraId="75544CAF" w14:textId="7C0A6B17" w:rsidR="0097240D" w:rsidRPr="00E718BA" w:rsidRDefault="0097240D">
      <w:pPr>
        <w:widowControl w:val="0"/>
        <w:spacing w:before="1" w:after="120" w:line="240" w:lineRule="auto"/>
        <w:ind w:left="835" w:right="112" w:hanging="693"/>
        <w:jc w:val="both"/>
        <w:rPr>
          <w:rFonts w:ascii="Garamond" w:eastAsia="Garamond" w:hAnsi="Garamond" w:cs="Garamond"/>
          <w:sz w:val="20"/>
          <w:szCs w:val="20"/>
        </w:rPr>
      </w:pPr>
      <w:ins w:id="293" w:author="Jose.Ramos-Torres-Feverei" w:date="2025-03-17T17:41:00Z">
        <w:r w:rsidRPr="0097240D">
          <w:rPr>
            <w:rFonts w:ascii="Garamond" w:eastAsia="Garamond" w:hAnsi="Garamond" w:cs="Garamond"/>
            <w:sz w:val="20"/>
            <w:szCs w:val="20"/>
          </w:rPr>
          <w:t>Zink, T., &amp; Geyer, R. (2017). Circular economy rebound. </w:t>
        </w:r>
        <w:r w:rsidRPr="0097240D">
          <w:rPr>
            <w:rFonts w:ascii="Garamond" w:eastAsia="Garamond" w:hAnsi="Garamond" w:cs="Garamond"/>
            <w:i/>
            <w:iCs/>
            <w:sz w:val="20"/>
            <w:szCs w:val="20"/>
          </w:rPr>
          <w:t>Journal of industrial ecology</w:t>
        </w:r>
        <w:r w:rsidRPr="0097240D">
          <w:rPr>
            <w:rFonts w:ascii="Garamond" w:eastAsia="Garamond" w:hAnsi="Garamond" w:cs="Garamond"/>
            <w:sz w:val="20"/>
            <w:szCs w:val="20"/>
          </w:rPr>
          <w:t>, </w:t>
        </w:r>
        <w:r w:rsidRPr="0097240D">
          <w:rPr>
            <w:rFonts w:ascii="Garamond" w:eastAsia="Garamond" w:hAnsi="Garamond" w:cs="Garamond"/>
            <w:i/>
            <w:iCs/>
            <w:sz w:val="20"/>
            <w:szCs w:val="20"/>
          </w:rPr>
          <w:t>21</w:t>
        </w:r>
        <w:r w:rsidRPr="0097240D">
          <w:rPr>
            <w:rFonts w:ascii="Garamond" w:eastAsia="Garamond" w:hAnsi="Garamond" w:cs="Garamond"/>
            <w:sz w:val="20"/>
            <w:szCs w:val="20"/>
          </w:rPr>
          <w:t>(3), 593-602.</w:t>
        </w:r>
      </w:ins>
    </w:p>
    <w:p w14:paraId="2F20ACCE" w14:textId="77777777" w:rsidR="004417A2" w:rsidRPr="00E718BA" w:rsidRDefault="006F158C">
      <w:pPr>
        <w:rPr>
          <w:rFonts w:ascii="Book Antiqua" w:eastAsia="Book Antiqua" w:hAnsi="Book Antiqua" w:cs="Book Antiqua"/>
          <w:b/>
          <w:sz w:val="28"/>
          <w:szCs w:val="28"/>
        </w:rPr>
        <w:sectPr w:rsidR="004417A2" w:rsidRPr="00E718BA" w:rsidSect="0005493A">
          <w:headerReference w:type="even" r:id="rId28"/>
          <w:headerReference w:type="default" r:id="rId29"/>
          <w:footerReference w:type="even" r:id="rId30"/>
          <w:footerReference w:type="default" r:id="rId31"/>
          <w:headerReference w:type="first" r:id="rId32"/>
          <w:footerReference w:type="first" r:id="rId33"/>
          <w:pgSz w:w="11906" w:h="16838"/>
          <w:pgMar w:top="1440" w:right="1440" w:bottom="1440" w:left="1440" w:header="708" w:footer="708" w:gutter="0"/>
          <w:pgNumType w:start="0"/>
          <w:cols w:space="720"/>
          <w:docGrid w:linePitch="299"/>
        </w:sectPr>
      </w:pPr>
      <w:r w:rsidRPr="00E718BA">
        <w:br w:type="page"/>
      </w:r>
    </w:p>
    <w:p w14:paraId="2F20ACCF" w14:textId="77777777" w:rsidR="004417A2" w:rsidRPr="00E718BA" w:rsidRDefault="006F158C">
      <w:pPr>
        <w:pStyle w:val="Heading2"/>
        <w:ind w:left="115" w:firstLine="0"/>
        <w:jc w:val="both"/>
      </w:pPr>
      <w:r w:rsidRPr="00E718BA">
        <w:lastRenderedPageBreak/>
        <w:t>Appendix A</w:t>
      </w:r>
    </w:p>
    <w:p w14:paraId="49593EF7" w14:textId="37D774FD" w:rsidR="007A704F" w:rsidRDefault="006F158C">
      <w:pPr>
        <w:spacing w:before="120"/>
        <w:rPr>
          <w:rFonts w:ascii="Garamond" w:eastAsia="Garamond" w:hAnsi="Garamond" w:cs="Garamond"/>
          <w:sz w:val="21"/>
          <w:szCs w:val="21"/>
        </w:rPr>
      </w:pPr>
      <w:r w:rsidRPr="00E718BA">
        <w:rPr>
          <w:rFonts w:ascii="Garamond" w:eastAsia="Garamond" w:hAnsi="Garamond" w:cs="Garamond"/>
          <w:sz w:val="21"/>
          <w:szCs w:val="21"/>
        </w:rPr>
        <w:t>Figure A1:</w:t>
      </w:r>
      <w:r w:rsidRPr="00E718BA">
        <w:rPr>
          <w:sz w:val="20"/>
          <w:szCs w:val="20"/>
        </w:rPr>
        <w:t xml:space="preserve"> </w:t>
      </w:r>
      <w:r w:rsidRPr="00E718BA">
        <w:rPr>
          <w:rFonts w:ascii="Garamond" w:eastAsia="Garamond" w:hAnsi="Garamond" w:cs="Garamond"/>
          <w:sz w:val="21"/>
          <w:szCs w:val="21"/>
        </w:rPr>
        <w:t>List of the 55 studies in the identified final selection and classification according to CE strategy and modelling framework.</w:t>
      </w:r>
    </w:p>
    <w:p w14:paraId="2F20ACD1" w14:textId="77777777" w:rsidR="004417A2" w:rsidRPr="00E718BA" w:rsidRDefault="006F158C">
      <w:pPr>
        <w:rPr>
          <w:rFonts w:ascii="Garamond" w:eastAsia="Garamond" w:hAnsi="Garamond" w:cs="Garamond"/>
          <w:sz w:val="24"/>
          <w:szCs w:val="24"/>
        </w:rPr>
        <w:sectPr w:rsidR="004417A2" w:rsidRPr="00E718BA">
          <w:pgSz w:w="11906" w:h="16838"/>
          <w:pgMar w:top="1440" w:right="1440" w:bottom="1440" w:left="1440" w:header="709" w:footer="709" w:gutter="0"/>
          <w:cols w:space="720"/>
        </w:sectPr>
      </w:pPr>
      <w:r w:rsidRPr="00E718BA">
        <w:rPr>
          <w:rFonts w:ascii="Garamond" w:eastAsia="Garamond" w:hAnsi="Garamond" w:cs="Garamond"/>
          <w:noProof/>
          <w:sz w:val="24"/>
          <w:szCs w:val="24"/>
        </w:rPr>
        <w:drawing>
          <wp:inline distT="0" distB="0" distL="0" distR="0" wp14:anchorId="2F20ACDE" wp14:editId="2F20ACDF">
            <wp:extent cx="5629275" cy="8039192"/>
            <wp:effectExtent l="0" t="0" r="0" b="0"/>
            <wp:docPr id="145890823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5629275" cy="8039192"/>
                    </a:xfrm>
                    <a:prstGeom prst="rect">
                      <a:avLst/>
                    </a:prstGeom>
                    <a:ln/>
                  </pic:spPr>
                </pic:pic>
              </a:graphicData>
            </a:graphic>
          </wp:inline>
        </w:drawing>
      </w:r>
    </w:p>
    <w:p w14:paraId="2F20ACD2" w14:textId="669D8682" w:rsidR="004417A2" w:rsidRPr="00E718BA" w:rsidRDefault="006F158C">
      <w:pPr>
        <w:spacing w:before="120"/>
        <w:jc w:val="both"/>
        <w:rPr>
          <w:rFonts w:ascii="Garamond" w:eastAsia="Garamond" w:hAnsi="Garamond" w:cs="Garamond"/>
          <w:sz w:val="21"/>
          <w:szCs w:val="21"/>
        </w:rPr>
      </w:pPr>
      <w:r w:rsidRPr="00E718BA">
        <w:rPr>
          <w:rFonts w:ascii="Garamond" w:eastAsia="Garamond" w:hAnsi="Garamond" w:cs="Garamond"/>
          <w:sz w:val="21"/>
          <w:szCs w:val="21"/>
        </w:rPr>
        <w:lastRenderedPageBreak/>
        <w:t xml:space="preserve">Figure A2: Evolution over time of the 77 selected published articles by method (top row) and the 111 published circular economy interventions (bottom row). Simple (left) and cumulative (right) count; total in dark </w:t>
      </w:r>
      <w:del w:id="294" w:author="Ben Purvis" w:date="2025-03-06T14:31:00Z">
        <w:r w:rsidRPr="00E718BA" w:rsidDel="00F04DD9">
          <w:rPr>
            <w:rFonts w:ascii="Garamond" w:eastAsia="Garamond" w:hAnsi="Garamond" w:cs="Garamond"/>
            <w:sz w:val="21"/>
            <w:szCs w:val="21"/>
          </w:rPr>
          <w:delText>gray</w:delText>
        </w:r>
      </w:del>
      <w:ins w:id="295" w:author="Ben Purvis" w:date="2025-03-06T14:31:00Z">
        <w:r w:rsidR="00F04DD9" w:rsidRPr="00E718BA">
          <w:rPr>
            <w:rFonts w:ascii="Garamond" w:eastAsia="Garamond" w:hAnsi="Garamond" w:cs="Garamond"/>
            <w:sz w:val="21"/>
            <w:szCs w:val="21"/>
          </w:rPr>
          <w:t>grey</w:t>
        </w:r>
      </w:ins>
      <w:r w:rsidRPr="00E718BA">
        <w:rPr>
          <w:rFonts w:ascii="Garamond" w:eastAsia="Garamond" w:hAnsi="Garamond" w:cs="Garamond"/>
          <w:sz w:val="21"/>
          <w:szCs w:val="21"/>
        </w:rPr>
        <w:t>; numbers differ as an article can address multiple CE strategies</w:t>
      </w:r>
    </w:p>
    <w:p w14:paraId="2F20ACD3" w14:textId="77777777" w:rsidR="004417A2" w:rsidRPr="00E718BA" w:rsidRDefault="006F158C">
      <w:pPr>
        <w:rPr>
          <w:rFonts w:ascii="Garamond" w:eastAsia="Garamond" w:hAnsi="Garamond" w:cs="Garamond"/>
          <w:sz w:val="24"/>
          <w:szCs w:val="24"/>
        </w:rPr>
      </w:pPr>
      <w:r w:rsidRPr="00E718BA">
        <w:rPr>
          <w:rFonts w:ascii="Garamond" w:eastAsia="Garamond" w:hAnsi="Garamond" w:cs="Garamond"/>
          <w:noProof/>
          <w:sz w:val="24"/>
          <w:szCs w:val="24"/>
        </w:rPr>
        <w:drawing>
          <wp:inline distT="0" distB="0" distL="0" distR="0" wp14:anchorId="2F20ACE0" wp14:editId="2F20ACE1">
            <wp:extent cx="5976938" cy="3971387"/>
            <wp:effectExtent l="0" t="0" r="0" b="0"/>
            <wp:docPr id="145890823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t="153" b="153"/>
                    <a:stretch>
                      <a:fillRect/>
                    </a:stretch>
                  </pic:blipFill>
                  <pic:spPr>
                    <a:xfrm>
                      <a:off x="0" y="0"/>
                      <a:ext cx="5976938" cy="3971387"/>
                    </a:xfrm>
                    <a:prstGeom prst="rect">
                      <a:avLst/>
                    </a:prstGeom>
                    <a:ln/>
                  </pic:spPr>
                </pic:pic>
              </a:graphicData>
            </a:graphic>
          </wp:inline>
        </w:drawing>
      </w:r>
    </w:p>
    <w:p w14:paraId="2F20ACD4" w14:textId="77777777" w:rsidR="004417A2" w:rsidRPr="00E718BA" w:rsidRDefault="004417A2">
      <w:pPr>
        <w:jc w:val="both"/>
        <w:rPr>
          <w:rFonts w:ascii="Garamond" w:eastAsia="Garamond" w:hAnsi="Garamond" w:cs="Garamond"/>
          <w:sz w:val="24"/>
          <w:szCs w:val="24"/>
        </w:rPr>
      </w:pPr>
    </w:p>
    <w:p w14:paraId="2F20ACD5" w14:textId="77777777" w:rsidR="004417A2" w:rsidRPr="00E718BA" w:rsidRDefault="00000000">
      <w:pPr>
        <w:rPr>
          <w:rFonts w:ascii="Garamond" w:eastAsia="Garamond" w:hAnsi="Garamond" w:cs="Garamond"/>
          <w:sz w:val="24"/>
          <w:szCs w:val="24"/>
        </w:rPr>
        <w:sectPr w:rsidR="004417A2" w:rsidRPr="00E718BA">
          <w:pgSz w:w="11906" w:h="16838"/>
          <w:pgMar w:top="1440" w:right="1440" w:bottom="1440" w:left="1440" w:header="708" w:footer="708" w:gutter="0"/>
          <w:cols w:space="720"/>
        </w:sectPr>
      </w:pPr>
      <w:sdt>
        <w:sdtPr>
          <w:tag w:val="goog_rdk_3"/>
          <w:id w:val="1129509980"/>
        </w:sdtPr>
        <w:sdtContent/>
      </w:sdt>
      <w:r w:rsidR="006F158C" w:rsidRPr="00E718BA">
        <w:rPr>
          <w:rFonts w:ascii="Garamond" w:eastAsia="Garamond" w:hAnsi="Garamond" w:cs="Garamond"/>
          <w:noProof/>
          <w:sz w:val="24"/>
          <w:szCs w:val="24"/>
        </w:rPr>
        <w:drawing>
          <wp:inline distT="114300" distB="114300" distL="114300" distR="114300" wp14:anchorId="2F20ACE2" wp14:editId="2F20ACE3">
            <wp:extent cx="5731200" cy="3429000"/>
            <wp:effectExtent l="0" t="0" r="0" b="0"/>
            <wp:docPr id="145890822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5731200" cy="3429000"/>
                    </a:xfrm>
                    <a:prstGeom prst="rect">
                      <a:avLst/>
                    </a:prstGeom>
                    <a:ln/>
                  </pic:spPr>
                </pic:pic>
              </a:graphicData>
            </a:graphic>
          </wp:inline>
        </w:drawing>
      </w:r>
    </w:p>
    <w:p w14:paraId="2F20ACD6" w14:textId="77777777" w:rsidR="004417A2" w:rsidRPr="00E718BA" w:rsidRDefault="00000000">
      <w:pPr>
        <w:rPr>
          <w:rFonts w:ascii="Garamond" w:eastAsia="Garamond" w:hAnsi="Garamond" w:cs="Garamond"/>
          <w:b/>
          <w:sz w:val="24"/>
          <w:szCs w:val="24"/>
        </w:rPr>
      </w:pPr>
      <w:sdt>
        <w:sdtPr>
          <w:tag w:val="goog_rdk_4"/>
          <w:id w:val="-85383118"/>
        </w:sdtPr>
        <w:sdtContent/>
      </w:sdt>
      <w:sdt>
        <w:sdtPr>
          <w:tag w:val="goog_rdk_5"/>
          <w:id w:val="1386135006"/>
        </w:sdtPr>
        <w:sdtContent/>
      </w:sdt>
      <w:sdt>
        <w:sdtPr>
          <w:tag w:val="goog_rdk_6"/>
          <w:id w:val="1464774871"/>
        </w:sdtPr>
        <w:sdtContent/>
      </w:sdt>
      <w:r w:rsidR="006F158C" w:rsidRPr="00E718BA">
        <w:rPr>
          <w:rFonts w:ascii="Garamond" w:eastAsia="Garamond" w:hAnsi="Garamond" w:cs="Garamond"/>
          <w:b/>
          <w:sz w:val="24"/>
          <w:szCs w:val="24"/>
        </w:rPr>
        <w:t>Figure B: Leontief IO Summary</w:t>
      </w:r>
    </w:p>
    <w:p w14:paraId="2F20ACD7" w14:textId="77777777" w:rsidR="004417A2" w:rsidRPr="00E718BA" w:rsidRDefault="006F158C">
      <w:pPr>
        <w:rPr>
          <w:rFonts w:ascii="Garamond" w:eastAsia="Garamond" w:hAnsi="Garamond" w:cs="Garamond"/>
          <w:sz w:val="24"/>
          <w:szCs w:val="24"/>
        </w:rPr>
      </w:pPr>
      <w:r w:rsidRPr="00E718BA">
        <w:rPr>
          <w:rFonts w:ascii="Garamond" w:eastAsia="Garamond" w:hAnsi="Garamond" w:cs="Garamond"/>
          <w:noProof/>
          <w:sz w:val="24"/>
          <w:szCs w:val="24"/>
        </w:rPr>
        <w:drawing>
          <wp:inline distT="0" distB="0" distL="0" distR="0" wp14:anchorId="2F20ACE4" wp14:editId="2F20ACE5">
            <wp:extent cx="8601075" cy="5373710"/>
            <wp:effectExtent l="0" t="0" r="0" b="0"/>
            <wp:docPr id="145890823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8601075" cy="5373710"/>
                    </a:xfrm>
                    <a:prstGeom prst="rect">
                      <a:avLst/>
                    </a:prstGeom>
                    <a:ln/>
                  </pic:spPr>
                </pic:pic>
              </a:graphicData>
            </a:graphic>
          </wp:inline>
        </w:drawing>
      </w:r>
    </w:p>
    <w:sectPr w:rsidR="004417A2" w:rsidRPr="00E718BA">
      <w:pgSz w:w="16838" w:h="11906" w:orient="landscape"/>
      <w:pgMar w:top="1440" w:right="1440" w:bottom="1440" w:left="1440" w:header="709"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7" w:author="Jose.Ramos-Torres-Feverei" w:date="2025-03-17T12:20:00Z" w:initials="JR">
    <w:p w14:paraId="6B6E2C2B" w14:textId="77777777" w:rsidR="003E204B" w:rsidRDefault="00F911B9" w:rsidP="003E204B">
      <w:pPr>
        <w:pStyle w:val="CommentText"/>
      </w:pPr>
      <w:r>
        <w:rPr>
          <w:rStyle w:val="CommentReference"/>
        </w:rPr>
        <w:annotationRef/>
      </w:r>
      <w:r w:rsidR="003E204B">
        <w:t>Do we want to change this in an accepted version of the paper?</w:t>
      </w:r>
    </w:p>
    <w:p w14:paraId="7CA14E93" w14:textId="77777777" w:rsidR="003E204B" w:rsidRDefault="003E204B" w:rsidP="003E204B">
      <w:pPr>
        <w:pStyle w:val="CommentText"/>
      </w:pPr>
    </w:p>
    <w:p w14:paraId="53505F67" w14:textId="77777777" w:rsidR="003E204B" w:rsidRDefault="003E204B" w:rsidP="003E204B">
      <w:pPr>
        <w:pStyle w:val="CommentText"/>
      </w:pPr>
      <w:r>
        <w:t>Indeed whenever one of us classified a paper as a maybe it was independently reviewed by another member.</w:t>
      </w:r>
    </w:p>
    <w:p w14:paraId="4D68D1F3" w14:textId="77777777" w:rsidR="003E204B" w:rsidRDefault="003E204B" w:rsidP="003E204B">
      <w:pPr>
        <w:pStyle w:val="CommentText"/>
      </w:pPr>
    </w:p>
    <w:p w14:paraId="4F4921B3" w14:textId="77777777" w:rsidR="003E204B" w:rsidRDefault="003E204B" w:rsidP="003E204B">
      <w:pPr>
        <w:pStyle w:val="CommentText"/>
      </w:pPr>
      <w:r>
        <w:t>So I don’t see the point of suppressing this.</w:t>
      </w:r>
    </w:p>
  </w:comment>
  <w:comment w:id="23" w:author="Jose.Ramos-Torres-Feverei" w:date="2025-03-17T12:58:00Z" w:initials="JR">
    <w:p w14:paraId="48C25ACF" w14:textId="680F1662" w:rsidR="00C87B63" w:rsidRDefault="00C87B63" w:rsidP="00C87B63">
      <w:pPr>
        <w:pStyle w:val="CommentText"/>
      </w:pPr>
      <w:r>
        <w:rPr>
          <w:rStyle w:val="CommentReference"/>
        </w:rPr>
        <w:annotationRef/>
      </w:r>
      <w:r>
        <w:t xml:space="preserve">Reviewed the numbers. </w:t>
      </w:r>
    </w:p>
    <w:p w14:paraId="63229526" w14:textId="77777777" w:rsidR="00C87B63" w:rsidRDefault="00C87B63" w:rsidP="00C87B63">
      <w:pPr>
        <w:pStyle w:val="CommentText"/>
      </w:pPr>
    </w:p>
    <w:p w14:paraId="40C0BB2E" w14:textId="77777777" w:rsidR="00C87B63" w:rsidRDefault="00C87B63" w:rsidP="00C87B63">
      <w:pPr>
        <w:pStyle w:val="CommentText"/>
      </w:pPr>
      <w:r>
        <w:t>The issue was one paper which was duplicated. It was originally classified as Leontief IO, but upon full-reading of the paper it was reclassified to Macroeconometric IO.</w:t>
      </w:r>
    </w:p>
    <w:p w14:paraId="3CD9AE86" w14:textId="77777777" w:rsidR="00C87B63" w:rsidRDefault="00C87B63" w:rsidP="00C87B63">
      <w:pPr>
        <w:pStyle w:val="CommentText"/>
      </w:pPr>
    </w:p>
    <w:p w14:paraId="06092A38" w14:textId="77777777" w:rsidR="00C87B63" w:rsidRDefault="00C87B63" w:rsidP="00C87B63">
      <w:pPr>
        <w:pStyle w:val="CommentText"/>
      </w:pPr>
      <w:r>
        <w:t>Numbers should be:</w:t>
      </w:r>
    </w:p>
    <w:p w14:paraId="1D4FE50D" w14:textId="77777777" w:rsidR="00C87B63" w:rsidRDefault="00C87B63" w:rsidP="00C87B63">
      <w:pPr>
        <w:pStyle w:val="CommentText"/>
      </w:pPr>
      <w:r>
        <w:t>37+6+19+4=66</w:t>
      </w:r>
    </w:p>
  </w:comment>
  <w:comment w:id="30" w:author="Jose.Ramos-Torres-Feverei" w:date="2025-03-17T13:14:00Z" w:initials="JR">
    <w:p w14:paraId="3DCAE820" w14:textId="77777777" w:rsidR="00086C25" w:rsidRDefault="00086C25" w:rsidP="00086C25">
      <w:pPr>
        <w:pStyle w:val="CommentText"/>
      </w:pPr>
      <w:r>
        <w:rPr>
          <w:rStyle w:val="CommentReference"/>
        </w:rPr>
        <w:annotationRef/>
      </w:r>
      <w:r>
        <w:t>The last sentence of the section convey the same information in a more detailed fashion.</w:t>
      </w:r>
    </w:p>
  </w:comment>
  <w:comment w:id="97" w:author="Jose.Ramos-Torres-Feverei" w:date="2025-03-17T15:51:00Z" w:initials="JR">
    <w:p w14:paraId="01594441" w14:textId="77777777" w:rsidR="007922C2" w:rsidRDefault="007922C2" w:rsidP="007922C2">
      <w:pPr>
        <w:pStyle w:val="CommentText"/>
      </w:pPr>
      <w:r>
        <w:rPr>
          <w:rStyle w:val="CommentReference"/>
        </w:rPr>
        <w:annotationRef/>
      </w:r>
      <w:r>
        <w:t>Incomplete sentence.</w:t>
      </w:r>
    </w:p>
  </w:comment>
  <w:comment w:id="125" w:author="Jose.Ramos-Torres-Feverei" w:date="2025-03-17T16:08:00Z" w:initials="JR">
    <w:p w14:paraId="46F2C629" w14:textId="77777777" w:rsidR="00EE2EAF" w:rsidRDefault="00292F65" w:rsidP="00EE2EAF">
      <w:pPr>
        <w:pStyle w:val="CommentText"/>
      </w:pPr>
      <w:r>
        <w:rPr>
          <w:rStyle w:val="CommentReference"/>
        </w:rPr>
        <w:annotationRef/>
      </w:r>
      <w:r w:rsidR="00EE2EAF">
        <w:t xml:space="preserve">The meaning of the ‘open’ Leontief IO model has been explained in section 3.1, with a clear footnote explaining the difference between ‘closed’/’open’. </w:t>
      </w:r>
    </w:p>
    <w:p w14:paraId="6AA8E6BD" w14:textId="77777777" w:rsidR="00EE2EAF" w:rsidRDefault="00EE2EAF" w:rsidP="00EE2EAF">
      <w:pPr>
        <w:pStyle w:val="CommentText"/>
      </w:pPr>
    </w:p>
    <w:p w14:paraId="60D2EC26" w14:textId="77777777" w:rsidR="00EE2EAF" w:rsidRDefault="00EE2EAF" w:rsidP="00EE2EAF">
      <w:pPr>
        <w:pStyle w:val="CommentText"/>
      </w:pPr>
      <w:r>
        <w:t>Maybe we can remove the brackets here.</w:t>
      </w:r>
    </w:p>
  </w:comment>
  <w:comment w:id="139" w:author="Andrea Genovese" w:date="2025-03-02T12:44:00Z" w:initials="AG">
    <w:p w14:paraId="287BD442" w14:textId="2180213B" w:rsidR="002C5F9C" w:rsidRDefault="002C5F9C" w:rsidP="002C5F9C">
      <w:pPr>
        <w:pStyle w:val="CommentText"/>
      </w:pPr>
      <w:r>
        <w:rPr>
          <w:rStyle w:val="CommentReference"/>
        </w:rPr>
        <w:annotationRef/>
      </w:r>
      <w:r>
        <w:t>unclear</w:t>
      </w:r>
    </w:p>
  </w:comment>
  <w:comment w:id="140" w:author="Jose.Ramos-Torres-Feverei" w:date="2025-03-17T16:32:00Z" w:initials="JR">
    <w:p w14:paraId="31DDBA3A" w14:textId="77777777" w:rsidR="00EE4D0E" w:rsidRDefault="00EE4D0E" w:rsidP="00EE4D0E">
      <w:pPr>
        <w:pStyle w:val="CommentText"/>
      </w:pPr>
      <w:r>
        <w:rPr>
          <w:rStyle w:val="CommentReference"/>
        </w:rPr>
        <w:annotationRef/>
      </w:r>
      <w:r>
        <w:t>Re-wrote the sentences. See if it makes more sense now.</w:t>
      </w:r>
    </w:p>
  </w:comment>
  <w:comment w:id="207" w:author="Jose.Ramos-Torres-Feverei" w:date="2025-03-17T16:33:00Z" w:initials="JR">
    <w:p w14:paraId="6245A2C0" w14:textId="77777777" w:rsidR="00842606" w:rsidRDefault="00842606" w:rsidP="00842606">
      <w:pPr>
        <w:pStyle w:val="CommentText"/>
      </w:pPr>
      <w:r>
        <w:rPr>
          <w:rStyle w:val="CommentReference"/>
        </w:rPr>
        <w:annotationRef/>
      </w:r>
      <w:r>
        <w:t>Should we add a little table comparing how good each of three main methodologies are in addressing these 5 aspects?</w:t>
      </w:r>
    </w:p>
  </w:comment>
  <w:comment w:id="246" w:author="Jose.Ramos-Torres-Feverei" w:date="2025-03-17T19:11:00Z" w:initials="JR">
    <w:p w14:paraId="1F964E7D" w14:textId="77777777" w:rsidR="002D3E63" w:rsidRDefault="002D3E63" w:rsidP="002D3E63">
      <w:pPr>
        <w:pStyle w:val="CommentText"/>
      </w:pPr>
      <w:r>
        <w:rPr>
          <w:rStyle w:val="CommentReference"/>
        </w:rPr>
        <w:annotationRef/>
      </w:r>
      <w:r>
        <w:t>This was explained with very similar words in the section, think we can summarize here and refer the reader back to the section.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F4921B3" w15:done="0"/>
  <w15:commentEx w15:paraId="1D4FE50D" w15:done="0"/>
  <w15:commentEx w15:paraId="3DCAE820" w15:done="0"/>
  <w15:commentEx w15:paraId="01594441" w15:done="0"/>
  <w15:commentEx w15:paraId="60D2EC26" w15:done="0"/>
  <w15:commentEx w15:paraId="287BD442" w15:done="0"/>
  <w15:commentEx w15:paraId="31DDBA3A" w15:paraIdParent="287BD442" w15:done="0"/>
  <w15:commentEx w15:paraId="6245A2C0" w15:done="0"/>
  <w15:commentEx w15:paraId="1F964E7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A5A82B1" w16cex:dateUtc="2025-03-17T11:20:00Z"/>
  <w16cex:commentExtensible w16cex:durableId="267CA734" w16cex:dateUtc="2025-03-17T11:58:00Z"/>
  <w16cex:commentExtensible w16cex:durableId="33C1C7C0" w16cex:dateUtc="2025-03-17T12:14:00Z"/>
  <w16cex:commentExtensible w16cex:durableId="4E82CCC3" w16cex:dateUtc="2025-03-17T14:51:00Z"/>
  <w16cex:commentExtensible w16cex:durableId="1E424A55" w16cex:dateUtc="2025-03-17T15:08:00Z"/>
  <w16cex:commentExtensible w16cex:durableId="4E504B28" w16cex:dateUtc="2025-03-02T12:44:00Z"/>
  <w16cex:commentExtensible w16cex:durableId="51C34D23" w16cex:dateUtc="2025-03-17T15:32:00Z"/>
  <w16cex:commentExtensible w16cex:durableId="14132212" w16cex:dateUtc="2025-03-17T15:33:00Z"/>
  <w16cex:commentExtensible w16cex:durableId="2858D7DE" w16cex:dateUtc="2025-03-17T18: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F4921B3" w16cid:durableId="5A5A82B1"/>
  <w16cid:commentId w16cid:paraId="1D4FE50D" w16cid:durableId="267CA734"/>
  <w16cid:commentId w16cid:paraId="3DCAE820" w16cid:durableId="33C1C7C0"/>
  <w16cid:commentId w16cid:paraId="01594441" w16cid:durableId="4E82CCC3"/>
  <w16cid:commentId w16cid:paraId="60D2EC26" w16cid:durableId="1E424A55"/>
  <w16cid:commentId w16cid:paraId="287BD442" w16cid:durableId="4E504B28"/>
  <w16cid:commentId w16cid:paraId="31DDBA3A" w16cid:durableId="51C34D23"/>
  <w16cid:commentId w16cid:paraId="6245A2C0" w16cid:durableId="14132212"/>
  <w16cid:commentId w16cid:paraId="1F964E7D" w16cid:durableId="2858D7D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44014D" w14:textId="77777777" w:rsidR="006D5B26" w:rsidRDefault="006D5B26">
      <w:pPr>
        <w:spacing w:after="0" w:line="240" w:lineRule="auto"/>
      </w:pPr>
      <w:r>
        <w:separator/>
      </w:r>
    </w:p>
  </w:endnote>
  <w:endnote w:type="continuationSeparator" w:id="0">
    <w:p w14:paraId="3176F641" w14:textId="77777777" w:rsidR="006D5B26" w:rsidRDefault="006D5B26">
      <w:pPr>
        <w:spacing w:after="0" w:line="240" w:lineRule="auto"/>
      </w:pPr>
      <w:r>
        <w:continuationSeparator/>
      </w:r>
    </w:p>
  </w:endnote>
  <w:endnote w:type="continuationNotice" w:id="1">
    <w:p w14:paraId="7C166A9C" w14:textId="77777777" w:rsidR="006D5B26" w:rsidRDefault="006D5B2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Garamond">
    <w:altName w:val="Garamond"/>
    <w:panose1 w:val="02020404030301010803"/>
    <w:charset w:val="00"/>
    <w:family w:val="roman"/>
    <w:pitch w:val="variable"/>
    <w:sig w:usb0="00000287" w:usb1="00000000" w:usb2="00000000" w:usb3="00000000" w:csb0="0000009F" w:csb1="00000000"/>
    <w:embedRegular r:id="rId1" w:fontKey="{9276FD66-1D75-4EFB-B512-FF81AE1BFF99}"/>
    <w:embedBold r:id="rId2" w:fontKey="{0626D334-AB9C-4EF9-ADC2-4ED29411F27B}"/>
    <w:embedItalic r:id="rId3" w:fontKey="{49D53655-8309-4707-8497-60B4F30678A2}"/>
    <w:embedBoldItalic r:id="rId4" w:fontKey="{57ABE51D-24F0-4719-A6CE-F227BD1A3D61}"/>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5" w:fontKey="{E7421D5B-B5D9-4BBC-ACFF-2459668A4B15}"/>
  </w:font>
  <w:font w:name="Calibri">
    <w:panose1 w:val="020F0502020204030204"/>
    <w:charset w:val="00"/>
    <w:family w:val="swiss"/>
    <w:pitch w:val="variable"/>
    <w:sig w:usb0="E4002EFF" w:usb1="C200247B" w:usb2="00000009" w:usb3="00000000" w:csb0="000001FF" w:csb1="00000000"/>
    <w:embedRegular r:id="rId6" w:fontKey="{1CD3315A-A386-4282-81C0-7EBA106E327B}"/>
    <w:embedBold r:id="rId7" w:fontKey="{9A4248FA-4796-4AE1-AD17-213EC70F86DE}"/>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embedRegular r:id="rId8" w:fontKey="{556CE05D-69F2-47CF-AAB8-BA30A25AE97B}"/>
    <w:embedBold r:id="rId9" w:fontKey="{60E383C6-2857-477B-9D89-B81AD9B5294A}"/>
  </w:font>
  <w:font w:name="Times New Roman">
    <w:panose1 w:val="02020603050405020304"/>
    <w:charset w:val="00"/>
    <w:family w:val="roman"/>
    <w:pitch w:val="variable"/>
    <w:sig w:usb0="E0002EFF" w:usb1="C000785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embedRegular r:id="rId10" w:fontKey="{6C50C2F9-D9AE-4982-8D91-A5BFB6CB4E3F}"/>
  </w:font>
  <w:font w:name="Georgia">
    <w:panose1 w:val="02040502050405020303"/>
    <w:charset w:val="00"/>
    <w:family w:val="roman"/>
    <w:pitch w:val="variable"/>
    <w:sig w:usb0="00000287" w:usb1="00000000" w:usb2="00000000" w:usb3="00000000" w:csb0="0000009F" w:csb1="00000000"/>
    <w:embedRegular r:id="rId11" w:fontKey="{37CBF59E-E725-4D81-9E74-05D8D0AD1136}"/>
    <w:embedItalic r:id="rId12" w:fontKey="{F4C96A4A-D507-4F64-A2C4-2040CD786562}"/>
  </w:font>
  <w:font w:name="Cardo">
    <w:charset w:val="00"/>
    <w:family w:val="auto"/>
    <w:pitch w:val="default"/>
    <w:embedRegular r:id="rId13" w:fontKey="{544E99C6-27B2-49A2-AA64-BF9A6E712B35}"/>
  </w:font>
  <w:font w:name="Cambria Math">
    <w:panose1 w:val="02040503050406030204"/>
    <w:charset w:val="00"/>
    <w:family w:val="roman"/>
    <w:pitch w:val="variable"/>
    <w:sig w:usb0="E00006FF" w:usb1="420024FF" w:usb2="02000000" w:usb3="00000000" w:csb0="0000019F" w:csb1="00000000"/>
    <w:embedRegular r:id="rId14" w:fontKey="{CB69E13A-9DAE-4F18-9BC7-4906E63F550E}"/>
    <w:embedItalic r:id="rId15" w:fontKey="{7DB60C63-A6BE-4998-99B3-3DEF6CC00A97}"/>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embedRegular r:id="rId16" w:fontKey="{1E37D02D-40FB-493B-8623-9D6C1C7C8A98}"/>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9D7433" w14:textId="77777777" w:rsidR="0005493A" w:rsidRDefault="000549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9120652"/>
      <w:docPartObj>
        <w:docPartGallery w:val="Page Numbers (Bottom of Page)"/>
        <w:docPartUnique/>
      </w:docPartObj>
    </w:sdtPr>
    <w:sdtEndPr>
      <w:rPr>
        <w:noProof/>
      </w:rPr>
    </w:sdtEndPr>
    <w:sdtContent>
      <w:p w14:paraId="1AAFA8B1" w14:textId="309FCFBC" w:rsidR="0005493A" w:rsidRDefault="0005493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20ACEC" w14:textId="7E2CE08E" w:rsidR="004417A2" w:rsidRDefault="004417A2">
    <w:pPr>
      <w:widowControl w:val="0"/>
      <w:pBdr>
        <w:top w:val="nil"/>
        <w:left w:val="nil"/>
        <w:bottom w:val="nil"/>
        <w:right w:val="nil"/>
        <w:between w:val="nil"/>
      </w:pBdr>
      <w:spacing w:after="0" w:line="14" w:lineRule="auto"/>
      <w:jc w:val="right"/>
      <w:rPr>
        <w:rFonts w:ascii="Book Antiqua" w:eastAsia="Book Antiqua" w:hAnsi="Book Antiqua" w:cs="Book Antiqua"/>
        <w:color w:val="000000"/>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20ACED" w14:textId="476060A9" w:rsidR="004417A2" w:rsidRDefault="006F158C">
    <w:pPr>
      <w:jc w:val="right"/>
    </w:pPr>
    <w:r>
      <w:fldChar w:fldCharType="begin"/>
    </w:r>
    <w:r>
      <w:instrText>PAGE</w:instrText>
    </w:r>
    <w:r>
      <w:fldChar w:fldCharType="separate"/>
    </w:r>
    <w:r w:rsidR="00E718BA">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6AF2AC" w14:textId="77777777" w:rsidR="006D5B26" w:rsidRDefault="006D5B26">
      <w:pPr>
        <w:spacing w:after="0" w:line="240" w:lineRule="auto"/>
      </w:pPr>
      <w:r>
        <w:separator/>
      </w:r>
    </w:p>
  </w:footnote>
  <w:footnote w:type="continuationSeparator" w:id="0">
    <w:p w14:paraId="182AF5E1" w14:textId="77777777" w:rsidR="006D5B26" w:rsidRDefault="006D5B26">
      <w:pPr>
        <w:spacing w:after="0" w:line="240" w:lineRule="auto"/>
      </w:pPr>
      <w:r>
        <w:continuationSeparator/>
      </w:r>
    </w:p>
  </w:footnote>
  <w:footnote w:type="continuationNotice" w:id="1">
    <w:p w14:paraId="5B5B010C" w14:textId="77777777" w:rsidR="006D5B26" w:rsidRDefault="006D5B26">
      <w:pPr>
        <w:spacing w:after="0" w:line="240" w:lineRule="auto"/>
      </w:pPr>
    </w:p>
  </w:footnote>
  <w:footnote w:id="2">
    <w:p w14:paraId="2F20ACF0" w14:textId="77777777" w:rsidR="004417A2" w:rsidRDefault="006F158C">
      <w:pPr>
        <w:spacing w:after="0" w:line="240" w:lineRule="auto"/>
        <w:jc w:val="both"/>
        <w:rPr>
          <w:rFonts w:ascii="Garamond" w:eastAsia="Garamond" w:hAnsi="Garamond" w:cs="Garamond"/>
          <w:color w:val="980000"/>
          <w:sz w:val="20"/>
          <w:szCs w:val="20"/>
        </w:rPr>
      </w:pPr>
      <w:r>
        <w:rPr>
          <w:rStyle w:val="FootnoteReference"/>
        </w:rPr>
        <w:footnoteRef/>
      </w:r>
      <w:r w:rsidRPr="0005493A">
        <w:rPr>
          <w:rFonts w:ascii="Garamond" w:eastAsia="Garamond" w:hAnsi="Garamond" w:cs="Garamond"/>
          <w:sz w:val="20"/>
          <w:szCs w:val="20"/>
        </w:rPr>
        <w:t xml:space="preserve">A discussion on the usage of the terms intervention versus strategy with reference to Aguilar-Hernandez et al.’s (2018) categories is provided by Donati et al. (2020). We have opted to adopt the terminology of the latter, with strategies referring to a broad category of intervention types. </w:t>
      </w:r>
    </w:p>
  </w:footnote>
  <w:footnote w:id="3">
    <w:p w14:paraId="2F20ACF1" w14:textId="77777777" w:rsidR="004417A2" w:rsidRDefault="006F158C">
      <w:pPr>
        <w:spacing w:after="0" w:line="240" w:lineRule="auto"/>
        <w:jc w:val="both"/>
        <w:rPr>
          <w:rFonts w:ascii="Garamond" w:eastAsia="Garamond" w:hAnsi="Garamond" w:cs="Garamond"/>
          <w:color w:val="980000"/>
          <w:sz w:val="20"/>
          <w:szCs w:val="20"/>
        </w:rPr>
      </w:pPr>
      <w:r>
        <w:rPr>
          <w:rStyle w:val="FootnoteReference"/>
        </w:rPr>
        <w:footnoteRef/>
      </w:r>
      <w:r>
        <w:rPr>
          <w:rFonts w:ascii="Garamond" w:eastAsia="Garamond" w:hAnsi="Garamond" w:cs="Garamond"/>
          <w:color w:val="980000"/>
          <w:sz w:val="20"/>
          <w:szCs w:val="20"/>
        </w:rPr>
        <w:t xml:space="preserve"> </w:t>
      </w:r>
      <w:r w:rsidRPr="0005493A">
        <w:rPr>
          <w:rFonts w:ascii="Garamond" w:eastAsia="Garamond" w:hAnsi="Garamond" w:cs="Garamond"/>
          <w:sz w:val="20"/>
          <w:szCs w:val="20"/>
        </w:rPr>
        <w:t>At the time of writing, over 40 projects reference the Circular Economy Action Plan within their Project Description as listed on the CORDIS database.</w:t>
      </w:r>
    </w:p>
  </w:footnote>
  <w:footnote w:id="4">
    <w:p w14:paraId="2F20ACF2" w14:textId="7364ECB3" w:rsidR="004417A2" w:rsidRPr="00F52BE4" w:rsidRDefault="006F158C" w:rsidP="00F52BE4">
      <w:pPr>
        <w:spacing w:after="0" w:line="240" w:lineRule="auto"/>
        <w:jc w:val="both"/>
        <w:rPr>
          <w:rFonts w:ascii="Garamond" w:eastAsia="Garamond" w:hAnsi="Garamond" w:cs="Garamond"/>
          <w:sz w:val="21"/>
          <w:szCs w:val="21"/>
          <w:rPrChange w:id="28" w:author="Ben Purvis" w:date="2025-02-26T16:43:00Z">
            <w:rPr>
              <w:rFonts w:ascii="Garamond" w:eastAsia="Garamond" w:hAnsi="Garamond" w:cs="Garamond"/>
              <w:sz w:val="20"/>
              <w:szCs w:val="20"/>
            </w:rPr>
          </w:rPrChange>
        </w:rPr>
      </w:pPr>
      <w:r>
        <w:rPr>
          <w:rStyle w:val="FootnoteReference"/>
        </w:rPr>
        <w:footnoteRef/>
      </w:r>
      <w:r>
        <w:rPr>
          <w:rFonts w:ascii="Garamond" w:eastAsia="Garamond" w:hAnsi="Garamond" w:cs="Garamond"/>
          <w:sz w:val="20"/>
          <w:szCs w:val="20"/>
        </w:rPr>
        <w:t xml:space="preserve"> </w:t>
      </w:r>
      <w:r>
        <w:rPr>
          <w:rFonts w:ascii="Garamond" w:eastAsia="Garamond" w:hAnsi="Garamond" w:cs="Garamond"/>
          <w:sz w:val="21"/>
          <w:szCs w:val="21"/>
        </w:rPr>
        <w:t xml:space="preserve">Future research on expanding the typology used in Aguilar-Hernandez et al. (2018) would be useful. </w:t>
      </w:r>
      <w:r w:rsidR="00F52BE4" w:rsidRPr="00F52BE4">
        <w:rPr>
          <w:rFonts w:ascii="Garamond" w:eastAsia="Garamond" w:hAnsi="Garamond" w:cs="Garamond"/>
          <w:sz w:val="21"/>
          <w:szCs w:val="21"/>
        </w:rPr>
        <w:t>Indeed the significant overlap between categories once we start reflecting into the specific interventions, which blur divisions. For instance, it is debatable</w:t>
      </w:r>
      <w:r w:rsidR="00F52BE4">
        <w:rPr>
          <w:rFonts w:ascii="Garamond" w:eastAsia="Garamond" w:hAnsi="Garamond" w:cs="Garamond"/>
          <w:sz w:val="21"/>
          <w:szCs w:val="21"/>
        </w:rPr>
        <w:t xml:space="preserve"> whether</w:t>
      </w:r>
      <w:r w:rsidR="00F52BE4" w:rsidRPr="00F52BE4">
        <w:rPr>
          <w:rFonts w:ascii="Garamond" w:eastAsia="Garamond" w:hAnsi="Garamond" w:cs="Garamond"/>
          <w:sz w:val="21"/>
          <w:szCs w:val="21"/>
        </w:rPr>
        <w:t xml:space="preserve"> remanufacturing and re-use should be classified as closing supply chain</w:t>
      </w:r>
      <w:r w:rsidR="00F52BE4">
        <w:rPr>
          <w:rFonts w:ascii="Garamond" w:eastAsia="Garamond" w:hAnsi="Garamond" w:cs="Garamond"/>
          <w:sz w:val="21"/>
          <w:szCs w:val="21"/>
        </w:rPr>
        <w:t>s</w:t>
      </w:r>
      <w:r w:rsidR="00F52BE4" w:rsidRPr="00F52BE4">
        <w:rPr>
          <w:rFonts w:ascii="Garamond" w:eastAsia="Garamond" w:hAnsi="Garamond" w:cs="Garamond"/>
          <w:sz w:val="21"/>
          <w:szCs w:val="21"/>
        </w:rPr>
        <w:t xml:space="preserve"> </w:t>
      </w:r>
      <w:r w:rsidR="00F52BE4">
        <w:rPr>
          <w:rFonts w:ascii="Garamond" w:eastAsia="Garamond" w:hAnsi="Garamond" w:cs="Garamond"/>
          <w:sz w:val="21"/>
          <w:szCs w:val="21"/>
        </w:rPr>
        <w:t>or</w:t>
      </w:r>
      <w:r w:rsidR="00F52BE4" w:rsidRPr="00F52BE4">
        <w:rPr>
          <w:rFonts w:ascii="Garamond" w:eastAsia="Garamond" w:hAnsi="Garamond" w:cs="Garamond"/>
          <w:sz w:val="21"/>
          <w:szCs w:val="21"/>
        </w:rPr>
        <w:t xml:space="preserve"> product life-extension.</w:t>
      </w:r>
      <w:ins w:id="29" w:author="Ben Purvis" w:date="2025-02-26T16:43:00Z">
        <w:r w:rsidR="00F52BE4">
          <w:rPr>
            <w:rFonts w:ascii="Garamond" w:eastAsia="Garamond" w:hAnsi="Garamond" w:cs="Garamond"/>
            <w:sz w:val="21"/>
            <w:szCs w:val="21"/>
          </w:rPr>
          <w:t xml:space="preserve"> </w:t>
        </w:r>
      </w:ins>
      <w:r>
        <w:rPr>
          <w:rFonts w:ascii="Garamond" w:eastAsia="Garamond" w:hAnsi="Garamond" w:cs="Garamond"/>
          <w:sz w:val="21"/>
          <w:szCs w:val="21"/>
        </w:rPr>
        <w:t xml:space="preserve">We thank one of the anonymous referees for raising </w:t>
      </w:r>
      <w:r w:rsidR="00F52BE4">
        <w:rPr>
          <w:rFonts w:ascii="Garamond" w:eastAsia="Garamond" w:hAnsi="Garamond" w:cs="Garamond"/>
          <w:sz w:val="21"/>
          <w:szCs w:val="21"/>
        </w:rPr>
        <w:t xml:space="preserve">these </w:t>
      </w:r>
      <w:r>
        <w:rPr>
          <w:rFonts w:ascii="Garamond" w:eastAsia="Garamond" w:hAnsi="Garamond" w:cs="Garamond"/>
          <w:sz w:val="21"/>
          <w:szCs w:val="21"/>
        </w:rPr>
        <w:t>issue</w:t>
      </w:r>
      <w:r w:rsidR="00F52BE4">
        <w:rPr>
          <w:rFonts w:ascii="Garamond" w:eastAsia="Garamond" w:hAnsi="Garamond" w:cs="Garamond"/>
          <w:sz w:val="21"/>
          <w:szCs w:val="21"/>
        </w:rPr>
        <w:t>s</w:t>
      </w:r>
      <w:r>
        <w:rPr>
          <w:rFonts w:ascii="Garamond" w:eastAsia="Garamond" w:hAnsi="Garamond" w:cs="Garamond"/>
          <w:sz w:val="21"/>
          <w:szCs w:val="21"/>
        </w:rPr>
        <w:t>.</w:t>
      </w:r>
      <w:r w:rsidR="00F52BE4">
        <w:rPr>
          <w:rFonts w:ascii="Garamond" w:eastAsia="Garamond" w:hAnsi="Garamond" w:cs="Garamond"/>
          <w:sz w:val="21"/>
          <w:szCs w:val="21"/>
        </w:rPr>
        <w:t xml:space="preserve"> </w:t>
      </w:r>
    </w:p>
  </w:footnote>
  <w:footnote w:id="5">
    <w:p w14:paraId="2F20ACF3" w14:textId="1579B1BD" w:rsidR="004417A2" w:rsidRDefault="006F158C">
      <w:pPr>
        <w:spacing w:after="0" w:line="240" w:lineRule="auto"/>
        <w:jc w:val="both"/>
        <w:rPr>
          <w:rFonts w:ascii="Garamond" w:eastAsia="Garamond" w:hAnsi="Garamond" w:cs="Garamond"/>
          <w:sz w:val="20"/>
          <w:szCs w:val="20"/>
        </w:rPr>
      </w:pPr>
      <w:r>
        <w:rPr>
          <w:rStyle w:val="FootnoteReference"/>
        </w:rPr>
        <w:footnoteRef/>
      </w:r>
      <w:r>
        <w:rPr>
          <w:rFonts w:ascii="Garamond" w:eastAsia="Garamond" w:hAnsi="Garamond" w:cs="Garamond"/>
          <w:sz w:val="20"/>
          <w:szCs w:val="20"/>
        </w:rPr>
        <w:t xml:space="preserve"> The</w:t>
      </w:r>
      <w:r w:rsidR="00BA32A1">
        <w:rPr>
          <w:rFonts w:ascii="Garamond" w:eastAsia="Garamond" w:hAnsi="Garamond" w:cs="Garamond"/>
          <w:sz w:val="20"/>
          <w:szCs w:val="20"/>
        </w:rPr>
        <w:t xml:space="preserve"> small number of</w:t>
      </w:r>
      <w:r>
        <w:rPr>
          <w:rFonts w:ascii="Garamond" w:eastAsia="Garamond" w:hAnsi="Garamond" w:cs="Garamond"/>
          <w:sz w:val="20"/>
          <w:szCs w:val="20"/>
        </w:rPr>
        <w:t xml:space="preserve"> alternative methods </w:t>
      </w:r>
      <w:r w:rsidR="00BA32A1">
        <w:rPr>
          <w:rFonts w:ascii="Garamond" w:eastAsia="Garamond" w:hAnsi="Garamond" w:cs="Garamond"/>
          <w:sz w:val="20"/>
          <w:szCs w:val="20"/>
        </w:rPr>
        <w:t xml:space="preserve">identified </w:t>
      </w:r>
      <w:r>
        <w:rPr>
          <w:rFonts w:ascii="Garamond" w:eastAsia="Garamond" w:hAnsi="Garamond" w:cs="Garamond"/>
          <w:sz w:val="20"/>
          <w:szCs w:val="20"/>
        </w:rPr>
        <w:t xml:space="preserve">include </w:t>
      </w:r>
      <w:r w:rsidR="00A7308F">
        <w:rPr>
          <w:rFonts w:ascii="Garamond" w:eastAsia="Garamond" w:hAnsi="Garamond" w:cs="Garamond"/>
          <w:sz w:val="20"/>
          <w:szCs w:val="20"/>
        </w:rPr>
        <w:t>d</w:t>
      </w:r>
      <w:r>
        <w:rPr>
          <w:rFonts w:ascii="Garamond" w:eastAsia="Garamond" w:hAnsi="Garamond" w:cs="Garamond"/>
          <w:sz w:val="20"/>
          <w:szCs w:val="20"/>
        </w:rPr>
        <w:t xml:space="preserve">ynamic </w:t>
      </w:r>
      <w:r w:rsidR="00A7308F">
        <w:rPr>
          <w:rFonts w:ascii="Garamond" w:eastAsia="Garamond" w:hAnsi="Garamond" w:cs="Garamond"/>
          <w:sz w:val="20"/>
          <w:szCs w:val="20"/>
        </w:rPr>
        <w:t>s</w:t>
      </w:r>
      <w:r>
        <w:rPr>
          <w:rFonts w:ascii="Garamond" w:eastAsia="Garamond" w:hAnsi="Garamond" w:cs="Garamond"/>
          <w:sz w:val="20"/>
          <w:szCs w:val="20"/>
        </w:rPr>
        <w:t xml:space="preserve">tochastic </w:t>
      </w:r>
      <w:r w:rsidR="00A7308F">
        <w:rPr>
          <w:rFonts w:ascii="Garamond" w:eastAsia="Garamond" w:hAnsi="Garamond" w:cs="Garamond"/>
          <w:sz w:val="20"/>
          <w:szCs w:val="20"/>
        </w:rPr>
        <w:t>g</w:t>
      </w:r>
      <w:r>
        <w:rPr>
          <w:rFonts w:ascii="Garamond" w:eastAsia="Garamond" w:hAnsi="Garamond" w:cs="Garamond"/>
          <w:sz w:val="20"/>
          <w:szCs w:val="20"/>
        </w:rPr>
        <w:t xml:space="preserve">eneral </w:t>
      </w:r>
      <w:r w:rsidR="00A7308F">
        <w:rPr>
          <w:rFonts w:ascii="Garamond" w:eastAsia="Garamond" w:hAnsi="Garamond" w:cs="Garamond"/>
          <w:sz w:val="20"/>
          <w:szCs w:val="20"/>
        </w:rPr>
        <w:t>e</w:t>
      </w:r>
      <w:r>
        <w:rPr>
          <w:rFonts w:ascii="Garamond" w:eastAsia="Garamond" w:hAnsi="Garamond" w:cs="Garamond"/>
          <w:sz w:val="20"/>
          <w:szCs w:val="20"/>
        </w:rPr>
        <w:t xml:space="preserve">quilibrium (DSGE), </w:t>
      </w:r>
      <w:r w:rsidR="00A7308F">
        <w:rPr>
          <w:rFonts w:ascii="Garamond" w:eastAsia="Garamond" w:hAnsi="Garamond" w:cs="Garamond"/>
          <w:sz w:val="20"/>
          <w:szCs w:val="20"/>
        </w:rPr>
        <w:t>a</w:t>
      </w:r>
      <w:r>
        <w:rPr>
          <w:rFonts w:ascii="Garamond" w:eastAsia="Garamond" w:hAnsi="Garamond" w:cs="Garamond"/>
          <w:sz w:val="20"/>
          <w:szCs w:val="20"/>
        </w:rPr>
        <w:t>gent-</w:t>
      </w:r>
      <w:r w:rsidR="00561452">
        <w:rPr>
          <w:rFonts w:ascii="Garamond" w:eastAsia="Garamond" w:hAnsi="Garamond" w:cs="Garamond"/>
          <w:sz w:val="20"/>
          <w:szCs w:val="20"/>
        </w:rPr>
        <w:t>b</w:t>
      </w:r>
      <w:r>
        <w:rPr>
          <w:rFonts w:ascii="Garamond" w:eastAsia="Garamond" w:hAnsi="Garamond" w:cs="Garamond"/>
          <w:sz w:val="20"/>
          <w:szCs w:val="20"/>
        </w:rPr>
        <w:t xml:space="preserve">ased modelling (ABM) and </w:t>
      </w:r>
      <w:r w:rsidR="00BA32A1">
        <w:rPr>
          <w:rFonts w:ascii="Garamond" w:eastAsia="Garamond" w:hAnsi="Garamond" w:cs="Garamond"/>
          <w:sz w:val="20"/>
          <w:szCs w:val="20"/>
        </w:rPr>
        <w:t>s</w:t>
      </w:r>
      <w:r>
        <w:rPr>
          <w:rFonts w:ascii="Garamond" w:eastAsia="Garamond" w:hAnsi="Garamond" w:cs="Garamond"/>
          <w:sz w:val="20"/>
          <w:szCs w:val="20"/>
        </w:rPr>
        <w:t>tock-</w:t>
      </w:r>
      <w:r w:rsidR="00BA32A1">
        <w:rPr>
          <w:rFonts w:ascii="Garamond" w:eastAsia="Garamond" w:hAnsi="Garamond" w:cs="Garamond"/>
          <w:sz w:val="20"/>
          <w:szCs w:val="20"/>
        </w:rPr>
        <w:t>f</w:t>
      </w:r>
      <w:r>
        <w:rPr>
          <w:rFonts w:ascii="Garamond" w:eastAsia="Garamond" w:hAnsi="Garamond" w:cs="Garamond"/>
          <w:sz w:val="20"/>
          <w:szCs w:val="20"/>
        </w:rPr>
        <w:t>low-</w:t>
      </w:r>
      <w:r w:rsidR="00BA32A1">
        <w:rPr>
          <w:rFonts w:ascii="Garamond" w:eastAsia="Garamond" w:hAnsi="Garamond" w:cs="Garamond"/>
          <w:sz w:val="20"/>
          <w:szCs w:val="20"/>
        </w:rPr>
        <w:t>c</w:t>
      </w:r>
      <w:r>
        <w:rPr>
          <w:rFonts w:ascii="Garamond" w:eastAsia="Garamond" w:hAnsi="Garamond" w:cs="Garamond"/>
          <w:sz w:val="20"/>
          <w:szCs w:val="20"/>
        </w:rPr>
        <w:t xml:space="preserve">onsistent (SFC) modelling. Not representing </w:t>
      </w:r>
      <w:r w:rsidR="00BA32A1">
        <w:rPr>
          <w:rFonts w:ascii="Garamond" w:eastAsia="Garamond" w:hAnsi="Garamond" w:cs="Garamond"/>
          <w:sz w:val="20"/>
          <w:szCs w:val="20"/>
        </w:rPr>
        <w:t>a</w:t>
      </w:r>
      <w:r>
        <w:rPr>
          <w:rFonts w:ascii="Garamond" w:eastAsia="Garamond" w:hAnsi="Garamond" w:cs="Garamond"/>
          <w:sz w:val="20"/>
          <w:szCs w:val="20"/>
        </w:rPr>
        <w:t xml:space="preserve"> unified body of literature, they are briefly discussed in </w:t>
      </w:r>
      <w:r w:rsidR="00BA32A1">
        <w:rPr>
          <w:rFonts w:ascii="Garamond" w:eastAsia="Garamond" w:hAnsi="Garamond" w:cs="Garamond"/>
          <w:sz w:val="20"/>
          <w:szCs w:val="20"/>
        </w:rPr>
        <w:t>S</w:t>
      </w:r>
      <w:r>
        <w:rPr>
          <w:rFonts w:ascii="Garamond" w:eastAsia="Garamond" w:hAnsi="Garamond" w:cs="Garamond"/>
          <w:sz w:val="20"/>
          <w:szCs w:val="20"/>
        </w:rPr>
        <w:t>ection 4</w:t>
      </w:r>
      <w:r w:rsidR="00BA32A1">
        <w:rPr>
          <w:rFonts w:ascii="Garamond" w:eastAsia="Garamond" w:hAnsi="Garamond" w:cs="Garamond"/>
          <w:sz w:val="20"/>
          <w:szCs w:val="20"/>
        </w:rPr>
        <w:t>.</w:t>
      </w:r>
    </w:p>
  </w:footnote>
  <w:footnote w:id="6">
    <w:p w14:paraId="38E281A3" w14:textId="77777777" w:rsidR="00EE6057" w:rsidRPr="00DF613E" w:rsidRDefault="00EE6057" w:rsidP="00EE6057">
      <w:pPr>
        <w:spacing w:after="0" w:line="240" w:lineRule="auto"/>
        <w:jc w:val="both"/>
        <w:rPr>
          <w:rFonts w:ascii="Garamond" w:eastAsia="Garamond" w:hAnsi="Garamond" w:cs="Garamond"/>
          <w:sz w:val="20"/>
          <w:szCs w:val="20"/>
        </w:rPr>
      </w:pPr>
      <w:r w:rsidRPr="00DF613E">
        <w:rPr>
          <w:rStyle w:val="FootnoteReference"/>
        </w:rPr>
        <w:footnoteRef/>
      </w:r>
      <w:r w:rsidRPr="00DF613E">
        <w:rPr>
          <w:rFonts w:ascii="Garamond" w:eastAsia="Garamond" w:hAnsi="Garamond" w:cs="Garamond"/>
          <w:sz w:val="20"/>
          <w:szCs w:val="20"/>
        </w:rPr>
        <w:t xml:space="preserve"> Leontief IO model</w:t>
      </w:r>
      <w:r>
        <w:rPr>
          <w:rFonts w:ascii="Garamond" w:eastAsia="Garamond" w:hAnsi="Garamond" w:cs="Garamond"/>
          <w:sz w:val="20"/>
          <w:szCs w:val="20"/>
        </w:rPr>
        <w:t>s</w:t>
      </w:r>
      <w:r w:rsidRPr="00DF613E">
        <w:rPr>
          <w:rFonts w:ascii="Garamond" w:eastAsia="Garamond" w:hAnsi="Garamond" w:cs="Garamond"/>
          <w:sz w:val="20"/>
          <w:szCs w:val="20"/>
        </w:rPr>
        <w:t xml:space="preserve"> are typically described as ‘open’ (</w:t>
      </w:r>
      <w:r>
        <w:rPr>
          <w:rFonts w:ascii="Garamond" w:eastAsia="Garamond" w:hAnsi="Garamond" w:cs="Garamond"/>
          <w:sz w:val="20"/>
          <w:szCs w:val="20"/>
        </w:rPr>
        <w:t>/</w:t>
      </w:r>
      <w:r w:rsidRPr="00DF613E">
        <w:rPr>
          <w:rFonts w:ascii="Garamond" w:eastAsia="Garamond" w:hAnsi="Garamond" w:cs="Garamond"/>
          <w:sz w:val="20"/>
          <w:szCs w:val="20"/>
        </w:rPr>
        <w:t>‘closed’) models depending whether there is not (</w:t>
      </w:r>
      <w:r>
        <w:rPr>
          <w:rFonts w:ascii="Garamond" w:eastAsia="Garamond" w:hAnsi="Garamond" w:cs="Garamond"/>
          <w:sz w:val="20"/>
          <w:szCs w:val="20"/>
        </w:rPr>
        <w:t>/</w:t>
      </w:r>
      <w:r w:rsidRPr="00DF613E">
        <w:rPr>
          <w:rFonts w:ascii="Garamond" w:eastAsia="Garamond" w:hAnsi="Garamond" w:cs="Garamond"/>
          <w:sz w:val="20"/>
          <w:szCs w:val="20"/>
        </w:rPr>
        <w:t xml:space="preserve">is) </w:t>
      </w:r>
      <w:r>
        <w:rPr>
          <w:rFonts w:ascii="Garamond" w:eastAsia="Garamond" w:hAnsi="Garamond" w:cs="Garamond"/>
          <w:sz w:val="20"/>
          <w:szCs w:val="20"/>
        </w:rPr>
        <w:t>feed</w:t>
      </w:r>
      <w:r w:rsidRPr="00DF613E">
        <w:rPr>
          <w:rFonts w:ascii="Garamond" w:eastAsia="Garamond" w:hAnsi="Garamond" w:cs="Garamond"/>
          <w:sz w:val="20"/>
          <w:szCs w:val="20"/>
        </w:rPr>
        <w:t xml:space="preserve">back from changes in income components (wages, profits, taxes) to changes in domestic final demand components (investment, household and government consumption). See Miller and Blair (p.34, 2009) for </w:t>
      </w:r>
      <w:r>
        <w:rPr>
          <w:rFonts w:ascii="Garamond" w:eastAsia="Garamond" w:hAnsi="Garamond" w:cs="Garamond"/>
          <w:sz w:val="20"/>
          <w:szCs w:val="20"/>
        </w:rPr>
        <w:t>further</w:t>
      </w:r>
      <w:r w:rsidRPr="00DF613E">
        <w:rPr>
          <w:rFonts w:ascii="Garamond" w:eastAsia="Garamond" w:hAnsi="Garamond" w:cs="Garamond"/>
          <w:sz w:val="20"/>
          <w:szCs w:val="20"/>
        </w:rPr>
        <w:t xml:space="preserve"> di</w:t>
      </w:r>
      <w:r>
        <w:rPr>
          <w:rFonts w:ascii="Garamond" w:eastAsia="Garamond" w:hAnsi="Garamond" w:cs="Garamond"/>
          <w:sz w:val="20"/>
          <w:szCs w:val="20"/>
        </w:rPr>
        <w:t>fferentiation</w:t>
      </w:r>
      <w:r w:rsidRPr="00DF613E">
        <w:rPr>
          <w:rFonts w:ascii="Garamond" w:eastAsia="Garamond" w:hAnsi="Garamond" w:cs="Garamond"/>
          <w:sz w:val="20"/>
          <w:szCs w:val="20"/>
        </w:rPr>
        <w:t>.</w:t>
      </w:r>
    </w:p>
  </w:footnote>
  <w:footnote w:id="7">
    <w:p w14:paraId="2F20ACF5" w14:textId="5879A359" w:rsidR="004417A2" w:rsidRDefault="006F158C">
      <w:pPr>
        <w:spacing w:after="0" w:line="240" w:lineRule="auto"/>
        <w:jc w:val="both"/>
        <w:rPr>
          <w:rFonts w:ascii="Garamond" w:eastAsia="Garamond" w:hAnsi="Garamond" w:cs="Garamond"/>
          <w:color w:val="990000"/>
          <w:sz w:val="16"/>
          <w:szCs w:val="16"/>
        </w:rPr>
      </w:pPr>
      <w:r w:rsidRPr="00DF613E">
        <w:rPr>
          <w:rStyle w:val="FootnoteReference"/>
        </w:rPr>
        <w:footnoteRef/>
      </w:r>
      <w:r w:rsidRPr="00DF613E">
        <w:rPr>
          <w:rFonts w:ascii="Garamond" w:eastAsia="Garamond" w:hAnsi="Garamond" w:cs="Garamond"/>
          <w:sz w:val="20"/>
          <w:szCs w:val="20"/>
        </w:rPr>
        <w:t xml:space="preserve"> Technology is defined by technical and labour coefficients, which are calculated, respectively, as the quantities of material inputs and labour units necessary to produce one unit of output in each sector</w:t>
      </w:r>
      <w:r>
        <w:rPr>
          <w:rFonts w:ascii="Garamond" w:eastAsia="Garamond" w:hAnsi="Garamond" w:cs="Garamond"/>
          <w:color w:val="990000"/>
          <w:sz w:val="20"/>
          <w:szCs w:val="20"/>
        </w:rPr>
        <w:t>.</w:t>
      </w:r>
    </w:p>
  </w:footnote>
  <w:footnote w:id="8">
    <w:p w14:paraId="5CCC2537" w14:textId="09980C07" w:rsidR="00E046C5" w:rsidRPr="00E046C5" w:rsidRDefault="00E046C5">
      <w:pPr>
        <w:pStyle w:val="FootnoteText"/>
        <w:rPr>
          <w:rFonts w:ascii="Garamond" w:hAnsi="Garamond"/>
          <w:lang w:val="en-GB"/>
        </w:rPr>
      </w:pPr>
      <w:r w:rsidRPr="00E046C5">
        <w:rPr>
          <w:rStyle w:val="FootnoteReference"/>
          <w:rFonts w:ascii="Garamond" w:hAnsi="Garamond"/>
        </w:rPr>
        <w:footnoteRef/>
      </w:r>
      <w:r w:rsidRPr="00E046C5">
        <w:rPr>
          <w:rFonts w:ascii="Garamond" w:hAnsi="Garamond"/>
        </w:rPr>
        <w:t xml:space="preserve"> </w:t>
      </w:r>
      <w:r>
        <w:rPr>
          <w:rFonts w:ascii="Garamond" w:hAnsi="Garamond"/>
        </w:rPr>
        <w:t xml:space="preserve">Additionally </w:t>
      </w:r>
      <w:r w:rsidRPr="00E046C5">
        <w:rPr>
          <w:rFonts w:ascii="Garamond" w:hAnsi="Garamond"/>
        </w:rPr>
        <w:t>In multi-regional applications, exchange rates are assumed to be fixed.</w:t>
      </w:r>
    </w:p>
  </w:footnote>
  <w:footnote w:id="9">
    <w:p w14:paraId="2F20ACF6" w14:textId="704BDC54" w:rsidR="004417A2" w:rsidRDefault="006F158C">
      <w:pPr>
        <w:spacing w:after="0" w:line="240" w:lineRule="auto"/>
        <w:rPr>
          <w:sz w:val="20"/>
          <w:szCs w:val="20"/>
        </w:rPr>
      </w:pPr>
      <w:r w:rsidRPr="00DF613E">
        <w:rPr>
          <w:rStyle w:val="FootnoteReference"/>
        </w:rPr>
        <w:footnoteRef/>
      </w:r>
      <w:r w:rsidRPr="00DF613E">
        <w:rPr>
          <w:sz w:val="20"/>
          <w:szCs w:val="20"/>
        </w:rPr>
        <w:t xml:space="preserve">  </w:t>
      </w:r>
      <w:r w:rsidRPr="00DF613E">
        <w:rPr>
          <w:rFonts w:ascii="Garamond" w:eastAsia="Garamond" w:hAnsi="Garamond" w:cs="Garamond"/>
          <w:sz w:val="20"/>
          <w:szCs w:val="20"/>
        </w:rPr>
        <w:t xml:space="preserve">Rebound effects are </w:t>
      </w:r>
      <w:r w:rsidR="003A203B">
        <w:rPr>
          <w:rFonts w:ascii="Garamond" w:eastAsia="Garamond" w:hAnsi="Garamond" w:cs="Garamond"/>
          <w:sz w:val="20"/>
          <w:szCs w:val="20"/>
        </w:rPr>
        <w:t>observ</w:t>
      </w:r>
      <w:r w:rsidR="003A203B" w:rsidRPr="00DF613E">
        <w:rPr>
          <w:rFonts w:ascii="Garamond" w:eastAsia="Garamond" w:hAnsi="Garamond" w:cs="Garamond"/>
          <w:sz w:val="20"/>
          <w:szCs w:val="20"/>
        </w:rPr>
        <w:t>ed</w:t>
      </w:r>
      <w:r w:rsidRPr="00DF613E">
        <w:rPr>
          <w:rFonts w:ascii="Garamond" w:eastAsia="Garamond" w:hAnsi="Garamond" w:cs="Garamond"/>
          <w:sz w:val="20"/>
          <w:szCs w:val="20"/>
        </w:rPr>
        <w:t xml:space="preserve"> when introduction of more resource-efficient technologies leads to more, rather than less, resource use (Sorrell &amp; Dimitripoulos, 2008; Sorrell et al, 2009).</w:t>
      </w:r>
    </w:p>
  </w:footnote>
  <w:footnote w:id="10">
    <w:p w14:paraId="48BDABCB" w14:textId="77777777" w:rsidR="00E856BD" w:rsidRDefault="00E856BD" w:rsidP="00E856BD">
      <w:pPr>
        <w:widowControl w:val="0"/>
        <w:spacing w:after="0" w:line="240" w:lineRule="auto"/>
        <w:rPr>
          <w:rFonts w:ascii="Garamond" w:eastAsia="Garamond" w:hAnsi="Garamond" w:cs="Garamond"/>
          <w:sz w:val="18"/>
          <w:szCs w:val="18"/>
        </w:rPr>
      </w:pPr>
      <w:r>
        <w:rPr>
          <w:rStyle w:val="FootnoteReference"/>
        </w:rPr>
        <w:footnoteRef/>
      </w:r>
      <w:r>
        <w:rPr>
          <w:rFonts w:ascii="Garamond" w:eastAsia="Garamond" w:hAnsi="Garamond" w:cs="Garamond"/>
          <w:sz w:val="18"/>
          <w:szCs w:val="18"/>
        </w:rPr>
        <w:t xml:space="preserve"> A detailed classification of the CGE models can be found in the Supplementary Information file.</w:t>
      </w:r>
    </w:p>
  </w:footnote>
  <w:footnote w:id="11">
    <w:p w14:paraId="75095D36" w14:textId="69F3E844" w:rsidR="00EC0E90" w:rsidRDefault="00EC0E90">
      <w:pPr>
        <w:pStyle w:val="FootnoteText"/>
      </w:pPr>
      <w:ins w:id="112" w:author="Jose.Ramos-Torres-Feverei" w:date="2025-03-18T04:01:00Z" w16du:dateUtc="2025-03-18T03:01:00Z">
        <w:r>
          <w:rPr>
            <w:rStyle w:val="FootnoteReference"/>
          </w:rPr>
          <w:footnoteRef/>
        </w:r>
        <w:r>
          <w:t xml:space="preserve"> </w:t>
        </w:r>
      </w:ins>
      <w:ins w:id="113" w:author="Jose.Ramos-Torres-Feverei" w:date="2025-03-18T04:02:00Z" w16du:dateUtc="2025-03-18T03:02:00Z">
        <w:r w:rsidR="00EF17C9">
          <w:t>Or firms must possess some degree of market power to set prices</w:t>
        </w:r>
        <w:r w:rsidR="00950655">
          <w:t xml:space="preserve"> higher, without </w:t>
        </w:r>
      </w:ins>
      <w:ins w:id="114" w:author="Jose.Ramos-Torres-Feverei" w:date="2025-03-18T04:03:00Z" w16du:dateUtc="2025-03-18T03:03:00Z">
        <w:r w:rsidR="00950655">
          <w:t>facing reduction in demand (inelastic demand).</w:t>
        </w:r>
      </w:ins>
    </w:p>
  </w:footnote>
  <w:footnote w:id="12">
    <w:p w14:paraId="2F20ACF8" w14:textId="2C2628A7" w:rsidR="004417A2" w:rsidRDefault="006F158C">
      <w:pPr>
        <w:spacing w:after="0" w:line="240" w:lineRule="auto"/>
        <w:rPr>
          <w:rFonts w:ascii="Garamond" w:eastAsia="Garamond" w:hAnsi="Garamond" w:cs="Garamond"/>
          <w:sz w:val="20"/>
          <w:szCs w:val="20"/>
        </w:rPr>
      </w:pPr>
      <w:r w:rsidRPr="00DF613E">
        <w:rPr>
          <w:rStyle w:val="FootnoteReference"/>
        </w:rPr>
        <w:footnoteRef/>
      </w:r>
      <w:r w:rsidRPr="00DF613E">
        <w:rPr>
          <w:rFonts w:ascii="Garamond" w:eastAsia="Garamond" w:hAnsi="Garamond" w:cs="Garamond"/>
          <w:sz w:val="20"/>
          <w:szCs w:val="20"/>
          <w:lang w:val="nl-NL"/>
        </w:rPr>
        <w:t xml:space="preserve"> Scha</w:t>
      </w:r>
      <w:r w:rsidR="00E77E46">
        <w:rPr>
          <w:rFonts w:ascii="Garamond" w:eastAsia="Garamond" w:hAnsi="Garamond" w:cs="Garamond"/>
          <w:sz w:val="20"/>
          <w:szCs w:val="20"/>
          <w:lang w:val="nl-NL"/>
        </w:rPr>
        <w:t>n</w:t>
      </w:r>
      <w:r w:rsidRPr="00DF613E">
        <w:rPr>
          <w:rFonts w:ascii="Garamond" w:eastAsia="Garamond" w:hAnsi="Garamond" w:cs="Garamond"/>
          <w:sz w:val="20"/>
          <w:szCs w:val="20"/>
          <w:lang w:val="nl-NL"/>
        </w:rPr>
        <w:t xml:space="preserve">dl et al. (2016) and Ngong et al. </w:t>
      </w:r>
      <w:r w:rsidRPr="00DF613E">
        <w:rPr>
          <w:rFonts w:ascii="Garamond" w:eastAsia="Garamond" w:hAnsi="Garamond" w:cs="Garamond"/>
          <w:sz w:val="20"/>
          <w:szCs w:val="20"/>
        </w:rPr>
        <w:t>(2023) also use the same assumption of costless efficiency gains in</w:t>
      </w:r>
      <w:r w:rsidR="00722F57">
        <w:rPr>
          <w:rFonts w:ascii="Garamond" w:eastAsia="Garamond" w:hAnsi="Garamond" w:cs="Garamond"/>
          <w:sz w:val="20"/>
          <w:szCs w:val="20"/>
        </w:rPr>
        <w:t xml:space="preserve"> the</w:t>
      </w:r>
      <w:r w:rsidRPr="00DF613E">
        <w:rPr>
          <w:rFonts w:ascii="Garamond" w:eastAsia="Garamond" w:hAnsi="Garamond" w:cs="Garamond"/>
          <w:sz w:val="20"/>
          <w:szCs w:val="20"/>
        </w:rPr>
        <w:t xml:space="preserve"> use of material inputs.</w:t>
      </w:r>
    </w:p>
  </w:footnote>
  <w:footnote w:id="13">
    <w:p w14:paraId="2F20ACF9" w14:textId="1C5F8E86" w:rsidR="004417A2" w:rsidRDefault="006F158C">
      <w:pPr>
        <w:spacing w:after="0" w:line="240" w:lineRule="auto"/>
        <w:jc w:val="both"/>
        <w:rPr>
          <w:sz w:val="20"/>
          <w:szCs w:val="20"/>
        </w:rPr>
      </w:pPr>
      <w:r>
        <w:rPr>
          <w:rStyle w:val="FootnoteReference"/>
        </w:rPr>
        <w:footnoteRef/>
      </w:r>
      <w:r>
        <w:rPr>
          <w:sz w:val="20"/>
          <w:szCs w:val="20"/>
        </w:rPr>
        <w:t xml:space="preserve"> </w:t>
      </w:r>
      <w:r>
        <w:rPr>
          <w:rFonts w:ascii="Garamond" w:eastAsia="Garamond" w:hAnsi="Garamond" w:cs="Garamond"/>
          <w:sz w:val="20"/>
          <w:szCs w:val="20"/>
        </w:rPr>
        <w:t>The SFC approach offers a systematic framework for the dynamical analysis of the complex institutional structure of whole socio-economic systems, using 1) careful, rigorous double-accounting of all stocks and flows through extended social accounting and flow-of-funds matrices, and 2) sets of behavio</w:t>
      </w:r>
      <w:r w:rsidR="00FD6F5F">
        <w:rPr>
          <w:rFonts w:ascii="Garamond" w:eastAsia="Garamond" w:hAnsi="Garamond" w:cs="Garamond"/>
          <w:sz w:val="20"/>
          <w:szCs w:val="20"/>
        </w:rPr>
        <w:t>u</w:t>
      </w:r>
      <w:r>
        <w:rPr>
          <w:rFonts w:ascii="Garamond" w:eastAsia="Garamond" w:hAnsi="Garamond" w:cs="Garamond"/>
          <w:sz w:val="20"/>
          <w:szCs w:val="20"/>
        </w:rPr>
        <w:t>ral equations, often post-Keynesian (Godley &amp; Lavoie, 2006; Caverzasi &amp; Godin, 2015; Nikiforos &amp; Zezza, 2018). Adding flow-of-funds accounts to the social accounting matrices conventionally used by in CGE modelling, the main contribution of the earliest SFC models was their consistent and comprehensive integration of the flows and the stocks for both the real and the financial sides of the economy, which allowed them, unlike conventional macroeconomic models, to successfully anticipate both the 2008 Global Financial Crisis and the 2010-12 Eurozone sovereign debt crisis (Godley &amp; Lavoie, 2006). In the pressing context of the climate crisis, the SFC approach is particularly well-suited to capture the complex dynamic interactions between the environment and the economy (Jackson &amp; Victor, 2015; Fontana and Sawyer, 2016 Dafermos et al., 2017; Carnevali et al, 2021; Cieplinski et al, 2021; Jackson &amp; Jackson, 2021; Canelli et al, 2024). Unlike conventional macroeconomic models, SFC models belong to the broader family of system dynamics (Forrester, 1961; D’Alessandro et al, 2020), of widespread use in the natural sciences and engineering, thus featuring a natural treatment of economic dynamics.</w:t>
      </w:r>
    </w:p>
  </w:footnote>
  <w:footnote w:id="14">
    <w:p w14:paraId="37C59364" w14:textId="35E43320" w:rsidR="00A34A19" w:rsidRPr="00A34A19" w:rsidRDefault="00A34A19" w:rsidP="00A34A19">
      <w:pPr>
        <w:pStyle w:val="FootnoteText"/>
        <w:jc w:val="both"/>
        <w:rPr>
          <w:lang w:val="en-GB"/>
        </w:rPr>
      </w:pPr>
      <w:r>
        <w:rPr>
          <w:rStyle w:val="FootnoteReference"/>
        </w:rPr>
        <w:footnoteRef/>
      </w:r>
      <w:r>
        <w:t xml:space="preserve"> A</w:t>
      </w:r>
      <w:r>
        <w:rPr>
          <w:rFonts w:ascii="Garamond" w:eastAsia="Garamond" w:hAnsi="Garamond" w:cs="Garamond"/>
        </w:rPr>
        <w:t>gent-Based Modelling (ABM) was originally applied in economics to model topics of competition and market dynamics (Holland and Miller, 1991; Tesfatsion, 2003; Page, 2008; Dosi et al, 2010), as well as innovation and technological progress (Nelson and Winter, 1985; Dosi and Nelson, 2010). ABMs have also been more recently applied more specifically to stock-flow consistent macroeconomics (Caiani, 2016) and topics related to the energy transition (Hoekstra et al. 2017). Attempts to combine it with Input-Output analysis have also been recently performed by Poledna et al. (2023) and, very successfully, at the micro-level of the enterprise searching for dynamic pathways towards industrial symbiosis within the broader context of the circular economy (Albino et al, 2016; Fraccascia et al, 2019; Fraccascia et al 2020; Yu et al 2021).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B6056" w14:textId="77777777" w:rsidR="0005493A" w:rsidRDefault="000549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EA80D2" w14:textId="77777777" w:rsidR="0005493A" w:rsidRDefault="0005493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84C1D3" w14:textId="77777777" w:rsidR="0005493A" w:rsidRDefault="000549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5C5404"/>
    <w:multiLevelType w:val="multilevel"/>
    <w:tmpl w:val="E89EA20C"/>
    <w:lvl w:ilvl="0">
      <w:start w:val="2"/>
      <w:numFmt w:val="bullet"/>
      <w:lvlText w:val="-"/>
      <w:lvlJc w:val="left"/>
      <w:pPr>
        <w:ind w:left="720" w:hanging="360"/>
      </w:pPr>
      <w:rPr>
        <w:rFonts w:ascii="Garamond" w:eastAsia="Garamond" w:hAnsi="Garamond" w:cs="Garamond"/>
        <w:b w:val="0"/>
        <w:i w:val="0"/>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5E5475B5"/>
    <w:multiLevelType w:val="multilevel"/>
    <w:tmpl w:val="D16A60BA"/>
    <w:lvl w:ilvl="0">
      <w:start w:val="2"/>
      <w:numFmt w:val="bullet"/>
      <w:lvlText w:val="-"/>
      <w:lvlJc w:val="left"/>
      <w:pPr>
        <w:ind w:left="720" w:hanging="360"/>
      </w:pPr>
      <w:rPr>
        <w:rFonts w:ascii="Garamond" w:eastAsia="Garamond" w:hAnsi="Garamond" w:cs="Garamon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27473442">
    <w:abstractNumId w:val="0"/>
  </w:num>
  <w:num w:numId="2" w16cid:durableId="214704018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ose.Ramos-Torres-Feverei">
    <w15:presenceInfo w15:providerId="AD" w15:userId="S::jbrtf3@open.ac.uk::e60c4342-e7e6-46e7-9195-bfe36aa376e3"/>
  </w15:person>
  <w15:person w15:author="Ben Purvis">
    <w15:presenceInfo w15:providerId="AD" w15:userId="S::b.purvis@sheffield.ac.uk::6650f679-dcd5-438f-9435-bd0a2cbfd707"/>
  </w15:person>
  <w15:person w15:author="Andrea Genovese">
    <w15:presenceInfo w15:providerId="AD" w15:userId="S::a.genovese@sheffield.ac.uk::48c12c58-30ce-4e06-9b0f-08002571c9d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17A2"/>
    <w:rsid w:val="00002613"/>
    <w:rsid w:val="00003043"/>
    <w:rsid w:val="00004B99"/>
    <w:rsid w:val="0001048E"/>
    <w:rsid w:val="000117F1"/>
    <w:rsid w:val="0001361D"/>
    <w:rsid w:val="00015E63"/>
    <w:rsid w:val="00021B9B"/>
    <w:rsid w:val="0002488D"/>
    <w:rsid w:val="000273CD"/>
    <w:rsid w:val="000312E8"/>
    <w:rsid w:val="000337BE"/>
    <w:rsid w:val="000379D7"/>
    <w:rsid w:val="00041EF4"/>
    <w:rsid w:val="00044FCD"/>
    <w:rsid w:val="0005394A"/>
    <w:rsid w:val="0005493A"/>
    <w:rsid w:val="00064E8B"/>
    <w:rsid w:val="00073B86"/>
    <w:rsid w:val="00086C25"/>
    <w:rsid w:val="00095393"/>
    <w:rsid w:val="000962DC"/>
    <w:rsid w:val="000A1D91"/>
    <w:rsid w:val="000A1E26"/>
    <w:rsid w:val="000A2606"/>
    <w:rsid w:val="000A4814"/>
    <w:rsid w:val="000A76D2"/>
    <w:rsid w:val="000B4B63"/>
    <w:rsid w:val="000B6A2C"/>
    <w:rsid w:val="000B7F90"/>
    <w:rsid w:val="000C1AE4"/>
    <w:rsid w:val="000D3070"/>
    <w:rsid w:val="000D3E67"/>
    <w:rsid w:val="000D7D06"/>
    <w:rsid w:val="000E1669"/>
    <w:rsid w:val="000E72CB"/>
    <w:rsid w:val="001035F4"/>
    <w:rsid w:val="00105E78"/>
    <w:rsid w:val="00106E0A"/>
    <w:rsid w:val="001110B6"/>
    <w:rsid w:val="00112FF2"/>
    <w:rsid w:val="00113F98"/>
    <w:rsid w:val="0011657B"/>
    <w:rsid w:val="001236C3"/>
    <w:rsid w:val="001243CA"/>
    <w:rsid w:val="00134FB8"/>
    <w:rsid w:val="00135A85"/>
    <w:rsid w:val="00161ADD"/>
    <w:rsid w:val="00164BE9"/>
    <w:rsid w:val="00171D42"/>
    <w:rsid w:val="00172301"/>
    <w:rsid w:val="0017468A"/>
    <w:rsid w:val="001916F7"/>
    <w:rsid w:val="001946B7"/>
    <w:rsid w:val="001A10A0"/>
    <w:rsid w:val="001B69F6"/>
    <w:rsid w:val="001D488B"/>
    <w:rsid w:val="001F0F7C"/>
    <w:rsid w:val="001F17AF"/>
    <w:rsid w:val="00201B50"/>
    <w:rsid w:val="00206029"/>
    <w:rsid w:val="002100BB"/>
    <w:rsid w:val="002100FE"/>
    <w:rsid w:val="00211F2F"/>
    <w:rsid w:val="002130CE"/>
    <w:rsid w:val="002151D6"/>
    <w:rsid w:val="00220ECA"/>
    <w:rsid w:val="00225684"/>
    <w:rsid w:val="00225B80"/>
    <w:rsid w:val="00231636"/>
    <w:rsid w:val="002358C8"/>
    <w:rsid w:val="002363F5"/>
    <w:rsid w:val="00236930"/>
    <w:rsid w:val="00240F33"/>
    <w:rsid w:val="002427B1"/>
    <w:rsid w:val="0024622B"/>
    <w:rsid w:val="00250AF4"/>
    <w:rsid w:val="0025292B"/>
    <w:rsid w:val="00257128"/>
    <w:rsid w:val="00262127"/>
    <w:rsid w:val="00273C7E"/>
    <w:rsid w:val="00284AB2"/>
    <w:rsid w:val="002927E2"/>
    <w:rsid w:val="00292F65"/>
    <w:rsid w:val="002B59B7"/>
    <w:rsid w:val="002B7A49"/>
    <w:rsid w:val="002C5F9C"/>
    <w:rsid w:val="002C7537"/>
    <w:rsid w:val="002D3E63"/>
    <w:rsid w:val="002E05D2"/>
    <w:rsid w:val="002E0D3E"/>
    <w:rsid w:val="002E21A4"/>
    <w:rsid w:val="002F459D"/>
    <w:rsid w:val="002F54CD"/>
    <w:rsid w:val="0030041C"/>
    <w:rsid w:val="00301BC1"/>
    <w:rsid w:val="0030544A"/>
    <w:rsid w:val="0030702A"/>
    <w:rsid w:val="00312465"/>
    <w:rsid w:val="00313AE0"/>
    <w:rsid w:val="00316FAD"/>
    <w:rsid w:val="00317259"/>
    <w:rsid w:val="0032063F"/>
    <w:rsid w:val="0033368D"/>
    <w:rsid w:val="0033393E"/>
    <w:rsid w:val="00333EC3"/>
    <w:rsid w:val="00334026"/>
    <w:rsid w:val="00334BEA"/>
    <w:rsid w:val="00337DA6"/>
    <w:rsid w:val="00343503"/>
    <w:rsid w:val="00343C76"/>
    <w:rsid w:val="00352DC7"/>
    <w:rsid w:val="003614B3"/>
    <w:rsid w:val="00366094"/>
    <w:rsid w:val="0036662B"/>
    <w:rsid w:val="0036724B"/>
    <w:rsid w:val="00374360"/>
    <w:rsid w:val="00377786"/>
    <w:rsid w:val="0038646C"/>
    <w:rsid w:val="003930C8"/>
    <w:rsid w:val="003935BB"/>
    <w:rsid w:val="003962A2"/>
    <w:rsid w:val="00397D11"/>
    <w:rsid w:val="003A203B"/>
    <w:rsid w:val="003A2B30"/>
    <w:rsid w:val="003A6804"/>
    <w:rsid w:val="003B4590"/>
    <w:rsid w:val="003C7A3D"/>
    <w:rsid w:val="003D10FA"/>
    <w:rsid w:val="003D35D4"/>
    <w:rsid w:val="003E204B"/>
    <w:rsid w:val="003F71E3"/>
    <w:rsid w:val="00402C0B"/>
    <w:rsid w:val="00404DC0"/>
    <w:rsid w:val="0041172C"/>
    <w:rsid w:val="0042260E"/>
    <w:rsid w:val="00433908"/>
    <w:rsid w:val="00435F36"/>
    <w:rsid w:val="00436DAC"/>
    <w:rsid w:val="00440FC7"/>
    <w:rsid w:val="004417A2"/>
    <w:rsid w:val="00450E96"/>
    <w:rsid w:val="00455792"/>
    <w:rsid w:val="00457EFA"/>
    <w:rsid w:val="0047116E"/>
    <w:rsid w:val="00471C63"/>
    <w:rsid w:val="00476F02"/>
    <w:rsid w:val="0047725F"/>
    <w:rsid w:val="00493F70"/>
    <w:rsid w:val="00497FD5"/>
    <w:rsid w:val="004A1842"/>
    <w:rsid w:val="004A4714"/>
    <w:rsid w:val="004A5C76"/>
    <w:rsid w:val="004B5307"/>
    <w:rsid w:val="004C1C22"/>
    <w:rsid w:val="004C50E7"/>
    <w:rsid w:val="004D1FCD"/>
    <w:rsid w:val="004E267D"/>
    <w:rsid w:val="004E62C9"/>
    <w:rsid w:val="004F3677"/>
    <w:rsid w:val="004F7052"/>
    <w:rsid w:val="00513648"/>
    <w:rsid w:val="00514DCF"/>
    <w:rsid w:val="00526393"/>
    <w:rsid w:val="00530C61"/>
    <w:rsid w:val="005316E3"/>
    <w:rsid w:val="005415D7"/>
    <w:rsid w:val="005451F2"/>
    <w:rsid w:val="00546547"/>
    <w:rsid w:val="00547168"/>
    <w:rsid w:val="00550130"/>
    <w:rsid w:val="00553505"/>
    <w:rsid w:val="00555C18"/>
    <w:rsid w:val="00561209"/>
    <w:rsid w:val="00561452"/>
    <w:rsid w:val="005615A9"/>
    <w:rsid w:val="00563BB7"/>
    <w:rsid w:val="005643B2"/>
    <w:rsid w:val="00566DE5"/>
    <w:rsid w:val="00574605"/>
    <w:rsid w:val="005754FF"/>
    <w:rsid w:val="00584D87"/>
    <w:rsid w:val="00585951"/>
    <w:rsid w:val="00592821"/>
    <w:rsid w:val="005A398E"/>
    <w:rsid w:val="005B15DD"/>
    <w:rsid w:val="005C1813"/>
    <w:rsid w:val="005D1193"/>
    <w:rsid w:val="005D5B2E"/>
    <w:rsid w:val="005F2F51"/>
    <w:rsid w:val="005F6CDD"/>
    <w:rsid w:val="00604605"/>
    <w:rsid w:val="00617676"/>
    <w:rsid w:val="006351F1"/>
    <w:rsid w:val="00644F45"/>
    <w:rsid w:val="00645BB0"/>
    <w:rsid w:val="006539DF"/>
    <w:rsid w:val="00653EC0"/>
    <w:rsid w:val="00657EB1"/>
    <w:rsid w:val="00663831"/>
    <w:rsid w:val="00675372"/>
    <w:rsid w:val="00675DEB"/>
    <w:rsid w:val="00676363"/>
    <w:rsid w:val="00680590"/>
    <w:rsid w:val="00680885"/>
    <w:rsid w:val="00683585"/>
    <w:rsid w:val="0068362C"/>
    <w:rsid w:val="0069071B"/>
    <w:rsid w:val="006971BF"/>
    <w:rsid w:val="006A398A"/>
    <w:rsid w:val="006A52F4"/>
    <w:rsid w:val="006A660C"/>
    <w:rsid w:val="006A70A7"/>
    <w:rsid w:val="006B0C37"/>
    <w:rsid w:val="006B454B"/>
    <w:rsid w:val="006C447A"/>
    <w:rsid w:val="006D04BE"/>
    <w:rsid w:val="006D1AA7"/>
    <w:rsid w:val="006D3405"/>
    <w:rsid w:val="006D44EE"/>
    <w:rsid w:val="006D45E2"/>
    <w:rsid w:val="006D524A"/>
    <w:rsid w:val="006D5B26"/>
    <w:rsid w:val="006E38A8"/>
    <w:rsid w:val="006E3D1D"/>
    <w:rsid w:val="006E77EB"/>
    <w:rsid w:val="006F08A2"/>
    <w:rsid w:val="006F1500"/>
    <w:rsid w:val="006F158C"/>
    <w:rsid w:val="006F5671"/>
    <w:rsid w:val="006F7AAE"/>
    <w:rsid w:val="00705AFD"/>
    <w:rsid w:val="00713E1B"/>
    <w:rsid w:val="00722F57"/>
    <w:rsid w:val="00725112"/>
    <w:rsid w:val="00726F92"/>
    <w:rsid w:val="00735260"/>
    <w:rsid w:val="00743329"/>
    <w:rsid w:val="00743604"/>
    <w:rsid w:val="00755D24"/>
    <w:rsid w:val="00760D9C"/>
    <w:rsid w:val="00773BB3"/>
    <w:rsid w:val="00776485"/>
    <w:rsid w:val="00781B3E"/>
    <w:rsid w:val="007832FC"/>
    <w:rsid w:val="00786132"/>
    <w:rsid w:val="00786717"/>
    <w:rsid w:val="00791150"/>
    <w:rsid w:val="007922C2"/>
    <w:rsid w:val="0079767D"/>
    <w:rsid w:val="007A0D9D"/>
    <w:rsid w:val="007A704F"/>
    <w:rsid w:val="007B6930"/>
    <w:rsid w:val="007C2C24"/>
    <w:rsid w:val="007C798D"/>
    <w:rsid w:val="007C7F46"/>
    <w:rsid w:val="007E4FCB"/>
    <w:rsid w:val="007F0A21"/>
    <w:rsid w:val="008064EA"/>
    <w:rsid w:val="0080799C"/>
    <w:rsid w:val="00810E68"/>
    <w:rsid w:val="00811C85"/>
    <w:rsid w:val="008167AF"/>
    <w:rsid w:val="00821CD2"/>
    <w:rsid w:val="0082566D"/>
    <w:rsid w:val="00836955"/>
    <w:rsid w:val="00842606"/>
    <w:rsid w:val="00850A7F"/>
    <w:rsid w:val="00852849"/>
    <w:rsid w:val="00856C4F"/>
    <w:rsid w:val="00871B9E"/>
    <w:rsid w:val="00876EC7"/>
    <w:rsid w:val="00882BE1"/>
    <w:rsid w:val="0089059B"/>
    <w:rsid w:val="008918FF"/>
    <w:rsid w:val="00893B16"/>
    <w:rsid w:val="0089446D"/>
    <w:rsid w:val="008963D5"/>
    <w:rsid w:val="00896FE0"/>
    <w:rsid w:val="008A174B"/>
    <w:rsid w:val="008B77A7"/>
    <w:rsid w:val="008B7A17"/>
    <w:rsid w:val="008C08D0"/>
    <w:rsid w:val="008C4E2A"/>
    <w:rsid w:val="008C5975"/>
    <w:rsid w:val="008D1FCC"/>
    <w:rsid w:val="008D2BDB"/>
    <w:rsid w:val="008D58B2"/>
    <w:rsid w:val="008E1F22"/>
    <w:rsid w:val="008E7F17"/>
    <w:rsid w:val="008F4033"/>
    <w:rsid w:val="008F5513"/>
    <w:rsid w:val="008F69F5"/>
    <w:rsid w:val="00921322"/>
    <w:rsid w:val="00941967"/>
    <w:rsid w:val="00941C7F"/>
    <w:rsid w:val="00950655"/>
    <w:rsid w:val="0095259E"/>
    <w:rsid w:val="0095471D"/>
    <w:rsid w:val="00957631"/>
    <w:rsid w:val="0097240D"/>
    <w:rsid w:val="009731D2"/>
    <w:rsid w:val="00975E34"/>
    <w:rsid w:val="00976FD4"/>
    <w:rsid w:val="009778FF"/>
    <w:rsid w:val="00982737"/>
    <w:rsid w:val="0099187F"/>
    <w:rsid w:val="00993CA7"/>
    <w:rsid w:val="009A009C"/>
    <w:rsid w:val="009A4A82"/>
    <w:rsid w:val="009B1A29"/>
    <w:rsid w:val="009C26D3"/>
    <w:rsid w:val="009C29AC"/>
    <w:rsid w:val="009C2B43"/>
    <w:rsid w:val="009C5F4C"/>
    <w:rsid w:val="009C729F"/>
    <w:rsid w:val="009D26AB"/>
    <w:rsid w:val="009D6C0D"/>
    <w:rsid w:val="009F042B"/>
    <w:rsid w:val="009F2B41"/>
    <w:rsid w:val="00A016EB"/>
    <w:rsid w:val="00A03B42"/>
    <w:rsid w:val="00A06F36"/>
    <w:rsid w:val="00A11C4E"/>
    <w:rsid w:val="00A12029"/>
    <w:rsid w:val="00A15AEB"/>
    <w:rsid w:val="00A21B4A"/>
    <w:rsid w:val="00A276F2"/>
    <w:rsid w:val="00A27915"/>
    <w:rsid w:val="00A27FB2"/>
    <w:rsid w:val="00A324BF"/>
    <w:rsid w:val="00A34877"/>
    <w:rsid w:val="00A34A19"/>
    <w:rsid w:val="00A5725A"/>
    <w:rsid w:val="00A65136"/>
    <w:rsid w:val="00A7308F"/>
    <w:rsid w:val="00A73263"/>
    <w:rsid w:val="00A74C29"/>
    <w:rsid w:val="00A76930"/>
    <w:rsid w:val="00A8391C"/>
    <w:rsid w:val="00A85C35"/>
    <w:rsid w:val="00A87B50"/>
    <w:rsid w:val="00A97151"/>
    <w:rsid w:val="00AA261E"/>
    <w:rsid w:val="00AB0D6D"/>
    <w:rsid w:val="00AB2967"/>
    <w:rsid w:val="00AB3672"/>
    <w:rsid w:val="00AB6C29"/>
    <w:rsid w:val="00AC0429"/>
    <w:rsid w:val="00AD07CB"/>
    <w:rsid w:val="00AE59BF"/>
    <w:rsid w:val="00AF5A95"/>
    <w:rsid w:val="00B0024B"/>
    <w:rsid w:val="00B02719"/>
    <w:rsid w:val="00B245B7"/>
    <w:rsid w:val="00B24695"/>
    <w:rsid w:val="00B32334"/>
    <w:rsid w:val="00B34DEF"/>
    <w:rsid w:val="00B357B8"/>
    <w:rsid w:val="00B562CC"/>
    <w:rsid w:val="00B63CC3"/>
    <w:rsid w:val="00B63F54"/>
    <w:rsid w:val="00B64E92"/>
    <w:rsid w:val="00B66623"/>
    <w:rsid w:val="00B70E62"/>
    <w:rsid w:val="00B9189D"/>
    <w:rsid w:val="00B940D0"/>
    <w:rsid w:val="00B95DA3"/>
    <w:rsid w:val="00BA0E30"/>
    <w:rsid w:val="00BA32A1"/>
    <w:rsid w:val="00BA4B6A"/>
    <w:rsid w:val="00BB58A0"/>
    <w:rsid w:val="00BC6FAB"/>
    <w:rsid w:val="00BD10D9"/>
    <w:rsid w:val="00BD26E2"/>
    <w:rsid w:val="00BD5CF2"/>
    <w:rsid w:val="00BE0FD5"/>
    <w:rsid w:val="00C04A5C"/>
    <w:rsid w:val="00C07B0F"/>
    <w:rsid w:val="00C105B6"/>
    <w:rsid w:val="00C11C4C"/>
    <w:rsid w:val="00C128DF"/>
    <w:rsid w:val="00C16504"/>
    <w:rsid w:val="00C404F5"/>
    <w:rsid w:val="00C43CEC"/>
    <w:rsid w:val="00C442B9"/>
    <w:rsid w:val="00C52598"/>
    <w:rsid w:val="00C63175"/>
    <w:rsid w:val="00C64D6F"/>
    <w:rsid w:val="00C655DB"/>
    <w:rsid w:val="00C66A53"/>
    <w:rsid w:val="00C67236"/>
    <w:rsid w:val="00C67C0D"/>
    <w:rsid w:val="00C71E51"/>
    <w:rsid w:val="00C773B9"/>
    <w:rsid w:val="00C83FDC"/>
    <w:rsid w:val="00C8429D"/>
    <w:rsid w:val="00C8708D"/>
    <w:rsid w:val="00C87B63"/>
    <w:rsid w:val="00C87BE7"/>
    <w:rsid w:val="00C93D19"/>
    <w:rsid w:val="00CB2B65"/>
    <w:rsid w:val="00CD1FA2"/>
    <w:rsid w:val="00CE5338"/>
    <w:rsid w:val="00CF5161"/>
    <w:rsid w:val="00CF61E3"/>
    <w:rsid w:val="00CF7B01"/>
    <w:rsid w:val="00D00827"/>
    <w:rsid w:val="00D0230D"/>
    <w:rsid w:val="00D02C3F"/>
    <w:rsid w:val="00D060FD"/>
    <w:rsid w:val="00D13BCC"/>
    <w:rsid w:val="00D15492"/>
    <w:rsid w:val="00D16DA2"/>
    <w:rsid w:val="00D17BE5"/>
    <w:rsid w:val="00D23249"/>
    <w:rsid w:val="00D24695"/>
    <w:rsid w:val="00D27A1F"/>
    <w:rsid w:val="00D338F9"/>
    <w:rsid w:val="00D33B2B"/>
    <w:rsid w:val="00D37606"/>
    <w:rsid w:val="00D40AA3"/>
    <w:rsid w:val="00D42B32"/>
    <w:rsid w:val="00D558A6"/>
    <w:rsid w:val="00D7138E"/>
    <w:rsid w:val="00D738F2"/>
    <w:rsid w:val="00D82742"/>
    <w:rsid w:val="00D853CB"/>
    <w:rsid w:val="00D879F1"/>
    <w:rsid w:val="00D9174A"/>
    <w:rsid w:val="00D958C9"/>
    <w:rsid w:val="00D96D2B"/>
    <w:rsid w:val="00DA06B2"/>
    <w:rsid w:val="00DA0C13"/>
    <w:rsid w:val="00DB0F26"/>
    <w:rsid w:val="00DB2016"/>
    <w:rsid w:val="00DB53EC"/>
    <w:rsid w:val="00DC184D"/>
    <w:rsid w:val="00DC1A58"/>
    <w:rsid w:val="00DC57E2"/>
    <w:rsid w:val="00DD0F4B"/>
    <w:rsid w:val="00DD4A1C"/>
    <w:rsid w:val="00DD6495"/>
    <w:rsid w:val="00DD70C7"/>
    <w:rsid w:val="00DE197B"/>
    <w:rsid w:val="00DE2CFF"/>
    <w:rsid w:val="00DE47C1"/>
    <w:rsid w:val="00DF05F9"/>
    <w:rsid w:val="00DF613E"/>
    <w:rsid w:val="00E0246E"/>
    <w:rsid w:val="00E046C5"/>
    <w:rsid w:val="00E06F35"/>
    <w:rsid w:val="00E11266"/>
    <w:rsid w:val="00E15CE5"/>
    <w:rsid w:val="00E16CAB"/>
    <w:rsid w:val="00E201D7"/>
    <w:rsid w:val="00E23555"/>
    <w:rsid w:val="00E31D63"/>
    <w:rsid w:val="00E3714F"/>
    <w:rsid w:val="00E407FE"/>
    <w:rsid w:val="00E434E1"/>
    <w:rsid w:val="00E46171"/>
    <w:rsid w:val="00E547B8"/>
    <w:rsid w:val="00E54D49"/>
    <w:rsid w:val="00E5798C"/>
    <w:rsid w:val="00E61DCE"/>
    <w:rsid w:val="00E63461"/>
    <w:rsid w:val="00E70ECE"/>
    <w:rsid w:val="00E718BA"/>
    <w:rsid w:val="00E71E0D"/>
    <w:rsid w:val="00E7548F"/>
    <w:rsid w:val="00E75858"/>
    <w:rsid w:val="00E77CB0"/>
    <w:rsid w:val="00E77E46"/>
    <w:rsid w:val="00E80689"/>
    <w:rsid w:val="00E856BD"/>
    <w:rsid w:val="00E926E7"/>
    <w:rsid w:val="00EA3870"/>
    <w:rsid w:val="00EA46EB"/>
    <w:rsid w:val="00EA7D68"/>
    <w:rsid w:val="00EC0E90"/>
    <w:rsid w:val="00EC0EB6"/>
    <w:rsid w:val="00ED3E4E"/>
    <w:rsid w:val="00ED6771"/>
    <w:rsid w:val="00EE16CE"/>
    <w:rsid w:val="00EE2EAF"/>
    <w:rsid w:val="00EE4D0E"/>
    <w:rsid w:val="00EE6057"/>
    <w:rsid w:val="00EF17C9"/>
    <w:rsid w:val="00EF1A64"/>
    <w:rsid w:val="00EF1D07"/>
    <w:rsid w:val="00EF3EE7"/>
    <w:rsid w:val="00EF5FAE"/>
    <w:rsid w:val="00EF692A"/>
    <w:rsid w:val="00F04DD9"/>
    <w:rsid w:val="00F120D0"/>
    <w:rsid w:val="00F13A66"/>
    <w:rsid w:val="00F17603"/>
    <w:rsid w:val="00F21A4D"/>
    <w:rsid w:val="00F25F15"/>
    <w:rsid w:val="00F26E0F"/>
    <w:rsid w:val="00F36CFC"/>
    <w:rsid w:val="00F52BE4"/>
    <w:rsid w:val="00F6728C"/>
    <w:rsid w:val="00F828AA"/>
    <w:rsid w:val="00F83DDC"/>
    <w:rsid w:val="00F84EC1"/>
    <w:rsid w:val="00F911B9"/>
    <w:rsid w:val="00F91B90"/>
    <w:rsid w:val="00FB0316"/>
    <w:rsid w:val="00FB1518"/>
    <w:rsid w:val="00FB48CD"/>
    <w:rsid w:val="00FC149E"/>
    <w:rsid w:val="00FC6740"/>
    <w:rsid w:val="00FD00FE"/>
    <w:rsid w:val="00FD36CC"/>
    <w:rsid w:val="00FD6F5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20AB66"/>
  <w15:docId w15:val="{F43AF613-82C4-49EE-B7F1-07B5CD4048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56DD1"/>
    <w:pPr>
      <w:widowControl w:val="0"/>
      <w:autoSpaceDE w:val="0"/>
      <w:autoSpaceDN w:val="0"/>
      <w:spacing w:after="0" w:line="240" w:lineRule="auto"/>
      <w:ind w:left="349"/>
      <w:outlineLvl w:val="0"/>
    </w:pPr>
    <w:rPr>
      <w:rFonts w:ascii="Arial" w:eastAsia="Arial" w:hAnsi="Arial" w:cs="Arial"/>
      <w:b/>
      <w:bCs/>
      <w:sz w:val="66"/>
      <w:szCs w:val="66"/>
      <w:lang w:val="en-US"/>
    </w:rPr>
  </w:style>
  <w:style w:type="paragraph" w:styleId="Heading2">
    <w:name w:val="heading 2"/>
    <w:basedOn w:val="Normal"/>
    <w:link w:val="Heading2Char"/>
    <w:uiPriority w:val="9"/>
    <w:unhideWhenUsed/>
    <w:qFormat/>
    <w:rsid w:val="00B56DD1"/>
    <w:pPr>
      <w:widowControl w:val="0"/>
      <w:autoSpaceDE w:val="0"/>
      <w:autoSpaceDN w:val="0"/>
      <w:spacing w:before="85" w:after="0" w:line="240" w:lineRule="auto"/>
      <w:ind w:left="589" w:hanging="474"/>
      <w:outlineLvl w:val="1"/>
    </w:pPr>
    <w:rPr>
      <w:rFonts w:ascii="Book Antiqua" w:eastAsia="Book Antiqua" w:hAnsi="Book Antiqua" w:cs="Book Antiqua"/>
      <w:b/>
      <w:bCs/>
      <w:sz w:val="28"/>
      <w:szCs w:val="28"/>
      <w:lang w:val="en-US"/>
    </w:rPr>
  </w:style>
  <w:style w:type="paragraph" w:styleId="Heading3">
    <w:name w:val="heading 3"/>
    <w:basedOn w:val="Normal"/>
    <w:link w:val="Heading3Char"/>
    <w:uiPriority w:val="9"/>
    <w:semiHidden/>
    <w:unhideWhenUsed/>
    <w:qFormat/>
    <w:rsid w:val="00B56DD1"/>
    <w:pPr>
      <w:widowControl w:val="0"/>
      <w:autoSpaceDE w:val="0"/>
      <w:autoSpaceDN w:val="0"/>
      <w:spacing w:after="0" w:line="240" w:lineRule="auto"/>
      <w:ind w:left="815" w:hanging="701"/>
      <w:outlineLvl w:val="2"/>
    </w:pPr>
    <w:rPr>
      <w:rFonts w:ascii="Book Antiqua" w:eastAsia="Book Antiqua" w:hAnsi="Book Antiqua" w:cs="Book Antiqua"/>
      <w:b/>
      <w:bCs/>
      <w:sz w:val="20"/>
      <w:szCs w:val="20"/>
      <w:lang w:val="en-US"/>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1"/>
    <w:rsid w:val="00B56DD1"/>
    <w:rPr>
      <w:rFonts w:ascii="Arial" w:eastAsia="Arial" w:hAnsi="Arial" w:cs="Arial"/>
      <w:b/>
      <w:bCs/>
      <w:sz w:val="66"/>
      <w:szCs w:val="66"/>
      <w:lang w:val="en-US"/>
    </w:rPr>
  </w:style>
  <w:style w:type="character" w:customStyle="1" w:styleId="Heading2Char">
    <w:name w:val="Heading 2 Char"/>
    <w:basedOn w:val="DefaultParagraphFont"/>
    <w:link w:val="Heading2"/>
    <w:uiPriority w:val="1"/>
    <w:rsid w:val="00B56DD1"/>
    <w:rPr>
      <w:rFonts w:ascii="Book Antiqua" w:eastAsia="Book Antiqua" w:hAnsi="Book Antiqua" w:cs="Book Antiqua"/>
      <w:b/>
      <w:bCs/>
      <w:sz w:val="28"/>
      <w:szCs w:val="28"/>
      <w:lang w:val="en-US"/>
    </w:rPr>
  </w:style>
  <w:style w:type="character" w:customStyle="1" w:styleId="Heading3Char">
    <w:name w:val="Heading 3 Char"/>
    <w:basedOn w:val="DefaultParagraphFont"/>
    <w:link w:val="Heading3"/>
    <w:uiPriority w:val="1"/>
    <w:rsid w:val="00B56DD1"/>
    <w:rPr>
      <w:rFonts w:ascii="Book Antiqua" w:eastAsia="Book Antiqua" w:hAnsi="Book Antiqua" w:cs="Book Antiqua"/>
      <w:b/>
      <w:bCs/>
      <w:sz w:val="20"/>
      <w:szCs w:val="20"/>
      <w:lang w:val="en-US"/>
    </w:rPr>
  </w:style>
  <w:style w:type="paragraph" w:styleId="BodyText">
    <w:name w:val="Body Text"/>
    <w:basedOn w:val="Normal"/>
    <w:link w:val="BodyTextChar"/>
    <w:uiPriority w:val="1"/>
    <w:qFormat/>
    <w:rsid w:val="00B56DD1"/>
    <w:pPr>
      <w:widowControl w:val="0"/>
      <w:autoSpaceDE w:val="0"/>
      <w:autoSpaceDN w:val="0"/>
      <w:spacing w:after="0" w:line="240" w:lineRule="auto"/>
    </w:pPr>
    <w:rPr>
      <w:rFonts w:ascii="Book Antiqua" w:eastAsia="Book Antiqua" w:hAnsi="Book Antiqua" w:cs="Book Antiqua"/>
      <w:sz w:val="20"/>
      <w:szCs w:val="20"/>
      <w:lang w:val="en-US"/>
    </w:rPr>
  </w:style>
  <w:style w:type="character" w:customStyle="1" w:styleId="BodyTextChar">
    <w:name w:val="Body Text Char"/>
    <w:basedOn w:val="DefaultParagraphFont"/>
    <w:link w:val="BodyText"/>
    <w:uiPriority w:val="1"/>
    <w:rsid w:val="00B56DD1"/>
    <w:rPr>
      <w:rFonts w:ascii="Book Antiqua" w:eastAsia="Book Antiqua" w:hAnsi="Book Antiqua" w:cs="Book Antiqua"/>
      <w:sz w:val="20"/>
      <w:szCs w:val="20"/>
      <w:lang w:val="en-US"/>
    </w:rPr>
  </w:style>
  <w:style w:type="paragraph" w:styleId="ListParagraph">
    <w:name w:val="List Paragraph"/>
    <w:basedOn w:val="Normal"/>
    <w:uiPriority w:val="1"/>
    <w:qFormat/>
    <w:rsid w:val="00B56DD1"/>
    <w:pPr>
      <w:widowControl w:val="0"/>
      <w:autoSpaceDE w:val="0"/>
      <w:autoSpaceDN w:val="0"/>
      <w:spacing w:after="0" w:line="240" w:lineRule="auto"/>
      <w:ind w:left="613" w:hanging="200"/>
    </w:pPr>
    <w:rPr>
      <w:rFonts w:ascii="Book Antiqua" w:eastAsia="Book Antiqua" w:hAnsi="Book Antiqua" w:cs="Book Antiqua"/>
      <w:lang w:val="en-US"/>
    </w:rPr>
  </w:style>
  <w:style w:type="paragraph" w:styleId="TOC1">
    <w:name w:val="toc 1"/>
    <w:basedOn w:val="Normal"/>
    <w:uiPriority w:val="1"/>
    <w:qFormat/>
    <w:rsid w:val="00B56DD1"/>
    <w:pPr>
      <w:widowControl w:val="0"/>
      <w:autoSpaceDE w:val="0"/>
      <w:autoSpaceDN w:val="0"/>
      <w:spacing w:before="197" w:after="0" w:line="240" w:lineRule="auto"/>
      <w:ind w:left="414" w:hanging="300"/>
    </w:pPr>
    <w:rPr>
      <w:rFonts w:ascii="Book Antiqua" w:eastAsia="Book Antiqua" w:hAnsi="Book Antiqua" w:cs="Book Antiqua"/>
      <w:b/>
      <w:bCs/>
      <w:sz w:val="20"/>
      <w:szCs w:val="20"/>
      <w:lang w:val="en-US"/>
    </w:rPr>
  </w:style>
  <w:style w:type="paragraph" w:styleId="FootnoteText">
    <w:name w:val="footnote text"/>
    <w:basedOn w:val="Normal"/>
    <w:link w:val="FootnoteTextChar"/>
    <w:uiPriority w:val="99"/>
    <w:semiHidden/>
    <w:unhideWhenUsed/>
    <w:rsid w:val="00B56DD1"/>
    <w:pPr>
      <w:widowControl w:val="0"/>
      <w:autoSpaceDE w:val="0"/>
      <w:autoSpaceDN w:val="0"/>
      <w:spacing w:after="0" w:line="240" w:lineRule="auto"/>
    </w:pPr>
    <w:rPr>
      <w:rFonts w:ascii="Book Antiqua" w:eastAsia="Book Antiqua" w:hAnsi="Book Antiqua" w:cs="Book Antiqua"/>
      <w:sz w:val="20"/>
      <w:szCs w:val="20"/>
      <w:lang w:val="en-US"/>
    </w:rPr>
  </w:style>
  <w:style w:type="character" w:customStyle="1" w:styleId="FootnoteTextChar">
    <w:name w:val="Footnote Text Char"/>
    <w:basedOn w:val="DefaultParagraphFont"/>
    <w:link w:val="FootnoteText"/>
    <w:uiPriority w:val="99"/>
    <w:semiHidden/>
    <w:rsid w:val="00B56DD1"/>
    <w:rPr>
      <w:rFonts w:ascii="Book Antiqua" w:eastAsia="Book Antiqua" w:hAnsi="Book Antiqua" w:cs="Book Antiqua"/>
      <w:sz w:val="20"/>
      <w:szCs w:val="20"/>
      <w:lang w:val="en-US"/>
    </w:rPr>
  </w:style>
  <w:style w:type="character" w:styleId="FootnoteReference">
    <w:name w:val="footnote reference"/>
    <w:basedOn w:val="DefaultParagraphFont"/>
    <w:uiPriority w:val="99"/>
    <w:semiHidden/>
    <w:unhideWhenUsed/>
    <w:rsid w:val="00B56DD1"/>
    <w:rPr>
      <w:vertAlign w:val="superscript"/>
    </w:rPr>
  </w:style>
  <w:style w:type="paragraph" w:styleId="TOC2">
    <w:name w:val="toc 2"/>
    <w:basedOn w:val="Normal"/>
    <w:uiPriority w:val="1"/>
    <w:qFormat/>
    <w:rsid w:val="00B56DD1"/>
    <w:pPr>
      <w:widowControl w:val="0"/>
      <w:autoSpaceDE w:val="0"/>
      <w:autoSpaceDN w:val="0"/>
      <w:spacing w:after="0" w:line="239" w:lineRule="exact"/>
      <w:ind w:left="872" w:hanging="459"/>
    </w:pPr>
    <w:rPr>
      <w:rFonts w:ascii="Book Antiqua" w:eastAsia="Book Antiqua" w:hAnsi="Book Antiqua" w:cs="Book Antiqua"/>
      <w:sz w:val="20"/>
      <w:szCs w:val="20"/>
      <w:lang w:val="en-US"/>
    </w:rPr>
  </w:style>
  <w:style w:type="paragraph" w:styleId="TOC3">
    <w:name w:val="toc 3"/>
    <w:basedOn w:val="Normal"/>
    <w:uiPriority w:val="1"/>
    <w:qFormat/>
    <w:rsid w:val="00B56DD1"/>
    <w:pPr>
      <w:widowControl w:val="0"/>
      <w:autoSpaceDE w:val="0"/>
      <w:autoSpaceDN w:val="0"/>
      <w:spacing w:after="0" w:line="239" w:lineRule="exact"/>
      <w:ind w:left="1510" w:hanging="639"/>
    </w:pPr>
    <w:rPr>
      <w:rFonts w:ascii="Book Antiqua" w:eastAsia="Book Antiqua" w:hAnsi="Book Antiqua" w:cs="Book Antiqua"/>
      <w:sz w:val="20"/>
      <w:szCs w:val="20"/>
      <w:lang w:val="en-US"/>
    </w:rPr>
  </w:style>
  <w:style w:type="paragraph" w:customStyle="1" w:styleId="TableParagraph">
    <w:name w:val="Table Paragraph"/>
    <w:basedOn w:val="Normal"/>
    <w:uiPriority w:val="1"/>
    <w:qFormat/>
    <w:rsid w:val="00B56DD1"/>
    <w:pPr>
      <w:widowControl w:val="0"/>
      <w:autoSpaceDE w:val="0"/>
      <w:autoSpaceDN w:val="0"/>
      <w:spacing w:after="0" w:line="219" w:lineRule="exact"/>
      <w:ind w:left="119"/>
    </w:pPr>
    <w:rPr>
      <w:rFonts w:ascii="Book Antiqua" w:eastAsia="Book Antiqua" w:hAnsi="Book Antiqua" w:cs="Book Antiqua"/>
      <w:lang w:val="en-US"/>
    </w:rPr>
  </w:style>
  <w:style w:type="character" w:customStyle="1" w:styleId="BalloonTextChar">
    <w:name w:val="Balloon Text Char"/>
    <w:basedOn w:val="DefaultParagraphFont"/>
    <w:link w:val="BalloonText"/>
    <w:uiPriority w:val="99"/>
    <w:semiHidden/>
    <w:rsid w:val="00B56DD1"/>
    <w:rPr>
      <w:rFonts w:ascii="Segoe UI" w:eastAsia="Book Antiqua" w:hAnsi="Segoe UI" w:cs="Segoe UI"/>
      <w:sz w:val="18"/>
      <w:szCs w:val="18"/>
      <w:lang w:val="en-US"/>
    </w:rPr>
  </w:style>
  <w:style w:type="paragraph" w:styleId="BalloonText">
    <w:name w:val="Balloon Text"/>
    <w:basedOn w:val="Normal"/>
    <w:link w:val="BalloonTextChar"/>
    <w:uiPriority w:val="99"/>
    <w:semiHidden/>
    <w:unhideWhenUsed/>
    <w:rsid w:val="00B56DD1"/>
    <w:pPr>
      <w:widowControl w:val="0"/>
      <w:autoSpaceDE w:val="0"/>
      <w:autoSpaceDN w:val="0"/>
      <w:spacing w:after="0" w:line="240" w:lineRule="auto"/>
    </w:pPr>
    <w:rPr>
      <w:rFonts w:ascii="Segoe UI" w:eastAsia="Book Antiqua" w:hAnsi="Segoe UI" w:cs="Segoe UI"/>
      <w:sz w:val="18"/>
      <w:szCs w:val="18"/>
      <w:lang w:val="en-US"/>
    </w:rPr>
  </w:style>
  <w:style w:type="paragraph" w:styleId="Header">
    <w:name w:val="header"/>
    <w:basedOn w:val="Normal"/>
    <w:link w:val="HeaderChar"/>
    <w:uiPriority w:val="99"/>
    <w:unhideWhenUsed/>
    <w:rsid w:val="00547C1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47C12"/>
  </w:style>
  <w:style w:type="paragraph" w:styleId="Footer">
    <w:name w:val="footer"/>
    <w:basedOn w:val="Normal"/>
    <w:link w:val="FooterChar"/>
    <w:uiPriority w:val="99"/>
    <w:unhideWhenUsed/>
    <w:rsid w:val="00547C1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47C12"/>
  </w:style>
  <w:style w:type="paragraph" w:styleId="Revision">
    <w:name w:val="Revision"/>
    <w:hidden/>
    <w:uiPriority w:val="99"/>
    <w:semiHidden/>
    <w:rsid w:val="007B244F"/>
    <w:pPr>
      <w:spacing w:after="0" w:line="240" w:lineRule="auto"/>
    </w:pPr>
  </w:style>
  <w:style w:type="character" w:styleId="CommentReference">
    <w:name w:val="annotation reference"/>
    <w:basedOn w:val="DefaultParagraphFont"/>
    <w:uiPriority w:val="99"/>
    <w:semiHidden/>
    <w:unhideWhenUsed/>
    <w:rsid w:val="00CC0CD4"/>
    <w:rPr>
      <w:sz w:val="16"/>
      <w:szCs w:val="16"/>
    </w:rPr>
  </w:style>
  <w:style w:type="paragraph" w:styleId="CommentText">
    <w:name w:val="annotation text"/>
    <w:basedOn w:val="Normal"/>
    <w:link w:val="CommentTextChar"/>
    <w:uiPriority w:val="99"/>
    <w:unhideWhenUsed/>
    <w:rsid w:val="00CC0CD4"/>
    <w:pPr>
      <w:spacing w:line="240" w:lineRule="auto"/>
    </w:pPr>
    <w:rPr>
      <w:sz w:val="20"/>
      <w:szCs w:val="20"/>
    </w:rPr>
  </w:style>
  <w:style w:type="character" w:customStyle="1" w:styleId="CommentTextChar">
    <w:name w:val="Comment Text Char"/>
    <w:basedOn w:val="DefaultParagraphFont"/>
    <w:link w:val="CommentText"/>
    <w:uiPriority w:val="99"/>
    <w:rsid w:val="00CC0CD4"/>
    <w:rPr>
      <w:sz w:val="20"/>
      <w:szCs w:val="20"/>
    </w:rPr>
  </w:style>
  <w:style w:type="paragraph" w:styleId="CommentSubject">
    <w:name w:val="annotation subject"/>
    <w:basedOn w:val="CommentText"/>
    <w:next w:val="CommentText"/>
    <w:link w:val="CommentSubjectChar"/>
    <w:uiPriority w:val="99"/>
    <w:semiHidden/>
    <w:unhideWhenUsed/>
    <w:rsid w:val="00CC0CD4"/>
    <w:rPr>
      <w:b/>
      <w:bCs/>
    </w:rPr>
  </w:style>
  <w:style w:type="character" w:customStyle="1" w:styleId="CommentSubjectChar">
    <w:name w:val="Comment Subject Char"/>
    <w:basedOn w:val="CommentTextChar"/>
    <w:link w:val="CommentSubject"/>
    <w:uiPriority w:val="99"/>
    <w:semiHidden/>
    <w:rsid w:val="00CC0CD4"/>
    <w:rPr>
      <w:b/>
      <w:bCs/>
      <w:sz w:val="20"/>
      <w:szCs w:val="20"/>
    </w:rPr>
  </w:style>
  <w:style w:type="character" w:styleId="PlaceholderText">
    <w:name w:val="Placeholder Text"/>
    <w:basedOn w:val="DefaultParagraphFont"/>
    <w:uiPriority w:val="99"/>
    <w:semiHidden/>
    <w:rsid w:val="009B5931"/>
    <w:rPr>
      <w:color w:val="808080"/>
    </w:rPr>
  </w:style>
  <w:style w:type="table" w:styleId="TableGrid">
    <w:name w:val="Table Grid"/>
    <w:basedOn w:val="TableNormal"/>
    <w:uiPriority w:val="39"/>
    <w:rsid w:val="00F76E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loonTextChar1">
    <w:name w:val="Balloon Text Char1"/>
    <w:basedOn w:val="DefaultParagraphFont"/>
    <w:uiPriority w:val="99"/>
    <w:semiHidden/>
    <w:rsid w:val="0031315A"/>
    <w:rPr>
      <w:rFonts w:ascii="Segoe UI" w:eastAsiaTheme="minorHAnsi" w:hAnsi="Segoe UI" w:cs="Segoe UI"/>
      <w:sz w:val="18"/>
      <w:szCs w:val="18"/>
      <w:lang w:eastAsia="en-US"/>
    </w:rPr>
  </w:style>
  <w:style w:type="character" w:styleId="Hyperlink">
    <w:name w:val="Hyperlink"/>
    <w:basedOn w:val="DefaultParagraphFont"/>
    <w:uiPriority w:val="99"/>
    <w:unhideWhenUsed/>
    <w:rsid w:val="0031315A"/>
    <w:rPr>
      <w:color w:val="0563C1" w:themeColor="hyperlink"/>
      <w:u w:val="single"/>
    </w:rPr>
  </w:style>
  <w:style w:type="character" w:styleId="UnresolvedMention">
    <w:name w:val="Unresolved Mention"/>
    <w:basedOn w:val="DefaultParagraphFont"/>
    <w:uiPriority w:val="99"/>
    <w:semiHidden/>
    <w:unhideWhenUsed/>
    <w:rsid w:val="0031315A"/>
    <w:rPr>
      <w:color w:val="605E5C"/>
      <w:shd w:val="clear" w:color="auto" w:fill="E1DFDD"/>
    </w:rPr>
  </w:style>
  <w:style w:type="paragraph" w:customStyle="1" w:styleId="pf0">
    <w:name w:val="pf0"/>
    <w:basedOn w:val="Normal"/>
    <w:rsid w:val="00957941"/>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cf01">
    <w:name w:val="cf01"/>
    <w:basedOn w:val="DefaultParagraphFont"/>
    <w:rsid w:val="00957941"/>
    <w:rPr>
      <w:rFonts w:ascii="Segoe UI" w:hAnsi="Segoe UI" w:cs="Segoe UI" w:hint="default"/>
      <w:sz w:val="18"/>
      <w:szCs w:val="18"/>
    </w:rPr>
  </w:style>
  <w:style w:type="character" w:customStyle="1" w:styleId="cf21">
    <w:name w:val="cf21"/>
    <w:basedOn w:val="DefaultParagraphFont"/>
    <w:rsid w:val="00957941"/>
    <w:rPr>
      <w:rFonts w:ascii="Segoe UI" w:hAnsi="Segoe UI" w:cs="Segoe UI" w:hint="default"/>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pPr>
      <w:spacing w:after="0" w:line="240" w:lineRule="auto"/>
    </w:pPr>
    <w:tblPr>
      <w:tblStyleRowBandSize w:val="1"/>
      <w:tblStyleColBandSize w:val="1"/>
    </w:tblPr>
  </w:style>
  <w:style w:type="paragraph" w:styleId="NormalWeb">
    <w:name w:val="Normal (Web)"/>
    <w:basedOn w:val="Normal"/>
    <w:uiPriority w:val="99"/>
    <w:semiHidden/>
    <w:unhideWhenUsed/>
    <w:rsid w:val="00257128"/>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893161">
      <w:bodyDiv w:val="1"/>
      <w:marLeft w:val="0"/>
      <w:marRight w:val="0"/>
      <w:marTop w:val="0"/>
      <w:marBottom w:val="0"/>
      <w:divBdr>
        <w:top w:val="none" w:sz="0" w:space="0" w:color="auto"/>
        <w:left w:val="none" w:sz="0" w:space="0" w:color="auto"/>
        <w:bottom w:val="none" w:sz="0" w:space="0" w:color="auto"/>
        <w:right w:val="none" w:sz="0" w:space="0" w:color="auto"/>
      </w:divBdr>
    </w:div>
    <w:div w:id="279727904">
      <w:bodyDiv w:val="1"/>
      <w:marLeft w:val="0"/>
      <w:marRight w:val="0"/>
      <w:marTop w:val="0"/>
      <w:marBottom w:val="0"/>
      <w:divBdr>
        <w:top w:val="none" w:sz="0" w:space="0" w:color="auto"/>
        <w:left w:val="none" w:sz="0" w:space="0" w:color="auto"/>
        <w:bottom w:val="none" w:sz="0" w:space="0" w:color="auto"/>
        <w:right w:val="none" w:sz="0" w:space="0" w:color="auto"/>
      </w:divBdr>
    </w:div>
    <w:div w:id="371275691">
      <w:bodyDiv w:val="1"/>
      <w:marLeft w:val="0"/>
      <w:marRight w:val="0"/>
      <w:marTop w:val="0"/>
      <w:marBottom w:val="0"/>
      <w:divBdr>
        <w:top w:val="none" w:sz="0" w:space="0" w:color="auto"/>
        <w:left w:val="none" w:sz="0" w:space="0" w:color="auto"/>
        <w:bottom w:val="none" w:sz="0" w:space="0" w:color="auto"/>
        <w:right w:val="none" w:sz="0" w:space="0" w:color="auto"/>
      </w:divBdr>
    </w:div>
    <w:div w:id="389310223">
      <w:bodyDiv w:val="1"/>
      <w:marLeft w:val="0"/>
      <w:marRight w:val="0"/>
      <w:marTop w:val="0"/>
      <w:marBottom w:val="0"/>
      <w:divBdr>
        <w:top w:val="none" w:sz="0" w:space="0" w:color="auto"/>
        <w:left w:val="none" w:sz="0" w:space="0" w:color="auto"/>
        <w:bottom w:val="none" w:sz="0" w:space="0" w:color="auto"/>
        <w:right w:val="none" w:sz="0" w:space="0" w:color="auto"/>
      </w:divBdr>
    </w:div>
    <w:div w:id="962269946">
      <w:bodyDiv w:val="1"/>
      <w:marLeft w:val="0"/>
      <w:marRight w:val="0"/>
      <w:marTop w:val="0"/>
      <w:marBottom w:val="0"/>
      <w:divBdr>
        <w:top w:val="none" w:sz="0" w:space="0" w:color="auto"/>
        <w:left w:val="none" w:sz="0" w:space="0" w:color="auto"/>
        <w:bottom w:val="none" w:sz="0" w:space="0" w:color="auto"/>
        <w:right w:val="none" w:sz="0" w:space="0" w:color="auto"/>
      </w:divBdr>
      <w:divsChild>
        <w:div w:id="1817801664">
          <w:marLeft w:val="0"/>
          <w:marRight w:val="0"/>
          <w:marTop w:val="0"/>
          <w:marBottom w:val="0"/>
          <w:divBdr>
            <w:top w:val="none" w:sz="0" w:space="0" w:color="auto"/>
            <w:left w:val="none" w:sz="0" w:space="0" w:color="auto"/>
            <w:bottom w:val="none" w:sz="0" w:space="0" w:color="auto"/>
            <w:right w:val="none" w:sz="0" w:space="0" w:color="auto"/>
          </w:divBdr>
          <w:divsChild>
            <w:div w:id="2047872804">
              <w:marLeft w:val="0"/>
              <w:marRight w:val="0"/>
              <w:marTop w:val="0"/>
              <w:marBottom w:val="0"/>
              <w:divBdr>
                <w:top w:val="none" w:sz="0" w:space="0" w:color="auto"/>
                <w:left w:val="none" w:sz="0" w:space="0" w:color="auto"/>
                <w:bottom w:val="none" w:sz="0" w:space="0" w:color="auto"/>
                <w:right w:val="none" w:sz="0" w:space="0" w:color="auto"/>
              </w:divBdr>
              <w:divsChild>
                <w:div w:id="515966668">
                  <w:marLeft w:val="0"/>
                  <w:marRight w:val="0"/>
                  <w:marTop w:val="0"/>
                  <w:marBottom w:val="0"/>
                  <w:divBdr>
                    <w:top w:val="none" w:sz="0" w:space="0" w:color="auto"/>
                    <w:left w:val="none" w:sz="0" w:space="0" w:color="auto"/>
                    <w:bottom w:val="none" w:sz="0" w:space="0" w:color="auto"/>
                    <w:right w:val="none" w:sz="0" w:space="0" w:color="auto"/>
                  </w:divBdr>
                </w:div>
                <w:div w:id="1073968570">
                  <w:marLeft w:val="0"/>
                  <w:marRight w:val="0"/>
                  <w:marTop w:val="0"/>
                  <w:marBottom w:val="0"/>
                  <w:divBdr>
                    <w:top w:val="none" w:sz="0" w:space="0" w:color="auto"/>
                    <w:left w:val="none" w:sz="0" w:space="0" w:color="auto"/>
                    <w:bottom w:val="none" w:sz="0" w:space="0" w:color="auto"/>
                    <w:right w:val="none" w:sz="0" w:space="0" w:color="auto"/>
                  </w:divBdr>
                  <w:divsChild>
                    <w:div w:id="1948999188">
                      <w:marLeft w:val="0"/>
                      <w:marRight w:val="0"/>
                      <w:marTop w:val="0"/>
                      <w:marBottom w:val="0"/>
                      <w:divBdr>
                        <w:top w:val="none" w:sz="0" w:space="0" w:color="auto"/>
                        <w:left w:val="none" w:sz="0" w:space="0" w:color="auto"/>
                        <w:bottom w:val="none" w:sz="0" w:space="0" w:color="auto"/>
                        <w:right w:val="none" w:sz="0" w:space="0" w:color="auto"/>
                      </w:divBdr>
                      <w:divsChild>
                        <w:div w:id="225798378">
                          <w:marLeft w:val="0"/>
                          <w:marRight w:val="0"/>
                          <w:marTop w:val="0"/>
                          <w:marBottom w:val="0"/>
                          <w:divBdr>
                            <w:top w:val="none" w:sz="0" w:space="0" w:color="auto"/>
                            <w:left w:val="none" w:sz="0" w:space="0" w:color="auto"/>
                            <w:bottom w:val="none" w:sz="0" w:space="0" w:color="auto"/>
                            <w:right w:val="none" w:sz="0" w:space="0" w:color="auto"/>
                          </w:divBdr>
                          <w:divsChild>
                            <w:div w:id="107389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9938997">
          <w:marLeft w:val="0"/>
          <w:marRight w:val="0"/>
          <w:marTop w:val="0"/>
          <w:marBottom w:val="0"/>
          <w:divBdr>
            <w:top w:val="none" w:sz="0" w:space="0" w:color="auto"/>
            <w:left w:val="none" w:sz="0" w:space="0" w:color="auto"/>
            <w:bottom w:val="none" w:sz="0" w:space="0" w:color="auto"/>
            <w:right w:val="none" w:sz="0" w:space="0" w:color="auto"/>
          </w:divBdr>
          <w:divsChild>
            <w:div w:id="2080864231">
              <w:marLeft w:val="0"/>
              <w:marRight w:val="0"/>
              <w:marTop w:val="0"/>
              <w:marBottom w:val="0"/>
              <w:divBdr>
                <w:top w:val="none" w:sz="0" w:space="0" w:color="auto"/>
                <w:left w:val="none" w:sz="0" w:space="0" w:color="auto"/>
                <w:bottom w:val="none" w:sz="0" w:space="0" w:color="auto"/>
                <w:right w:val="none" w:sz="0" w:space="0" w:color="auto"/>
              </w:divBdr>
              <w:divsChild>
                <w:div w:id="51733961">
                  <w:marLeft w:val="0"/>
                  <w:marRight w:val="0"/>
                  <w:marTop w:val="0"/>
                  <w:marBottom w:val="0"/>
                  <w:divBdr>
                    <w:top w:val="none" w:sz="0" w:space="0" w:color="auto"/>
                    <w:left w:val="none" w:sz="0" w:space="0" w:color="auto"/>
                    <w:bottom w:val="none" w:sz="0" w:space="0" w:color="auto"/>
                    <w:right w:val="none" w:sz="0" w:space="0" w:color="auto"/>
                  </w:divBdr>
                  <w:divsChild>
                    <w:div w:id="629287108">
                      <w:marLeft w:val="0"/>
                      <w:marRight w:val="0"/>
                      <w:marTop w:val="0"/>
                      <w:marBottom w:val="0"/>
                      <w:divBdr>
                        <w:top w:val="none" w:sz="0" w:space="0" w:color="auto"/>
                        <w:left w:val="none" w:sz="0" w:space="0" w:color="auto"/>
                        <w:bottom w:val="none" w:sz="0" w:space="0" w:color="auto"/>
                        <w:right w:val="none" w:sz="0" w:space="0" w:color="auto"/>
                      </w:divBdr>
                      <w:divsChild>
                        <w:div w:id="123352269">
                          <w:marLeft w:val="0"/>
                          <w:marRight w:val="0"/>
                          <w:marTop w:val="0"/>
                          <w:marBottom w:val="0"/>
                          <w:divBdr>
                            <w:top w:val="none" w:sz="0" w:space="0" w:color="auto"/>
                            <w:left w:val="none" w:sz="0" w:space="0" w:color="auto"/>
                            <w:bottom w:val="none" w:sz="0" w:space="0" w:color="auto"/>
                            <w:right w:val="none" w:sz="0" w:space="0" w:color="auto"/>
                          </w:divBdr>
                          <w:divsChild>
                            <w:div w:id="1075124546">
                              <w:marLeft w:val="0"/>
                              <w:marRight w:val="0"/>
                              <w:marTop w:val="0"/>
                              <w:marBottom w:val="0"/>
                              <w:divBdr>
                                <w:top w:val="none" w:sz="0" w:space="0" w:color="auto"/>
                                <w:left w:val="none" w:sz="0" w:space="0" w:color="auto"/>
                                <w:bottom w:val="none" w:sz="0" w:space="0" w:color="auto"/>
                                <w:right w:val="none" w:sz="0" w:space="0" w:color="auto"/>
                              </w:divBdr>
                              <w:divsChild>
                                <w:div w:id="121922175">
                                  <w:marLeft w:val="0"/>
                                  <w:marRight w:val="0"/>
                                  <w:marTop w:val="0"/>
                                  <w:marBottom w:val="0"/>
                                  <w:divBdr>
                                    <w:top w:val="none" w:sz="0" w:space="0" w:color="auto"/>
                                    <w:left w:val="none" w:sz="0" w:space="0" w:color="auto"/>
                                    <w:bottom w:val="none" w:sz="0" w:space="0" w:color="auto"/>
                                    <w:right w:val="none" w:sz="0" w:space="0" w:color="auto"/>
                                  </w:divBdr>
                                  <w:divsChild>
                                    <w:div w:id="43872247">
                                      <w:marLeft w:val="0"/>
                                      <w:marRight w:val="0"/>
                                      <w:marTop w:val="0"/>
                                      <w:marBottom w:val="0"/>
                                      <w:divBdr>
                                        <w:top w:val="none" w:sz="0" w:space="0" w:color="auto"/>
                                        <w:left w:val="none" w:sz="0" w:space="0" w:color="auto"/>
                                        <w:bottom w:val="none" w:sz="0" w:space="0" w:color="auto"/>
                                        <w:right w:val="none" w:sz="0" w:space="0" w:color="auto"/>
                                      </w:divBdr>
                                      <w:divsChild>
                                        <w:div w:id="68374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4413566">
          <w:marLeft w:val="0"/>
          <w:marRight w:val="0"/>
          <w:marTop w:val="0"/>
          <w:marBottom w:val="0"/>
          <w:divBdr>
            <w:top w:val="none" w:sz="0" w:space="0" w:color="auto"/>
            <w:left w:val="none" w:sz="0" w:space="0" w:color="auto"/>
            <w:bottom w:val="none" w:sz="0" w:space="0" w:color="auto"/>
            <w:right w:val="none" w:sz="0" w:space="0" w:color="auto"/>
          </w:divBdr>
          <w:divsChild>
            <w:div w:id="130678858">
              <w:marLeft w:val="0"/>
              <w:marRight w:val="0"/>
              <w:marTop w:val="0"/>
              <w:marBottom w:val="0"/>
              <w:divBdr>
                <w:top w:val="none" w:sz="0" w:space="0" w:color="auto"/>
                <w:left w:val="none" w:sz="0" w:space="0" w:color="auto"/>
                <w:bottom w:val="none" w:sz="0" w:space="0" w:color="auto"/>
                <w:right w:val="none" w:sz="0" w:space="0" w:color="auto"/>
              </w:divBdr>
              <w:divsChild>
                <w:div w:id="799154305">
                  <w:marLeft w:val="0"/>
                  <w:marRight w:val="0"/>
                  <w:marTop w:val="0"/>
                  <w:marBottom w:val="0"/>
                  <w:divBdr>
                    <w:top w:val="none" w:sz="0" w:space="0" w:color="auto"/>
                    <w:left w:val="none" w:sz="0" w:space="0" w:color="auto"/>
                    <w:bottom w:val="none" w:sz="0" w:space="0" w:color="auto"/>
                    <w:right w:val="none" w:sz="0" w:space="0" w:color="auto"/>
                  </w:divBdr>
                  <w:divsChild>
                    <w:div w:id="1888834540">
                      <w:marLeft w:val="0"/>
                      <w:marRight w:val="0"/>
                      <w:marTop w:val="0"/>
                      <w:marBottom w:val="0"/>
                      <w:divBdr>
                        <w:top w:val="none" w:sz="0" w:space="0" w:color="auto"/>
                        <w:left w:val="none" w:sz="0" w:space="0" w:color="auto"/>
                        <w:bottom w:val="none" w:sz="0" w:space="0" w:color="auto"/>
                        <w:right w:val="none" w:sz="0" w:space="0" w:color="auto"/>
                      </w:divBdr>
                      <w:divsChild>
                        <w:div w:id="601228843">
                          <w:marLeft w:val="0"/>
                          <w:marRight w:val="0"/>
                          <w:marTop w:val="0"/>
                          <w:marBottom w:val="0"/>
                          <w:divBdr>
                            <w:top w:val="none" w:sz="0" w:space="0" w:color="auto"/>
                            <w:left w:val="none" w:sz="0" w:space="0" w:color="auto"/>
                            <w:bottom w:val="none" w:sz="0" w:space="0" w:color="auto"/>
                            <w:right w:val="none" w:sz="0" w:space="0" w:color="auto"/>
                          </w:divBdr>
                          <w:divsChild>
                            <w:div w:id="442189656">
                              <w:marLeft w:val="0"/>
                              <w:marRight w:val="0"/>
                              <w:marTop w:val="0"/>
                              <w:marBottom w:val="0"/>
                              <w:divBdr>
                                <w:top w:val="none" w:sz="0" w:space="0" w:color="auto"/>
                                <w:left w:val="none" w:sz="0" w:space="0" w:color="auto"/>
                                <w:bottom w:val="none" w:sz="0" w:space="0" w:color="auto"/>
                                <w:right w:val="none" w:sz="0" w:space="0" w:color="auto"/>
                              </w:divBdr>
                              <w:divsChild>
                                <w:div w:id="1280911584">
                                  <w:marLeft w:val="0"/>
                                  <w:marRight w:val="0"/>
                                  <w:marTop w:val="0"/>
                                  <w:marBottom w:val="0"/>
                                  <w:divBdr>
                                    <w:top w:val="none" w:sz="0" w:space="0" w:color="auto"/>
                                    <w:left w:val="none" w:sz="0" w:space="0" w:color="auto"/>
                                    <w:bottom w:val="none" w:sz="0" w:space="0" w:color="auto"/>
                                    <w:right w:val="none" w:sz="0" w:space="0" w:color="auto"/>
                                  </w:divBdr>
                                  <w:divsChild>
                                    <w:div w:id="39729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606345">
                          <w:marLeft w:val="0"/>
                          <w:marRight w:val="0"/>
                          <w:marTop w:val="0"/>
                          <w:marBottom w:val="0"/>
                          <w:divBdr>
                            <w:top w:val="none" w:sz="0" w:space="0" w:color="auto"/>
                            <w:left w:val="none" w:sz="0" w:space="0" w:color="auto"/>
                            <w:bottom w:val="none" w:sz="0" w:space="0" w:color="auto"/>
                            <w:right w:val="none" w:sz="0" w:space="0" w:color="auto"/>
                          </w:divBdr>
                          <w:divsChild>
                            <w:div w:id="1183009264">
                              <w:marLeft w:val="0"/>
                              <w:marRight w:val="0"/>
                              <w:marTop w:val="0"/>
                              <w:marBottom w:val="0"/>
                              <w:divBdr>
                                <w:top w:val="none" w:sz="0" w:space="0" w:color="auto"/>
                                <w:left w:val="none" w:sz="0" w:space="0" w:color="auto"/>
                                <w:bottom w:val="none" w:sz="0" w:space="0" w:color="auto"/>
                                <w:right w:val="none" w:sz="0" w:space="0" w:color="auto"/>
                              </w:divBdr>
                              <w:divsChild>
                                <w:div w:id="2059744919">
                                  <w:marLeft w:val="0"/>
                                  <w:marRight w:val="0"/>
                                  <w:marTop w:val="0"/>
                                  <w:marBottom w:val="0"/>
                                  <w:divBdr>
                                    <w:top w:val="none" w:sz="0" w:space="0" w:color="auto"/>
                                    <w:left w:val="none" w:sz="0" w:space="0" w:color="auto"/>
                                    <w:bottom w:val="none" w:sz="0" w:space="0" w:color="auto"/>
                                    <w:right w:val="none" w:sz="0" w:space="0" w:color="auto"/>
                                  </w:divBdr>
                                  <w:divsChild>
                                    <w:div w:id="64385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6632240">
          <w:marLeft w:val="0"/>
          <w:marRight w:val="0"/>
          <w:marTop w:val="0"/>
          <w:marBottom w:val="0"/>
          <w:divBdr>
            <w:top w:val="none" w:sz="0" w:space="0" w:color="auto"/>
            <w:left w:val="none" w:sz="0" w:space="0" w:color="auto"/>
            <w:bottom w:val="none" w:sz="0" w:space="0" w:color="auto"/>
            <w:right w:val="none" w:sz="0" w:space="0" w:color="auto"/>
          </w:divBdr>
          <w:divsChild>
            <w:div w:id="666589586">
              <w:marLeft w:val="0"/>
              <w:marRight w:val="0"/>
              <w:marTop w:val="0"/>
              <w:marBottom w:val="0"/>
              <w:divBdr>
                <w:top w:val="none" w:sz="0" w:space="0" w:color="auto"/>
                <w:left w:val="none" w:sz="0" w:space="0" w:color="auto"/>
                <w:bottom w:val="none" w:sz="0" w:space="0" w:color="auto"/>
                <w:right w:val="none" w:sz="0" w:space="0" w:color="auto"/>
              </w:divBdr>
              <w:divsChild>
                <w:div w:id="908347124">
                  <w:marLeft w:val="0"/>
                  <w:marRight w:val="0"/>
                  <w:marTop w:val="0"/>
                  <w:marBottom w:val="0"/>
                  <w:divBdr>
                    <w:top w:val="none" w:sz="0" w:space="0" w:color="auto"/>
                    <w:left w:val="none" w:sz="0" w:space="0" w:color="auto"/>
                    <w:bottom w:val="none" w:sz="0" w:space="0" w:color="auto"/>
                    <w:right w:val="none" w:sz="0" w:space="0" w:color="auto"/>
                  </w:divBdr>
                  <w:divsChild>
                    <w:div w:id="1411462679">
                      <w:marLeft w:val="0"/>
                      <w:marRight w:val="0"/>
                      <w:marTop w:val="0"/>
                      <w:marBottom w:val="0"/>
                      <w:divBdr>
                        <w:top w:val="none" w:sz="0" w:space="0" w:color="auto"/>
                        <w:left w:val="none" w:sz="0" w:space="0" w:color="auto"/>
                        <w:bottom w:val="none" w:sz="0" w:space="0" w:color="auto"/>
                        <w:right w:val="none" w:sz="0" w:space="0" w:color="auto"/>
                      </w:divBdr>
                      <w:divsChild>
                        <w:div w:id="1372144904">
                          <w:marLeft w:val="0"/>
                          <w:marRight w:val="0"/>
                          <w:marTop w:val="0"/>
                          <w:marBottom w:val="0"/>
                          <w:divBdr>
                            <w:top w:val="none" w:sz="0" w:space="0" w:color="auto"/>
                            <w:left w:val="none" w:sz="0" w:space="0" w:color="auto"/>
                            <w:bottom w:val="none" w:sz="0" w:space="0" w:color="auto"/>
                            <w:right w:val="none" w:sz="0" w:space="0" w:color="auto"/>
                          </w:divBdr>
                          <w:divsChild>
                            <w:div w:id="1693453051">
                              <w:marLeft w:val="0"/>
                              <w:marRight w:val="0"/>
                              <w:marTop w:val="0"/>
                              <w:marBottom w:val="0"/>
                              <w:divBdr>
                                <w:top w:val="none" w:sz="0" w:space="0" w:color="auto"/>
                                <w:left w:val="none" w:sz="0" w:space="0" w:color="auto"/>
                                <w:bottom w:val="none" w:sz="0" w:space="0" w:color="auto"/>
                                <w:right w:val="none" w:sz="0" w:space="0" w:color="auto"/>
                              </w:divBdr>
                              <w:divsChild>
                                <w:div w:id="482815469">
                                  <w:marLeft w:val="0"/>
                                  <w:marRight w:val="0"/>
                                  <w:marTop w:val="0"/>
                                  <w:marBottom w:val="0"/>
                                  <w:divBdr>
                                    <w:top w:val="none" w:sz="0" w:space="0" w:color="auto"/>
                                    <w:left w:val="none" w:sz="0" w:space="0" w:color="auto"/>
                                    <w:bottom w:val="none" w:sz="0" w:space="0" w:color="auto"/>
                                    <w:right w:val="none" w:sz="0" w:space="0" w:color="auto"/>
                                  </w:divBdr>
                                  <w:divsChild>
                                    <w:div w:id="936014737">
                                      <w:marLeft w:val="0"/>
                                      <w:marRight w:val="0"/>
                                      <w:marTop w:val="0"/>
                                      <w:marBottom w:val="0"/>
                                      <w:divBdr>
                                        <w:top w:val="none" w:sz="0" w:space="0" w:color="auto"/>
                                        <w:left w:val="none" w:sz="0" w:space="0" w:color="auto"/>
                                        <w:bottom w:val="none" w:sz="0" w:space="0" w:color="auto"/>
                                        <w:right w:val="none" w:sz="0" w:space="0" w:color="auto"/>
                                      </w:divBdr>
                                      <w:divsChild>
                                        <w:div w:id="160761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3677615">
          <w:marLeft w:val="0"/>
          <w:marRight w:val="0"/>
          <w:marTop w:val="0"/>
          <w:marBottom w:val="0"/>
          <w:divBdr>
            <w:top w:val="none" w:sz="0" w:space="0" w:color="auto"/>
            <w:left w:val="none" w:sz="0" w:space="0" w:color="auto"/>
            <w:bottom w:val="none" w:sz="0" w:space="0" w:color="auto"/>
            <w:right w:val="none" w:sz="0" w:space="0" w:color="auto"/>
          </w:divBdr>
          <w:divsChild>
            <w:div w:id="445973600">
              <w:marLeft w:val="0"/>
              <w:marRight w:val="0"/>
              <w:marTop w:val="0"/>
              <w:marBottom w:val="0"/>
              <w:divBdr>
                <w:top w:val="none" w:sz="0" w:space="0" w:color="auto"/>
                <w:left w:val="none" w:sz="0" w:space="0" w:color="auto"/>
                <w:bottom w:val="none" w:sz="0" w:space="0" w:color="auto"/>
                <w:right w:val="none" w:sz="0" w:space="0" w:color="auto"/>
              </w:divBdr>
              <w:divsChild>
                <w:div w:id="1874801875">
                  <w:marLeft w:val="0"/>
                  <w:marRight w:val="0"/>
                  <w:marTop w:val="0"/>
                  <w:marBottom w:val="0"/>
                  <w:divBdr>
                    <w:top w:val="none" w:sz="0" w:space="0" w:color="auto"/>
                    <w:left w:val="none" w:sz="0" w:space="0" w:color="auto"/>
                    <w:bottom w:val="none" w:sz="0" w:space="0" w:color="auto"/>
                    <w:right w:val="none" w:sz="0" w:space="0" w:color="auto"/>
                  </w:divBdr>
                  <w:divsChild>
                    <w:div w:id="1028024547">
                      <w:marLeft w:val="0"/>
                      <w:marRight w:val="0"/>
                      <w:marTop w:val="0"/>
                      <w:marBottom w:val="0"/>
                      <w:divBdr>
                        <w:top w:val="none" w:sz="0" w:space="0" w:color="auto"/>
                        <w:left w:val="none" w:sz="0" w:space="0" w:color="auto"/>
                        <w:bottom w:val="none" w:sz="0" w:space="0" w:color="auto"/>
                        <w:right w:val="none" w:sz="0" w:space="0" w:color="auto"/>
                      </w:divBdr>
                      <w:divsChild>
                        <w:div w:id="531574128">
                          <w:marLeft w:val="0"/>
                          <w:marRight w:val="0"/>
                          <w:marTop w:val="0"/>
                          <w:marBottom w:val="0"/>
                          <w:divBdr>
                            <w:top w:val="none" w:sz="0" w:space="0" w:color="auto"/>
                            <w:left w:val="none" w:sz="0" w:space="0" w:color="auto"/>
                            <w:bottom w:val="none" w:sz="0" w:space="0" w:color="auto"/>
                            <w:right w:val="none" w:sz="0" w:space="0" w:color="auto"/>
                          </w:divBdr>
                          <w:divsChild>
                            <w:div w:id="1725329156">
                              <w:marLeft w:val="0"/>
                              <w:marRight w:val="0"/>
                              <w:marTop w:val="0"/>
                              <w:marBottom w:val="0"/>
                              <w:divBdr>
                                <w:top w:val="none" w:sz="0" w:space="0" w:color="auto"/>
                                <w:left w:val="none" w:sz="0" w:space="0" w:color="auto"/>
                                <w:bottom w:val="none" w:sz="0" w:space="0" w:color="auto"/>
                                <w:right w:val="none" w:sz="0" w:space="0" w:color="auto"/>
                              </w:divBdr>
                              <w:divsChild>
                                <w:div w:id="2060321655">
                                  <w:marLeft w:val="0"/>
                                  <w:marRight w:val="0"/>
                                  <w:marTop w:val="0"/>
                                  <w:marBottom w:val="0"/>
                                  <w:divBdr>
                                    <w:top w:val="none" w:sz="0" w:space="0" w:color="auto"/>
                                    <w:left w:val="none" w:sz="0" w:space="0" w:color="auto"/>
                                    <w:bottom w:val="none" w:sz="0" w:space="0" w:color="auto"/>
                                    <w:right w:val="none" w:sz="0" w:space="0" w:color="auto"/>
                                  </w:divBdr>
                                  <w:divsChild>
                                    <w:div w:id="29321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635450">
                          <w:marLeft w:val="0"/>
                          <w:marRight w:val="0"/>
                          <w:marTop w:val="0"/>
                          <w:marBottom w:val="0"/>
                          <w:divBdr>
                            <w:top w:val="none" w:sz="0" w:space="0" w:color="auto"/>
                            <w:left w:val="none" w:sz="0" w:space="0" w:color="auto"/>
                            <w:bottom w:val="none" w:sz="0" w:space="0" w:color="auto"/>
                            <w:right w:val="none" w:sz="0" w:space="0" w:color="auto"/>
                          </w:divBdr>
                          <w:divsChild>
                            <w:div w:id="1877355117">
                              <w:marLeft w:val="0"/>
                              <w:marRight w:val="0"/>
                              <w:marTop w:val="0"/>
                              <w:marBottom w:val="0"/>
                              <w:divBdr>
                                <w:top w:val="none" w:sz="0" w:space="0" w:color="auto"/>
                                <w:left w:val="none" w:sz="0" w:space="0" w:color="auto"/>
                                <w:bottom w:val="none" w:sz="0" w:space="0" w:color="auto"/>
                                <w:right w:val="none" w:sz="0" w:space="0" w:color="auto"/>
                              </w:divBdr>
                              <w:divsChild>
                                <w:div w:id="258761044">
                                  <w:marLeft w:val="0"/>
                                  <w:marRight w:val="0"/>
                                  <w:marTop w:val="0"/>
                                  <w:marBottom w:val="0"/>
                                  <w:divBdr>
                                    <w:top w:val="none" w:sz="0" w:space="0" w:color="auto"/>
                                    <w:left w:val="none" w:sz="0" w:space="0" w:color="auto"/>
                                    <w:bottom w:val="none" w:sz="0" w:space="0" w:color="auto"/>
                                    <w:right w:val="none" w:sz="0" w:space="0" w:color="auto"/>
                                  </w:divBdr>
                                  <w:divsChild>
                                    <w:div w:id="83934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5152264">
          <w:marLeft w:val="0"/>
          <w:marRight w:val="0"/>
          <w:marTop w:val="0"/>
          <w:marBottom w:val="0"/>
          <w:divBdr>
            <w:top w:val="none" w:sz="0" w:space="0" w:color="auto"/>
            <w:left w:val="none" w:sz="0" w:space="0" w:color="auto"/>
            <w:bottom w:val="none" w:sz="0" w:space="0" w:color="auto"/>
            <w:right w:val="none" w:sz="0" w:space="0" w:color="auto"/>
          </w:divBdr>
          <w:divsChild>
            <w:div w:id="898397412">
              <w:marLeft w:val="0"/>
              <w:marRight w:val="0"/>
              <w:marTop w:val="0"/>
              <w:marBottom w:val="0"/>
              <w:divBdr>
                <w:top w:val="none" w:sz="0" w:space="0" w:color="auto"/>
                <w:left w:val="none" w:sz="0" w:space="0" w:color="auto"/>
                <w:bottom w:val="none" w:sz="0" w:space="0" w:color="auto"/>
                <w:right w:val="none" w:sz="0" w:space="0" w:color="auto"/>
              </w:divBdr>
              <w:divsChild>
                <w:div w:id="2032605527">
                  <w:marLeft w:val="0"/>
                  <w:marRight w:val="0"/>
                  <w:marTop w:val="0"/>
                  <w:marBottom w:val="0"/>
                  <w:divBdr>
                    <w:top w:val="none" w:sz="0" w:space="0" w:color="auto"/>
                    <w:left w:val="none" w:sz="0" w:space="0" w:color="auto"/>
                    <w:bottom w:val="none" w:sz="0" w:space="0" w:color="auto"/>
                    <w:right w:val="none" w:sz="0" w:space="0" w:color="auto"/>
                  </w:divBdr>
                  <w:divsChild>
                    <w:div w:id="1673680208">
                      <w:marLeft w:val="0"/>
                      <w:marRight w:val="0"/>
                      <w:marTop w:val="0"/>
                      <w:marBottom w:val="0"/>
                      <w:divBdr>
                        <w:top w:val="none" w:sz="0" w:space="0" w:color="auto"/>
                        <w:left w:val="none" w:sz="0" w:space="0" w:color="auto"/>
                        <w:bottom w:val="none" w:sz="0" w:space="0" w:color="auto"/>
                        <w:right w:val="none" w:sz="0" w:space="0" w:color="auto"/>
                      </w:divBdr>
                      <w:divsChild>
                        <w:div w:id="870262442">
                          <w:marLeft w:val="0"/>
                          <w:marRight w:val="0"/>
                          <w:marTop w:val="0"/>
                          <w:marBottom w:val="0"/>
                          <w:divBdr>
                            <w:top w:val="none" w:sz="0" w:space="0" w:color="auto"/>
                            <w:left w:val="none" w:sz="0" w:space="0" w:color="auto"/>
                            <w:bottom w:val="none" w:sz="0" w:space="0" w:color="auto"/>
                            <w:right w:val="none" w:sz="0" w:space="0" w:color="auto"/>
                          </w:divBdr>
                          <w:divsChild>
                            <w:div w:id="552885069">
                              <w:marLeft w:val="0"/>
                              <w:marRight w:val="0"/>
                              <w:marTop w:val="0"/>
                              <w:marBottom w:val="0"/>
                              <w:divBdr>
                                <w:top w:val="none" w:sz="0" w:space="0" w:color="auto"/>
                                <w:left w:val="none" w:sz="0" w:space="0" w:color="auto"/>
                                <w:bottom w:val="none" w:sz="0" w:space="0" w:color="auto"/>
                                <w:right w:val="none" w:sz="0" w:space="0" w:color="auto"/>
                              </w:divBdr>
                              <w:divsChild>
                                <w:div w:id="1855805807">
                                  <w:marLeft w:val="0"/>
                                  <w:marRight w:val="0"/>
                                  <w:marTop w:val="0"/>
                                  <w:marBottom w:val="0"/>
                                  <w:divBdr>
                                    <w:top w:val="none" w:sz="0" w:space="0" w:color="auto"/>
                                    <w:left w:val="none" w:sz="0" w:space="0" w:color="auto"/>
                                    <w:bottom w:val="none" w:sz="0" w:space="0" w:color="auto"/>
                                    <w:right w:val="none" w:sz="0" w:space="0" w:color="auto"/>
                                  </w:divBdr>
                                  <w:divsChild>
                                    <w:div w:id="2092845975">
                                      <w:marLeft w:val="0"/>
                                      <w:marRight w:val="0"/>
                                      <w:marTop w:val="0"/>
                                      <w:marBottom w:val="0"/>
                                      <w:divBdr>
                                        <w:top w:val="none" w:sz="0" w:space="0" w:color="auto"/>
                                        <w:left w:val="none" w:sz="0" w:space="0" w:color="auto"/>
                                        <w:bottom w:val="none" w:sz="0" w:space="0" w:color="auto"/>
                                        <w:right w:val="none" w:sz="0" w:space="0" w:color="auto"/>
                                      </w:divBdr>
                                      <w:divsChild>
                                        <w:div w:id="195593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7884724">
          <w:marLeft w:val="0"/>
          <w:marRight w:val="0"/>
          <w:marTop w:val="0"/>
          <w:marBottom w:val="0"/>
          <w:divBdr>
            <w:top w:val="none" w:sz="0" w:space="0" w:color="auto"/>
            <w:left w:val="none" w:sz="0" w:space="0" w:color="auto"/>
            <w:bottom w:val="none" w:sz="0" w:space="0" w:color="auto"/>
            <w:right w:val="none" w:sz="0" w:space="0" w:color="auto"/>
          </w:divBdr>
          <w:divsChild>
            <w:div w:id="237718629">
              <w:marLeft w:val="0"/>
              <w:marRight w:val="0"/>
              <w:marTop w:val="0"/>
              <w:marBottom w:val="0"/>
              <w:divBdr>
                <w:top w:val="none" w:sz="0" w:space="0" w:color="auto"/>
                <w:left w:val="none" w:sz="0" w:space="0" w:color="auto"/>
                <w:bottom w:val="none" w:sz="0" w:space="0" w:color="auto"/>
                <w:right w:val="none" w:sz="0" w:space="0" w:color="auto"/>
              </w:divBdr>
              <w:divsChild>
                <w:div w:id="814296408">
                  <w:marLeft w:val="0"/>
                  <w:marRight w:val="0"/>
                  <w:marTop w:val="0"/>
                  <w:marBottom w:val="0"/>
                  <w:divBdr>
                    <w:top w:val="none" w:sz="0" w:space="0" w:color="auto"/>
                    <w:left w:val="none" w:sz="0" w:space="0" w:color="auto"/>
                    <w:bottom w:val="none" w:sz="0" w:space="0" w:color="auto"/>
                    <w:right w:val="none" w:sz="0" w:space="0" w:color="auto"/>
                  </w:divBdr>
                  <w:divsChild>
                    <w:div w:id="1031371546">
                      <w:marLeft w:val="0"/>
                      <w:marRight w:val="0"/>
                      <w:marTop w:val="0"/>
                      <w:marBottom w:val="0"/>
                      <w:divBdr>
                        <w:top w:val="none" w:sz="0" w:space="0" w:color="auto"/>
                        <w:left w:val="none" w:sz="0" w:space="0" w:color="auto"/>
                        <w:bottom w:val="none" w:sz="0" w:space="0" w:color="auto"/>
                        <w:right w:val="none" w:sz="0" w:space="0" w:color="auto"/>
                      </w:divBdr>
                      <w:divsChild>
                        <w:div w:id="758450138">
                          <w:marLeft w:val="0"/>
                          <w:marRight w:val="0"/>
                          <w:marTop w:val="0"/>
                          <w:marBottom w:val="0"/>
                          <w:divBdr>
                            <w:top w:val="none" w:sz="0" w:space="0" w:color="auto"/>
                            <w:left w:val="none" w:sz="0" w:space="0" w:color="auto"/>
                            <w:bottom w:val="none" w:sz="0" w:space="0" w:color="auto"/>
                            <w:right w:val="none" w:sz="0" w:space="0" w:color="auto"/>
                          </w:divBdr>
                          <w:divsChild>
                            <w:div w:id="1651792363">
                              <w:marLeft w:val="0"/>
                              <w:marRight w:val="0"/>
                              <w:marTop w:val="0"/>
                              <w:marBottom w:val="0"/>
                              <w:divBdr>
                                <w:top w:val="none" w:sz="0" w:space="0" w:color="auto"/>
                                <w:left w:val="none" w:sz="0" w:space="0" w:color="auto"/>
                                <w:bottom w:val="none" w:sz="0" w:space="0" w:color="auto"/>
                                <w:right w:val="none" w:sz="0" w:space="0" w:color="auto"/>
                              </w:divBdr>
                              <w:divsChild>
                                <w:div w:id="1909681883">
                                  <w:marLeft w:val="0"/>
                                  <w:marRight w:val="0"/>
                                  <w:marTop w:val="0"/>
                                  <w:marBottom w:val="0"/>
                                  <w:divBdr>
                                    <w:top w:val="none" w:sz="0" w:space="0" w:color="auto"/>
                                    <w:left w:val="none" w:sz="0" w:space="0" w:color="auto"/>
                                    <w:bottom w:val="none" w:sz="0" w:space="0" w:color="auto"/>
                                    <w:right w:val="none" w:sz="0" w:space="0" w:color="auto"/>
                                  </w:divBdr>
                                  <w:divsChild>
                                    <w:div w:id="48019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6252934">
      <w:bodyDiv w:val="1"/>
      <w:marLeft w:val="0"/>
      <w:marRight w:val="0"/>
      <w:marTop w:val="0"/>
      <w:marBottom w:val="0"/>
      <w:divBdr>
        <w:top w:val="none" w:sz="0" w:space="0" w:color="auto"/>
        <w:left w:val="none" w:sz="0" w:space="0" w:color="auto"/>
        <w:bottom w:val="none" w:sz="0" w:space="0" w:color="auto"/>
        <w:right w:val="none" w:sz="0" w:space="0" w:color="auto"/>
      </w:divBdr>
    </w:div>
    <w:div w:id="1039235406">
      <w:bodyDiv w:val="1"/>
      <w:marLeft w:val="0"/>
      <w:marRight w:val="0"/>
      <w:marTop w:val="0"/>
      <w:marBottom w:val="0"/>
      <w:divBdr>
        <w:top w:val="none" w:sz="0" w:space="0" w:color="auto"/>
        <w:left w:val="none" w:sz="0" w:space="0" w:color="auto"/>
        <w:bottom w:val="none" w:sz="0" w:space="0" w:color="auto"/>
        <w:right w:val="none" w:sz="0" w:space="0" w:color="auto"/>
      </w:divBdr>
    </w:div>
    <w:div w:id="1374841640">
      <w:bodyDiv w:val="1"/>
      <w:marLeft w:val="0"/>
      <w:marRight w:val="0"/>
      <w:marTop w:val="0"/>
      <w:marBottom w:val="0"/>
      <w:divBdr>
        <w:top w:val="none" w:sz="0" w:space="0" w:color="auto"/>
        <w:left w:val="none" w:sz="0" w:space="0" w:color="auto"/>
        <w:bottom w:val="none" w:sz="0" w:space="0" w:color="auto"/>
        <w:right w:val="none" w:sz="0" w:space="0" w:color="auto"/>
      </w:divBdr>
    </w:div>
    <w:div w:id="1448041234">
      <w:bodyDiv w:val="1"/>
      <w:marLeft w:val="0"/>
      <w:marRight w:val="0"/>
      <w:marTop w:val="0"/>
      <w:marBottom w:val="0"/>
      <w:divBdr>
        <w:top w:val="none" w:sz="0" w:space="0" w:color="auto"/>
        <w:left w:val="none" w:sz="0" w:space="0" w:color="auto"/>
        <w:bottom w:val="none" w:sz="0" w:space="0" w:color="auto"/>
        <w:right w:val="none" w:sz="0" w:space="0" w:color="auto"/>
      </w:divBdr>
    </w:div>
    <w:div w:id="1532571830">
      <w:bodyDiv w:val="1"/>
      <w:marLeft w:val="0"/>
      <w:marRight w:val="0"/>
      <w:marTop w:val="0"/>
      <w:marBottom w:val="0"/>
      <w:divBdr>
        <w:top w:val="none" w:sz="0" w:space="0" w:color="auto"/>
        <w:left w:val="none" w:sz="0" w:space="0" w:color="auto"/>
        <w:bottom w:val="none" w:sz="0" w:space="0" w:color="auto"/>
        <w:right w:val="none" w:sz="0" w:space="0" w:color="auto"/>
      </w:divBdr>
    </w:div>
    <w:div w:id="1556887034">
      <w:bodyDiv w:val="1"/>
      <w:marLeft w:val="0"/>
      <w:marRight w:val="0"/>
      <w:marTop w:val="0"/>
      <w:marBottom w:val="0"/>
      <w:divBdr>
        <w:top w:val="none" w:sz="0" w:space="0" w:color="auto"/>
        <w:left w:val="none" w:sz="0" w:space="0" w:color="auto"/>
        <w:bottom w:val="none" w:sz="0" w:space="0" w:color="auto"/>
        <w:right w:val="none" w:sz="0" w:space="0" w:color="auto"/>
      </w:divBdr>
    </w:div>
    <w:div w:id="1566918413">
      <w:bodyDiv w:val="1"/>
      <w:marLeft w:val="0"/>
      <w:marRight w:val="0"/>
      <w:marTop w:val="0"/>
      <w:marBottom w:val="0"/>
      <w:divBdr>
        <w:top w:val="none" w:sz="0" w:space="0" w:color="auto"/>
        <w:left w:val="none" w:sz="0" w:space="0" w:color="auto"/>
        <w:bottom w:val="none" w:sz="0" w:space="0" w:color="auto"/>
        <w:right w:val="none" w:sz="0" w:space="0" w:color="auto"/>
      </w:divBdr>
    </w:div>
    <w:div w:id="1572078219">
      <w:bodyDiv w:val="1"/>
      <w:marLeft w:val="0"/>
      <w:marRight w:val="0"/>
      <w:marTop w:val="0"/>
      <w:marBottom w:val="0"/>
      <w:divBdr>
        <w:top w:val="none" w:sz="0" w:space="0" w:color="auto"/>
        <w:left w:val="none" w:sz="0" w:space="0" w:color="auto"/>
        <w:bottom w:val="none" w:sz="0" w:space="0" w:color="auto"/>
        <w:right w:val="none" w:sz="0" w:space="0" w:color="auto"/>
      </w:divBdr>
      <w:divsChild>
        <w:div w:id="1997611943">
          <w:marLeft w:val="0"/>
          <w:marRight w:val="0"/>
          <w:marTop w:val="0"/>
          <w:marBottom w:val="0"/>
          <w:divBdr>
            <w:top w:val="none" w:sz="0" w:space="0" w:color="auto"/>
            <w:left w:val="none" w:sz="0" w:space="0" w:color="auto"/>
            <w:bottom w:val="none" w:sz="0" w:space="0" w:color="auto"/>
            <w:right w:val="none" w:sz="0" w:space="0" w:color="auto"/>
          </w:divBdr>
          <w:divsChild>
            <w:div w:id="873348313">
              <w:marLeft w:val="0"/>
              <w:marRight w:val="0"/>
              <w:marTop w:val="0"/>
              <w:marBottom w:val="0"/>
              <w:divBdr>
                <w:top w:val="none" w:sz="0" w:space="0" w:color="auto"/>
                <w:left w:val="none" w:sz="0" w:space="0" w:color="auto"/>
                <w:bottom w:val="none" w:sz="0" w:space="0" w:color="auto"/>
                <w:right w:val="none" w:sz="0" w:space="0" w:color="auto"/>
              </w:divBdr>
              <w:divsChild>
                <w:div w:id="988485499">
                  <w:marLeft w:val="0"/>
                  <w:marRight w:val="0"/>
                  <w:marTop w:val="0"/>
                  <w:marBottom w:val="0"/>
                  <w:divBdr>
                    <w:top w:val="none" w:sz="0" w:space="0" w:color="auto"/>
                    <w:left w:val="none" w:sz="0" w:space="0" w:color="auto"/>
                    <w:bottom w:val="none" w:sz="0" w:space="0" w:color="auto"/>
                    <w:right w:val="none" w:sz="0" w:space="0" w:color="auto"/>
                  </w:divBdr>
                </w:div>
                <w:div w:id="1848867066">
                  <w:marLeft w:val="0"/>
                  <w:marRight w:val="0"/>
                  <w:marTop w:val="0"/>
                  <w:marBottom w:val="0"/>
                  <w:divBdr>
                    <w:top w:val="none" w:sz="0" w:space="0" w:color="auto"/>
                    <w:left w:val="none" w:sz="0" w:space="0" w:color="auto"/>
                    <w:bottom w:val="none" w:sz="0" w:space="0" w:color="auto"/>
                    <w:right w:val="none" w:sz="0" w:space="0" w:color="auto"/>
                  </w:divBdr>
                  <w:divsChild>
                    <w:div w:id="2093356310">
                      <w:marLeft w:val="0"/>
                      <w:marRight w:val="0"/>
                      <w:marTop w:val="0"/>
                      <w:marBottom w:val="0"/>
                      <w:divBdr>
                        <w:top w:val="none" w:sz="0" w:space="0" w:color="auto"/>
                        <w:left w:val="none" w:sz="0" w:space="0" w:color="auto"/>
                        <w:bottom w:val="none" w:sz="0" w:space="0" w:color="auto"/>
                        <w:right w:val="none" w:sz="0" w:space="0" w:color="auto"/>
                      </w:divBdr>
                      <w:divsChild>
                        <w:div w:id="478576312">
                          <w:marLeft w:val="0"/>
                          <w:marRight w:val="0"/>
                          <w:marTop w:val="0"/>
                          <w:marBottom w:val="0"/>
                          <w:divBdr>
                            <w:top w:val="none" w:sz="0" w:space="0" w:color="auto"/>
                            <w:left w:val="none" w:sz="0" w:space="0" w:color="auto"/>
                            <w:bottom w:val="none" w:sz="0" w:space="0" w:color="auto"/>
                            <w:right w:val="none" w:sz="0" w:space="0" w:color="auto"/>
                          </w:divBdr>
                          <w:divsChild>
                            <w:div w:id="168350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7521794">
          <w:marLeft w:val="0"/>
          <w:marRight w:val="0"/>
          <w:marTop w:val="0"/>
          <w:marBottom w:val="0"/>
          <w:divBdr>
            <w:top w:val="none" w:sz="0" w:space="0" w:color="auto"/>
            <w:left w:val="none" w:sz="0" w:space="0" w:color="auto"/>
            <w:bottom w:val="none" w:sz="0" w:space="0" w:color="auto"/>
            <w:right w:val="none" w:sz="0" w:space="0" w:color="auto"/>
          </w:divBdr>
          <w:divsChild>
            <w:div w:id="492571718">
              <w:marLeft w:val="0"/>
              <w:marRight w:val="0"/>
              <w:marTop w:val="0"/>
              <w:marBottom w:val="0"/>
              <w:divBdr>
                <w:top w:val="none" w:sz="0" w:space="0" w:color="auto"/>
                <w:left w:val="none" w:sz="0" w:space="0" w:color="auto"/>
                <w:bottom w:val="none" w:sz="0" w:space="0" w:color="auto"/>
                <w:right w:val="none" w:sz="0" w:space="0" w:color="auto"/>
              </w:divBdr>
              <w:divsChild>
                <w:div w:id="1195773577">
                  <w:marLeft w:val="0"/>
                  <w:marRight w:val="0"/>
                  <w:marTop w:val="0"/>
                  <w:marBottom w:val="0"/>
                  <w:divBdr>
                    <w:top w:val="none" w:sz="0" w:space="0" w:color="auto"/>
                    <w:left w:val="none" w:sz="0" w:space="0" w:color="auto"/>
                    <w:bottom w:val="none" w:sz="0" w:space="0" w:color="auto"/>
                    <w:right w:val="none" w:sz="0" w:space="0" w:color="auto"/>
                  </w:divBdr>
                  <w:divsChild>
                    <w:div w:id="208733873">
                      <w:marLeft w:val="0"/>
                      <w:marRight w:val="0"/>
                      <w:marTop w:val="0"/>
                      <w:marBottom w:val="0"/>
                      <w:divBdr>
                        <w:top w:val="none" w:sz="0" w:space="0" w:color="auto"/>
                        <w:left w:val="none" w:sz="0" w:space="0" w:color="auto"/>
                        <w:bottom w:val="none" w:sz="0" w:space="0" w:color="auto"/>
                        <w:right w:val="none" w:sz="0" w:space="0" w:color="auto"/>
                      </w:divBdr>
                      <w:divsChild>
                        <w:div w:id="1395271937">
                          <w:marLeft w:val="0"/>
                          <w:marRight w:val="0"/>
                          <w:marTop w:val="0"/>
                          <w:marBottom w:val="0"/>
                          <w:divBdr>
                            <w:top w:val="none" w:sz="0" w:space="0" w:color="auto"/>
                            <w:left w:val="none" w:sz="0" w:space="0" w:color="auto"/>
                            <w:bottom w:val="none" w:sz="0" w:space="0" w:color="auto"/>
                            <w:right w:val="none" w:sz="0" w:space="0" w:color="auto"/>
                          </w:divBdr>
                          <w:divsChild>
                            <w:div w:id="554855047">
                              <w:marLeft w:val="0"/>
                              <w:marRight w:val="0"/>
                              <w:marTop w:val="0"/>
                              <w:marBottom w:val="0"/>
                              <w:divBdr>
                                <w:top w:val="none" w:sz="0" w:space="0" w:color="auto"/>
                                <w:left w:val="none" w:sz="0" w:space="0" w:color="auto"/>
                                <w:bottom w:val="none" w:sz="0" w:space="0" w:color="auto"/>
                                <w:right w:val="none" w:sz="0" w:space="0" w:color="auto"/>
                              </w:divBdr>
                              <w:divsChild>
                                <w:div w:id="1369984937">
                                  <w:marLeft w:val="0"/>
                                  <w:marRight w:val="0"/>
                                  <w:marTop w:val="0"/>
                                  <w:marBottom w:val="0"/>
                                  <w:divBdr>
                                    <w:top w:val="none" w:sz="0" w:space="0" w:color="auto"/>
                                    <w:left w:val="none" w:sz="0" w:space="0" w:color="auto"/>
                                    <w:bottom w:val="none" w:sz="0" w:space="0" w:color="auto"/>
                                    <w:right w:val="none" w:sz="0" w:space="0" w:color="auto"/>
                                  </w:divBdr>
                                  <w:divsChild>
                                    <w:div w:id="1385832435">
                                      <w:marLeft w:val="0"/>
                                      <w:marRight w:val="0"/>
                                      <w:marTop w:val="0"/>
                                      <w:marBottom w:val="0"/>
                                      <w:divBdr>
                                        <w:top w:val="none" w:sz="0" w:space="0" w:color="auto"/>
                                        <w:left w:val="none" w:sz="0" w:space="0" w:color="auto"/>
                                        <w:bottom w:val="none" w:sz="0" w:space="0" w:color="auto"/>
                                        <w:right w:val="none" w:sz="0" w:space="0" w:color="auto"/>
                                      </w:divBdr>
                                      <w:divsChild>
                                        <w:div w:id="166193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7245346">
          <w:marLeft w:val="0"/>
          <w:marRight w:val="0"/>
          <w:marTop w:val="0"/>
          <w:marBottom w:val="0"/>
          <w:divBdr>
            <w:top w:val="none" w:sz="0" w:space="0" w:color="auto"/>
            <w:left w:val="none" w:sz="0" w:space="0" w:color="auto"/>
            <w:bottom w:val="none" w:sz="0" w:space="0" w:color="auto"/>
            <w:right w:val="none" w:sz="0" w:space="0" w:color="auto"/>
          </w:divBdr>
          <w:divsChild>
            <w:div w:id="612634940">
              <w:marLeft w:val="0"/>
              <w:marRight w:val="0"/>
              <w:marTop w:val="0"/>
              <w:marBottom w:val="0"/>
              <w:divBdr>
                <w:top w:val="none" w:sz="0" w:space="0" w:color="auto"/>
                <w:left w:val="none" w:sz="0" w:space="0" w:color="auto"/>
                <w:bottom w:val="none" w:sz="0" w:space="0" w:color="auto"/>
                <w:right w:val="none" w:sz="0" w:space="0" w:color="auto"/>
              </w:divBdr>
              <w:divsChild>
                <w:div w:id="216478461">
                  <w:marLeft w:val="0"/>
                  <w:marRight w:val="0"/>
                  <w:marTop w:val="0"/>
                  <w:marBottom w:val="0"/>
                  <w:divBdr>
                    <w:top w:val="none" w:sz="0" w:space="0" w:color="auto"/>
                    <w:left w:val="none" w:sz="0" w:space="0" w:color="auto"/>
                    <w:bottom w:val="none" w:sz="0" w:space="0" w:color="auto"/>
                    <w:right w:val="none" w:sz="0" w:space="0" w:color="auto"/>
                  </w:divBdr>
                  <w:divsChild>
                    <w:div w:id="753479557">
                      <w:marLeft w:val="0"/>
                      <w:marRight w:val="0"/>
                      <w:marTop w:val="0"/>
                      <w:marBottom w:val="0"/>
                      <w:divBdr>
                        <w:top w:val="none" w:sz="0" w:space="0" w:color="auto"/>
                        <w:left w:val="none" w:sz="0" w:space="0" w:color="auto"/>
                        <w:bottom w:val="none" w:sz="0" w:space="0" w:color="auto"/>
                        <w:right w:val="none" w:sz="0" w:space="0" w:color="auto"/>
                      </w:divBdr>
                      <w:divsChild>
                        <w:div w:id="929696577">
                          <w:marLeft w:val="0"/>
                          <w:marRight w:val="0"/>
                          <w:marTop w:val="0"/>
                          <w:marBottom w:val="0"/>
                          <w:divBdr>
                            <w:top w:val="none" w:sz="0" w:space="0" w:color="auto"/>
                            <w:left w:val="none" w:sz="0" w:space="0" w:color="auto"/>
                            <w:bottom w:val="none" w:sz="0" w:space="0" w:color="auto"/>
                            <w:right w:val="none" w:sz="0" w:space="0" w:color="auto"/>
                          </w:divBdr>
                          <w:divsChild>
                            <w:div w:id="316153452">
                              <w:marLeft w:val="0"/>
                              <w:marRight w:val="0"/>
                              <w:marTop w:val="0"/>
                              <w:marBottom w:val="0"/>
                              <w:divBdr>
                                <w:top w:val="none" w:sz="0" w:space="0" w:color="auto"/>
                                <w:left w:val="none" w:sz="0" w:space="0" w:color="auto"/>
                                <w:bottom w:val="none" w:sz="0" w:space="0" w:color="auto"/>
                                <w:right w:val="none" w:sz="0" w:space="0" w:color="auto"/>
                              </w:divBdr>
                              <w:divsChild>
                                <w:div w:id="1959140775">
                                  <w:marLeft w:val="0"/>
                                  <w:marRight w:val="0"/>
                                  <w:marTop w:val="0"/>
                                  <w:marBottom w:val="0"/>
                                  <w:divBdr>
                                    <w:top w:val="none" w:sz="0" w:space="0" w:color="auto"/>
                                    <w:left w:val="none" w:sz="0" w:space="0" w:color="auto"/>
                                    <w:bottom w:val="none" w:sz="0" w:space="0" w:color="auto"/>
                                    <w:right w:val="none" w:sz="0" w:space="0" w:color="auto"/>
                                  </w:divBdr>
                                  <w:divsChild>
                                    <w:div w:id="188613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947864">
                          <w:marLeft w:val="0"/>
                          <w:marRight w:val="0"/>
                          <w:marTop w:val="0"/>
                          <w:marBottom w:val="0"/>
                          <w:divBdr>
                            <w:top w:val="none" w:sz="0" w:space="0" w:color="auto"/>
                            <w:left w:val="none" w:sz="0" w:space="0" w:color="auto"/>
                            <w:bottom w:val="none" w:sz="0" w:space="0" w:color="auto"/>
                            <w:right w:val="none" w:sz="0" w:space="0" w:color="auto"/>
                          </w:divBdr>
                          <w:divsChild>
                            <w:div w:id="1971478161">
                              <w:marLeft w:val="0"/>
                              <w:marRight w:val="0"/>
                              <w:marTop w:val="0"/>
                              <w:marBottom w:val="0"/>
                              <w:divBdr>
                                <w:top w:val="none" w:sz="0" w:space="0" w:color="auto"/>
                                <w:left w:val="none" w:sz="0" w:space="0" w:color="auto"/>
                                <w:bottom w:val="none" w:sz="0" w:space="0" w:color="auto"/>
                                <w:right w:val="none" w:sz="0" w:space="0" w:color="auto"/>
                              </w:divBdr>
                              <w:divsChild>
                                <w:div w:id="580256197">
                                  <w:marLeft w:val="0"/>
                                  <w:marRight w:val="0"/>
                                  <w:marTop w:val="0"/>
                                  <w:marBottom w:val="0"/>
                                  <w:divBdr>
                                    <w:top w:val="none" w:sz="0" w:space="0" w:color="auto"/>
                                    <w:left w:val="none" w:sz="0" w:space="0" w:color="auto"/>
                                    <w:bottom w:val="none" w:sz="0" w:space="0" w:color="auto"/>
                                    <w:right w:val="none" w:sz="0" w:space="0" w:color="auto"/>
                                  </w:divBdr>
                                  <w:divsChild>
                                    <w:div w:id="152242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2151967">
          <w:marLeft w:val="0"/>
          <w:marRight w:val="0"/>
          <w:marTop w:val="0"/>
          <w:marBottom w:val="0"/>
          <w:divBdr>
            <w:top w:val="none" w:sz="0" w:space="0" w:color="auto"/>
            <w:left w:val="none" w:sz="0" w:space="0" w:color="auto"/>
            <w:bottom w:val="none" w:sz="0" w:space="0" w:color="auto"/>
            <w:right w:val="none" w:sz="0" w:space="0" w:color="auto"/>
          </w:divBdr>
          <w:divsChild>
            <w:div w:id="820854495">
              <w:marLeft w:val="0"/>
              <w:marRight w:val="0"/>
              <w:marTop w:val="0"/>
              <w:marBottom w:val="0"/>
              <w:divBdr>
                <w:top w:val="none" w:sz="0" w:space="0" w:color="auto"/>
                <w:left w:val="none" w:sz="0" w:space="0" w:color="auto"/>
                <w:bottom w:val="none" w:sz="0" w:space="0" w:color="auto"/>
                <w:right w:val="none" w:sz="0" w:space="0" w:color="auto"/>
              </w:divBdr>
              <w:divsChild>
                <w:div w:id="927809872">
                  <w:marLeft w:val="0"/>
                  <w:marRight w:val="0"/>
                  <w:marTop w:val="0"/>
                  <w:marBottom w:val="0"/>
                  <w:divBdr>
                    <w:top w:val="none" w:sz="0" w:space="0" w:color="auto"/>
                    <w:left w:val="none" w:sz="0" w:space="0" w:color="auto"/>
                    <w:bottom w:val="none" w:sz="0" w:space="0" w:color="auto"/>
                    <w:right w:val="none" w:sz="0" w:space="0" w:color="auto"/>
                  </w:divBdr>
                  <w:divsChild>
                    <w:div w:id="1042898859">
                      <w:marLeft w:val="0"/>
                      <w:marRight w:val="0"/>
                      <w:marTop w:val="0"/>
                      <w:marBottom w:val="0"/>
                      <w:divBdr>
                        <w:top w:val="none" w:sz="0" w:space="0" w:color="auto"/>
                        <w:left w:val="none" w:sz="0" w:space="0" w:color="auto"/>
                        <w:bottom w:val="none" w:sz="0" w:space="0" w:color="auto"/>
                        <w:right w:val="none" w:sz="0" w:space="0" w:color="auto"/>
                      </w:divBdr>
                      <w:divsChild>
                        <w:div w:id="1954361923">
                          <w:marLeft w:val="0"/>
                          <w:marRight w:val="0"/>
                          <w:marTop w:val="0"/>
                          <w:marBottom w:val="0"/>
                          <w:divBdr>
                            <w:top w:val="none" w:sz="0" w:space="0" w:color="auto"/>
                            <w:left w:val="none" w:sz="0" w:space="0" w:color="auto"/>
                            <w:bottom w:val="none" w:sz="0" w:space="0" w:color="auto"/>
                            <w:right w:val="none" w:sz="0" w:space="0" w:color="auto"/>
                          </w:divBdr>
                          <w:divsChild>
                            <w:div w:id="1147820178">
                              <w:marLeft w:val="0"/>
                              <w:marRight w:val="0"/>
                              <w:marTop w:val="0"/>
                              <w:marBottom w:val="0"/>
                              <w:divBdr>
                                <w:top w:val="none" w:sz="0" w:space="0" w:color="auto"/>
                                <w:left w:val="none" w:sz="0" w:space="0" w:color="auto"/>
                                <w:bottom w:val="none" w:sz="0" w:space="0" w:color="auto"/>
                                <w:right w:val="none" w:sz="0" w:space="0" w:color="auto"/>
                              </w:divBdr>
                              <w:divsChild>
                                <w:div w:id="583686879">
                                  <w:marLeft w:val="0"/>
                                  <w:marRight w:val="0"/>
                                  <w:marTop w:val="0"/>
                                  <w:marBottom w:val="0"/>
                                  <w:divBdr>
                                    <w:top w:val="none" w:sz="0" w:space="0" w:color="auto"/>
                                    <w:left w:val="none" w:sz="0" w:space="0" w:color="auto"/>
                                    <w:bottom w:val="none" w:sz="0" w:space="0" w:color="auto"/>
                                    <w:right w:val="none" w:sz="0" w:space="0" w:color="auto"/>
                                  </w:divBdr>
                                  <w:divsChild>
                                    <w:div w:id="1776097533">
                                      <w:marLeft w:val="0"/>
                                      <w:marRight w:val="0"/>
                                      <w:marTop w:val="0"/>
                                      <w:marBottom w:val="0"/>
                                      <w:divBdr>
                                        <w:top w:val="none" w:sz="0" w:space="0" w:color="auto"/>
                                        <w:left w:val="none" w:sz="0" w:space="0" w:color="auto"/>
                                        <w:bottom w:val="none" w:sz="0" w:space="0" w:color="auto"/>
                                        <w:right w:val="none" w:sz="0" w:space="0" w:color="auto"/>
                                      </w:divBdr>
                                      <w:divsChild>
                                        <w:div w:id="72280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7816281">
          <w:marLeft w:val="0"/>
          <w:marRight w:val="0"/>
          <w:marTop w:val="0"/>
          <w:marBottom w:val="0"/>
          <w:divBdr>
            <w:top w:val="none" w:sz="0" w:space="0" w:color="auto"/>
            <w:left w:val="none" w:sz="0" w:space="0" w:color="auto"/>
            <w:bottom w:val="none" w:sz="0" w:space="0" w:color="auto"/>
            <w:right w:val="none" w:sz="0" w:space="0" w:color="auto"/>
          </w:divBdr>
          <w:divsChild>
            <w:div w:id="2031955062">
              <w:marLeft w:val="0"/>
              <w:marRight w:val="0"/>
              <w:marTop w:val="0"/>
              <w:marBottom w:val="0"/>
              <w:divBdr>
                <w:top w:val="none" w:sz="0" w:space="0" w:color="auto"/>
                <w:left w:val="none" w:sz="0" w:space="0" w:color="auto"/>
                <w:bottom w:val="none" w:sz="0" w:space="0" w:color="auto"/>
                <w:right w:val="none" w:sz="0" w:space="0" w:color="auto"/>
              </w:divBdr>
              <w:divsChild>
                <w:div w:id="171797641">
                  <w:marLeft w:val="0"/>
                  <w:marRight w:val="0"/>
                  <w:marTop w:val="0"/>
                  <w:marBottom w:val="0"/>
                  <w:divBdr>
                    <w:top w:val="none" w:sz="0" w:space="0" w:color="auto"/>
                    <w:left w:val="none" w:sz="0" w:space="0" w:color="auto"/>
                    <w:bottom w:val="none" w:sz="0" w:space="0" w:color="auto"/>
                    <w:right w:val="none" w:sz="0" w:space="0" w:color="auto"/>
                  </w:divBdr>
                  <w:divsChild>
                    <w:div w:id="327514511">
                      <w:marLeft w:val="0"/>
                      <w:marRight w:val="0"/>
                      <w:marTop w:val="0"/>
                      <w:marBottom w:val="0"/>
                      <w:divBdr>
                        <w:top w:val="none" w:sz="0" w:space="0" w:color="auto"/>
                        <w:left w:val="none" w:sz="0" w:space="0" w:color="auto"/>
                        <w:bottom w:val="none" w:sz="0" w:space="0" w:color="auto"/>
                        <w:right w:val="none" w:sz="0" w:space="0" w:color="auto"/>
                      </w:divBdr>
                      <w:divsChild>
                        <w:div w:id="798374067">
                          <w:marLeft w:val="0"/>
                          <w:marRight w:val="0"/>
                          <w:marTop w:val="0"/>
                          <w:marBottom w:val="0"/>
                          <w:divBdr>
                            <w:top w:val="none" w:sz="0" w:space="0" w:color="auto"/>
                            <w:left w:val="none" w:sz="0" w:space="0" w:color="auto"/>
                            <w:bottom w:val="none" w:sz="0" w:space="0" w:color="auto"/>
                            <w:right w:val="none" w:sz="0" w:space="0" w:color="auto"/>
                          </w:divBdr>
                          <w:divsChild>
                            <w:div w:id="1358116359">
                              <w:marLeft w:val="0"/>
                              <w:marRight w:val="0"/>
                              <w:marTop w:val="0"/>
                              <w:marBottom w:val="0"/>
                              <w:divBdr>
                                <w:top w:val="none" w:sz="0" w:space="0" w:color="auto"/>
                                <w:left w:val="none" w:sz="0" w:space="0" w:color="auto"/>
                                <w:bottom w:val="none" w:sz="0" w:space="0" w:color="auto"/>
                                <w:right w:val="none" w:sz="0" w:space="0" w:color="auto"/>
                              </w:divBdr>
                              <w:divsChild>
                                <w:div w:id="1005938981">
                                  <w:marLeft w:val="0"/>
                                  <w:marRight w:val="0"/>
                                  <w:marTop w:val="0"/>
                                  <w:marBottom w:val="0"/>
                                  <w:divBdr>
                                    <w:top w:val="none" w:sz="0" w:space="0" w:color="auto"/>
                                    <w:left w:val="none" w:sz="0" w:space="0" w:color="auto"/>
                                    <w:bottom w:val="none" w:sz="0" w:space="0" w:color="auto"/>
                                    <w:right w:val="none" w:sz="0" w:space="0" w:color="auto"/>
                                  </w:divBdr>
                                  <w:divsChild>
                                    <w:div w:id="65040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574832">
                          <w:marLeft w:val="0"/>
                          <w:marRight w:val="0"/>
                          <w:marTop w:val="0"/>
                          <w:marBottom w:val="0"/>
                          <w:divBdr>
                            <w:top w:val="none" w:sz="0" w:space="0" w:color="auto"/>
                            <w:left w:val="none" w:sz="0" w:space="0" w:color="auto"/>
                            <w:bottom w:val="none" w:sz="0" w:space="0" w:color="auto"/>
                            <w:right w:val="none" w:sz="0" w:space="0" w:color="auto"/>
                          </w:divBdr>
                          <w:divsChild>
                            <w:div w:id="335307324">
                              <w:marLeft w:val="0"/>
                              <w:marRight w:val="0"/>
                              <w:marTop w:val="0"/>
                              <w:marBottom w:val="0"/>
                              <w:divBdr>
                                <w:top w:val="none" w:sz="0" w:space="0" w:color="auto"/>
                                <w:left w:val="none" w:sz="0" w:space="0" w:color="auto"/>
                                <w:bottom w:val="none" w:sz="0" w:space="0" w:color="auto"/>
                                <w:right w:val="none" w:sz="0" w:space="0" w:color="auto"/>
                              </w:divBdr>
                              <w:divsChild>
                                <w:div w:id="1520772840">
                                  <w:marLeft w:val="0"/>
                                  <w:marRight w:val="0"/>
                                  <w:marTop w:val="0"/>
                                  <w:marBottom w:val="0"/>
                                  <w:divBdr>
                                    <w:top w:val="none" w:sz="0" w:space="0" w:color="auto"/>
                                    <w:left w:val="none" w:sz="0" w:space="0" w:color="auto"/>
                                    <w:bottom w:val="none" w:sz="0" w:space="0" w:color="auto"/>
                                    <w:right w:val="none" w:sz="0" w:space="0" w:color="auto"/>
                                  </w:divBdr>
                                  <w:divsChild>
                                    <w:div w:id="14289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21830719">
          <w:marLeft w:val="0"/>
          <w:marRight w:val="0"/>
          <w:marTop w:val="0"/>
          <w:marBottom w:val="0"/>
          <w:divBdr>
            <w:top w:val="none" w:sz="0" w:space="0" w:color="auto"/>
            <w:left w:val="none" w:sz="0" w:space="0" w:color="auto"/>
            <w:bottom w:val="none" w:sz="0" w:space="0" w:color="auto"/>
            <w:right w:val="none" w:sz="0" w:space="0" w:color="auto"/>
          </w:divBdr>
          <w:divsChild>
            <w:div w:id="641429448">
              <w:marLeft w:val="0"/>
              <w:marRight w:val="0"/>
              <w:marTop w:val="0"/>
              <w:marBottom w:val="0"/>
              <w:divBdr>
                <w:top w:val="none" w:sz="0" w:space="0" w:color="auto"/>
                <w:left w:val="none" w:sz="0" w:space="0" w:color="auto"/>
                <w:bottom w:val="none" w:sz="0" w:space="0" w:color="auto"/>
                <w:right w:val="none" w:sz="0" w:space="0" w:color="auto"/>
              </w:divBdr>
              <w:divsChild>
                <w:div w:id="58748586">
                  <w:marLeft w:val="0"/>
                  <w:marRight w:val="0"/>
                  <w:marTop w:val="0"/>
                  <w:marBottom w:val="0"/>
                  <w:divBdr>
                    <w:top w:val="none" w:sz="0" w:space="0" w:color="auto"/>
                    <w:left w:val="none" w:sz="0" w:space="0" w:color="auto"/>
                    <w:bottom w:val="none" w:sz="0" w:space="0" w:color="auto"/>
                    <w:right w:val="none" w:sz="0" w:space="0" w:color="auto"/>
                  </w:divBdr>
                  <w:divsChild>
                    <w:div w:id="1068959060">
                      <w:marLeft w:val="0"/>
                      <w:marRight w:val="0"/>
                      <w:marTop w:val="0"/>
                      <w:marBottom w:val="0"/>
                      <w:divBdr>
                        <w:top w:val="none" w:sz="0" w:space="0" w:color="auto"/>
                        <w:left w:val="none" w:sz="0" w:space="0" w:color="auto"/>
                        <w:bottom w:val="none" w:sz="0" w:space="0" w:color="auto"/>
                        <w:right w:val="none" w:sz="0" w:space="0" w:color="auto"/>
                      </w:divBdr>
                      <w:divsChild>
                        <w:div w:id="213003879">
                          <w:marLeft w:val="0"/>
                          <w:marRight w:val="0"/>
                          <w:marTop w:val="0"/>
                          <w:marBottom w:val="0"/>
                          <w:divBdr>
                            <w:top w:val="none" w:sz="0" w:space="0" w:color="auto"/>
                            <w:left w:val="none" w:sz="0" w:space="0" w:color="auto"/>
                            <w:bottom w:val="none" w:sz="0" w:space="0" w:color="auto"/>
                            <w:right w:val="none" w:sz="0" w:space="0" w:color="auto"/>
                          </w:divBdr>
                          <w:divsChild>
                            <w:div w:id="1622298580">
                              <w:marLeft w:val="0"/>
                              <w:marRight w:val="0"/>
                              <w:marTop w:val="0"/>
                              <w:marBottom w:val="0"/>
                              <w:divBdr>
                                <w:top w:val="none" w:sz="0" w:space="0" w:color="auto"/>
                                <w:left w:val="none" w:sz="0" w:space="0" w:color="auto"/>
                                <w:bottom w:val="none" w:sz="0" w:space="0" w:color="auto"/>
                                <w:right w:val="none" w:sz="0" w:space="0" w:color="auto"/>
                              </w:divBdr>
                              <w:divsChild>
                                <w:div w:id="1513374871">
                                  <w:marLeft w:val="0"/>
                                  <w:marRight w:val="0"/>
                                  <w:marTop w:val="0"/>
                                  <w:marBottom w:val="0"/>
                                  <w:divBdr>
                                    <w:top w:val="none" w:sz="0" w:space="0" w:color="auto"/>
                                    <w:left w:val="none" w:sz="0" w:space="0" w:color="auto"/>
                                    <w:bottom w:val="none" w:sz="0" w:space="0" w:color="auto"/>
                                    <w:right w:val="none" w:sz="0" w:space="0" w:color="auto"/>
                                  </w:divBdr>
                                  <w:divsChild>
                                    <w:div w:id="1403211630">
                                      <w:marLeft w:val="0"/>
                                      <w:marRight w:val="0"/>
                                      <w:marTop w:val="0"/>
                                      <w:marBottom w:val="0"/>
                                      <w:divBdr>
                                        <w:top w:val="none" w:sz="0" w:space="0" w:color="auto"/>
                                        <w:left w:val="none" w:sz="0" w:space="0" w:color="auto"/>
                                        <w:bottom w:val="none" w:sz="0" w:space="0" w:color="auto"/>
                                        <w:right w:val="none" w:sz="0" w:space="0" w:color="auto"/>
                                      </w:divBdr>
                                      <w:divsChild>
                                        <w:div w:id="169044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1001969">
          <w:marLeft w:val="0"/>
          <w:marRight w:val="0"/>
          <w:marTop w:val="0"/>
          <w:marBottom w:val="0"/>
          <w:divBdr>
            <w:top w:val="none" w:sz="0" w:space="0" w:color="auto"/>
            <w:left w:val="none" w:sz="0" w:space="0" w:color="auto"/>
            <w:bottom w:val="none" w:sz="0" w:space="0" w:color="auto"/>
            <w:right w:val="none" w:sz="0" w:space="0" w:color="auto"/>
          </w:divBdr>
          <w:divsChild>
            <w:div w:id="1128357436">
              <w:marLeft w:val="0"/>
              <w:marRight w:val="0"/>
              <w:marTop w:val="0"/>
              <w:marBottom w:val="0"/>
              <w:divBdr>
                <w:top w:val="none" w:sz="0" w:space="0" w:color="auto"/>
                <w:left w:val="none" w:sz="0" w:space="0" w:color="auto"/>
                <w:bottom w:val="none" w:sz="0" w:space="0" w:color="auto"/>
                <w:right w:val="none" w:sz="0" w:space="0" w:color="auto"/>
              </w:divBdr>
              <w:divsChild>
                <w:div w:id="298926460">
                  <w:marLeft w:val="0"/>
                  <w:marRight w:val="0"/>
                  <w:marTop w:val="0"/>
                  <w:marBottom w:val="0"/>
                  <w:divBdr>
                    <w:top w:val="none" w:sz="0" w:space="0" w:color="auto"/>
                    <w:left w:val="none" w:sz="0" w:space="0" w:color="auto"/>
                    <w:bottom w:val="none" w:sz="0" w:space="0" w:color="auto"/>
                    <w:right w:val="none" w:sz="0" w:space="0" w:color="auto"/>
                  </w:divBdr>
                  <w:divsChild>
                    <w:div w:id="1186406479">
                      <w:marLeft w:val="0"/>
                      <w:marRight w:val="0"/>
                      <w:marTop w:val="0"/>
                      <w:marBottom w:val="0"/>
                      <w:divBdr>
                        <w:top w:val="none" w:sz="0" w:space="0" w:color="auto"/>
                        <w:left w:val="none" w:sz="0" w:space="0" w:color="auto"/>
                        <w:bottom w:val="none" w:sz="0" w:space="0" w:color="auto"/>
                        <w:right w:val="none" w:sz="0" w:space="0" w:color="auto"/>
                      </w:divBdr>
                      <w:divsChild>
                        <w:div w:id="1223295285">
                          <w:marLeft w:val="0"/>
                          <w:marRight w:val="0"/>
                          <w:marTop w:val="0"/>
                          <w:marBottom w:val="0"/>
                          <w:divBdr>
                            <w:top w:val="none" w:sz="0" w:space="0" w:color="auto"/>
                            <w:left w:val="none" w:sz="0" w:space="0" w:color="auto"/>
                            <w:bottom w:val="none" w:sz="0" w:space="0" w:color="auto"/>
                            <w:right w:val="none" w:sz="0" w:space="0" w:color="auto"/>
                          </w:divBdr>
                          <w:divsChild>
                            <w:div w:id="171455470">
                              <w:marLeft w:val="0"/>
                              <w:marRight w:val="0"/>
                              <w:marTop w:val="0"/>
                              <w:marBottom w:val="0"/>
                              <w:divBdr>
                                <w:top w:val="none" w:sz="0" w:space="0" w:color="auto"/>
                                <w:left w:val="none" w:sz="0" w:space="0" w:color="auto"/>
                                <w:bottom w:val="none" w:sz="0" w:space="0" w:color="auto"/>
                                <w:right w:val="none" w:sz="0" w:space="0" w:color="auto"/>
                              </w:divBdr>
                              <w:divsChild>
                                <w:div w:id="619070315">
                                  <w:marLeft w:val="0"/>
                                  <w:marRight w:val="0"/>
                                  <w:marTop w:val="0"/>
                                  <w:marBottom w:val="0"/>
                                  <w:divBdr>
                                    <w:top w:val="none" w:sz="0" w:space="0" w:color="auto"/>
                                    <w:left w:val="none" w:sz="0" w:space="0" w:color="auto"/>
                                    <w:bottom w:val="none" w:sz="0" w:space="0" w:color="auto"/>
                                    <w:right w:val="none" w:sz="0" w:space="0" w:color="auto"/>
                                  </w:divBdr>
                                  <w:divsChild>
                                    <w:div w:id="64952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2826399">
      <w:bodyDiv w:val="1"/>
      <w:marLeft w:val="0"/>
      <w:marRight w:val="0"/>
      <w:marTop w:val="0"/>
      <w:marBottom w:val="0"/>
      <w:divBdr>
        <w:top w:val="none" w:sz="0" w:space="0" w:color="auto"/>
        <w:left w:val="none" w:sz="0" w:space="0" w:color="auto"/>
        <w:bottom w:val="none" w:sz="0" w:space="0" w:color="auto"/>
        <w:right w:val="none" w:sz="0" w:space="0" w:color="auto"/>
      </w:divBdr>
    </w:div>
    <w:div w:id="2015840451">
      <w:bodyDiv w:val="1"/>
      <w:marLeft w:val="0"/>
      <w:marRight w:val="0"/>
      <w:marTop w:val="0"/>
      <w:marBottom w:val="0"/>
      <w:divBdr>
        <w:top w:val="none" w:sz="0" w:space="0" w:color="auto"/>
        <w:left w:val="none" w:sz="0" w:space="0" w:color="auto"/>
        <w:bottom w:val="none" w:sz="0" w:space="0" w:color="auto"/>
        <w:right w:val="none" w:sz="0" w:space="0" w:color="auto"/>
      </w:divBdr>
    </w:div>
    <w:div w:id="21398344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hyperlink" Target="https://doi.org/10.1016/j.resconrec.2020.104917" TargetMode="External"/><Relationship Id="rId26" Type="http://schemas.openxmlformats.org/officeDocument/2006/relationships/hyperlink" Target="https://doi.org/10.1016/j.ecolecon.2015.07.016" TargetMode="External"/><Relationship Id="rId39" Type="http://schemas.microsoft.com/office/2011/relationships/people" Target="people.xml"/><Relationship Id="rId21" Type="http://schemas.openxmlformats.org/officeDocument/2006/relationships/hyperlink" Target="https://doi.org/10.1016/j.jclepro.2017.11.064" TargetMode="External"/><Relationship Id="rId34" Type="http://schemas.openxmlformats.org/officeDocument/2006/relationships/image" Target="media/image4.png"/><Relationship Id="rId7" Type="http://schemas.openxmlformats.org/officeDocument/2006/relationships/footnotes" Target="footnotes.xml"/><Relationship Id="rId12" Type="http://schemas.microsoft.com/office/2016/09/relationships/commentsIds" Target="commentsIds.xml"/><Relationship Id="rId17" Type="http://schemas.openxmlformats.org/officeDocument/2006/relationships/hyperlink" Target="https://doi.org/10.1016/j.spc.2022.10.025" TargetMode="External"/><Relationship Id="rId25" Type="http://schemas.openxmlformats.org/officeDocument/2006/relationships/hyperlink" Target="https://doi.org/10.1136/bmj.n160" TargetMode="External"/><Relationship Id="rId33" Type="http://schemas.openxmlformats.org/officeDocument/2006/relationships/footer" Target="footer3.xm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doi.org/10.1186/s40008-018-0113-3" TargetMode="External"/><Relationship Id="rId20" Type="http://schemas.openxmlformats.org/officeDocument/2006/relationships/hyperlink" Target="https://doi.org/10.1111/jiec.13133" TargetMode="External"/><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1/relationships/commentsExtended" Target="commentsExtended.xml"/><Relationship Id="rId24" Type="http://schemas.openxmlformats.org/officeDocument/2006/relationships/hyperlink" Target="https://doi.org/10.1016/j.resconrec.2015.04.001" TargetMode="External"/><Relationship Id="rId32" Type="http://schemas.openxmlformats.org/officeDocument/2006/relationships/header" Target="header3.xml"/><Relationship Id="rId37" Type="http://schemas.openxmlformats.org/officeDocument/2006/relationships/image" Target="media/image7.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hyperlink" Target="https://doi.org/10.1787/af983f9a-en" TargetMode="External"/><Relationship Id="rId28" Type="http://schemas.openxmlformats.org/officeDocument/2006/relationships/header" Target="header1.xml"/><Relationship Id="rId36" Type="http://schemas.openxmlformats.org/officeDocument/2006/relationships/image" Target="media/image6.png"/><Relationship Id="rId10" Type="http://schemas.openxmlformats.org/officeDocument/2006/relationships/comments" Target="comments.xml"/><Relationship Id="rId19" Type="http://schemas.openxmlformats.org/officeDocument/2006/relationships/hyperlink" Target="https://doi.org/10.1016/j.watres.2019.115275" TargetMode="External"/><Relationship Id="rId3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hyperlink" Target="https://www.ilo.org/sites/default/files/2024-04/Brief%20Review%20of%20Input-Output%20Approaches%20to%20EmpIA.pdf" TargetMode="External"/><Relationship Id="rId27" Type="http://schemas.openxmlformats.org/officeDocument/2006/relationships/hyperlink" Target="https://doi.org/https://doi.org/10.1016/j.jpolmod.2016.02.010" TargetMode="External"/><Relationship Id="rId30" Type="http://schemas.openxmlformats.org/officeDocument/2006/relationships/footer" Target="footer1.xml"/><Relationship Id="rId35" Type="http://schemas.openxmlformats.org/officeDocument/2006/relationships/image" Target="media/image5.png"/><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yFMVelyH0UOq8lq/yCla/wAuT+w==">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</go:docsCustomData>
</go:gDocsCustomXmlDataStorage>
</file>

<file path=customXml/itemProps1.xml><?xml version="1.0" encoding="utf-8"?>
<ds:datastoreItem xmlns:ds="http://schemas.openxmlformats.org/officeDocument/2006/customXml" ds:itemID="{59E3D1FB-8293-4D83-AA89-8268ED80419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36</Pages>
  <Words>16805</Words>
  <Characters>95793</Characters>
  <Application>Microsoft Office Word</Application>
  <DocSecurity>0</DocSecurity>
  <Lines>798</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Andrea Genovese</dc:creator>
  <cp:lastModifiedBy>Jose.Ramos-Torres-Feverei</cp:lastModifiedBy>
  <cp:revision>392</cp:revision>
  <dcterms:created xsi:type="dcterms:W3CDTF">2025-03-17T10:50:00Z</dcterms:created>
  <dcterms:modified xsi:type="dcterms:W3CDTF">2025-03-18T03:06:00Z</dcterms:modified>
</cp:coreProperties>
</file>